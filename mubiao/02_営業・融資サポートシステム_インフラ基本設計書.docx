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FCF7C8" w14:textId="77777777" w:rsidR="00EE7D93" w:rsidRPr="002A6D44" w:rsidRDefault="00EE7D93" w:rsidP="005F22F1">
      <w:r w:rsidRPr="002A6D44">
        <w:rPr>
          <w:noProof/>
        </w:rPr>
        <mc:AlternateContent>
          <mc:Choice Requires="wps">
            <w:drawing>
              <wp:anchor distT="0" distB="0" distL="114300" distR="114300" simplePos="0" relativeHeight="251658242" behindDoc="0" locked="0" layoutInCell="1" allowOverlap="1" wp14:anchorId="4F83F0A7" wp14:editId="13B41F45">
                <wp:simplePos x="0" y="0"/>
                <wp:positionH relativeFrom="column">
                  <wp:posOffset>2082904</wp:posOffset>
                </wp:positionH>
                <wp:positionV relativeFrom="paragraph">
                  <wp:posOffset>5230542</wp:posOffset>
                </wp:positionV>
                <wp:extent cx="2619375" cy="723332"/>
                <wp:effectExtent l="0" t="0" r="9525" b="635"/>
                <wp:wrapNone/>
                <wp:docPr id="3" name="テキスト ボックス 3"/>
                <wp:cNvGraphicFramePr/>
                <a:graphic xmlns:a="http://schemas.openxmlformats.org/drawingml/2006/main">
                  <a:graphicData uri="http://schemas.microsoft.com/office/word/2010/wordprocessingShape">
                    <wps:wsp>
                      <wps:cNvSpPr txBox="1"/>
                      <wps:spPr>
                        <a:xfrm>
                          <a:off x="0" y="0"/>
                          <a:ext cx="2619375" cy="723332"/>
                        </a:xfrm>
                        <a:prstGeom prst="rect">
                          <a:avLst/>
                        </a:prstGeom>
                        <a:solidFill>
                          <a:schemeClr val="lt1"/>
                        </a:solidFill>
                        <a:ln w="6350">
                          <a:noFill/>
                        </a:ln>
                      </wps:spPr>
                      <wps:txbx>
                        <w:txbxContent>
                          <w:p w14:paraId="6F377DAF" w14:textId="77777777" w:rsidR="00A621E0" w:rsidRDefault="00A621E0" w:rsidP="00EE7D93">
                            <w:pPr>
                              <w:jc w:val="center"/>
                              <w:rPr>
                                <w:b/>
                                <w:bCs/>
                              </w:rPr>
                            </w:pPr>
                            <w:r>
                              <w:rPr>
                                <w:rFonts w:hint="eastAsia"/>
                                <w:b/>
                                <w:bCs/>
                              </w:rPr>
                              <w:t xml:space="preserve">発行日　</w:t>
                            </w:r>
                            <w:r>
                              <w:rPr>
                                <w:b/>
                                <w:bCs/>
                              </w:rPr>
                              <w:t>2021/12/28</w:t>
                            </w:r>
                          </w:p>
                          <w:p w14:paraId="3EDD8F12" w14:textId="74B70D4B" w:rsidR="00A621E0" w:rsidRPr="00061166" w:rsidRDefault="00A621E0" w:rsidP="00523DC5">
                            <w:pPr>
                              <w:jc w:val="center"/>
                              <w:rPr>
                                <w:b/>
                                <w:bCs/>
                              </w:rPr>
                            </w:pPr>
                            <w:r>
                              <w:rPr>
                                <w:rFonts w:hint="eastAsia"/>
                                <w:b/>
                                <w:bCs/>
                              </w:rPr>
                              <w:t xml:space="preserve">改版日　</w:t>
                            </w:r>
                            <w:del w:id="0" w:author="関谷 啓吾" w:date="2023-04-05T19:40:00Z">
                              <w:r w:rsidDel="00DC12C4">
                                <w:rPr>
                                  <w:b/>
                                  <w:bCs/>
                                </w:rPr>
                                <w:delText>2022/06/14</w:delText>
                              </w:r>
                            </w:del>
                            <w:ins w:id="1" w:author="関谷 啓吾" w:date="2023-04-05T19:40:00Z">
                              <w:r w:rsidR="00DC12C4">
                                <w:rPr>
                                  <w:b/>
                                  <w:bCs/>
                                </w:rPr>
                                <w:t>2023/03/31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83F0A7" id="_x0000_t202" coordsize="21600,21600" o:spt="202" path="m,l,21600r21600,l21600,xe">
                <v:stroke joinstyle="miter"/>
                <v:path gradientshapeok="t" o:connecttype="rect"/>
              </v:shapetype>
              <v:shape id="テキスト ボックス 3" o:spid="_x0000_s1026" type="#_x0000_t202" style="position:absolute;left:0;text-align:left;margin-left:164pt;margin-top:411.85pt;width:206.25pt;height:56.9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" fillcolor="white [3201]" stroked="f" strokeweight=".5pt">
                <v:textbox>
                  <w:txbxContent>
                    <w:p w14:paraId="6F377DAF" w14:textId="77777777" w:rsidR="00A621E0" w:rsidRDefault="00A621E0" w:rsidP="00EE7D93">
                      <w:pPr>
                        <w:jc w:val="center"/>
                        <w:rPr>
                          <w:b/>
                          <w:bCs/>
                        </w:rPr>
                      </w:pPr>
                      <w:r>
                        <w:rPr>
                          <w:rFonts w:hint="eastAsia"/>
                          <w:b/>
                          <w:bCs/>
                        </w:rPr>
                        <w:t xml:space="preserve">発行日　</w:t>
                      </w:r>
                      <w:r>
                        <w:rPr>
                          <w:b/>
                          <w:bCs/>
                        </w:rPr>
                        <w:t>2021/12/28</w:t>
                      </w:r>
                    </w:p>
                    <w:p w14:paraId="3EDD8F12" w14:textId="74B70D4B" w:rsidR="00A621E0" w:rsidRPr="00061166" w:rsidRDefault="00A621E0" w:rsidP="00523DC5">
                      <w:pPr>
                        <w:jc w:val="center"/>
                        <w:rPr>
                          <w:b/>
                          <w:bCs/>
                        </w:rPr>
                      </w:pPr>
                      <w:r>
                        <w:rPr>
                          <w:rFonts w:hint="eastAsia"/>
                          <w:b/>
                          <w:bCs/>
                        </w:rPr>
                        <w:t xml:space="preserve">改版日　</w:t>
                      </w:r>
                      <w:del w:id="2" w:author="関谷 啓吾" w:date="2023-04-05T19:40:00Z">
                        <w:r w:rsidDel="00DC12C4">
                          <w:rPr>
                            <w:b/>
                            <w:bCs/>
                          </w:rPr>
                          <w:delText>2022/06/14</w:delText>
                        </w:r>
                      </w:del>
                      <w:ins w:id="3" w:author="関谷 啓吾" w:date="2023-04-05T19:40:00Z">
                        <w:r w:rsidR="00DC12C4">
                          <w:rPr>
                            <w:b/>
                            <w:bCs/>
                          </w:rPr>
                          <w:t>2023/03/31</w:t>
                        </w:r>
                      </w:ins>
                    </w:p>
                  </w:txbxContent>
                </v:textbox>
              </v:shape>
            </w:pict>
          </mc:Fallback>
        </mc:AlternateContent>
      </w:r>
      <w:r w:rsidRPr="002A6D44">
        <w:rPr>
          <w:noProof/>
        </w:rPr>
        <mc:AlternateContent>
          <mc:Choice Requires="wps">
            <w:drawing>
              <wp:anchor distT="0" distB="0" distL="114300" distR="114300" simplePos="0" relativeHeight="251658241" behindDoc="0" locked="0" layoutInCell="1" allowOverlap="1" wp14:anchorId="0020636D" wp14:editId="7592F967">
                <wp:simplePos x="0" y="0"/>
                <wp:positionH relativeFrom="column">
                  <wp:posOffset>2087880</wp:posOffset>
                </wp:positionH>
                <wp:positionV relativeFrom="paragraph">
                  <wp:posOffset>4735831</wp:posOffset>
                </wp:positionV>
                <wp:extent cx="2619375" cy="381000"/>
                <wp:effectExtent l="0" t="0" r="9525" b="0"/>
                <wp:wrapNone/>
                <wp:docPr id="2" name="テキスト ボックス 2"/>
                <wp:cNvGraphicFramePr/>
                <a:graphic xmlns:a="http://schemas.openxmlformats.org/drawingml/2006/main">
                  <a:graphicData uri="http://schemas.microsoft.com/office/word/2010/wordprocessingShape">
                    <wps:wsp>
                      <wps:cNvSpPr txBox="1"/>
                      <wps:spPr>
                        <a:xfrm>
                          <a:off x="0" y="0"/>
                          <a:ext cx="2619375" cy="381000"/>
                        </a:xfrm>
                        <a:prstGeom prst="rect">
                          <a:avLst/>
                        </a:prstGeom>
                        <a:solidFill>
                          <a:schemeClr val="lt1"/>
                        </a:solidFill>
                        <a:ln w="6350">
                          <a:noFill/>
                        </a:ln>
                      </wps:spPr>
                      <wps:txbx>
                        <w:txbxContent>
                          <w:p w14:paraId="5E287CE0" w14:textId="711C36B8" w:rsidR="00A621E0" w:rsidRPr="00061166" w:rsidRDefault="00A621E0" w:rsidP="00EE7D93">
                            <w:pPr>
                              <w:jc w:val="center"/>
                              <w:rPr>
                                <w:b/>
                                <w:bCs/>
                              </w:rPr>
                            </w:pPr>
                            <w:r w:rsidRPr="00061166">
                              <w:rPr>
                                <w:rFonts w:hint="eastAsia"/>
                                <w:b/>
                                <w:bCs/>
                              </w:rPr>
                              <w:t>版数　第</w:t>
                            </w:r>
                            <w:r>
                              <w:rPr>
                                <w:b/>
                                <w:bCs/>
                              </w:rPr>
                              <w:t>1.</w:t>
                            </w:r>
                            <w:del w:id="4" w:author="関谷 啓吾" w:date="2023-04-05T19:40:00Z">
                              <w:r w:rsidDel="00DC12C4">
                                <w:rPr>
                                  <w:rFonts w:hint="eastAsia"/>
                                  <w:b/>
                                  <w:bCs/>
                                </w:rPr>
                                <w:delText>１</w:delText>
                              </w:r>
                            </w:del>
                            <w:ins w:id="5" w:author="関谷 啓吾" w:date="2023-04-05T19:40:00Z">
                              <w:r w:rsidR="00DC12C4">
                                <w:rPr>
                                  <w:rFonts w:hint="eastAsia"/>
                                  <w:b/>
                                  <w:bCs/>
                                </w:rPr>
                                <w:t>2</w:t>
                              </w:r>
                            </w:ins>
                            <w:r w:rsidRPr="00061166">
                              <w:rPr>
                                <w:rFonts w:hint="eastAsia"/>
                                <w:b/>
                                <w:bCs/>
                              </w:rPr>
                              <w:t>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0636D" id="テキスト ボックス 2" o:spid="_x0000_s1027" type="#_x0000_t202" style="position:absolute;left:0;text-align:left;margin-left:164.4pt;margin-top:372.9pt;width:206.25pt;height:30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" fillcolor="white [3201]" stroked="f" strokeweight=".5pt">
                <v:textbox>
                  <w:txbxContent>
                    <w:p w14:paraId="5E287CE0" w14:textId="711C36B8" w:rsidR="00A621E0" w:rsidRPr="00061166" w:rsidRDefault="00A621E0" w:rsidP="00EE7D93">
                      <w:pPr>
                        <w:jc w:val="center"/>
                        <w:rPr>
                          <w:b/>
                          <w:bCs/>
                        </w:rPr>
                      </w:pPr>
                      <w:r w:rsidRPr="00061166">
                        <w:rPr>
                          <w:rFonts w:hint="eastAsia"/>
                          <w:b/>
                          <w:bCs/>
                        </w:rPr>
                        <w:t>版数　第</w:t>
                      </w:r>
                      <w:r>
                        <w:rPr>
                          <w:b/>
                          <w:bCs/>
                        </w:rPr>
                        <w:t>1.</w:t>
                      </w:r>
                      <w:del w:id="6" w:author="関谷 啓吾" w:date="2023-04-05T19:40:00Z">
                        <w:r w:rsidDel="00DC12C4">
                          <w:rPr>
                            <w:rFonts w:hint="eastAsia"/>
                            <w:b/>
                            <w:bCs/>
                          </w:rPr>
                          <w:delText>１</w:delText>
                        </w:r>
                      </w:del>
                      <w:ins w:id="7" w:author="関谷 啓吾" w:date="2023-04-05T19:40:00Z">
                        <w:r w:rsidR="00DC12C4">
                          <w:rPr>
                            <w:rFonts w:hint="eastAsia"/>
                            <w:b/>
                            <w:bCs/>
                          </w:rPr>
                          <w:t>2</w:t>
                        </w:r>
                      </w:ins>
                      <w:r w:rsidRPr="00061166">
                        <w:rPr>
                          <w:rFonts w:hint="eastAsia"/>
                          <w:b/>
                          <w:bCs/>
                        </w:rPr>
                        <w:t>版</w:t>
                      </w:r>
                    </w:p>
                  </w:txbxContent>
                </v:textbox>
              </v:shape>
            </w:pict>
          </mc:Fallback>
        </mc:AlternateContent>
      </w:r>
      <w:r w:rsidRPr="002A6D44">
        <w:rPr>
          <w:noProof/>
        </w:rPr>
        <mc:AlternateContent>
          <mc:Choice Requires="wps">
            <w:drawing>
              <wp:anchor distT="0" distB="0" distL="114300" distR="114300" simplePos="0" relativeHeight="251658240" behindDoc="0" locked="0" layoutInCell="1" allowOverlap="1" wp14:anchorId="2276D616" wp14:editId="43FFE0FC">
                <wp:simplePos x="0" y="0"/>
                <wp:positionH relativeFrom="column">
                  <wp:posOffset>792480</wp:posOffset>
                </wp:positionH>
                <wp:positionV relativeFrom="paragraph">
                  <wp:posOffset>1675130</wp:posOffset>
                </wp:positionV>
                <wp:extent cx="5176157" cy="1758043"/>
                <wp:effectExtent l="0" t="0" r="24765" b="13970"/>
                <wp:wrapNone/>
                <wp:docPr id="1" name="フローチャート: 代替処理 1"/>
                <wp:cNvGraphicFramePr/>
                <a:graphic xmlns:a="http://schemas.openxmlformats.org/drawingml/2006/main">
                  <a:graphicData uri="http://schemas.microsoft.com/office/word/2010/wordprocessingShape">
                    <wps:wsp>
                      <wps:cNvSpPr/>
                      <wps:spPr>
                        <a:xfrm>
                          <a:off x="0" y="0"/>
                          <a:ext cx="5176157" cy="1758043"/>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34E7021E" w14:textId="77777777" w:rsidR="00A621E0" w:rsidRPr="00B00A85" w:rsidRDefault="00A621E0" w:rsidP="00EE7D93">
                            <w:pPr>
                              <w:jc w:val="center"/>
                              <w:rPr>
                                <w:b/>
                                <w:bCs/>
                                <w:sz w:val="56"/>
                                <w:szCs w:val="72"/>
                              </w:rPr>
                            </w:pPr>
                            <w:r w:rsidRPr="00B00A85">
                              <w:rPr>
                                <w:rFonts w:hint="eastAsia"/>
                                <w:b/>
                                <w:bCs/>
                                <w:sz w:val="56"/>
                                <w:szCs w:val="72"/>
                              </w:rPr>
                              <w:t>基本設計書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76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フローチャート: 代替処理 1" o:spid="_x0000_s1028" type="#_x0000_t176" style="position:absolute;left:0;text-align:left;margin-left:62.4pt;margin-top:131.9pt;width:407.55pt;height:138.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" fillcolor="white [3201]" strokecolor="black [3200]" strokeweight="1pt">
                <v:textbox>
                  <w:txbxContent>
                    <w:p w14:paraId="34E7021E" w14:textId="77777777" w:rsidR="00A621E0" w:rsidRPr="00B00A85" w:rsidRDefault="00A621E0" w:rsidP="00EE7D93">
                      <w:pPr>
                        <w:jc w:val="center"/>
                        <w:rPr>
                          <w:b/>
                          <w:bCs/>
                          <w:sz w:val="56"/>
                          <w:szCs w:val="72"/>
                        </w:rPr>
                      </w:pPr>
                      <w:r w:rsidRPr="00B00A85">
                        <w:rPr>
                          <w:rFonts w:hint="eastAsia"/>
                          <w:b/>
                          <w:bCs/>
                          <w:sz w:val="56"/>
                          <w:szCs w:val="72"/>
                        </w:rPr>
                        <w:t>基本設計書</w:t>
                      </w:r>
                    </w:p>
                  </w:txbxContent>
                </v:textbox>
              </v:shape>
            </w:pict>
          </mc:Fallback>
        </mc:AlternateContent>
      </w:r>
      <w:r w:rsidRPr="002A6D44">
        <w:br w:type="page"/>
      </w:r>
      <w:r w:rsidR="000A63B3">
        <w:lastRenderedPageBreak/>
        <w:tab/>
      </w:r>
    </w:p>
    <w:p w14:paraId="48BA790A" w14:textId="77777777" w:rsidR="00EE7D93" w:rsidRPr="002A6D44" w:rsidRDefault="00762967">
      <w:pPr>
        <w:widowControl/>
        <w:jc w:val="left"/>
        <w:rPr>
          <w:szCs w:val="21"/>
        </w:rPr>
      </w:pPr>
      <w:r w:rsidRPr="002A6D44">
        <w:rPr>
          <w:rFonts w:hint="eastAsia"/>
          <w:szCs w:val="21"/>
        </w:rPr>
        <w:t>改訂履歴</w:t>
      </w:r>
    </w:p>
    <w:p w14:paraId="34C2561E" w14:textId="77777777" w:rsidR="00E12A05" w:rsidRPr="002A6D44" w:rsidRDefault="00E12A05">
      <w:pPr>
        <w:widowControl/>
        <w:jc w:val="left"/>
        <w:rPr>
          <w:szCs w:val="21"/>
        </w:rPr>
      </w:pPr>
    </w:p>
    <w:tbl>
      <w:tblPr>
        <w:tblW w:w="10910" w:type="dxa"/>
        <w:tblLook w:val="04A0" w:firstRow="1" w:lastRow="0" w:firstColumn="1" w:lastColumn="0" w:noHBand="0" w:noVBand="1"/>
      </w:tblPr>
      <w:tblGrid>
        <w:gridCol w:w="1555"/>
        <w:gridCol w:w="1559"/>
        <w:gridCol w:w="1559"/>
        <w:gridCol w:w="6237"/>
      </w:tblGrid>
      <w:tr w:rsidR="00786F53" w:rsidRPr="002A6D44" w14:paraId="4EDC1F7B" w14:textId="77777777" w:rsidTr="00FD0D01">
        <w:tc>
          <w:tcPr>
            <w:tcW w:w="155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6E7C71" w14:textId="77777777" w:rsidR="00786F53" w:rsidRPr="002A6D44" w:rsidRDefault="004D0FAE" w:rsidP="00D63EF1">
            <w:pPr>
              <w:widowControl/>
              <w:jc w:val="center"/>
              <w:rPr>
                <w:b/>
                <w:bCs/>
                <w:szCs w:val="21"/>
              </w:rPr>
            </w:pPr>
            <w:r w:rsidRPr="002A6D44">
              <w:rPr>
                <w:rFonts w:hint="eastAsia"/>
                <w:b/>
                <w:bCs/>
                <w:szCs w:val="21"/>
              </w:rPr>
              <w:t>版数</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A8AFBB" w14:textId="77777777" w:rsidR="00786F53" w:rsidRPr="002A6D44" w:rsidRDefault="0070069B" w:rsidP="00D63EF1">
            <w:pPr>
              <w:widowControl/>
              <w:jc w:val="center"/>
              <w:rPr>
                <w:b/>
                <w:bCs/>
                <w:szCs w:val="21"/>
              </w:rPr>
            </w:pPr>
            <w:r w:rsidRPr="002A6D44">
              <w:rPr>
                <w:rFonts w:hint="eastAsia"/>
                <w:b/>
                <w:bCs/>
                <w:szCs w:val="21"/>
              </w:rPr>
              <w:t>担当者</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6A40A5" w14:textId="77777777" w:rsidR="00786F53" w:rsidRPr="002A6D44" w:rsidRDefault="00D63EF1" w:rsidP="00D63EF1">
            <w:pPr>
              <w:widowControl/>
              <w:jc w:val="center"/>
              <w:rPr>
                <w:b/>
                <w:bCs/>
                <w:szCs w:val="21"/>
              </w:rPr>
            </w:pPr>
            <w:r w:rsidRPr="002A6D44">
              <w:rPr>
                <w:rFonts w:hint="eastAsia"/>
                <w:b/>
                <w:bCs/>
                <w:szCs w:val="21"/>
              </w:rPr>
              <w:t>日付</w:t>
            </w:r>
          </w:p>
        </w:tc>
        <w:tc>
          <w:tcPr>
            <w:tcW w:w="623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3EDE1E" w14:textId="77777777" w:rsidR="00786F53" w:rsidRPr="002A6D44" w:rsidRDefault="00D63EF1" w:rsidP="00D63EF1">
            <w:pPr>
              <w:widowControl/>
              <w:jc w:val="center"/>
              <w:rPr>
                <w:b/>
                <w:bCs/>
                <w:szCs w:val="21"/>
              </w:rPr>
            </w:pPr>
            <w:r w:rsidRPr="002A6D44">
              <w:rPr>
                <w:rFonts w:hint="eastAsia"/>
                <w:b/>
                <w:bCs/>
                <w:szCs w:val="21"/>
              </w:rPr>
              <w:t>改訂内容</w:t>
            </w:r>
          </w:p>
        </w:tc>
      </w:tr>
      <w:tr w:rsidR="00786F53" w:rsidRPr="002A6D44" w14:paraId="02AC9FE1" w14:textId="77777777" w:rsidTr="00FD0D01">
        <w:tc>
          <w:tcPr>
            <w:tcW w:w="1555" w:type="dxa"/>
            <w:tcBorders>
              <w:top w:val="single" w:sz="4" w:space="0" w:color="auto"/>
              <w:left w:val="single" w:sz="4" w:space="0" w:color="auto"/>
              <w:bottom w:val="single" w:sz="4" w:space="0" w:color="auto"/>
              <w:right w:val="single" w:sz="4" w:space="0" w:color="auto"/>
            </w:tcBorders>
          </w:tcPr>
          <w:p w14:paraId="6DB091D0" w14:textId="77777777" w:rsidR="00786F53" w:rsidRPr="002A6D44" w:rsidRDefault="00E210A4">
            <w:pPr>
              <w:widowControl/>
              <w:jc w:val="left"/>
              <w:rPr>
                <w:szCs w:val="21"/>
              </w:rPr>
            </w:pPr>
            <w:r>
              <w:rPr>
                <w:rFonts w:hint="eastAsia"/>
                <w:szCs w:val="21"/>
              </w:rPr>
              <w:t>1</w:t>
            </w:r>
            <w:r>
              <w:rPr>
                <w:szCs w:val="21"/>
              </w:rPr>
              <w:t>.1</w:t>
            </w:r>
          </w:p>
        </w:tc>
        <w:tc>
          <w:tcPr>
            <w:tcW w:w="1559" w:type="dxa"/>
            <w:tcBorders>
              <w:top w:val="single" w:sz="4" w:space="0" w:color="auto"/>
              <w:left w:val="single" w:sz="4" w:space="0" w:color="auto"/>
              <w:bottom w:val="single" w:sz="4" w:space="0" w:color="auto"/>
              <w:right w:val="single" w:sz="4" w:space="0" w:color="auto"/>
            </w:tcBorders>
          </w:tcPr>
          <w:p w14:paraId="29D6DA7D" w14:textId="77777777" w:rsidR="00786F53" w:rsidRPr="002A6D44" w:rsidRDefault="00A621E0">
            <w:pPr>
              <w:widowControl/>
              <w:jc w:val="left"/>
              <w:rPr>
                <w:szCs w:val="21"/>
              </w:rPr>
            </w:pPr>
            <w:r>
              <w:rPr>
                <w:rFonts w:hint="eastAsia"/>
                <w:szCs w:val="21"/>
              </w:rPr>
              <w:t>森</w:t>
            </w:r>
          </w:p>
        </w:tc>
        <w:tc>
          <w:tcPr>
            <w:tcW w:w="1559" w:type="dxa"/>
            <w:tcBorders>
              <w:top w:val="single" w:sz="4" w:space="0" w:color="auto"/>
              <w:left w:val="single" w:sz="4" w:space="0" w:color="auto"/>
              <w:bottom w:val="single" w:sz="4" w:space="0" w:color="auto"/>
              <w:right w:val="single" w:sz="4" w:space="0" w:color="auto"/>
            </w:tcBorders>
          </w:tcPr>
          <w:p w14:paraId="3288C60D" w14:textId="77777777" w:rsidR="00786F53" w:rsidRPr="002A6D44" w:rsidRDefault="00E210A4">
            <w:pPr>
              <w:widowControl/>
              <w:jc w:val="left"/>
              <w:rPr>
                <w:szCs w:val="21"/>
              </w:rPr>
            </w:pPr>
            <w:r>
              <w:rPr>
                <w:szCs w:val="21"/>
              </w:rPr>
              <w:t>2022/06/</w:t>
            </w:r>
            <w:r w:rsidR="00DD07DB">
              <w:rPr>
                <w:szCs w:val="21"/>
              </w:rPr>
              <w:t>14</w:t>
            </w:r>
          </w:p>
        </w:tc>
        <w:tc>
          <w:tcPr>
            <w:tcW w:w="6237" w:type="dxa"/>
            <w:tcBorders>
              <w:top w:val="single" w:sz="4" w:space="0" w:color="auto"/>
              <w:left w:val="single" w:sz="4" w:space="0" w:color="auto"/>
              <w:bottom w:val="single" w:sz="4" w:space="0" w:color="auto"/>
              <w:right w:val="single" w:sz="4" w:space="0" w:color="auto"/>
            </w:tcBorders>
          </w:tcPr>
          <w:p w14:paraId="4422B5FE" w14:textId="77777777" w:rsidR="00786F53" w:rsidRPr="002A6D44" w:rsidRDefault="00E210A4">
            <w:pPr>
              <w:widowControl/>
              <w:jc w:val="left"/>
              <w:rPr>
                <w:szCs w:val="21"/>
              </w:rPr>
            </w:pPr>
            <w:r>
              <w:rPr>
                <w:rFonts w:hint="eastAsia"/>
                <w:szCs w:val="21"/>
              </w:rPr>
              <w:t>詳細設計内容に基づく</w:t>
            </w:r>
            <w:r w:rsidR="00DD07DB">
              <w:rPr>
                <w:rFonts w:hint="eastAsia"/>
                <w:szCs w:val="21"/>
              </w:rPr>
              <w:t>見直し</w:t>
            </w:r>
          </w:p>
        </w:tc>
      </w:tr>
      <w:tr w:rsidR="00786F53" w:rsidRPr="002A6D44" w14:paraId="221B7352" w14:textId="77777777" w:rsidTr="00FD0D01">
        <w:tc>
          <w:tcPr>
            <w:tcW w:w="1555" w:type="dxa"/>
            <w:tcBorders>
              <w:top w:val="single" w:sz="4" w:space="0" w:color="auto"/>
              <w:left w:val="single" w:sz="4" w:space="0" w:color="auto"/>
              <w:bottom w:val="single" w:sz="4" w:space="0" w:color="auto"/>
              <w:right w:val="single" w:sz="4" w:space="0" w:color="auto"/>
            </w:tcBorders>
          </w:tcPr>
          <w:p w14:paraId="337E1C9B" w14:textId="2C25E7A3" w:rsidR="00786F53" w:rsidRPr="002A6D44" w:rsidRDefault="00DC12C4">
            <w:pPr>
              <w:widowControl/>
              <w:jc w:val="left"/>
              <w:rPr>
                <w:szCs w:val="21"/>
              </w:rPr>
            </w:pPr>
            <w:ins w:id="8" w:author="関谷 啓吾" w:date="2023-04-05T19:40:00Z">
              <w:r>
                <w:rPr>
                  <w:rFonts w:hint="eastAsia"/>
                  <w:szCs w:val="21"/>
                </w:rPr>
                <w:t>1</w:t>
              </w:r>
              <w:r>
                <w:rPr>
                  <w:szCs w:val="21"/>
                </w:rPr>
                <w:t>.2</w:t>
              </w:r>
            </w:ins>
          </w:p>
        </w:tc>
        <w:tc>
          <w:tcPr>
            <w:tcW w:w="1559" w:type="dxa"/>
            <w:tcBorders>
              <w:top w:val="single" w:sz="4" w:space="0" w:color="auto"/>
              <w:left w:val="single" w:sz="4" w:space="0" w:color="auto"/>
              <w:bottom w:val="single" w:sz="4" w:space="0" w:color="auto"/>
              <w:right w:val="single" w:sz="4" w:space="0" w:color="auto"/>
            </w:tcBorders>
          </w:tcPr>
          <w:p w14:paraId="081C440D" w14:textId="39E1C4FA" w:rsidR="00786F53" w:rsidRPr="002A6D44" w:rsidRDefault="00DC12C4">
            <w:pPr>
              <w:widowControl/>
              <w:jc w:val="left"/>
              <w:rPr>
                <w:szCs w:val="21"/>
              </w:rPr>
            </w:pPr>
            <w:ins w:id="9" w:author="関谷 啓吾" w:date="2023-04-05T19:40:00Z">
              <w:r>
                <w:rPr>
                  <w:rFonts w:hint="eastAsia"/>
                  <w:szCs w:val="21"/>
                </w:rPr>
                <w:t>I</w:t>
              </w:r>
              <w:r>
                <w:rPr>
                  <w:szCs w:val="21"/>
                </w:rPr>
                <w:t>SID</w:t>
              </w:r>
            </w:ins>
          </w:p>
        </w:tc>
        <w:tc>
          <w:tcPr>
            <w:tcW w:w="1559" w:type="dxa"/>
            <w:tcBorders>
              <w:top w:val="single" w:sz="4" w:space="0" w:color="auto"/>
              <w:left w:val="single" w:sz="4" w:space="0" w:color="auto"/>
              <w:bottom w:val="single" w:sz="4" w:space="0" w:color="auto"/>
              <w:right w:val="single" w:sz="4" w:space="0" w:color="auto"/>
            </w:tcBorders>
          </w:tcPr>
          <w:p w14:paraId="3F6B53C1" w14:textId="7483DDF0" w:rsidR="00786F53" w:rsidRPr="002A6D44" w:rsidRDefault="00DC12C4" w:rsidP="00DC12C4">
            <w:pPr>
              <w:widowControl/>
              <w:jc w:val="left"/>
              <w:rPr>
                <w:szCs w:val="21"/>
              </w:rPr>
            </w:pPr>
            <w:ins w:id="10" w:author="関谷 啓吾" w:date="2023-04-05T19:40:00Z">
              <w:r>
                <w:rPr>
                  <w:rFonts w:hint="eastAsia"/>
                  <w:szCs w:val="21"/>
                </w:rPr>
                <w:t>2</w:t>
              </w:r>
              <w:r>
                <w:rPr>
                  <w:szCs w:val="21"/>
                </w:rPr>
                <w:t>023/03/31</w:t>
              </w:r>
            </w:ins>
          </w:p>
        </w:tc>
        <w:tc>
          <w:tcPr>
            <w:tcW w:w="6237" w:type="dxa"/>
            <w:tcBorders>
              <w:top w:val="single" w:sz="4" w:space="0" w:color="auto"/>
              <w:left w:val="single" w:sz="4" w:space="0" w:color="auto"/>
              <w:bottom w:val="single" w:sz="4" w:space="0" w:color="auto"/>
              <w:right w:val="single" w:sz="4" w:space="0" w:color="auto"/>
            </w:tcBorders>
          </w:tcPr>
          <w:p w14:paraId="1378F353" w14:textId="4F812E3A" w:rsidR="00786F53" w:rsidRPr="002A6D44" w:rsidRDefault="00DC12C4">
            <w:pPr>
              <w:widowControl/>
              <w:jc w:val="left"/>
              <w:rPr>
                <w:rFonts w:hint="eastAsia"/>
                <w:szCs w:val="21"/>
              </w:rPr>
            </w:pPr>
            <w:ins w:id="11" w:author="関谷 啓吾" w:date="2023-04-05T19:41:00Z">
              <w:r>
                <w:rPr>
                  <w:szCs w:val="21"/>
                </w:rPr>
                <w:t>SI</w:t>
              </w:r>
              <w:r>
                <w:rPr>
                  <w:rFonts w:hint="eastAsia"/>
                  <w:szCs w:val="21"/>
                </w:rPr>
                <w:t>終了時点の設計見直し</w:t>
              </w:r>
            </w:ins>
          </w:p>
        </w:tc>
      </w:tr>
      <w:tr w:rsidR="00786F53" w:rsidRPr="002A6D44" w14:paraId="3BD03934" w14:textId="77777777" w:rsidTr="00FD0D01">
        <w:tc>
          <w:tcPr>
            <w:tcW w:w="1555" w:type="dxa"/>
            <w:tcBorders>
              <w:top w:val="single" w:sz="4" w:space="0" w:color="auto"/>
              <w:left w:val="single" w:sz="4" w:space="0" w:color="auto"/>
              <w:bottom w:val="single" w:sz="4" w:space="0" w:color="auto"/>
              <w:right w:val="single" w:sz="4" w:space="0" w:color="auto"/>
            </w:tcBorders>
          </w:tcPr>
          <w:p w14:paraId="1223E529" w14:textId="77777777" w:rsidR="00786F53" w:rsidRPr="002A6D44" w:rsidRDefault="00786F53">
            <w:pPr>
              <w:widowControl/>
              <w:jc w:val="left"/>
              <w:rPr>
                <w:szCs w:val="21"/>
              </w:rPr>
            </w:pPr>
          </w:p>
        </w:tc>
        <w:tc>
          <w:tcPr>
            <w:tcW w:w="1559" w:type="dxa"/>
            <w:tcBorders>
              <w:top w:val="single" w:sz="4" w:space="0" w:color="auto"/>
              <w:left w:val="single" w:sz="4" w:space="0" w:color="auto"/>
              <w:bottom w:val="single" w:sz="4" w:space="0" w:color="auto"/>
              <w:right w:val="single" w:sz="4" w:space="0" w:color="auto"/>
            </w:tcBorders>
          </w:tcPr>
          <w:p w14:paraId="061B1D9B" w14:textId="77777777" w:rsidR="00786F53" w:rsidRPr="002A6D44" w:rsidRDefault="00786F53">
            <w:pPr>
              <w:widowControl/>
              <w:jc w:val="left"/>
              <w:rPr>
                <w:szCs w:val="21"/>
              </w:rPr>
            </w:pPr>
          </w:p>
        </w:tc>
        <w:tc>
          <w:tcPr>
            <w:tcW w:w="1559" w:type="dxa"/>
            <w:tcBorders>
              <w:top w:val="single" w:sz="4" w:space="0" w:color="auto"/>
              <w:left w:val="single" w:sz="4" w:space="0" w:color="auto"/>
              <w:bottom w:val="single" w:sz="4" w:space="0" w:color="auto"/>
              <w:right w:val="single" w:sz="4" w:space="0" w:color="auto"/>
            </w:tcBorders>
          </w:tcPr>
          <w:p w14:paraId="594B7044" w14:textId="77777777" w:rsidR="00786F53" w:rsidRPr="002A6D44" w:rsidRDefault="00786F53">
            <w:pPr>
              <w:widowControl/>
              <w:jc w:val="left"/>
              <w:rPr>
                <w:szCs w:val="21"/>
              </w:rPr>
            </w:pPr>
          </w:p>
        </w:tc>
        <w:tc>
          <w:tcPr>
            <w:tcW w:w="6237" w:type="dxa"/>
            <w:tcBorders>
              <w:top w:val="single" w:sz="4" w:space="0" w:color="auto"/>
              <w:left w:val="single" w:sz="4" w:space="0" w:color="auto"/>
              <w:bottom w:val="single" w:sz="4" w:space="0" w:color="auto"/>
              <w:right w:val="single" w:sz="4" w:space="0" w:color="auto"/>
            </w:tcBorders>
          </w:tcPr>
          <w:p w14:paraId="3E1EB9F1" w14:textId="77777777" w:rsidR="00786F53" w:rsidRPr="002A6D44" w:rsidRDefault="00786F53">
            <w:pPr>
              <w:widowControl/>
              <w:jc w:val="left"/>
              <w:rPr>
                <w:szCs w:val="21"/>
              </w:rPr>
            </w:pPr>
          </w:p>
        </w:tc>
      </w:tr>
      <w:tr w:rsidR="00786F53" w:rsidRPr="002A6D44" w14:paraId="09F52E96" w14:textId="77777777" w:rsidTr="00FD0D01">
        <w:tc>
          <w:tcPr>
            <w:tcW w:w="1555" w:type="dxa"/>
            <w:tcBorders>
              <w:top w:val="single" w:sz="4" w:space="0" w:color="auto"/>
              <w:left w:val="single" w:sz="4" w:space="0" w:color="auto"/>
              <w:bottom w:val="single" w:sz="4" w:space="0" w:color="auto"/>
              <w:right w:val="single" w:sz="4" w:space="0" w:color="auto"/>
            </w:tcBorders>
          </w:tcPr>
          <w:p w14:paraId="3E2F53E3" w14:textId="77777777" w:rsidR="00786F53" w:rsidRPr="002A6D44" w:rsidRDefault="00786F53">
            <w:pPr>
              <w:widowControl/>
              <w:jc w:val="left"/>
              <w:rPr>
                <w:szCs w:val="21"/>
              </w:rPr>
            </w:pPr>
          </w:p>
        </w:tc>
        <w:tc>
          <w:tcPr>
            <w:tcW w:w="1559" w:type="dxa"/>
            <w:tcBorders>
              <w:top w:val="single" w:sz="4" w:space="0" w:color="auto"/>
              <w:left w:val="single" w:sz="4" w:space="0" w:color="auto"/>
              <w:bottom w:val="single" w:sz="4" w:space="0" w:color="auto"/>
              <w:right w:val="single" w:sz="4" w:space="0" w:color="auto"/>
            </w:tcBorders>
          </w:tcPr>
          <w:p w14:paraId="38B1F6B2" w14:textId="77777777" w:rsidR="00786F53" w:rsidRPr="002A6D44" w:rsidRDefault="00786F53">
            <w:pPr>
              <w:widowControl/>
              <w:jc w:val="left"/>
              <w:rPr>
                <w:szCs w:val="21"/>
              </w:rPr>
            </w:pPr>
          </w:p>
        </w:tc>
        <w:tc>
          <w:tcPr>
            <w:tcW w:w="1559" w:type="dxa"/>
            <w:tcBorders>
              <w:top w:val="single" w:sz="4" w:space="0" w:color="auto"/>
              <w:left w:val="single" w:sz="4" w:space="0" w:color="auto"/>
              <w:bottom w:val="single" w:sz="4" w:space="0" w:color="auto"/>
              <w:right w:val="single" w:sz="4" w:space="0" w:color="auto"/>
            </w:tcBorders>
          </w:tcPr>
          <w:p w14:paraId="1E51CC3B" w14:textId="77777777" w:rsidR="00786F53" w:rsidRPr="002A6D44" w:rsidRDefault="00786F53">
            <w:pPr>
              <w:widowControl/>
              <w:jc w:val="left"/>
              <w:rPr>
                <w:szCs w:val="21"/>
              </w:rPr>
            </w:pPr>
          </w:p>
        </w:tc>
        <w:tc>
          <w:tcPr>
            <w:tcW w:w="6237" w:type="dxa"/>
            <w:tcBorders>
              <w:top w:val="single" w:sz="4" w:space="0" w:color="auto"/>
              <w:left w:val="single" w:sz="4" w:space="0" w:color="auto"/>
              <w:bottom w:val="single" w:sz="4" w:space="0" w:color="auto"/>
              <w:right w:val="single" w:sz="4" w:space="0" w:color="auto"/>
            </w:tcBorders>
          </w:tcPr>
          <w:p w14:paraId="4314A470" w14:textId="77777777" w:rsidR="00786F53" w:rsidRPr="002A6D44" w:rsidRDefault="00786F53">
            <w:pPr>
              <w:widowControl/>
              <w:jc w:val="left"/>
              <w:rPr>
                <w:szCs w:val="21"/>
              </w:rPr>
            </w:pPr>
          </w:p>
        </w:tc>
      </w:tr>
    </w:tbl>
    <w:p w14:paraId="1E08F86D" w14:textId="77777777" w:rsidR="00786F53" w:rsidRPr="002A6D44" w:rsidRDefault="00786F53">
      <w:pPr>
        <w:widowControl/>
        <w:jc w:val="left"/>
        <w:rPr>
          <w:szCs w:val="21"/>
        </w:rPr>
      </w:pPr>
    </w:p>
    <w:p w14:paraId="592F2F75" w14:textId="77777777" w:rsidR="00EE7D93" w:rsidRPr="002A6D44" w:rsidRDefault="00EE7D93">
      <w:pPr>
        <w:widowControl/>
        <w:jc w:val="left"/>
      </w:pPr>
      <w:r w:rsidRPr="002A6D44">
        <w:br w:type="page"/>
      </w:r>
      <w:bookmarkStart w:id="12" w:name="_GoBack"/>
      <w:bookmarkEnd w:id="12"/>
    </w:p>
    <w:sdt>
      <w:sdtPr>
        <w:rPr>
          <w:rFonts w:cstheme="minorBidi"/>
          <w:b w:val="0"/>
          <w:color w:val="auto"/>
          <w:kern w:val="2"/>
          <w:sz w:val="20"/>
          <w:szCs w:val="22"/>
          <w:lang w:val="ja-JP"/>
        </w:rPr>
        <w:id w:val="-521242531"/>
        <w:docPartObj>
          <w:docPartGallery w:val="Table of Contents"/>
          <w:docPartUnique/>
        </w:docPartObj>
      </w:sdtPr>
      <w:sdtEndPr>
        <w:rPr>
          <w:bCs/>
        </w:rPr>
      </w:sdtEndPr>
      <w:sdtContent>
        <w:p w14:paraId="023C8EBF" w14:textId="77777777" w:rsidR="00F53C2C" w:rsidRPr="002A6D44" w:rsidRDefault="00F53C2C" w:rsidP="00C817B4">
          <w:pPr>
            <w:pStyle w:val="af0"/>
            <w:numPr>
              <w:ilvl w:val="0"/>
              <w:numId w:val="0"/>
            </w:numPr>
          </w:pPr>
          <w:r w:rsidRPr="002A6D44">
            <w:rPr>
              <w:lang w:val="ja-JP"/>
            </w:rPr>
            <w:t>内容</w:t>
          </w:r>
        </w:p>
        <w:p w14:paraId="12804F84" w14:textId="15143B76" w:rsidR="0076408F" w:rsidRDefault="00F53C2C">
          <w:pPr>
            <w:pStyle w:val="11"/>
            <w:tabs>
              <w:tab w:val="left" w:pos="400"/>
              <w:tab w:val="right" w:leader="dot" w:pos="10762"/>
            </w:tabs>
            <w:rPr>
              <w:rFonts w:asciiTheme="minorHAnsi" w:eastAsiaTheme="minorEastAsia" w:hAnsiTheme="minorHAnsi"/>
              <w:noProof/>
              <w:sz w:val="21"/>
            </w:rPr>
          </w:pPr>
          <w:r w:rsidRPr="002A6D44">
            <w:fldChar w:fldCharType="begin"/>
          </w:r>
          <w:r w:rsidRPr="002A6D44">
            <w:instrText xml:space="preserve"> TOC \o "1-3" \h \z \u </w:instrText>
          </w:r>
          <w:r w:rsidRPr="002A6D44">
            <w:fldChar w:fldCharType="separate"/>
          </w:r>
          <w:hyperlink w:anchor="_Toc124835506" w:history="1">
            <w:r w:rsidR="0076408F" w:rsidRPr="00763600">
              <w:rPr>
                <w:rStyle w:val="af1"/>
                <w:noProof/>
              </w:rPr>
              <w:t>1</w:t>
            </w:r>
            <w:r w:rsidR="0076408F">
              <w:rPr>
                <w:rFonts w:asciiTheme="minorHAnsi" w:eastAsiaTheme="minorEastAsia" w:hAnsiTheme="minorHAnsi"/>
                <w:noProof/>
                <w:sz w:val="21"/>
              </w:rPr>
              <w:tab/>
            </w:r>
            <w:r w:rsidR="0076408F" w:rsidRPr="00763600">
              <w:rPr>
                <w:rStyle w:val="af1"/>
                <w:noProof/>
              </w:rPr>
              <w:t>はじめに</w:t>
            </w:r>
            <w:r w:rsidR="0076408F">
              <w:rPr>
                <w:noProof/>
                <w:webHidden/>
              </w:rPr>
              <w:tab/>
            </w:r>
            <w:r w:rsidR="0076408F">
              <w:rPr>
                <w:noProof/>
                <w:webHidden/>
              </w:rPr>
              <w:fldChar w:fldCharType="begin"/>
            </w:r>
            <w:r w:rsidR="0076408F">
              <w:rPr>
                <w:noProof/>
                <w:webHidden/>
              </w:rPr>
              <w:instrText xml:space="preserve"> PAGEREF _Toc124835506 \h </w:instrText>
            </w:r>
            <w:r w:rsidR="0076408F">
              <w:rPr>
                <w:noProof/>
                <w:webHidden/>
              </w:rPr>
            </w:r>
            <w:r w:rsidR="0076408F">
              <w:rPr>
                <w:noProof/>
                <w:webHidden/>
              </w:rPr>
              <w:fldChar w:fldCharType="separate"/>
            </w:r>
            <w:r w:rsidR="0076408F">
              <w:rPr>
                <w:noProof/>
                <w:webHidden/>
              </w:rPr>
              <w:t>8</w:t>
            </w:r>
            <w:r w:rsidR="0076408F">
              <w:rPr>
                <w:noProof/>
                <w:webHidden/>
              </w:rPr>
              <w:fldChar w:fldCharType="end"/>
            </w:r>
          </w:hyperlink>
        </w:p>
        <w:p w14:paraId="5F77407C" w14:textId="4D4A7BAB" w:rsidR="0076408F" w:rsidRDefault="00DC12C4">
          <w:pPr>
            <w:pStyle w:val="21"/>
            <w:rPr>
              <w:rFonts w:asciiTheme="minorHAnsi" w:eastAsiaTheme="minorEastAsia" w:hAnsiTheme="minorHAnsi"/>
              <w:noProof/>
              <w:sz w:val="21"/>
            </w:rPr>
          </w:pPr>
          <w:hyperlink w:anchor="_Toc124835507" w:history="1">
            <w:r w:rsidR="0076408F" w:rsidRPr="00763600">
              <w:rPr>
                <w:rStyle w:val="af1"/>
                <w:noProof/>
              </w:rPr>
              <w:t>1.1</w:t>
            </w:r>
            <w:r w:rsidR="0076408F">
              <w:rPr>
                <w:rFonts w:asciiTheme="minorHAnsi" w:eastAsiaTheme="minorEastAsia" w:hAnsiTheme="minorHAnsi"/>
                <w:noProof/>
                <w:sz w:val="21"/>
              </w:rPr>
              <w:tab/>
            </w:r>
            <w:r w:rsidR="0076408F" w:rsidRPr="00763600">
              <w:rPr>
                <w:rStyle w:val="af1"/>
                <w:noProof/>
              </w:rPr>
              <w:t>本資料の目的</w:t>
            </w:r>
            <w:r w:rsidR="0076408F">
              <w:rPr>
                <w:noProof/>
                <w:webHidden/>
              </w:rPr>
              <w:tab/>
            </w:r>
            <w:r w:rsidR="0076408F">
              <w:rPr>
                <w:noProof/>
                <w:webHidden/>
              </w:rPr>
              <w:fldChar w:fldCharType="begin"/>
            </w:r>
            <w:r w:rsidR="0076408F">
              <w:rPr>
                <w:noProof/>
                <w:webHidden/>
              </w:rPr>
              <w:instrText xml:space="preserve"> PAGEREF _Toc124835507 \h </w:instrText>
            </w:r>
            <w:r w:rsidR="0076408F">
              <w:rPr>
                <w:noProof/>
                <w:webHidden/>
              </w:rPr>
            </w:r>
            <w:r w:rsidR="0076408F">
              <w:rPr>
                <w:noProof/>
                <w:webHidden/>
              </w:rPr>
              <w:fldChar w:fldCharType="separate"/>
            </w:r>
            <w:r w:rsidR="0076408F">
              <w:rPr>
                <w:noProof/>
                <w:webHidden/>
              </w:rPr>
              <w:t>8</w:t>
            </w:r>
            <w:r w:rsidR="0076408F">
              <w:rPr>
                <w:noProof/>
                <w:webHidden/>
              </w:rPr>
              <w:fldChar w:fldCharType="end"/>
            </w:r>
          </w:hyperlink>
        </w:p>
        <w:p w14:paraId="7CF1C476" w14:textId="62EA0BC8" w:rsidR="0076408F" w:rsidRDefault="00DC12C4">
          <w:pPr>
            <w:pStyle w:val="21"/>
            <w:rPr>
              <w:rFonts w:asciiTheme="minorHAnsi" w:eastAsiaTheme="minorEastAsia" w:hAnsiTheme="minorHAnsi"/>
              <w:noProof/>
              <w:sz w:val="21"/>
            </w:rPr>
          </w:pPr>
          <w:hyperlink w:anchor="_Toc124835508" w:history="1">
            <w:r w:rsidR="0076408F" w:rsidRPr="00763600">
              <w:rPr>
                <w:rStyle w:val="af1"/>
                <w:noProof/>
              </w:rPr>
              <w:t>1.2</w:t>
            </w:r>
            <w:r w:rsidR="0076408F">
              <w:rPr>
                <w:rFonts w:asciiTheme="minorHAnsi" w:eastAsiaTheme="minorEastAsia" w:hAnsiTheme="minorHAnsi"/>
                <w:noProof/>
                <w:sz w:val="21"/>
              </w:rPr>
              <w:tab/>
            </w:r>
            <w:r w:rsidR="0076408F" w:rsidRPr="00763600">
              <w:rPr>
                <w:rStyle w:val="af1"/>
                <w:noProof/>
              </w:rPr>
              <w:t>本資料の対象者</w:t>
            </w:r>
            <w:r w:rsidR="0076408F">
              <w:rPr>
                <w:noProof/>
                <w:webHidden/>
              </w:rPr>
              <w:tab/>
            </w:r>
            <w:r w:rsidR="0076408F">
              <w:rPr>
                <w:noProof/>
                <w:webHidden/>
              </w:rPr>
              <w:fldChar w:fldCharType="begin"/>
            </w:r>
            <w:r w:rsidR="0076408F">
              <w:rPr>
                <w:noProof/>
                <w:webHidden/>
              </w:rPr>
              <w:instrText xml:space="preserve"> PAGEREF _Toc124835508 \h </w:instrText>
            </w:r>
            <w:r w:rsidR="0076408F">
              <w:rPr>
                <w:noProof/>
                <w:webHidden/>
              </w:rPr>
            </w:r>
            <w:r w:rsidR="0076408F">
              <w:rPr>
                <w:noProof/>
                <w:webHidden/>
              </w:rPr>
              <w:fldChar w:fldCharType="separate"/>
            </w:r>
            <w:r w:rsidR="0076408F">
              <w:rPr>
                <w:noProof/>
                <w:webHidden/>
              </w:rPr>
              <w:t>8</w:t>
            </w:r>
            <w:r w:rsidR="0076408F">
              <w:rPr>
                <w:noProof/>
                <w:webHidden/>
              </w:rPr>
              <w:fldChar w:fldCharType="end"/>
            </w:r>
          </w:hyperlink>
        </w:p>
        <w:p w14:paraId="620AE6E4" w14:textId="375CD363" w:rsidR="0076408F" w:rsidRDefault="00DC12C4">
          <w:pPr>
            <w:pStyle w:val="21"/>
            <w:rPr>
              <w:rFonts w:asciiTheme="minorHAnsi" w:eastAsiaTheme="minorEastAsia" w:hAnsiTheme="minorHAnsi"/>
              <w:noProof/>
              <w:sz w:val="21"/>
            </w:rPr>
          </w:pPr>
          <w:hyperlink w:anchor="_Toc124835509" w:history="1">
            <w:r w:rsidR="0076408F" w:rsidRPr="00763600">
              <w:rPr>
                <w:rStyle w:val="af1"/>
                <w:noProof/>
              </w:rPr>
              <w:t>1.3</w:t>
            </w:r>
            <w:r w:rsidR="0076408F">
              <w:rPr>
                <w:rFonts w:asciiTheme="minorHAnsi" w:eastAsiaTheme="minorEastAsia" w:hAnsiTheme="minorHAnsi"/>
                <w:noProof/>
                <w:sz w:val="21"/>
              </w:rPr>
              <w:tab/>
            </w:r>
            <w:r w:rsidR="0076408F" w:rsidRPr="00763600">
              <w:rPr>
                <w:rStyle w:val="af1"/>
                <w:noProof/>
              </w:rPr>
              <w:t>本資料の範囲</w:t>
            </w:r>
            <w:r w:rsidR="0076408F">
              <w:rPr>
                <w:noProof/>
                <w:webHidden/>
              </w:rPr>
              <w:tab/>
            </w:r>
            <w:r w:rsidR="0076408F">
              <w:rPr>
                <w:noProof/>
                <w:webHidden/>
              </w:rPr>
              <w:fldChar w:fldCharType="begin"/>
            </w:r>
            <w:r w:rsidR="0076408F">
              <w:rPr>
                <w:noProof/>
                <w:webHidden/>
              </w:rPr>
              <w:instrText xml:space="preserve"> PAGEREF _Toc124835509 \h </w:instrText>
            </w:r>
            <w:r w:rsidR="0076408F">
              <w:rPr>
                <w:noProof/>
                <w:webHidden/>
              </w:rPr>
            </w:r>
            <w:r w:rsidR="0076408F">
              <w:rPr>
                <w:noProof/>
                <w:webHidden/>
              </w:rPr>
              <w:fldChar w:fldCharType="separate"/>
            </w:r>
            <w:r w:rsidR="0076408F">
              <w:rPr>
                <w:noProof/>
                <w:webHidden/>
              </w:rPr>
              <w:t>8</w:t>
            </w:r>
            <w:r w:rsidR="0076408F">
              <w:rPr>
                <w:noProof/>
                <w:webHidden/>
              </w:rPr>
              <w:fldChar w:fldCharType="end"/>
            </w:r>
          </w:hyperlink>
        </w:p>
        <w:p w14:paraId="574894C4" w14:textId="1CF8AE57" w:rsidR="0076408F" w:rsidRDefault="00DC12C4">
          <w:pPr>
            <w:pStyle w:val="21"/>
            <w:rPr>
              <w:rFonts w:asciiTheme="minorHAnsi" w:eastAsiaTheme="minorEastAsia" w:hAnsiTheme="minorHAnsi"/>
              <w:noProof/>
              <w:sz w:val="21"/>
            </w:rPr>
          </w:pPr>
          <w:hyperlink w:anchor="_Toc124835510" w:history="1">
            <w:r w:rsidR="0076408F" w:rsidRPr="00763600">
              <w:rPr>
                <w:rStyle w:val="af1"/>
                <w:noProof/>
              </w:rPr>
              <w:t>1.4</w:t>
            </w:r>
            <w:r w:rsidR="0076408F">
              <w:rPr>
                <w:rFonts w:asciiTheme="minorHAnsi" w:eastAsiaTheme="minorEastAsia" w:hAnsiTheme="minorHAnsi"/>
                <w:noProof/>
                <w:sz w:val="21"/>
              </w:rPr>
              <w:tab/>
            </w:r>
            <w:r w:rsidR="0076408F" w:rsidRPr="00763600">
              <w:rPr>
                <w:rStyle w:val="af1"/>
                <w:noProof/>
              </w:rPr>
              <w:t>本資料の用語</w:t>
            </w:r>
            <w:r w:rsidR="0076408F">
              <w:rPr>
                <w:noProof/>
                <w:webHidden/>
              </w:rPr>
              <w:tab/>
            </w:r>
            <w:r w:rsidR="0076408F">
              <w:rPr>
                <w:noProof/>
                <w:webHidden/>
              </w:rPr>
              <w:fldChar w:fldCharType="begin"/>
            </w:r>
            <w:r w:rsidR="0076408F">
              <w:rPr>
                <w:noProof/>
                <w:webHidden/>
              </w:rPr>
              <w:instrText xml:space="preserve"> PAGEREF _Toc124835510 \h </w:instrText>
            </w:r>
            <w:r w:rsidR="0076408F">
              <w:rPr>
                <w:noProof/>
                <w:webHidden/>
              </w:rPr>
            </w:r>
            <w:r w:rsidR="0076408F">
              <w:rPr>
                <w:noProof/>
                <w:webHidden/>
              </w:rPr>
              <w:fldChar w:fldCharType="separate"/>
            </w:r>
            <w:r w:rsidR="0076408F">
              <w:rPr>
                <w:noProof/>
                <w:webHidden/>
              </w:rPr>
              <w:t>8</w:t>
            </w:r>
            <w:r w:rsidR="0076408F">
              <w:rPr>
                <w:noProof/>
                <w:webHidden/>
              </w:rPr>
              <w:fldChar w:fldCharType="end"/>
            </w:r>
          </w:hyperlink>
        </w:p>
        <w:p w14:paraId="167FF82D" w14:textId="476B906C" w:rsidR="0076408F" w:rsidRDefault="00DC12C4">
          <w:pPr>
            <w:pStyle w:val="11"/>
            <w:tabs>
              <w:tab w:val="left" w:pos="400"/>
              <w:tab w:val="right" w:leader="dot" w:pos="10762"/>
            </w:tabs>
            <w:rPr>
              <w:rFonts w:asciiTheme="minorHAnsi" w:eastAsiaTheme="minorEastAsia" w:hAnsiTheme="minorHAnsi"/>
              <w:noProof/>
              <w:sz w:val="21"/>
            </w:rPr>
          </w:pPr>
          <w:hyperlink w:anchor="_Toc124835511" w:history="1">
            <w:r w:rsidR="0076408F" w:rsidRPr="00763600">
              <w:rPr>
                <w:rStyle w:val="af1"/>
                <w:noProof/>
              </w:rPr>
              <w:t>2</w:t>
            </w:r>
            <w:r w:rsidR="0076408F">
              <w:rPr>
                <w:rFonts w:asciiTheme="minorHAnsi" w:eastAsiaTheme="minorEastAsia" w:hAnsiTheme="minorHAnsi"/>
                <w:noProof/>
                <w:sz w:val="21"/>
              </w:rPr>
              <w:tab/>
            </w:r>
            <w:r w:rsidR="0076408F" w:rsidRPr="00763600">
              <w:rPr>
                <w:rStyle w:val="af1"/>
                <w:noProof/>
              </w:rPr>
              <w:t>非機能要件</w:t>
            </w:r>
            <w:r w:rsidR="0076408F">
              <w:rPr>
                <w:noProof/>
                <w:webHidden/>
              </w:rPr>
              <w:tab/>
            </w:r>
            <w:r w:rsidR="0076408F">
              <w:rPr>
                <w:noProof/>
                <w:webHidden/>
              </w:rPr>
              <w:fldChar w:fldCharType="begin"/>
            </w:r>
            <w:r w:rsidR="0076408F">
              <w:rPr>
                <w:noProof/>
                <w:webHidden/>
              </w:rPr>
              <w:instrText xml:space="preserve"> PAGEREF _Toc124835511 \h </w:instrText>
            </w:r>
            <w:r w:rsidR="0076408F">
              <w:rPr>
                <w:noProof/>
                <w:webHidden/>
              </w:rPr>
            </w:r>
            <w:r w:rsidR="0076408F">
              <w:rPr>
                <w:noProof/>
                <w:webHidden/>
              </w:rPr>
              <w:fldChar w:fldCharType="separate"/>
            </w:r>
            <w:r w:rsidR="0076408F">
              <w:rPr>
                <w:noProof/>
                <w:webHidden/>
              </w:rPr>
              <w:t>9</w:t>
            </w:r>
            <w:r w:rsidR="0076408F">
              <w:rPr>
                <w:noProof/>
                <w:webHidden/>
              </w:rPr>
              <w:fldChar w:fldCharType="end"/>
            </w:r>
          </w:hyperlink>
        </w:p>
        <w:p w14:paraId="46608913" w14:textId="5EF2116A" w:rsidR="0076408F" w:rsidRDefault="00DC12C4">
          <w:pPr>
            <w:pStyle w:val="21"/>
            <w:rPr>
              <w:rFonts w:asciiTheme="minorHAnsi" w:eastAsiaTheme="minorEastAsia" w:hAnsiTheme="minorHAnsi"/>
              <w:noProof/>
              <w:sz w:val="21"/>
            </w:rPr>
          </w:pPr>
          <w:hyperlink w:anchor="_Toc124835512" w:history="1">
            <w:r w:rsidR="0076408F" w:rsidRPr="00763600">
              <w:rPr>
                <w:rStyle w:val="af1"/>
                <w:noProof/>
              </w:rPr>
              <w:t>2.1</w:t>
            </w:r>
            <w:r w:rsidR="0076408F">
              <w:rPr>
                <w:rFonts w:asciiTheme="minorHAnsi" w:eastAsiaTheme="minorEastAsia" w:hAnsiTheme="minorHAnsi"/>
                <w:noProof/>
                <w:sz w:val="21"/>
              </w:rPr>
              <w:tab/>
            </w:r>
            <w:r w:rsidR="0076408F" w:rsidRPr="00763600">
              <w:rPr>
                <w:rStyle w:val="af1"/>
                <w:noProof/>
              </w:rPr>
              <w:t>基本方針</w:t>
            </w:r>
            <w:r w:rsidR="0076408F">
              <w:rPr>
                <w:noProof/>
                <w:webHidden/>
              </w:rPr>
              <w:tab/>
            </w:r>
            <w:r w:rsidR="0076408F">
              <w:rPr>
                <w:noProof/>
                <w:webHidden/>
              </w:rPr>
              <w:fldChar w:fldCharType="begin"/>
            </w:r>
            <w:r w:rsidR="0076408F">
              <w:rPr>
                <w:noProof/>
                <w:webHidden/>
              </w:rPr>
              <w:instrText xml:space="preserve"> PAGEREF _Toc124835512 \h </w:instrText>
            </w:r>
            <w:r w:rsidR="0076408F">
              <w:rPr>
                <w:noProof/>
                <w:webHidden/>
              </w:rPr>
            </w:r>
            <w:r w:rsidR="0076408F">
              <w:rPr>
                <w:noProof/>
                <w:webHidden/>
              </w:rPr>
              <w:fldChar w:fldCharType="separate"/>
            </w:r>
            <w:r w:rsidR="0076408F">
              <w:rPr>
                <w:noProof/>
                <w:webHidden/>
              </w:rPr>
              <w:t>9</w:t>
            </w:r>
            <w:r w:rsidR="0076408F">
              <w:rPr>
                <w:noProof/>
                <w:webHidden/>
              </w:rPr>
              <w:fldChar w:fldCharType="end"/>
            </w:r>
          </w:hyperlink>
        </w:p>
        <w:p w14:paraId="0077769F" w14:textId="6445A0D6" w:rsidR="0076408F" w:rsidRDefault="00DC12C4">
          <w:pPr>
            <w:pStyle w:val="21"/>
            <w:rPr>
              <w:rFonts w:asciiTheme="minorHAnsi" w:eastAsiaTheme="minorEastAsia" w:hAnsiTheme="minorHAnsi"/>
              <w:noProof/>
              <w:sz w:val="21"/>
            </w:rPr>
          </w:pPr>
          <w:hyperlink w:anchor="_Toc124835513" w:history="1">
            <w:r w:rsidR="0076408F" w:rsidRPr="00763600">
              <w:rPr>
                <w:rStyle w:val="af1"/>
                <w:noProof/>
              </w:rPr>
              <w:t>2.2</w:t>
            </w:r>
            <w:r w:rsidR="0076408F">
              <w:rPr>
                <w:rFonts w:asciiTheme="minorHAnsi" w:eastAsiaTheme="minorEastAsia" w:hAnsiTheme="minorHAnsi"/>
                <w:noProof/>
                <w:sz w:val="21"/>
              </w:rPr>
              <w:tab/>
            </w:r>
            <w:r w:rsidR="0076408F" w:rsidRPr="00763600">
              <w:rPr>
                <w:rStyle w:val="af1"/>
                <w:noProof/>
              </w:rPr>
              <w:t>可用性</w:t>
            </w:r>
            <w:r w:rsidR="0076408F">
              <w:rPr>
                <w:noProof/>
                <w:webHidden/>
              </w:rPr>
              <w:tab/>
            </w:r>
            <w:r w:rsidR="0076408F">
              <w:rPr>
                <w:noProof/>
                <w:webHidden/>
              </w:rPr>
              <w:fldChar w:fldCharType="begin"/>
            </w:r>
            <w:r w:rsidR="0076408F">
              <w:rPr>
                <w:noProof/>
                <w:webHidden/>
              </w:rPr>
              <w:instrText xml:space="preserve"> PAGEREF _Toc124835513 \h </w:instrText>
            </w:r>
            <w:r w:rsidR="0076408F">
              <w:rPr>
                <w:noProof/>
                <w:webHidden/>
              </w:rPr>
            </w:r>
            <w:r w:rsidR="0076408F">
              <w:rPr>
                <w:noProof/>
                <w:webHidden/>
              </w:rPr>
              <w:fldChar w:fldCharType="separate"/>
            </w:r>
            <w:r w:rsidR="0076408F">
              <w:rPr>
                <w:noProof/>
                <w:webHidden/>
              </w:rPr>
              <w:t>9</w:t>
            </w:r>
            <w:r w:rsidR="0076408F">
              <w:rPr>
                <w:noProof/>
                <w:webHidden/>
              </w:rPr>
              <w:fldChar w:fldCharType="end"/>
            </w:r>
          </w:hyperlink>
        </w:p>
        <w:p w14:paraId="020E67A4" w14:textId="688608D6" w:rsidR="0076408F" w:rsidRDefault="00DC12C4" w:rsidP="0076408F">
          <w:pPr>
            <w:pStyle w:val="31"/>
            <w:rPr>
              <w:rFonts w:asciiTheme="minorHAnsi" w:eastAsiaTheme="minorEastAsia" w:hAnsiTheme="minorHAnsi"/>
              <w:noProof/>
              <w:sz w:val="21"/>
            </w:rPr>
          </w:pPr>
          <w:hyperlink w:anchor="_Toc124835514" w:history="1">
            <w:r w:rsidR="0076408F" w:rsidRPr="00763600">
              <w:rPr>
                <w:rStyle w:val="af1"/>
                <w:noProof/>
              </w:rPr>
              <w:t>2.2.1</w:t>
            </w:r>
            <w:r w:rsidR="0076408F">
              <w:rPr>
                <w:rFonts w:asciiTheme="minorHAnsi" w:eastAsiaTheme="minorEastAsia" w:hAnsiTheme="minorHAnsi"/>
                <w:noProof/>
                <w:sz w:val="21"/>
              </w:rPr>
              <w:tab/>
            </w:r>
            <w:r w:rsidR="0076408F" w:rsidRPr="00763600">
              <w:rPr>
                <w:rStyle w:val="af1"/>
                <w:noProof/>
              </w:rPr>
              <w:t>継続性</w:t>
            </w:r>
            <w:r w:rsidR="0076408F">
              <w:rPr>
                <w:noProof/>
                <w:webHidden/>
              </w:rPr>
              <w:tab/>
            </w:r>
            <w:r w:rsidR="0076408F">
              <w:rPr>
                <w:noProof/>
                <w:webHidden/>
              </w:rPr>
              <w:fldChar w:fldCharType="begin"/>
            </w:r>
            <w:r w:rsidR="0076408F">
              <w:rPr>
                <w:noProof/>
                <w:webHidden/>
              </w:rPr>
              <w:instrText xml:space="preserve"> PAGEREF _Toc124835514 \h </w:instrText>
            </w:r>
            <w:r w:rsidR="0076408F">
              <w:rPr>
                <w:noProof/>
                <w:webHidden/>
              </w:rPr>
            </w:r>
            <w:r w:rsidR="0076408F">
              <w:rPr>
                <w:noProof/>
                <w:webHidden/>
              </w:rPr>
              <w:fldChar w:fldCharType="separate"/>
            </w:r>
            <w:r w:rsidR="0076408F">
              <w:rPr>
                <w:noProof/>
                <w:webHidden/>
              </w:rPr>
              <w:t>9</w:t>
            </w:r>
            <w:r w:rsidR="0076408F">
              <w:rPr>
                <w:noProof/>
                <w:webHidden/>
              </w:rPr>
              <w:fldChar w:fldCharType="end"/>
            </w:r>
          </w:hyperlink>
        </w:p>
        <w:p w14:paraId="7DAAA2B1" w14:textId="06CD4905" w:rsidR="0076408F" w:rsidRDefault="00DC12C4" w:rsidP="0076408F">
          <w:pPr>
            <w:pStyle w:val="31"/>
            <w:rPr>
              <w:rFonts w:asciiTheme="minorHAnsi" w:eastAsiaTheme="minorEastAsia" w:hAnsiTheme="minorHAnsi"/>
              <w:noProof/>
              <w:sz w:val="21"/>
            </w:rPr>
          </w:pPr>
          <w:hyperlink w:anchor="_Toc124835515" w:history="1">
            <w:r w:rsidR="0076408F" w:rsidRPr="00763600">
              <w:rPr>
                <w:rStyle w:val="af1"/>
                <w:noProof/>
              </w:rPr>
              <w:t>2.2.2</w:t>
            </w:r>
            <w:r w:rsidR="0076408F">
              <w:rPr>
                <w:rFonts w:asciiTheme="minorHAnsi" w:eastAsiaTheme="minorEastAsia" w:hAnsiTheme="minorHAnsi"/>
                <w:noProof/>
                <w:sz w:val="21"/>
              </w:rPr>
              <w:tab/>
            </w:r>
            <w:r w:rsidR="0076408F" w:rsidRPr="00763600">
              <w:rPr>
                <w:rStyle w:val="af1"/>
                <w:noProof/>
              </w:rPr>
              <w:t>耐障害性</w:t>
            </w:r>
            <w:r w:rsidR="0076408F">
              <w:rPr>
                <w:noProof/>
                <w:webHidden/>
              </w:rPr>
              <w:tab/>
            </w:r>
            <w:r w:rsidR="0076408F">
              <w:rPr>
                <w:noProof/>
                <w:webHidden/>
              </w:rPr>
              <w:fldChar w:fldCharType="begin"/>
            </w:r>
            <w:r w:rsidR="0076408F">
              <w:rPr>
                <w:noProof/>
                <w:webHidden/>
              </w:rPr>
              <w:instrText xml:space="preserve"> PAGEREF _Toc124835515 \h </w:instrText>
            </w:r>
            <w:r w:rsidR="0076408F">
              <w:rPr>
                <w:noProof/>
                <w:webHidden/>
              </w:rPr>
            </w:r>
            <w:r w:rsidR="0076408F">
              <w:rPr>
                <w:noProof/>
                <w:webHidden/>
              </w:rPr>
              <w:fldChar w:fldCharType="separate"/>
            </w:r>
            <w:r w:rsidR="0076408F">
              <w:rPr>
                <w:noProof/>
                <w:webHidden/>
              </w:rPr>
              <w:t>10</w:t>
            </w:r>
            <w:r w:rsidR="0076408F">
              <w:rPr>
                <w:noProof/>
                <w:webHidden/>
              </w:rPr>
              <w:fldChar w:fldCharType="end"/>
            </w:r>
          </w:hyperlink>
        </w:p>
        <w:p w14:paraId="16305AC6" w14:textId="13DF85B0" w:rsidR="0076408F" w:rsidRDefault="00DC12C4" w:rsidP="0076408F">
          <w:pPr>
            <w:pStyle w:val="31"/>
            <w:rPr>
              <w:rFonts w:asciiTheme="minorHAnsi" w:eastAsiaTheme="minorEastAsia" w:hAnsiTheme="minorHAnsi"/>
              <w:noProof/>
              <w:sz w:val="21"/>
            </w:rPr>
          </w:pPr>
          <w:hyperlink w:anchor="_Toc124835516" w:history="1">
            <w:r w:rsidR="0076408F" w:rsidRPr="00763600">
              <w:rPr>
                <w:rStyle w:val="af1"/>
                <w:noProof/>
              </w:rPr>
              <w:t>2.2.3</w:t>
            </w:r>
            <w:r w:rsidR="0076408F">
              <w:rPr>
                <w:rFonts w:asciiTheme="minorHAnsi" w:eastAsiaTheme="minorEastAsia" w:hAnsiTheme="minorHAnsi"/>
                <w:noProof/>
                <w:sz w:val="21"/>
              </w:rPr>
              <w:tab/>
            </w:r>
            <w:r w:rsidR="0076408F" w:rsidRPr="00763600">
              <w:rPr>
                <w:rStyle w:val="af1"/>
                <w:noProof/>
              </w:rPr>
              <w:t>災害対策</w:t>
            </w:r>
            <w:r w:rsidR="0076408F">
              <w:rPr>
                <w:noProof/>
                <w:webHidden/>
              </w:rPr>
              <w:tab/>
            </w:r>
            <w:r w:rsidR="0076408F">
              <w:rPr>
                <w:noProof/>
                <w:webHidden/>
              </w:rPr>
              <w:fldChar w:fldCharType="begin"/>
            </w:r>
            <w:r w:rsidR="0076408F">
              <w:rPr>
                <w:noProof/>
                <w:webHidden/>
              </w:rPr>
              <w:instrText xml:space="preserve"> PAGEREF _Toc124835516 \h </w:instrText>
            </w:r>
            <w:r w:rsidR="0076408F">
              <w:rPr>
                <w:noProof/>
                <w:webHidden/>
              </w:rPr>
            </w:r>
            <w:r w:rsidR="0076408F">
              <w:rPr>
                <w:noProof/>
                <w:webHidden/>
              </w:rPr>
              <w:fldChar w:fldCharType="separate"/>
            </w:r>
            <w:r w:rsidR="0076408F">
              <w:rPr>
                <w:noProof/>
                <w:webHidden/>
              </w:rPr>
              <w:t>11</w:t>
            </w:r>
            <w:r w:rsidR="0076408F">
              <w:rPr>
                <w:noProof/>
                <w:webHidden/>
              </w:rPr>
              <w:fldChar w:fldCharType="end"/>
            </w:r>
          </w:hyperlink>
        </w:p>
        <w:p w14:paraId="58170976" w14:textId="689DEB8F" w:rsidR="0076408F" w:rsidRDefault="00DC12C4" w:rsidP="0076408F">
          <w:pPr>
            <w:pStyle w:val="31"/>
            <w:rPr>
              <w:rFonts w:asciiTheme="minorHAnsi" w:eastAsiaTheme="minorEastAsia" w:hAnsiTheme="minorHAnsi"/>
              <w:noProof/>
              <w:sz w:val="21"/>
            </w:rPr>
          </w:pPr>
          <w:hyperlink w:anchor="_Toc124835517" w:history="1">
            <w:r w:rsidR="0076408F" w:rsidRPr="00763600">
              <w:rPr>
                <w:rStyle w:val="af1"/>
                <w:noProof/>
              </w:rPr>
              <w:t>2.2.4</w:t>
            </w:r>
            <w:r w:rsidR="0076408F">
              <w:rPr>
                <w:rFonts w:asciiTheme="minorHAnsi" w:eastAsiaTheme="minorEastAsia" w:hAnsiTheme="minorHAnsi"/>
                <w:noProof/>
                <w:sz w:val="21"/>
              </w:rPr>
              <w:tab/>
            </w:r>
            <w:r w:rsidR="0076408F" w:rsidRPr="00763600">
              <w:rPr>
                <w:rStyle w:val="af1"/>
                <w:noProof/>
              </w:rPr>
              <w:t>回復性</w:t>
            </w:r>
            <w:r w:rsidR="0076408F">
              <w:rPr>
                <w:noProof/>
                <w:webHidden/>
              </w:rPr>
              <w:tab/>
            </w:r>
            <w:r w:rsidR="0076408F">
              <w:rPr>
                <w:noProof/>
                <w:webHidden/>
              </w:rPr>
              <w:fldChar w:fldCharType="begin"/>
            </w:r>
            <w:r w:rsidR="0076408F">
              <w:rPr>
                <w:noProof/>
                <w:webHidden/>
              </w:rPr>
              <w:instrText xml:space="preserve"> PAGEREF _Toc124835517 \h </w:instrText>
            </w:r>
            <w:r w:rsidR="0076408F">
              <w:rPr>
                <w:noProof/>
                <w:webHidden/>
              </w:rPr>
            </w:r>
            <w:r w:rsidR="0076408F">
              <w:rPr>
                <w:noProof/>
                <w:webHidden/>
              </w:rPr>
              <w:fldChar w:fldCharType="separate"/>
            </w:r>
            <w:r w:rsidR="0076408F">
              <w:rPr>
                <w:noProof/>
                <w:webHidden/>
              </w:rPr>
              <w:t>11</w:t>
            </w:r>
            <w:r w:rsidR="0076408F">
              <w:rPr>
                <w:noProof/>
                <w:webHidden/>
              </w:rPr>
              <w:fldChar w:fldCharType="end"/>
            </w:r>
          </w:hyperlink>
        </w:p>
        <w:p w14:paraId="06D2E22A" w14:textId="0D022C92" w:rsidR="0076408F" w:rsidRDefault="00DC12C4">
          <w:pPr>
            <w:pStyle w:val="21"/>
            <w:rPr>
              <w:rFonts w:asciiTheme="minorHAnsi" w:eastAsiaTheme="minorEastAsia" w:hAnsiTheme="minorHAnsi"/>
              <w:noProof/>
              <w:sz w:val="21"/>
            </w:rPr>
          </w:pPr>
          <w:hyperlink w:anchor="_Toc124835518" w:history="1">
            <w:r w:rsidR="0076408F" w:rsidRPr="00763600">
              <w:rPr>
                <w:rStyle w:val="af1"/>
                <w:noProof/>
              </w:rPr>
              <w:t>2.3</w:t>
            </w:r>
            <w:r w:rsidR="0076408F">
              <w:rPr>
                <w:rFonts w:asciiTheme="minorHAnsi" w:eastAsiaTheme="minorEastAsia" w:hAnsiTheme="minorHAnsi"/>
                <w:noProof/>
                <w:sz w:val="21"/>
              </w:rPr>
              <w:tab/>
            </w:r>
            <w:r w:rsidR="0076408F" w:rsidRPr="00763600">
              <w:rPr>
                <w:rStyle w:val="af1"/>
                <w:noProof/>
              </w:rPr>
              <w:t>性能</w:t>
            </w:r>
            <w:r w:rsidR="0076408F">
              <w:rPr>
                <w:noProof/>
                <w:webHidden/>
              </w:rPr>
              <w:tab/>
            </w:r>
            <w:r w:rsidR="0076408F">
              <w:rPr>
                <w:noProof/>
                <w:webHidden/>
              </w:rPr>
              <w:fldChar w:fldCharType="begin"/>
            </w:r>
            <w:r w:rsidR="0076408F">
              <w:rPr>
                <w:noProof/>
                <w:webHidden/>
              </w:rPr>
              <w:instrText xml:space="preserve"> PAGEREF _Toc124835518 \h </w:instrText>
            </w:r>
            <w:r w:rsidR="0076408F">
              <w:rPr>
                <w:noProof/>
                <w:webHidden/>
              </w:rPr>
            </w:r>
            <w:r w:rsidR="0076408F">
              <w:rPr>
                <w:noProof/>
                <w:webHidden/>
              </w:rPr>
              <w:fldChar w:fldCharType="separate"/>
            </w:r>
            <w:r w:rsidR="0076408F">
              <w:rPr>
                <w:noProof/>
                <w:webHidden/>
              </w:rPr>
              <w:t>12</w:t>
            </w:r>
            <w:r w:rsidR="0076408F">
              <w:rPr>
                <w:noProof/>
                <w:webHidden/>
              </w:rPr>
              <w:fldChar w:fldCharType="end"/>
            </w:r>
          </w:hyperlink>
        </w:p>
        <w:p w14:paraId="633B271E" w14:textId="21A9521A" w:rsidR="0076408F" w:rsidRDefault="00DC12C4" w:rsidP="0076408F">
          <w:pPr>
            <w:pStyle w:val="31"/>
            <w:rPr>
              <w:rFonts w:asciiTheme="minorHAnsi" w:eastAsiaTheme="minorEastAsia" w:hAnsiTheme="minorHAnsi"/>
              <w:noProof/>
              <w:sz w:val="21"/>
            </w:rPr>
          </w:pPr>
          <w:hyperlink w:anchor="_Toc124835519" w:history="1">
            <w:r w:rsidR="0076408F" w:rsidRPr="00763600">
              <w:rPr>
                <w:rStyle w:val="af1"/>
                <w:noProof/>
              </w:rPr>
              <w:t>2.3.1</w:t>
            </w:r>
            <w:r w:rsidR="0076408F">
              <w:rPr>
                <w:rFonts w:asciiTheme="minorHAnsi" w:eastAsiaTheme="minorEastAsia" w:hAnsiTheme="minorHAnsi"/>
                <w:noProof/>
                <w:sz w:val="21"/>
              </w:rPr>
              <w:tab/>
            </w:r>
            <w:r w:rsidR="0076408F" w:rsidRPr="00763600">
              <w:rPr>
                <w:rStyle w:val="af1"/>
                <w:noProof/>
              </w:rPr>
              <w:t>業務処理量</w:t>
            </w:r>
            <w:r w:rsidR="0076408F">
              <w:rPr>
                <w:noProof/>
                <w:webHidden/>
              </w:rPr>
              <w:tab/>
            </w:r>
            <w:r w:rsidR="0076408F">
              <w:rPr>
                <w:noProof/>
                <w:webHidden/>
              </w:rPr>
              <w:fldChar w:fldCharType="begin"/>
            </w:r>
            <w:r w:rsidR="0076408F">
              <w:rPr>
                <w:noProof/>
                <w:webHidden/>
              </w:rPr>
              <w:instrText xml:space="preserve"> PAGEREF _Toc124835519 \h </w:instrText>
            </w:r>
            <w:r w:rsidR="0076408F">
              <w:rPr>
                <w:noProof/>
                <w:webHidden/>
              </w:rPr>
            </w:r>
            <w:r w:rsidR="0076408F">
              <w:rPr>
                <w:noProof/>
                <w:webHidden/>
              </w:rPr>
              <w:fldChar w:fldCharType="separate"/>
            </w:r>
            <w:r w:rsidR="0076408F">
              <w:rPr>
                <w:noProof/>
                <w:webHidden/>
              </w:rPr>
              <w:t>12</w:t>
            </w:r>
            <w:r w:rsidR="0076408F">
              <w:rPr>
                <w:noProof/>
                <w:webHidden/>
              </w:rPr>
              <w:fldChar w:fldCharType="end"/>
            </w:r>
          </w:hyperlink>
        </w:p>
        <w:p w14:paraId="6F589D23" w14:textId="03922F31" w:rsidR="0076408F" w:rsidRDefault="00DC12C4" w:rsidP="0076408F">
          <w:pPr>
            <w:pStyle w:val="31"/>
            <w:rPr>
              <w:rFonts w:asciiTheme="minorHAnsi" w:eastAsiaTheme="minorEastAsia" w:hAnsiTheme="minorHAnsi"/>
              <w:noProof/>
              <w:sz w:val="21"/>
            </w:rPr>
          </w:pPr>
          <w:hyperlink w:anchor="_Toc124835520" w:history="1">
            <w:r w:rsidR="0076408F" w:rsidRPr="00763600">
              <w:rPr>
                <w:rStyle w:val="af1"/>
                <w:noProof/>
              </w:rPr>
              <w:t>2.3.2</w:t>
            </w:r>
            <w:r w:rsidR="0076408F">
              <w:rPr>
                <w:rFonts w:asciiTheme="minorHAnsi" w:eastAsiaTheme="minorEastAsia" w:hAnsiTheme="minorHAnsi"/>
                <w:noProof/>
                <w:sz w:val="21"/>
              </w:rPr>
              <w:tab/>
            </w:r>
            <w:r w:rsidR="0076408F" w:rsidRPr="00763600">
              <w:rPr>
                <w:rStyle w:val="af1"/>
                <w:noProof/>
              </w:rPr>
              <w:t>性能目標値</w:t>
            </w:r>
            <w:r w:rsidR="0076408F">
              <w:rPr>
                <w:noProof/>
                <w:webHidden/>
              </w:rPr>
              <w:tab/>
            </w:r>
            <w:r w:rsidR="0076408F">
              <w:rPr>
                <w:noProof/>
                <w:webHidden/>
              </w:rPr>
              <w:fldChar w:fldCharType="begin"/>
            </w:r>
            <w:r w:rsidR="0076408F">
              <w:rPr>
                <w:noProof/>
                <w:webHidden/>
              </w:rPr>
              <w:instrText xml:space="preserve"> PAGEREF _Toc124835520 \h </w:instrText>
            </w:r>
            <w:r w:rsidR="0076408F">
              <w:rPr>
                <w:noProof/>
                <w:webHidden/>
              </w:rPr>
            </w:r>
            <w:r w:rsidR="0076408F">
              <w:rPr>
                <w:noProof/>
                <w:webHidden/>
              </w:rPr>
              <w:fldChar w:fldCharType="separate"/>
            </w:r>
            <w:r w:rsidR="0076408F">
              <w:rPr>
                <w:noProof/>
                <w:webHidden/>
              </w:rPr>
              <w:t>17</w:t>
            </w:r>
            <w:r w:rsidR="0076408F">
              <w:rPr>
                <w:noProof/>
                <w:webHidden/>
              </w:rPr>
              <w:fldChar w:fldCharType="end"/>
            </w:r>
          </w:hyperlink>
        </w:p>
        <w:p w14:paraId="35912F7E" w14:textId="536CED7B" w:rsidR="0076408F" w:rsidRDefault="00DC12C4">
          <w:pPr>
            <w:pStyle w:val="21"/>
            <w:rPr>
              <w:rFonts w:asciiTheme="minorHAnsi" w:eastAsiaTheme="minorEastAsia" w:hAnsiTheme="minorHAnsi"/>
              <w:noProof/>
              <w:sz w:val="21"/>
            </w:rPr>
          </w:pPr>
          <w:hyperlink w:anchor="_Toc124835521" w:history="1">
            <w:r w:rsidR="0076408F" w:rsidRPr="00763600">
              <w:rPr>
                <w:rStyle w:val="af1"/>
                <w:noProof/>
              </w:rPr>
              <w:t>2.4</w:t>
            </w:r>
            <w:r w:rsidR="0076408F">
              <w:rPr>
                <w:rFonts w:asciiTheme="minorHAnsi" w:eastAsiaTheme="minorEastAsia" w:hAnsiTheme="minorHAnsi"/>
                <w:noProof/>
                <w:sz w:val="21"/>
              </w:rPr>
              <w:tab/>
            </w:r>
            <w:r w:rsidR="0076408F" w:rsidRPr="00763600">
              <w:rPr>
                <w:rStyle w:val="af1"/>
                <w:noProof/>
              </w:rPr>
              <w:t>拡張性</w:t>
            </w:r>
            <w:r w:rsidR="0076408F">
              <w:rPr>
                <w:noProof/>
                <w:webHidden/>
              </w:rPr>
              <w:tab/>
            </w:r>
            <w:r w:rsidR="0076408F">
              <w:rPr>
                <w:noProof/>
                <w:webHidden/>
              </w:rPr>
              <w:fldChar w:fldCharType="begin"/>
            </w:r>
            <w:r w:rsidR="0076408F">
              <w:rPr>
                <w:noProof/>
                <w:webHidden/>
              </w:rPr>
              <w:instrText xml:space="preserve"> PAGEREF _Toc124835521 \h </w:instrText>
            </w:r>
            <w:r w:rsidR="0076408F">
              <w:rPr>
                <w:noProof/>
                <w:webHidden/>
              </w:rPr>
            </w:r>
            <w:r w:rsidR="0076408F">
              <w:rPr>
                <w:noProof/>
                <w:webHidden/>
              </w:rPr>
              <w:fldChar w:fldCharType="separate"/>
            </w:r>
            <w:r w:rsidR="0076408F">
              <w:rPr>
                <w:noProof/>
                <w:webHidden/>
              </w:rPr>
              <w:t>20</w:t>
            </w:r>
            <w:r w:rsidR="0076408F">
              <w:rPr>
                <w:noProof/>
                <w:webHidden/>
              </w:rPr>
              <w:fldChar w:fldCharType="end"/>
            </w:r>
          </w:hyperlink>
        </w:p>
        <w:p w14:paraId="1DD7BE48" w14:textId="2D06663F" w:rsidR="0076408F" w:rsidRDefault="00DC12C4" w:rsidP="0076408F">
          <w:pPr>
            <w:pStyle w:val="31"/>
            <w:rPr>
              <w:rFonts w:asciiTheme="minorHAnsi" w:eastAsiaTheme="minorEastAsia" w:hAnsiTheme="minorHAnsi"/>
              <w:noProof/>
              <w:sz w:val="21"/>
            </w:rPr>
          </w:pPr>
          <w:hyperlink w:anchor="_Toc124835522" w:history="1">
            <w:r w:rsidR="0076408F" w:rsidRPr="00763600">
              <w:rPr>
                <w:rStyle w:val="af1"/>
                <w:noProof/>
              </w:rPr>
              <w:t>2.4.1</w:t>
            </w:r>
            <w:r w:rsidR="0076408F">
              <w:rPr>
                <w:rFonts w:asciiTheme="minorHAnsi" w:eastAsiaTheme="minorEastAsia" w:hAnsiTheme="minorHAnsi"/>
                <w:noProof/>
                <w:sz w:val="21"/>
              </w:rPr>
              <w:tab/>
            </w:r>
            <w:r w:rsidR="0076408F" w:rsidRPr="00763600">
              <w:rPr>
                <w:rStyle w:val="af1"/>
                <w:noProof/>
              </w:rPr>
              <w:t>リソース拡張性</w:t>
            </w:r>
            <w:r w:rsidR="0076408F">
              <w:rPr>
                <w:noProof/>
                <w:webHidden/>
              </w:rPr>
              <w:tab/>
            </w:r>
            <w:r w:rsidR="0076408F">
              <w:rPr>
                <w:noProof/>
                <w:webHidden/>
              </w:rPr>
              <w:fldChar w:fldCharType="begin"/>
            </w:r>
            <w:r w:rsidR="0076408F">
              <w:rPr>
                <w:noProof/>
                <w:webHidden/>
              </w:rPr>
              <w:instrText xml:space="preserve"> PAGEREF _Toc124835522 \h </w:instrText>
            </w:r>
            <w:r w:rsidR="0076408F">
              <w:rPr>
                <w:noProof/>
                <w:webHidden/>
              </w:rPr>
            </w:r>
            <w:r w:rsidR="0076408F">
              <w:rPr>
                <w:noProof/>
                <w:webHidden/>
              </w:rPr>
              <w:fldChar w:fldCharType="separate"/>
            </w:r>
            <w:r w:rsidR="0076408F">
              <w:rPr>
                <w:noProof/>
                <w:webHidden/>
              </w:rPr>
              <w:t>20</w:t>
            </w:r>
            <w:r w:rsidR="0076408F">
              <w:rPr>
                <w:noProof/>
                <w:webHidden/>
              </w:rPr>
              <w:fldChar w:fldCharType="end"/>
            </w:r>
          </w:hyperlink>
        </w:p>
        <w:p w14:paraId="78AB8AE6" w14:textId="5A11192D" w:rsidR="0076408F" w:rsidRDefault="00DC12C4" w:rsidP="0076408F">
          <w:pPr>
            <w:pStyle w:val="31"/>
            <w:rPr>
              <w:rFonts w:asciiTheme="minorHAnsi" w:eastAsiaTheme="minorEastAsia" w:hAnsiTheme="minorHAnsi"/>
              <w:noProof/>
              <w:sz w:val="21"/>
            </w:rPr>
          </w:pPr>
          <w:hyperlink w:anchor="_Toc124835523" w:history="1">
            <w:r w:rsidR="0076408F" w:rsidRPr="00763600">
              <w:rPr>
                <w:rStyle w:val="af1"/>
                <w:noProof/>
              </w:rPr>
              <w:t>2.4.2</w:t>
            </w:r>
            <w:r w:rsidR="0076408F">
              <w:rPr>
                <w:rFonts w:asciiTheme="minorHAnsi" w:eastAsiaTheme="minorEastAsia" w:hAnsiTheme="minorHAnsi"/>
                <w:noProof/>
                <w:sz w:val="21"/>
              </w:rPr>
              <w:tab/>
            </w:r>
            <w:r w:rsidR="0076408F" w:rsidRPr="00763600">
              <w:rPr>
                <w:rStyle w:val="af1"/>
                <w:noProof/>
              </w:rPr>
              <w:t>性能品質保証</w:t>
            </w:r>
            <w:r w:rsidR="0076408F">
              <w:rPr>
                <w:noProof/>
                <w:webHidden/>
              </w:rPr>
              <w:tab/>
            </w:r>
            <w:r w:rsidR="0076408F">
              <w:rPr>
                <w:noProof/>
                <w:webHidden/>
              </w:rPr>
              <w:fldChar w:fldCharType="begin"/>
            </w:r>
            <w:r w:rsidR="0076408F">
              <w:rPr>
                <w:noProof/>
                <w:webHidden/>
              </w:rPr>
              <w:instrText xml:space="preserve"> PAGEREF _Toc124835523 \h </w:instrText>
            </w:r>
            <w:r w:rsidR="0076408F">
              <w:rPr>
                <w:noProof/>
                <w:webHidden/>
              </w:rPr>
            </w:r>
            <w:r w:rsidR="0076408F">
              <w:rPr>
                <w:noProof/>
                <w:webHidden/>
              </w:rPr>
              <w:fldChar w:fldCharType="separate"/>
            </w:r>
            <w:r w:rsidR="0076408F">
              <w:rPr>
                <w:noProof/>
                <w:webHidden/>
              </w:rPr>
              <w:t>21</w:t>
            </w:r>
            <w:r w:rsidR="0076408F">
              <w:rPr>
                <w:noProof/>
                <w:webHidden/>
              </w:rPr>
              <w:fldChar w:fldCharType="end"/>
            </w:r>
          </w:hyperlink>
        </w:p>
        <w:p w14:paraId="67FC82FA" w14:textId="63569137" w:rsidR="0076408F" w:rsidRDefault="00DC12C4">
          <w:pPr>
            <w:pStyle w:val="21"/>
            <w:rPr>
              <w:rFonts w:asciiTheme="minorHAnsi" w:eastAsiaTheme="minorEastAsia" w:hAnsiTheme="minorHAnsi"/>
              <w:noProof/>
              <w:sz w:val="21"/>
            </w:rPr>
          </w:pPr>
          <w:hyperlink w:anchor="_Toc124835524" w:history="1">
            <w:r w:rsidR="0076408F" w:rsidRPr="00763600">
              <w:rPr>
                <w:rStyle w:val="af1"/>
                <w:noProof/>
              </w:rPr>
              <w:t>2.5</w:t>
            </w:r>
            <w:r w:rsidR="0076408F">
              <w:rPr>
                <w:rFonts w:asciiTheme="minorHAnsi" w:eastAsiaTheme="minorEastAsia" w:hAnsiTheme="minorHAnsi"/>
                <w:noProof/>
                <w:sz w:val="21"/>
              </w:rPr>
              <w:tab/>
            </w:r>
            <w:r w:rsidR="0076408F" w:rsidRPr="00763600">
              <w:rPr>
                <w:rStyle w:val="af1"/>
                <w:noProof/>
              </w:rPr>
              <w:t>保守運用</w:t>
            </w:r>
            <w:r w:rsidR="0076408F">
              <w:rPr>
                <w:noProof/>
                <w:webHidden/>
              </w:rPr>
              <w:tab/>
            </w:r>
            <w:r w:rsidR="0076408F">
              <w:rPr>
                <w:noProof/>
                <w:webHidden/>
              </w:rPr>
              <w:fldChar w:fldCharType="begin"/>
            </w:r>
            <w:r w:rsidR="0076408F">
              <w:rPr>
                <w:noProof/>
                <w:webHidden/>
              </w:rPr>
              <w:instrText xml:space="preserve"> PAGEREF _Toc124835524 \h </w:instrText>
            </w:r>
            <w:r w:rsidR="0076408F">
              <w:rPr>
                <w:noProof/>
                <w:webHidden/>
              </w:rPr>
            </w:r>
            <w:r w:rsidR="0076408F">
              <w:rPr>
                <w:noProof/>
                <w:webHidden/>
              </w:rPr>
              <w:fldChar w:fldCharType="separate"/>
            </w:r>
            <w:r w:rsidR="0076408F">
              <w:rPr>
                <w:noProof/>
                <w:webHidden/>
              </w:rPr>
              <w:t>22</w:t>
            </w:r>
            <w:r w:rsidR="0076408F">
              <w:rPr>
                <w:noProof/>
                <w:webHidden/>
              </w:rPr>
              <w:fldChar w:fldCharType="end"/>
            </w:r>
          </w:hyperlink>
        </w:p>
        <w:p w14:paraId="5D39A089" w14:textId="56E4C26C" w:rsidR="0076408F" w:rsidRDefault="00DC12C4" w:rsidP="0076408F">
          <w:pPr>
            <w:pStyle w:val="31"/>
            <w:rPr>
              <w:rFonts w:asciiTheme="minorHAnsi" w:eastAsiaTheme="minorEastAsia" w:hAnsiTheme="minorHAnsi"/>
              <w:noProof/>
              <w:sz w:val="21"/>
            </w:rPr>
          </w:pPr>
          <w:hyperlink w:anchor="_Toc124835525" w:history="1">
            <w:r w:rsidR="0076408F" w:rsidRPr="00763600">
              <w:rPr>
                <w:rStyle w:val="af1"/>
                <w:noProof/>
              </w:rPr>
              <w:t>2.5.1</w:t>
            </w:r>
            <w:r w:rsidR="0076408F">
              <w:rPr>
                <w:rFonts w:asciiTheme="minorHAnsi" w:eastAsiaTheme="minorEastAsia" w:hAnsiTheme="minorHAnsi"/>
                <w:noProof/>
                <w:sz w:val="21"/>
              </w:rPr>
              <w:tab/>
            </w:r>
            <w:r w:rsidR="0076408F" w:rsidRPr="00763600">
              <w:rPr>
                <w:rStyle w:val="af1"/>
                <w:noProof/>
              </w:rPr>
              <w:t>通常運用</w:t>
            </w:r>
            <w:r w:rsidR="0076408F">
              <w:rPr>
                <w:noProof/>
                <w:webHidden/>
              </w:rPr>
              <w:tab/>
            </w:r>
            <w:r w:rsidR="0076408F">
              <w:rPr>
                <w:noProof/>
                <w:webHidden/>
              </w:rPr>
              <w:fldChar w:fldCharType="begin"/>
            </w:r>
            <w:r w:rsidR="0076408F">
              <w:rPr>
                <w:noProof/>
                <w:webHidden/>
              </w:rPr>
              <w:instrText xml:space="preserve"> PAGEREF _Toc124835525 \h </w:instrText>
            </w:r>
            <w:r w:rsidR="0076408F">
              <w:rPr>
                <w:noProof/>
                <w:webHidden/>
              </w:rPr>
            </w:r>
            <w:r w:rsidR="0076408F">
              <w:rPr>
                <w:noProof/>
                <w:webHidden/>
              </w:rPr>
              <w:fldChar w:fldCharType="separate"/>
            </w:r>
            <w:r w:rsidR="0076408F">
              <w:rPr>
                <w:noProof/>
                <w:webHidden/>
              </w:rPr>
              <w:t>22</w:t>
            </w:r>
            <w:r w:rsidR="0076408F">
              <w:rPr>
                <w:noProof/>
                <w:webHidden/>
              </w:rPr>
              <w:fldChar w:fldCharType="end"/>
            </w:r>
          </w:hyperlink>
        </w:p>
        <w:p w14:paraId="06D0A14F" w14:textId="15D0552B" w:rsidR="0076408F" w:rsidRDefault="00DC12C4" w:rsidP="0076408F">
          <w:pPr>
            <w:pStyle w:val="31"/>
            <w:rPr>
              <w:rFonts w:asciiTheme="minorHAnsi" w:eastAsiaTheme="minorEastAsia" w:hAnsiTheme="minorHAnsi"/>
              <w:noProof/>
              <w:sz w:val="21"/>
            </w:rPr>
          </w:pPr>
          <w:hyperlink w:anchor="_Toc124835526" w:history="1">
            <w:r w:rsidR="0076408F" w:rsidRPr="00763600">
              <w:rPr>
                <w:rStyle w:val="af1"/>
                <w:noProof/>
              </w:rPr>
              <w:t>2.5.2</w:t>
            </w:r>
            <w:r w:rsidR="0076408F">
              <w:rPr>
                <w:rFonts w:asciiTheme="minorHAnsi" w:eastAsiaTheme="minorEastAsia" w:hAnsiTheme="minorHAnsi"/>
                <w:noProof/>
                <w:sz w:val="21"/>
              </w:rPr>
              <w:tab/>
            </w:r>
            <w:r w:rsidR="0076408F" w:rsidRPr="00763600">
              <w:rPr>
                <w:rStyle w:val="af1"/>
                <w:noProof/>
              </w:rPr>
              <w:t>保守運用</w:t>
            </w:r>
            <w:r w:rsidR="0076408F">
              <w:rPr>
                <w:noProof/>
                <w:webHidden/>
              </w:rPr>
              <w:tab/>
            </w:r>
            <w:r w:rsidR="0076408F">
              <w:rPr>
                <w:noProof/>
                <w:webHidden/>
              </w:rPr>
              <w:fldChar w:fldCharType="begin"/>
            </w:r>
            <w:r w:rsidR="0076408F">
              <w:rPr>
                <w:noProof/>
                <w:webHidden/>
              </w:rPr>
              <w:instrText xml:space="preserve"> PAGEREF _Toc124835526 \h </w:instrText>
            </w:r>
            <w:r w:rsidR="0076408F">
              <w:rPr>
                <w:noProof/>
                <w:webHidden/>
              </w:rPr>
            </w:r>
            <w:r w:rsidR="0076408F">
              <w:rPr>
                <w:noProof/>
                <w:webHidden/>
              </w:rPr>
              <w:fldChar w:fldCharType="separate"/>
            </w:r>
            <w:r w:rsidR="0076408F">
              <w:rPr>
                <w:noProof/>
                <w:webHidden/>
              </w:rPr>
              <w:t>26</w:t>
            </w:r>
            <w:r w:rsidR="0076408F">
              <w:rPr>
                <w:noProof/>
                <w:webHidden/>
              </w:rPr>
              <w:fldChar w:fldCharType="end"/>
            </w:r>
          </w:hyperlink>
        </w:p>
        <w:p w14:paraId="0CC8F8A4" w14:textId="7DFB2472" w:rsidR="0076408F" w:rsidRDefault="00DC12C4" w:rsidP="0076408F">
          <w:pPr>
            <w:pStyle w:val="31"/>
            <w:rPr>
              <w:rFonts w:asciiTheme="minorHAnsi" w:eastAsiaTheme="minorEastAsia" w:hAnsiTheme="minorHAnsi"/>
              <w:noProof/>
              <w:sz w:val="21"/>
            </w:rPr>
          </w:pPr>
          <w:hyperlink w:anchor="_Toc124835527" w:history="1">
            <w:r w:rsidR="0076408F" w:rsidRPr="00763600">
              <w:rPr>
                <w:rStyle w:val="af1"/>
                <w:noProof/>
              </w:rPr>
              <w:t>2.5.3</w:t>
            </w:r>
            <w:r w:rsidR="0076408F">
              <w:rPr>
                <w:rFonts w:asciiTheme="minorHAnsi" w:eastAsiaTheme="minorEastAsia" w:hAnsiTheme="minorHAnsi"/>
                <w:noProof/>
                <w:sz w:val="21"/>
              </w:rPr>
              <w:tab/>
            </w:r>
            <w:r w:rsidR="0076408F" w:rsidRPr="00763600">
              <w:rPr>
                <w:rStyle w:val="af1"/>
                <w:noProof/>
              </w:rPr>
              <w:t>障害時運用</w:t>
            </w:r>
            <w:r w:rsidR="0076408F">
              <w:rPr>
                <w:noProof/>
                <w:webHidden/>
              </w:rPr>
              <w:tab/>
            </w:r>
            <w:r w:rsidR="0076408F">
              <w:rPr>
                <w:noProof/>
                <w:webHidden/>
              </w:rPr>
              <w:fldChar w:fldCharType="begin"/>
            </w:r>
            <w:r w:rsidR="0076408F">
              <w:rPr>
                <w:noProof/>
                <w:webHidden/>
              </w:rPr>
              <w:instrText xml:space="preserve"> PAGEREF _Toc124835527 \h </w:instrText>
            </w:r>
            <w:r w:rsidR="0076408F">
              <w:rPr>
                <w:noProof/>
                <w:webHidden/>
              </w:rPr>
            </w:r>
            <w:r w:rsidR="0076408F">
              <w:rPr>
                <w:noProof/>
                <w:webHidden/>
              </w:rPr>
              <w:fldChar w:fldCharType="separate"/>
            </w:r>
            <w:r w:rsidR="0076408F">
              <w:rPr>
                <w:noProof/>
                <w:webHidden/>
              </w:rPr>
              <w:t>28</w:t>
            </w:r>
            <w:r w:rsidR="0076408F">
              <w:rPr>
                <w:noProof/>
                <w:webHidden/>
              </w:rPr>
              <w:fldChar w:fldCharType="end"/>
            </w:r>
          </w:hyperlink>
        </w:p>
        <w:p w14:paraId="14F7741D" w14:textId="68FF207A" w:rsidR="0076408F" w:rsidRDefault="00DC12C4" w:rsidP="0076408F">
          <w:pPr>
            <w:pStyle w:val="31"/>
            <w:rPr>
              <w:rFonts w:asciiTheme="minorHAnsi" w:eastAsiaTheme="minorEastAsia" w:hAnsiTheme="minorHAnsi"/>
              <w:noProof/>
              <w:sz w:val="21"/>
            </w:rPr>
          </w:pPr>
          <w:hyperlink w:anchor="_Toc124835528" w:history="1">
            <w:r w:rsidR="0076408F" w:rsidRPr="00763600">
              <w:rPr>
                <w:rStyle w:val="af1"/>
                <w:noProof/>
              </w:rPr>
              <w:t>2.5.4</w:t>
            </w:r>
            <w:r w:rsidR="0076408F">
              <w:rPr>
                <w:rFonts w:asciiTheme="minorHAnsi" w:eastAsiaTheme="minorEastAsia" w:hAnsiTheme="minorHAnsi"/>
                <w:noProof/>
                <w:sz w:val="21"/>
              </w:rPr>
              <w:tab/>
            </w:r>
            <w:r w:rsidR="0076408F" w:rsidRPr="00763600">
              <w:rPr>
                <w:rStyle w:val="af1"/>
                <w:noProof/>
              </w:rPr>
              <w:t>運用環境</w:t>
            </w:r>
            <w:r w:rsidR="0076408F">
              <w:rPr>
                <w:noProof/>
                <w:webHidden/>
              </w:rPr>
              <w:tab/>
            </w:r>
            <w:r w:rsidR="0076408F">
              <w:rPr>
                <w:noProof/>
                <w:webHidden/>
              </w:rPr>
              <w:fldChar w:fldCharType="begin"/>
            </w:r>
            <w:r w:rsidR="0076408F">
              <w:rPr>
                <w:noProof/>
                <w:webHidden/>
              </w:rPr>
              <w:instrText xml:space="preserve"> PAGEREF _Toc124835528 \h </w:instrText>
            </w:r>
            <w:r w:rsidR="0076408F">
              <w:rPr>
                <w:noProof/>
                <w:webHidden/>
              </w:rPr>
            </w:r>
            <w:r w:rsidR="0076408F">
              <w:rPr>
                <w:noProof/>
                <w:webHidden/>
              </w:rPr>
              <w:fldChar w:fldCharType="separate"/>
            </w:r>
            <w:r w:rsidR="0076408F">
              <w:rPr>
                <w:noProof/>
                <w:webHidden/>
              </w:rPr>
              <w:t>29</w:t>
            </w:r>
            <w:r w:rsidR="0076408F">
              <w:rPr>
                <w:noProof/>
                <w:webHidden/>
              </w:rPr>
              <w:fldChar w:fldCharType="end"/>
            </w:r>
          </w:hyperlink>
        </w:p>
        <w:p w14:paraId="742E296A" w14:textId="648408DF" w:rsidR="0076408F" w:rsidRDefault="00DC12C4" w:rsidP="0076408F">
          <w:pPr>
            <w:pStyle w:val="31"/>
            <w:rPr>
              <w:rFonts w:asciiTheme="minorHAnsi" w:eastAsiaTheme="minorEastAsia" w:hAnsiTheme="minorHAnsi"/>
              <w:noProof/>
              <w:sz w:val="21"/>
            </w:rPr>
          </w:pPr>
          <w:hyperlink w:anchor="_Toc124835529" w:history="1">
            <w:r w:rsidR="0076408F" w:rsidRPr="00763600">
              <w:rPr>
                <w:rStyle w:val="af1"/>
                <w:noProof/>
              </w:rPr>
              <w:t>2.5.5</w:t>
            </w:r>
            <w:r w:rsidR="0076408F">
              <w:rPr>
                <w:rFonts w:asciiTheme="minorHAnsi" w:eastAsiaTheme="minorEastAsia" w:hAnsiTheme="minorHAnsi"/>
                <w:noProof/>
                <w:sz w:val="21"/>
              </w:rPr>
              <w:tab/>
            </w:r>
            <w:r w:rsidR="0076408F" w:rsidRPr="00763600">
              <w:rPr>
                <w:rStyle w:val="af1"/>
                <w:noProof/>
              </w:rPr>
              <w:t>サポート体制</w:t>
            </w:r>
            <w:r w:rsidR="0076408F">
              <w:rPr>
                <w:noProof/>
                <w:webHidden/>
              </w:rPr>
              <w:tab/>
            </w:r>
            <w:r w:rsidR="0076408F">
              <w:rPr>
                <w:noProof/>
                <w:webHidden/>
              </w:rPr>
              <w:fldChar w:fldCharType="begin"/>
            </w:r>
            <w:r w:rsidR="0076408F">
              <w:rPr>
                <w:noProof/>
                <w:webHidden/>
              </w:rPr>
              <w:instrText xml:space="preserve"> PAGEREF _Toc124835529 \h </w:instrText>
            </w:r>
            <w:r w:rsidR="0076408F">
              <w:rPr>
                <w:noProof/>
                <w:webHidden/>
              </w:rPr>
            </w:r>
            <w:r w:rsidR="0076408F">
              <w:rPr>
                <w:noProof/>
                <w:webHidden/>
              </w:rPr>
              <w:fldChar w:fldCharType="separate"/>
            </w:r>
            <w:r w:rsidR="0076408F">
              <w:rPr>
                <w:noProof/>
                <w:webHidden/>
              </w:rPr>
              <w:t>30</w:t>
            </w:r>
            <w:r w:rsidR="0076408F">
              <w:rPr>
                <w:noProof/>
                <w:webHidden/>
              </w:rPr>
              <w:fldChar w:fldCharType="end"/>
            </w:r>
          </w:hyperlink>
        </w:p>
        <w:p w14:paraId="29F7C025" w14:textId="2436D8C1" w:rsidR="0076408F" w:rsidRDefault="00DC12C4" w:rsidP="0076408F">
          <w:pPr>
            <w:pStyle w:val="31"/>
            <w:rPr>
              <w:rFonts w:asciiTheme="minorHAnsi" w:eastAsiaTheme="minorEastAsia" w:hAnsiTheme="minorHAnsi"/>
              <w:noProof/>
              <w:sz w:val="21"/>
            </w:rPr>
          </w:pPr>
          <w:hyperlink w:anchor="_Toc124835530" w:history="1">
            <w:r w:rsidR="0076408F" w:rsidRPr="00763600">
              <w:rPr>
                <w:rStyle w:val="af1"/>
                <w:noProof/>
              </w:rPr>
              <w:t>2.5.6</w:t>
            </w:r>
            <w:r w:rsidR="0076408F">
              <w:rPr>
                <w:rFonts w:asciiTheme="minorHAnsi" w:eastAsiaTheme="minorEastAsia" w:hAnsiTheme="minorHAnsi"/>
                <w:noProof/>
                <w:sz w:val="21"/>
              </w:rPr>
              <w:tab/>
            </w:r>
            <w:r w:rsidR="0076408F" w:rsidRPr="00763600">
              <w:rPr>
                <w:rStyle w:val="af1"/>
                <w:noProof/>
              </w:rPr>
              <w:t>その他の運用管理方針</w:t>
            </w:r>
            <w:r w:rsidR="0076408F">
              <w:rPr>
                <w:noProof/>
                <w:webHidden/>
              </w:rPr>
              <w:tab/>
            </w:r>
            <w:r w:rsidR="0076408F">
              <w:rPr>
                <w:noProof/>
                <w:webHidden/>
              </w:rPr>
              <w:fldChar w:fldCharType="begin"/>
            </w:r>
            <w:r w:rsidR="0076408F">
              <w:rPr>
                <w:noProof/>
                <w:webHidden/>
              </w:rPr>
              <w:instrText xml:space="preserve"> PAGEREF _Toc124835530 \h </w:instrText>
            </w:r>
            <w:r w:rsidR="0076408F">
              <w:rPr>
                <w:noProof/>
                <w:webHidden/>
              </w:rPr>
            </w:r>
            <w:r w:rsidR="0076408F">
              <w:rPr>
                <w:noProof/>
                <w:webHidden/>
              </w:rPr>
              <w:fldChar w:fldCharType="separate"/>
            </w:r>
            <w:r w:rsidR="0076408F">
              <w:rPr>
                <w:noProof/>
                <w:webHidden/>
              </w:rPr>
              <w:t>33</w:t>
            </w:r>
            <w:r w:rsidR="0076408F">
              <w:rPr>
                <w:noProof/>
                <w:webHidden/>
              </w:rPr>
              <w:fldChar w:fldCharType="end"/>
            </w:r>
          </w:hyperlink>
        </w:p>
        <w:p w14:paraId="20931001" w14:textId="2FF44354" w:rsidR="0076408F" w:rsidRDefault="00DC12C4">
          <w:pPr>
            <w:pStyle w:val="21"/>
            <w:rPr>
              <w:rFonts w:asciiTheme="minorHAnsi" w:eastAsiaTheme="minorEastAsia" w:hAnsiTheme="minorHAnsi"/>
              <w:noProof/>
              <w:sz w:val="21"/>
            </w:rPr>
          </w:pPr>
          <w:hyperlink w:anchor="_Toc124835531" w:history="1">
            <w:r w:rsidR="0076408F" w:rsidRPr="00763600">
              <w:rPr>
                <w:rStyle w:val="af1"/>
                <w:noProof/>
              </w:rPr>
              <w:t>2.6</w:t>
            </w:r>
            <w:r w:rsidR="0076408F">
              <w:rPr>
                <w:rFonts w:asciiTheme="minorHAnsi" w:eastAsiaTheme="minorEastAsia" w:hAnsiTheme="minorHAnsi"/>
                <w:noProof/>
                <w:sz w:val="21"/>
              </w:rPr>
              <w:tab/>
            </w:r>
            <w:r w:rsidR="0076408F" w:rsidRPr="00763600">
              <w:rPr>
                <w:rStyle w:val="af1"/>
                <w:noProof/>
              </w:rPr>
              <w:t>セキュリティ</w:t>
            </w:r>
            <w:r w:rsidR="0076408F">
              <w:rPr>
                <w:noProof/>
                <w:webHidden/>
              </w:rPr>
              <w:tab/>
            </w:r>
            <w:r w:rsidR="0076408F">
              <w:rPr>
                <w:noProof/>
                <w:webHidden/>
              </w:rPr>
              <w:fldChar w:fldCharType="begin"/>
            </w:r>
            <w:r w:rsidR="0076408F">
              <w:rPr>
                <w:noProof/>
                <w:webHidden/>
              </w:rPr>
              <w:instrText xml:space="preserve"> PAGEREF _Toc124835531 \h </w:instrText>
            </w:r>
            <w:r w:rsidR="0076408F">
              <w:rPr>
                <w:noProof/>
                <w:webHidden/>
              </w:rPr>
            </w:r>
            <w:r w:rsidR="0076408F">
              <w:rPr>
                <w:noProof/>
                <w:webHidden/>
              </w:rPr>
              <w:fldChar w:fldCharType="separate"/>
            </w:r>
            <w:r w:rsidR="0076408F">
              <w:rPr>
                <w:noProof/>
                <w:webHidden/>
              </w:rPr>
              <w:t>35</w:t>
            </w:r>
            <w:r w:rsidR="0076408F">
              <w:rPr>
                <w:noProof/>
                <w:webHidden/>
              </w:rPr>
              <w:fldChar w:fldCharType="end"/>
            </w:r>
          </w:hyperlink>
        </w:p>
        <w:p w14:paraId="44D9B18F" w14:textId="0A921234" w:rsidR="0076408F" w:rsidRDefault="00DC12C4" w:rsidP="0076408F">
          <w:pPr>
            <w:pStyle w:val="31"/>
            <w:rPr>
              <w:rFonts w:asciiTheme="minorHAnsi" w:eastAsiaTheme="minorEastAsia" w:hAnsiTheme="minorHAnsi"/>
              <w:noProof/>
              <w:sz w:val="21"/>
            </w:rPr>
          </w:pPr>
          <w:hyperlink w:anchor="_Toc124835532" w:history="1">
            <w:r w:rsidR="0076408F" w:rsidRPr="00763600">
              <w:rPr>
                <w:rStyle w:val="af1"/>
                <w:noProof/>
              </w:rPr>
              <w:t>2.6.1</w:t>
            </w:r>
            <w:r w:rsidR="0076408F">
              <w:rPr>
                <w:rFonts w:asciiTheme="minorHAnsi" w:eastAsiaTheme="minorEastAsia" w:hAnsiTheme="minorHAnsi"/>
                <w:noProof/>
                <w:sz w:val="21"/>
              </w:rPr>
              <w:tab/>
            </w:r>
            <w:r w:rsidR="0076408F" w:rsidRPr="00763600">
              <w:rPr>
                <w:rStyle w:val="af1"/>
                <w:noProof/>
              </w:rPr>
              <w:t>前提条件・制約条件</w:t>
            </w:r>
            <w:r w:rsidR="0076408F">
              <w:rPr>
                <w:noProof/>
                <w:webHidden/>
              </w:rPr>
              <w:tab/>
            </w:r>
            <w:r w:rsidR="0076408F">
              <w:rPr>
                <w:noProof/>
                <w:webHidden/>
              </w:rPr>
              <w:fldChar w:fldCharType="begin"/>
            </w:r>
            <w:r w:rsidR="0076408F">
              <w:rPr>
                <w:noProof/>
                <w:webHidden/>
              </w:rPr>
              <w:instrText xml:space="preserve"> PAGEREF _Toc124835532 \h </w:instrText>
            </w:r>
            <w:r w:rsidR="0076408F">
              <w:rPr>
                <w:noProof/>
                <w:webHidden/>
              </w:rPr>
            </w:r>
            <w:r w:rsidR="0076408F">
              <w:rPr>
                <w:noProof/>
                <w:webHidden/>
              </w:rPr>
              <w:fldChar w:fldCharType="separate"/>
            </w:r>
            <w:r w:rsidR="0076408F">
              <w:rPr>
                <w:noProof/>
                <w:webHidden/>
              </w:rPr>
              <w:t>35</w:t>
            </w:r>
            <w:r w:rsidR="0076408F">
              <w:rPr>
                <w:noProof/>
                <w:webHidden/>
              </w:rPr>
              <w:fldChar w:fldCharType="end"/>
            </w:r>
          </w:hyperlink>
        </w:p>
        <w:p w14:paraId="6E7D8174" w14:textId="17E939FF" w:rsidR="0076408F" w:rsidRDefault="00DC12C4" w:rsidP="0076408F">
          <w:pPr>
            <w:pStyle w:val="31"/>
            <w:rPr>
              <w:rFonts w:asciiTheme="minorHAnsi" w:eastAsiaTheme="minorEastAsia" w:hAnsiTheme="minorHAnsi"/>
              <w:noProof/>
              <w:sz w:val="21"/>
            </w:rPr>
          </w:pPr>
          <w:hyperlink w:anchor="_Toc124835533" w:history="1">
            <w:r w:rsidR="0076408F" w:rsidRPr="00763600">
              <w:rPr>
                <w:rStyle w:val="af1"/>
                <w:noProof/>
              </w:rPr>
              <w:t>2.6.2</w:t>
            </w:r>
            <w:r w:rsidR="0076408F">
              <w:rPr>
                <w:rFonts w:asciiTheme="minorHAnsi" w:eastAsiaTheme="minorEastAsia" w:hAnsiTheme="minorHAnsi"/>
                <w:noProof/>
                <w:sz w:val="21"/>
              </w:rPr>
              <w:tab/>
            </w:r>
            <w:r w:rsidR="0076408F" w:rsidRPr="00763600">
              <w:rPr>
                <w:rStyle w:val="af1"/>
                <w:noProof/>
              </w:rPr>
              <w:t>セキュリティリスク分析</w:t>
            </w:r>
            <w:r w:rsidR="0076408F">
              <w:rPr>
                <w:noProof/>
                <w:webHidden/>
              </w:rPr>
              <w:tab/>
            </w:r>
            <w:r w:rsidR="0076408F">
              <w:rPr>
                <w:noProof/>
                <w:webHidden/>
              </w:rPr>
              <w:fldChar w:fldCharType="begin"/>
            </w:r>
            <w:r w:rsidR="0076408F">
              <w:rPr>
                <w:noProof/>
                <w:webHidden/>
              </w:rPr>
              <w:instrText xml:space="preserve"> PAGEREF _Toc124835533 \h </w:instrText>
            </w:r>
            <w:r w:rsidR="0076408F">
              <w:rPr>
                <w:noProof/>
                <w:webHidden/>
              </w:rPr>
            </w:r>
            <w:r w:rsidR="0076408F">
              <w:rPr>
                <w:noProof/>
                <w:webHidden/>
              </w:rPr>
              <w:fldChar w:fldCharType="separate"/>
            </w:r>
            <w:r w:rsidR="0076408F">
              <w:rPr>
                <w:noProof/>
                <w:webHidden/>
              </w:rPr>
              <w:t>35</w:t>
            </w:r>
            <w:r w:rsidR="0076408F">
              <w:rPr>
                <w:noProof/>
                <w:webHidden/>
              </w:rPr>
              <w:fldChar w:fldCharType="end"/>
            </w:r>
          </w:hyperlink>
        </w:p>
        <w:p w14:paraId="5FDC3C6B" w14:textId="1CA432F2" w:rsidR="0076408F" w:rsidRDefault="00DC12C4" w:rsidP="0076408F">
          <w:pPr>
            <w:pStyle w:val="31"/>
            <w:rPr>
              <w:rFonts w:asciiTheme="minorHAnsi" w:eastAsiaTheme="minorEastAsia" w:hAnsiTheme="minorHAnsi"/>
              <w:noProof/>
              <w:sz w:val="21"/>
            </w:rPr>
          </w:pPr>
          <w:hyperlink w:anchor="_Toc124835534" w:history="1">
            <w:r w:rsidR="0076408F" w:rsidRPr="00763600">
              <w:rPr>
                <w:rStyle w:val="af1"/>
                <w:noProof/>
              </w:rPr>
              <w:t>2.6.3</w:t>
            </w:r>
            <w:r w:rsidR="0076408F">
              <w:rPr>
                <w:rFonts w:asciiTheme="minorHAnsi" w:eastAsiaTheme="minorEastAsia" w:hAnsiTheme="minorHAnsi"/>
                <w:noProof/>
                <w:sz w:val="21"/>
              </w:rPr>
              <w:tab/>
            </w:r>
            <w:r w:rsidR="0076408F" w:rsidRPr="00763600">
              <w:rPr>
                <w:rStyle w:val="af1"/>
                <w:noProof/>
              </w:rPr>
              <w:t>セキュリティ診断</w:t>
            </w:r>
            <w:r w:rsidR="0076408F">
              <w:rPr>
                <w:noProof/>
                <w:webHidden/>
              </w:rPr>
              <w:tab/>
            </w:r>
            <w:r w:rsidR="0076408F">
              <w:rPr>
                <w:noProof/>
                <w:webHidden/>
              </w:rPr>
              <w:fldChar w:fldCharType="begin"/>
            </w:r>
            <w:r w:rsidR="0076408F">
              <w:rPr>
                <w:noProof/>
                <w:webHidden/>
              </w:rPr>
              <w:instrText xml:space="preserve"> PAGEREF _Toc124835534 \h </w:instrText>
            </w:r>
            <w:r w:rsidR="0076408F">
              <w:rPr>
                <w:noProof/>
                <w:webHidden/>
              </w:rPr>
            </w:r>
            <w:r w:rsidR="0076408F">
              <w:rPr>
                <w:noProof/>
                <w:webHidden/>
              </w:rPr>
              <w:fldChar w:fldCharType="separate"/>
            </w:r>
            <w:r w:rsidR="0076408F">
              <w:rPr>
                <w:noProof/>
                <w:webHidden/>
              </w:rPr>
              <w:t>35</w:t>
            </w:r>
            <w:r w:rsidR="0076408F">
              <w:rPr>
                <w:noProof/>
                <w:webHidden/>
              </w:rPr>
              <w:fldChar w:fldCharType="end"/>
            </w:r>
          </w:hyperlink>
        </w:p>
        <w:p w14:paraId="1F06C9B0" w14:textId="798258E9" w:rsidR="0076408F" w:rsidRDefault="00DC12C4" w:rsidP="0076408F">
          <w:pPr>
            <w:pStyle w:val="31"/>
            <w:rPr>
              <w:rFonts w:asciiTheme="minorHAnsi" w:eastAsiaTheme="minorEastAsia" w:hAnsiTheme="minorHAnsi"/>
              <w:noProof/>
              <w:sz w:val="21"/>
            </w:rPr>
          </w:pPr>
          <w:hyperlink w:anchor="_Toc124835535" w:history="1">
            <w:r w:rsidR="0076408F" w:rsidRPr="00763600">
              <w:rPr>
                <w:rStyle w:val="af1"/>
                <w:noProof/>
              </w:rPr>
              <w:t>2.6.4</w:t>
            </w:r>
            <w:r w:rsidR="0076408F">
              <w:rPr>
                <w:rFonts w:asciiTheme="minorHAnsi" w:eastAsiaTheme="minorEastAsia" w:hAnsiTheme="minorHAnsi"/>
                <w:noProof/>
                <w:sz w:val="21"/>
              </w:rPr>
              <w:tab/>
            </w:r>
            <w:r w:rsidR="0076408F" w:rsidRPr="00763600">
              <w:rPr>
                <w:rStyle w:val="af1"/>
                <w:noProof/>
              </w:rPr>
              <w:t>セキュリティリスク管理</w:t>
            </w:r>
            <w:r w:rsidR="0076408F">
              <w:rPr>
                <w:noProof/>
                <w:webHidden/>
              </w:rPr>
              <w:tab/>
            </w:r>
            <w:r w:rsidR="0076408F">
              <w:rPr>
                <w:noProof/>
                <w:webHidden/>
              </w:rPr>
              <w:fldChar w:fldCharType="begin"/>
            </w:r>
            <w:r w:rsidR="0076408F">
              <w:rPr>
                <w:noProof/>
                <w:webHidden/>
              </w:rPr>
              <w:instrText xml:space="preserve"> PAGEREF _Toc124835535 \h </w:instrText>
            </w:r>
            <w:r w:rsidR="0076408F">
              <w:rPr>
                <w:noProof/>
                <w:webHidden/>
              </w:rPr>
            </w:r>
            <w:r w:rsidR="0076408F">
              <w:rPr>
                <w:noProof/>
                <w:webHidden/>
              </w:rPr>
              <w:fldChar w:fldCharType="separate"/>
            </w:r>
            <w:r w:rsidR="0076408F">
              <w:rPr>
                <w:noProof/>
                <w:webHidden/>
              </w:rPr>
              <w:t>36</w:t>
            </w:r>
            <w:r w:rsidR="0076408F">
              <w:rPr>
                <w:noProof/>
                <w:webHidden/>
              </w:rPr>
              <w:fldChar w:fldCharType="end"/>
            </w:r>
          </w:hyperlink>
        </w:p>
        <w:p w14:paraId="62741F3B" w14:textId="77D426AD" w:rsidR="0076408F" w:rsidRDefault="00DC12C4" w:rsidP="0076408F">
          <w:pPr>
            <w:pStyle w:val="31"/>
            <w:rPr>
              <w:rFonts w:asciiTheme="minorHAnsi" w:eastAsiaTheme="minorEastAsia" w:hAnsiTheme="minorHAnsi"/>
              <w:noProof/>
              <w:sz w:val="21"/>
            </w:rPr>
          </w:pPr>
          <w:hyperlink w:anchor="_Toc124835536" w:history="1">
            <w:r w:rsidR="0076408F" w:rsidRPr="00763600">
              <w:rPr>
                <w:rStyle w:val="af1"/>
                <w:noProof/>
              </w:rPr>
              <w:t>2.6.5</w:t>
            </w:r>
            <w:r w:rsidR="0076408F">
              <w:rPr>
                <w:rFonts w:asciiTheme="minorHAnsi" w:eastAsiaTheme="minorEastAsia" w:hAnsiTheme="minorHAnsi"/>
                <w:noProof/>
                <w:sz w:val="21"/>
              </w:rPr>
              <w:tab/>
            </w:r>
            <w:r w:rsidR="0076408F" w:rsidRPr="00763600">
              <w:rPr>
                <w:rStyle w:val="af1"/>
                <w:noProof/>
              </w:rPr>
              <w:t>アクセス・利用制限</w:t>
            </w:r>
            <w:r w:rsidR="0076408F">
              <w:rPr>
                <w:noProof/>
                <w:webHidden/>
              </w:rPr>
              <w:tab/>
            </w:r>
            <w:r w:rsidR="0076408F">
              <w:rPr>
                <w:noProof/>
                <w:webHidden/>
              </w:rPr>
              <w:fldChar w:fldCharType="begin"/>
            </w:r>
            <w:r w:rsidR="0076408F">
              <w:rPr>
                <w:noProof/>
                <w:webHidden/>
              </w:rPr>
              <w:instrText xml:space="preserve"> PAGEREF _Toc124835536 \h </w:instrText>
            </w:r>
            <w:r w:rsidR="0076408F">
              <w:rPr>
                <w:noProof/>
                <w:webHidden/>
              </w:rPr>
            </w:r>
            <w:r w:rsidR="0076408F">
              <w:rPr>
                <w:noProof/>
                <w:webHidden/>
              </w:rPr>
              <w:fldChar w:fldCharType="separate"/>
            </w:r>
            <w:r w:rsidR="0076408F">
              <w:rPr>
                <w:noProof/>
                <w:webHidden/>
              </w:rPr>
              <w:t>37</w:t>
            </w:r>
            <w:r w:rsidR="0076408F">
              <w:rPr>
                <w:noProof/>
                <w:webHidden/>
              </w:rPr>
              <w:fldChar w:fldCharType="end"/>
            </w:r>
          </w:hyperlink>
        </w:p>
        <w:p w14:paraId="1BDF006A" w14:textId="40931175" w:rsidR="0076408F" w:rsidRDefault="00DC12C4" w:rsidP="0076408F">
          <w:pPr>
            <w:pStyle w:val="31"/>
            <w:rPr>
              <w:rFonts w:asciiTheme="minorHAnsi" w:eastAsiaTheme="minorEastAsia" w:hAnsiTheme="minorHAnsi"/>
              <w:noProof/>
              <w:sz w:val="21"/>
            </w:rPr>
          </w:pPr>
          <w:hyperlink w:anchor="_Toc124835537" w:history="1">
            <w:r w:rsidR="0076408F" w:rsidRPr="00763600">
              <w:rPr>
                <w:rStyle w:val="af1"/>
                <w:noProof/>
              </w:rPr>
              <w:t>2.6.6</w:t>
            </w:r>
            <w:r w:rsidR="0076408F">
              <w:rPr>
                <w:rFonts w:asciiTheme="minorHAnsi" w:eastAsiaTheme="minorEastAsia" w:hAnsiTheme="minorHAnsi"/>
                <w:noProof/>
                <w:sz w:val="21"/>
              </w:rPr>
              <w:tab/>
            </w:r>
            <w:r w:rsidR="0076408F" w:rsidRPr="00763600">
              <w:rPr>
                <w:rStyle w:val="af1"/>
                <w:noProof/>
              </w:rPr>
              <w:t>データの秘匿</w:t>
            </w:r>
            <w:r w:rsidR="0076408F">
              <w:rPr>
                <w:noProof/>
                <w:webHidden/>
              </w:rPr>
              <w:tab/>
            </w:r>
            <w:r w:rsidR="0076408F">
              <w:rPr>
                <w:noProof/>
                <w:webHidden/>
              </w:rPr>
              <w:fldChar w:fldCharType="begin"/>
            </w:r>
            <w:r w:rsidR="0076408F">
              <w:rPr>
                <w:noProof/>
                <w:webHidden/>
              </w:rPr>
              <w:instrText xml:space="preserve"> PAGEREF _Toc124835537 \h </w:instrText>
            </w:r>
            <w:r w:rsidR="0076408F">
              <w:rPr>
                <w:noProof/>
                <w:webHidden/>
              </w:rPr>
            </w:r>
            <w:r w:rsidR="0076408F">
              <w:rPr>
                <w:noProof/>
                <w:webHidden/>
              </w:rPr>
              <w:fldChar w:fldCharType="separate"/>
            </w:r>
            <w:r w:rsidR="0076408F">
              <w:rPr>
                <w:noProof/>
                <w:webHidden/>
              </w:rPr>
              <w:t>38</w:t>
            </w:r>
            <w:r w:rsidR="0076408F">
              <w:rPr>
                <w:noProof/>
                <w:webHidden/>
              </w:rPr>
              <w:fldChar w:fldCharType="end"/>
            </w:r>
          </w:hyperlink>
        </w:p>
        <w:p w14:paraId="551F9E26" w14:textId="2EFEA1A6" w:rsidR="0076408F" w:rsidRDefault="00DC12C4" w:rsidP="0076408F">
          <w:pPr>
            <w:pStyle w:val="31"/>
            <w:rPr>
              <w:rFonts w:asciiTheme="minorHAnsi" w:eastAsiaTheme="minorEastAsia" w:hAnsiTheme="minorHAnsi"/>
              <w:noProof/>
              <w:sz w:val="21"/>
            </w:rPr>
          </w:pPr>
          <w:hyperlink w:anchor="_Toc124835538" w:history="1">
            <w:r w:rsidR="0076408F" w:rsidRPr="00763600">
              <w:rPr>
                <w:rStyle w:val="af1"/>
                <w:noProof/>
              </w:rPr>
              <w:t>2.6.7</w:t>
            </w:r>
            <w:r w:rsidR="0076408F">
              <w:rPr>
                <w:rFonts w:asciiTheme="minorHAnsi" w:eastAsiaTheme="minorEastAsia" w:hAnsiTheme="minorHAnsi"/>
                <w:noProof/>
                <w:sz w:val="21"/>
              </w:rPr>
              <w:tab/>
            </w:r>
            <w:r w:rsidR="0076408F" w:rsidRPr="00763600">
              <w:rPr>
                <w:rStyle w:val="af1"/>
                <w:noProof/>
              </w:rPr>
              <w:t>不正追跡・監視</w:t>
            </w:r>
            <w:r w:rsidR="0076408F">
              <w:rPr>
                <w:noProof/>
                <w:webHidden/>
              </w:rPr>
              <w:tab/>
            </w:r>
            <w:r w:rsidR="0076408F">
              <w:rPr>
                <w:noProof/>
                <w:webHidden/>
              </w:rPr>
              <w:fldChar w:fldCharType="begin"/>
            </w:r>
            <w:r w:rsidR="0076408F">
              <w:rPr>
                <w:noProof/>
                <w:webHidden/>
              </w:rPr>
              <w:instrText xml:space="preserve"> PAGEREF _Toc124835538 \h </w:instrText>
            </w:r>
            <w:r w:rsidR="0076408F">
              <w:rPr>
                <w:noProof/>
                <w:webHidden/>
              </w:rPr>
            </w:r>
            <w:r w:rsidR="0076408F">
              <w:rPr>
                <w:noProof/>
                <w:webHidden/>
              </w:rPr>
              <w:fldChar w:fldCharType="separate"/>
            </w:r>
            <w:r w:rsidR="0076408F">
              <w:rPr>
                <w:noProof/>
                <w:webHidden/>
              </w:rPr>
              <w:t>38</w:t>
            </w:r>
            <w:r w:rsidR="0076408F">
              <w:rPr>
                <w:noProof/>
                <w:webHidden/>
              </w:rPr>
              <w:fldChar w:fldCharType="end"/>
            </w:r>
          </w:hyperlink>
        </w:p>
        <w:p w14:paraId="3903081F" w14:textId="38FE4B80" w:rsidR="0076408F" w:rsidRDefault="00DC12C4" w:rsidP="0076408F">
          <w:pPr>
            <w:pStyle w:val="31"/>
            <w:rPr>
              <w:rFonts w:asciiTheme="minorHAnsi" w:eastAsiaTheme="minorEastAsia" w:hAnsiTheme="minorHAnsi"/>
              <w:noProof/>
              <w:sz w:val="21"/>
            </w:rPr>
          </w:pPr>
          <w:hyperlink w:anchor="_Toc124835539" w:history="1">
            <w:r w:rsidR="0076408F" w:rsidRPr="00763600">
              <w:rPr>
                <w:rStyle w:val="af1"/>
                <w:noProof/>
              </w:rPr>
              <w:t>2.6.8</w:t>
            </w:r>
            <w:r w:rsidR="0076408F">
              <w:rPr>
                <w:rFonts w:asciiTheme="minorHAnsi" w:eastAsiaTheme="minorEastAsia" w:hAnsiTheme="minorHAnsi"/>
                <w:noProof/>
                <w:sz w:val="21"/>
              </w:rPr>
              <w:tab/>
            </w:r>
            <w:r w:rsidR="0076408F" w:rsidRPr="00763600">
              <w:rPr>
                <w:rStyle w:val="af1"/>
                <w:noProof/>
              </w:rPr>
              <w:t>ネットワーク対策</w:t>
            </w:r>
            <w:r w:rsidR="0076408F">
              <w:rPr>
                <w:noProof/>
                <w:webHidden/>
              </w:rPr>
              <w:tab/>
            </w:r>
            <w:r w:rsidR="0076408F">
              <w:rPr>
                <w:noProof/>
                <w:webHidden/>
              </w:rPr>
              <w:fldChar w:fldCharType="begin"/>
            </w:r>
            <w:r w:rsidR="0076408F">
              <w:rPr>
                <w:noProof/>
                <w:webHidden/>
              </w:rPr>
              <w:instrText xml:space="preserve"> PAGEREF _Toc124835539 \h </w:instrText>
            </w:r>
            <w:r w:rsidR="0076408F">
              <w:rPr>
                <w:noProof/>
                <w:webHidden/>
              </w:rPr>
            </w:r>
            <w:r w:rsidR="0076408F">
              <w:rPr>
                <w:noProof/>
                <w:webHidden/>
              </w:rPr>
              <w:fldChar w:fldCharType="separate"/>
            </w:r>
            <w:r w:rsidR="0076408F">
              <w:rPr>
                <w:noProof/>
                <w:webHidden/>
              </w:rPr>
              <w:t>40</w:t>
            </w:r>
            <w:r w:rsidR="0076408F">
              <w:rPr>
                <w:noProof/>
                <w:webHidden/>
              </w:rPr>
              <w:fldChar w:fldCharType="end"/>
            </w:r>
          </w:hyperlink>
        </w:p>
        <w:p w14:paraId="445B71D1" w14:textId="0D240ADF" w:rsidR="0076408F" w:rsidRDefault="00DC12C4" w:rsidP="0076408F">
          <w:pPr>
            <w:pStyle w:val="31"/>
            <w:rPr>
              <w:rFonts w:asciiTheme="minorHAnsi" w:eastAsiaTheme="minorEastAsia" w:hAnsiTheme="minorHAnsi"/>
              <w:noProof/>
              <w:sz w:val="21"/>
            </w:rPr>
          </w:pPr>
          <w:hyperlink w:anchor="_Toc124835540" w:history="1">
            <w:r w:rsidR="0076408F" w:rsidRPr="00763600">
              <w:rPr>
                <w:rStyle w:val="af1"/>
                <w:noProof/>
              </w:rPr>
              <w:t>2.6.9</w:t>
            </w:r>
            <w:r w:rsidR="0076408F">
              <w:rPr>
                <w:rFonts w:asciiTheme="minorHAnsi" w:eastAsiaTheme="minorEastAsia" w:hAnsiTheme="minorHAnsi"/>
                <w:noProof/>
                <w:sz w:val="21"/>
              </w:rPr>
              <w:tab/>
            </w:r>
            <w:r w:rsidR="0076408F" w:rsidRPr="00763600">
              <w:rPr>
                <w:rStyle w:val="af1"/>
                <w:noProof/>
              </w:rPr>
              <w:t>マルウェア対策</w:t>
            </w:r>
            <w:r w:rsidR="0076408F">
              <w:rPr>
                <w:noProof/>
                <w:webHidden/>
              </w:rPr>
              <w:tab/>
            </w:r>
            <w:r w:rsidR="0076408F">
              <w:rPr>
                <w:noProof/>
                <w:webHidden/>
              </w:rPr>
              <w:fldChar w:fldCharType="begin"/>
            </w:r>
            <w:r w:rsidR="0076408F">
              <w:rPr>
                <w:noProof/>
                <w:webHidden/>
              </w:rPr>
              <w:instrText xml:space="preserve"> PAGEREF _Toc124835540 \h </w:instrText>
            </w:r>
            <w:r w:rsidR="0076408F">
              <w:rPr>
                <w:noProof/>
                <w:webHidden/>
              </w:rPr>
            </w:r>
            <w:r w:rsidR="0076408F">
              <w:rPr>
                <w:noProof/>
                <w:webHidden/>
              </w:rPr>
              <w:fldChar w:fldCharType="separate"/>
            </w:r>
            <w:r w:rsidR="0076408F">
              <w:rPr>
                <w:noProof/>
                <w:webHidden/>
              </w:rPr>
              <w:t>40</w:t>
            </w:r>
            <w:r w:rsidR="0076408F">
              <w:rPr>
                <w:noProof/>
                <w:webHidden/>
              </w:rPr>
              <w:fldChar w:fldCharType="end"/>
            </w:r>
          </w:hyperlink>
        </w:p>
        <w:p w14:paraId="032A2FA1" w14:textId="290749D9" w:rsidR="0076408F" w:rsidRDefault="00DC12C4" w:rsidP="0076408F">
          <w:pPr>
            <w:pStyle w:val="31"/>
            <w:rPr>
              <w:rFonts w:asciiTheme="minorHAnsi" w:eastAsiaTheme="minorEastAsia" w:hAnsiTheme="minorHAnsi"/>
              <w:noProof/>
              <w:sz w:val="21"/>
            </w:rPr>
          </w:pPr>
          <w:hyperlink w:anchor="_Toc124835541" w:history="1">
            <w:r w:rsidR="0076408F" w:rsidRPr="00763600">
              <w:rPr>
                <w:rStyle w:val="af1"/>
                <w:noProof/>
              </w:rPr>
              <w:t>2.6.10</w:t>
            </w:r>
            <w:r w:rsidR="0076408F">
              <w:rPr>
                <w:rFonts w:asciiTheme="minorHAnsi" w:eastAsiaTheme="minorEastAsia" w:hAnsiTheme="minorHAnsi"/>
                <w:noProof/>
                <w:sz w:val="21"/>
              </w:rPr>
              <w:tab/>
            </w:r>
            <w:r w:rsidR="0076408F" w:rsidRPr="00763600">
              <w:rPr>
                <w:rStyle w:val="af1"/>
                <w:noProof/>
              </w:rPr>
              <w:t>Web対策</w:t>
            </w:r>
            <w:r w:rsidR="0076408F">
              <w:rPr>
                <w:noProof/>
                <w:webHidden/>
              </w:rPr>
              <w:tab/>
            </w:r>
            <w:r w:rsidR="0076408F">
              <w:rPr>
                <w:noProof/>
                <w:webHidden/>
              </w:rPr>
              <w:fldChar w:fldCharType="begin"/>
            </w:r>
            <w:r w:rsidR="0076408F">
              <w:rPr>
                <w:noProof/>
                <w:webHidden/>
              </w:rPr>
              <w:instrText xml:space="preserve"> PAGEREF _Toc124835541 \h </w:instrText>
            </w:r>
            <w:r w:rsidR="0076408F">
              <w:rPr>
                <w:noProof/>
                <w:webHidden/>
              </w:rPr>
            </w:r>
            <w:r w:rsidR="0076408F">
              <w:rPr>
                <w:noProof/>
                <w:webHidden/>
              </w:rPr>
              <w:fldChar w:fldCharType="separate"/>
            </w:r>
            <w:r w:rsidR="0076408F">
              <w:rPr>
                <w:noProof/>
                <w:webHidden/>
              </w:rPr>
              <w:t>41</w:t>
            </w:r>
            <w:r w:rsidR="0076408F">
              <w:rPr>
                <w:noProof/>
                <w:webHidden/>
              </w:rPr>
              <w:fldChar w:fldCharType="end"/>
            </w:r>
          </w:hyperlink>
        </w:p>
        <w:p w14:paraId="0471D8A8" w14:textId="2365C21B" w:rsidR="0076408F" w:rsidRDefault="00DC12C4" w:rsidP="0076408F">
          <w:pPr>
            <w:pStyle w:val="31"/>
            <w:rPr>
              <w:rFonts w:asciiTheme="minorHAnsi" w:eastAsiaTheme="minorEastAsia" w:hAnsiTheme="minorHAnsi"/>
              <w:noProof/>
              <w:sz w:val="21"/>
            </w:rPr>
          </w:pPr>
          <w:hyperlink w:anchor="_Toc124835542" w:history="1">
            <w:r w:rsidR="0076408F" w:rsidRPr="00763600">
              <w:rPr>
                <w:rStyle w:val="af1"/>
                <w:noProof/>
              </w:rPr>
              <w:t>2.6.11</w:t>
            </w:r>
            <w:r w:rsidR="0076408F">
              <w:rPr>
                <w:rFonts w:asciiTheme="minorHAnsi" w:eastAsiaTheme="minorEastAsia" w:hAnsiTheme="minorHAnsi"/>
                <w:noProof/>
                <w:sz w:val="21"/>
              </w:rPr>
              <w:tab/>
            </w:r>
            <w:r w:rsidR="0076408F" w:rsidRPr="00763600">
              <w:rPr>
                <w:rStyle w:val="af1"/>
                <w:noProof/>
              </w:rPr>
              <w:t>セキュリティインシデント対応/復旧</w:t>
            </w:r>
            <w:r w:rsidR="0076408F">
              <w:rPr>
                <w:noProof/>
                <w:webHidden/>
              </w:rPr>
              <w:tab/>
            </w:r>
            <w:r w:rsidR="0076408F">
              <w:rPr>
                <w:noProof/>
                <w:webHidden/>
              </w:rPr>
              <w:fldChar w:fldCharType="begin"/>
            </w:r>
            <w:r w:rsidR="0076408F">
              <w:rPr>
                <w:noProof/>
                <w:webHidden/>
              </w:rPr>
              <w:instrText xml:space="preserve"> PAGEREF _Toc124835542 \h </w:instrText>
            </w:r>
            <w:r w:rsidR="0076408F">
              <w:rPr>
                <w:noProof/>
                <w:webHidden/>
              </w:rPr>
            </w:r>
            <w:r w:rsidR="0076408F">
              <w:rPr>
                <w:noProof/>
                <w:webHidden/>
              </w:rPr>
              <w:fldChar w:fldCharType="separate"/>
            </w:r>
            <w:r w:rsidR="0076408F">
              <w:rPr>
                <w:noProof/>
                <w:webHidden/>
              </w:rPr>
              <w:t>41</w:t>
            </w:r>
            <w:r w:rsidR="0076408F">
              <w:rPr>
                <w:noProof/>
                <w:webHidden/>
              </w:rPr>
              <w:fldChar w:fldCharType="end"/>
            </w:r>
          </w:hyperlink>
        </w:p>
        <w:p w14:paraId="1E915C1C" w14:textId="4BBAB8D3" w:rsidR="0076408F" w:rsidRDefault="00DC12C4">
          <w:pPr>
            <w:pStyle w:val="11"/>
            <w:tabs>
              <w:tab w:val="left" w:pos="400"/>
              <w:tab w:val="right" w:leader="dot" w:pos="10762"/>
            </w:tabs>
            <w:rPr>
              <w:rFonts w:asciiTheme="minorHAnsi" w:eastAsiaTheme="minorEastAsia" w:hAnsiTheme="minorHAnsi"/>
              <w:noProof/>
              <w:sz w:val="21"/>
            </w:rPr>
          </w:pPr>
          <w:hyperlink w:anchor="_Toc124835543" w:history="1">
            <w:r w:rsidR="0076408F" w:rsidRPr="00763600">
              <w:rPr>
                <w:rStyle w:val="af1"/>
                <w:noProof/>
              </w:rPr>
              <w:t>3</w:t>
            </w:r>
            <w:r w:rsidR="0076408F">
              <w:rPr>
                <w:rFonts w:asciiTheme="minorHAnsi" w:eastAsiaTheme="minorEastAsia" w:hAnsiTheme="minorHAnsi"/>
                <w:noProof/>
                <w:sz w:val="21"/>
              </w:rPr>
              <w:tab/>
            </w:r>
            <w:r w:rsidR="0076408F" w:rsidRPr="00763600">
              <w:rPr>
                <w:rStyle w:val="af1"/>
                <w:noProof/>
              </w:rPr>
              <w:t>システム設計</w:t>
            </w:r>
            <w:r w:rsidR="0076408F">
              <w:rPr>
                <w:noProof/>
                <w:webHidden/>
              </w:rPr>
              <w:tab/>
            </w:r>
            <w:r w:rsidR="0076408F">
              <w:rPr>
                <w:noProof/>
                <w:webHidden/>
              </w:rPr>
              <w:fldChar w:fldCharType="begin"/>
            </w:r>
            <w:r w:rsidR="0076408F">
              <w:rPr>
                <w:noProof/>
                <w:webHidden/>
              </w:rPr>
              <w:instrText xml:space="preserve"> PAGEREF _Toc124835543 \h </w:instrText>
            </w:r>
            <w:r w:rsidR="0076408F">
              <w:rPr>
                <w:noProof/>
                <w:webHidden/>
              </w:rPr>
            </w:r>
            <w:r w:rsidR="0076408F">
              <w:rPr>
                <w:noProof/>
                <w:webHidden/>
              </w:rPr>
              <w:fldChar w:fldCharType="separate"/>
            </w:r>
            <w:r w:rsidR="0076408F">
              <w:rPr>
                <w:noProof/>
                <w:webHidden/>
              </w:rPr>
              <w:t>42</w:t>
            </w:r>
            <w:r w:rsidR="0076408F">
              <w:rPr>
                <w:noProof/>
                <w:webHidden/>
              </w:rPr>
              <w:fldChar w:fldCharType="end"/>
            </w:r>
          </w:hyperlink>
        </w:p>
        <w:p w14:paraId="498755AF" w14:textId="66522D38" w:rsidR="0076408F" w:rsidRDefault="00DC12C4">
          <w:pPr>
            <w:pStyle w:val="21"/>
            <w:rPr>
              <w:rFonts w:asciiTheme="minorHAnsi" w:eastAsiaTheme="minorEastAsia" w:hAnsiTheme="minorHAnsi"/>
              <w:noProof/>
              <w:sz w:val="21"/>
            </w:rPr>
          </w:pPr>
          <w:hyperlink w:anchor="_Toc124835544" w:history="1">
            <w:r w:rsidR="0076408F" w:rsidRPr="00763600">
              <w:rPr>
                <w:rStyle w:val="af1"/>
                <w:noProof/>
              </w:rPr>
              <w:t>3.1</w:t>
            </w:r>
            <w:r w:rsidR="0076408F">
              <w:rPr>
                <w:rFonts w:asciiTheme="minorHAnsi" w:eastAsiaTheme="minorEastAsia" w:hAnsiTheme="minorHAnsi"/>
                <w:noProof/>
                <w:sz w:val="21"/>
              </w:rPr>
              <w:tab/>
            </w:r>
            <w:r w:rsidR="0076408F" w:rsidRPr="00763600">
              <w:rPr>
                <w:rStyle w:val="af1"/>
                <w:noProof/>
              </w:rPr>
              <w:t>システム概要</w:t>
            </w:r>
            <w:r w:rsidR="0076408F">
              <w:rPr>
                <w:noProof/>
                <w:webHidden/>
              </w:rPr>
              <w:tab/>
            </w:r>
            <w:r w:rsidR="0076408F">
              <w:rPr>
                <w:noProof/>
                <w:webHidden/>
              </w:rPr>
              <w:fldChar w:fldCharType="begin"/>
            </w:r>
            <w:r w:rsidR="0076408F">
              <w:rPr>
                <w:noProof/>
                <w:webHidden/>
              </w:rPr>
              <w:instrText xml:space="preserve"> PAGEREF _Toc124835544 \h </w:instrText>
            </w:r>
            <w:r w:rsidR="0076408F">
              <w:rPr>
                <w:noProof/>
                <w:webHidden/>
              </w:rPr>
            </w:r>
            <w:r w:rsidR="0076408F">
              <w:rPr>
                <w:noProof/>
                <w:webHidden/>
              </w:rPr>
              <w:fldChar w:fldCharType="separate"/>
            </w:r>
            <w:r w:rsidR="0076408F">
              <w:rPr>
                <w:noProof/>
                <w:webHidden/>
              </w:rPr>
              <w:t>42</w:t>
            </w:r>
            <w:r w:rsidR="0076408F">
              <w:rPr>
                <w:noProof/>
                <w:webHidden/>
              </w:rPr>
              <w:fldChar w:fldCharType="end"/>
            </w:r>
          </w:hyperlink>
        </w:p>
        <w:p w14:paraId="67EEFC04" w14:textId="47B9BBA3" w:rsidR="0076408F" w:rsidRDefault="00DC12C4" w:rsidP="0076408F">
          <w:pPr>
            <w:pStyle w:val="31"/>
            <w:rPr>
              <w:rFonts w:asciiTheme="minorHAnsi" w:eastAsiaTheme="minorEastAsia" w:hAnsiTheme="minorHAnsi"/>
              <w:noProof/>
              <w:sz w:val="21"/>
            </w:rPr>
          </w:pPr>
          <w:hyperlink w:anchor="_Toc124835545" w:history="1">
            <w:r w:rsidR="0076408F" w:rsidRPr="00763600">
              <w:rPr>
                <w:rStyle w:val="af1"/>
                <w:noProof/>
              </w:rPr>
              <w:t>3.1.1</w:t>
            </w:r>
            <w:r w:rsidR="0076408F">
              <w:rPr>
                <w:rFonts w:asciiTheme="minorHAnsi" w:eastAsiaTheme="minorEastAsia" w:hAnsiTheme="minorHAnsi"/>
                <w:noProof/>
                <w:sz w:val="21"/>
              </w:rPr>
              <w:tab/>
            </w:r>
            <w:r w:rsidR="0076408F" w:rsidRPr="00763600">
              <w:rPr>
                <w:rStyle w:val="af1"/>
                <w:noProof/>
              </w:rPr>
              <w:t>概要図</w:t>
            </w:r>
            <w:r w:rsidR="0076408F">
              <w:rPr>
                <w:noProof/>
                <w:webHidden/>
              </w:rPr>
              <w:tab/>
            </w:r>
            <w:r w:rsidR="0076408F">
              <w:rPr>
                <w:noProof/>
                <w:webHidden/>
              </w:rPr>
              <w:fldChar w:fldCharType="begin"/>
            </w:r>
            <w:r w:rsidR="0076408F">
              <w:rPr>
                <w:noProof/>
                <w:webHidden/>
              </w:rPr>
              <w:instrText xml:space="preserve"> PAGEREF _Toc124835545 \h </w:instrText>
            </w:r>
            <w:r w:rsidR="0076408F">
              <w:rPr>
                <w:noProof/>
                <w:webHidden/>
              </w:rPr>
            </w:r>
            <w:r w:rsidR="0076408F">
              <w:rPr>
                <w:noProof/>
                <w:webHidden/>
              </w:rPr>
              <w:fldChar w:fldCharType="separate"/>
            </w:r>
            <w:r w:rsidR="0076408F">
              <w:rPr>
                <w:noProof/>
                <w:webHidden/>
              </w:rPr>
              <w:t>42</w:t>
            </w:r>
            <w:r w:rsidR="0076408F">
              <w:rPr>
                <w:noProof/>
                <w:webHidden/>
              </w:rPr>
              <w:fldChar w:fldCharType="end"/>
            </w:r>
          </w:hyperlink>
        </w:p>
        <w:p w14:paraId="56471B17" w14:textId="67F22698" w:rsidR="0076408F" w:rsidRDefault="00DC12C4" w:rsidP="0076408F">
          <w:pPr>
            <w:pStyle w:val="31"/>
            <w:rPr>
              <w:rFonts w:asciiTheme="minorHAnsi" w:eastAsiaTheme="minorEastAsia" w:hAnsiTheme="minorHAnsi"/>
              <w:noProof/>
              <w:sz w:val="21"/>
            </w:rPr>
          </w:pPr>
          <w:hyperlink w:anchor="_Toc124835546" w:history="1">
            <w:r w:rsidR="0076408F" w:rsidRPr="00763600">
              <w:rPr>
                <w:rStyle w:val="af1"/>
                <w:noProof/>
              </w:rPr>
              <w:t>3.1.2</w:t>
            </w:r>
            <w:r w:rsidR="0076408F">
              <w:rPr>
                <w:rFonts w:asciiTheme="minorHAnsi" w:eastAsiaTheme="minorEastAsia" w:hAnsiTheme="minorHAnsi"/>
                <w:noProof/>
                <w:sz w:val="21"/>
              </w:rPr>
              <w:tab/>
            </w:r>
            <w:r w:rsidR="0076408F" w:rsidRPr="00763600">
              <w:rPr>
                <w:rStyle w:val="af1"/>
                <w:noProof/>
              </w:rPr>
              <w:t>システム構成要素</w:t>
            </w:r>
            <w:r w:rsidR="0076408F">
              <w:rPr>
                <w:noProof/>
                <w:webHidden/>
              </w:rPr>
              <w:tab/>
            </w:r>
            <w:r w:rsidR="0076408F">
              <w:rPr>
                <w:noProof/>
                <w:webHidden/>
              </w:rPr>
              <w:fldChar w:fldCharType="begin"/>
            </w:r>
            <w:r w:rsidR="0076408F">
              <w:rPr>
                <w:noProof/>
                <w:webHidden/>
              </w:rPr>
              <w:instrText xml:space="preserve"> PAGEREF _Toc124835546 \h </w:instrText>
            </w:r>
            <w:r w:rsidR="0076408F">
              <w:rPr>
                <w:noProof/>
                <w:webHidden/>
              </w:rPr>
            </w:r>
            <w:r w:rsidR="0076408F">
              <w:rPr>
                <w:noProof/>
                <w:webHidden/>
              </w:rPr>
              <w:fldChar w:fldCharType="separate"/>
            </w:r>
            <w:r w:rsidR="0076408F">
              <w:rPr>
                <w:noProof/>
                <w:webHidden/>
              </w:rPr>
              <w:t>43</w:t>
            </w:r>
            <w:r w:rsidR="0076408F">
              <w:rPr>
                <w:noProof/>
                <w:webHidden/>
              </w:rPr>
              <w:fldChar w:fldCharType="end"/>
            </w:r>
          </w:hyperlink>
        </w:p>
        <w:p w14:paraId="00E721F1" w14:textId="22938D19" w:rsidR="0076408F" w:rsidRDefault="00DC12C4">
          <w:pPr>
            <w:pStyle w:val="21"/>
            <w:rPr>
              <w:rFonts w:asciiTheme="minorHAnsi" w:eastAsiaTheme="minorEastAsia" w:hAnsiTheme="minorHAnsi"/>
              <w:noProof/>
              <w:sz w:val="21"/>
            </w:rPr>
          </w:pPr>
          <w:hyperlink w:anchor="_Toc124835547" w:history="1">
            <w:r w:rsidR="0076408F" w:rsidRPr="00763600">
              <w:rPr>
                <w:rStyle w:val="af1"/>
                <w:noProof/>
              </w:rPr>
              <w:t>3.2</w:t>
            </w:r>
            <w:r w:rsidR="0076408F">
              <w:rPr>
                <w:rFonts w:asciiTheme="minorHAnsi" w:eastAsiaTheme="minorEastAsia" w:hAnsiTheme="minorHAnsi"/>
                <w:noProof/>
                <w:sz w:val="21"/>
              </w:rPr>
              <w:tab/>
            </w:r>
            <w:r w:rsidR="0076408F" w:rsidRPr="00763600">
              <w:rPr>
                <w:rStyle w:val="af1"/>
                <w:noProof/>
              </w:rPr>
              <w:t>システム構成</w:t>
            </w:r>
            <w:r w:rsidR="0076408F">
              <w:rPr>
                <w:noProof/>
                <w:webHidden/>
              </w:rPr>
              <w:tab/>
            </w:r>
            <w:r w:rsidR="0076408F">
              <w:rPr>
                <w:noProof/>
                <w:webHidden/>
              </w:rPr>
              <w:fldChar w:fldCharType="begin"/>
            </w:r>
            <w:r w:rsidR="0076408F">
              <w:rPr>
                <w:noProof/>
                <w:webHidden/>
              </w:rPr>
              <w:instrText xml:space="preserve"> PAGEREF _Toc124835547 \h </w:instrText>
            </w:r>
            <w:r w:rsidR="0076408F">
              <w:rPr>
                <w:noProof/>
                <w:webHidden/>
              </w:rPr>
            </w:r>
            <w:r w:rsidR="0076408F">
              <w:rPr>
                <w:noProof/>
                <w:webHidden/>
              </w:rPr>
              <w:fldChar w:fldCharType="separate"/>
            </w:r>
            <w:r w:rsidR="0076408F">
              <w:rPr>
                <w:noProof/>
                <w:webHidden/>
              </w:rPr>
              <w:t>45</w:t>
            </w:r>
            <w:r w:rsidR="0076408F">
              <w:rPr>
                <w:noProof/>
                <w:webHidden/>
              </w:rPr>
              <w:fldChar w:fldCharType="end"/>
            </w:r>
          </w:hyperlink>
        </w:p>
        <w:p w14:paraId="3E0DD332" w14:textId="099141AD" w:rsidR="0076408F" w:rsidRDefault="00DC12C4" w:rsidP="0076408F">
          <w:pPr>
            <w:pStyle w:val="31"/>
            <w:rPr>
              <w:rFonts w:asciiTheme="minorHAnsi" w:eastAsiaTheme="minorEastAsia" w:hAnsiTheme="minorHAnsi"/>
              <w:noProof/>
              <w:sz w:val="21"/>
            </w:rPr>
          </w:pPr>
          <w:hyperlink w:anchor="_Toc124835548" w:history="1">
            <w:r w:rsidR="0076408F" w:rsidRPr="00763600">
              <w:rPr>
                <w:rStyle w:val="af1"/>
                <w:noProof/>
              </w:rPr>
              <w:t>3.2.1</w:t>
            </w:r>
            <w:r w:rsidR="0076408F">
              <w:rPr>
                <w:rFonts w:asciiTheme="minorHAnsi" w:eastAsiaTheme="minorEastAsia" w:hAnsiTheme="minorHAnsi"/>
                <w:noProof/>
                <w:sz w:val="21"/>
              </w:rPr>
              <w:tab/>
            </w:r>
            <w:r w:rsidR="0076408F" w:rsidRPr="00763600">
              <w:rPr>
                <w:rStyle w:val="af1"/>
                <w:noProof/>
              </w:rPr>
              <w:t>AWS構成図</w:t>
            </w:r>
            <w:r w:rsidR="0076408F">
              <w:rPr>
                <w:noProof/>
                <w:webHidden/>
              </w:rPr>
              <w:tab/>
            </w:r>
            <w:r w:rsidR="0076408F">
              <w:rPr>
                <w:noProof/>
                <w:webHidden/>
              </w:rPr>
              <w:fldChar w:fldCharType="begin"/>
            </w:r>
            <w:r w:rsidR="0076408F">
              <w:rPr>
                <w:noProof/>
                <w:webHidden/>
              </w:rPr>
              <w:instrText xml:space="preserve"> PAGEREF _Toc124835548 \h </w:instrText>
            </w:r>
            <w:r w:rsidR="0076408F">
              <w:rPr>
                <w:noProof/>
                <w:webHidden/>
              </w:rPr>
            </w:r>
            <w:r w:rsidR="0076408F">
              <w:rPr>
                <w:noProof/>
                <w:webHidden/>
              </w:rPr>
              <w:fldChar w:fldCharType="separate"/>
            </w:r>
            <w:r w:rsidR="0076408F">
              <w:rPr>
                <w:noProof/>
                <w:webHidden/>
              </w:rPr>
              <w:t>45</w:t>
            </w:r>
            <w:r w:rsidR="0076408F">
              <w:rPr>
                <w:noProof/>
                <w:webHidden/>
              </w:rPr>
              <w:fldChar w:fldCharType="end"/>
            </w:r>
          </w:hyperlink>
        </w:p>
        <w:p w14:paraId="336C0B4B" w14:textId="7EF15649" w:rsidR="0076408F" w:rsidRDefault="00DC12C4" w:rsidP="0076408F">
          <w:pPr>
            <w:pStyle w:val="31"/>
            <w:rPr>
              <w:rFonts w:asciiTheme="minorHAnsi" w:eastAsiaTheme="minorEastAsia" w:hAnsiTheme="minorHAnsi"/>
              <w:noProof/>
              <w:sz w:val="21"/>
            </w:rPr>
          </w:pPr>
          <w:hyperlink w:anchor="_Toc124835549" w:history="1">
            <w:r w:rsidR="0076408F" w:rsidRPr="00763600">
              <w:rPr>
                <w:rStyle w:val="af1"/>
                <w:noProof/>
              </w:rPr>
              <w:t>3.2.2</w:t>
            </w:r>
            <w:r w:rsidR="0076408F">
              <w:rPr>
                <w:rFonts w:asciiTheme="minorHAnsi" w:eastAsiaTheme="minorEastAsia" w:hAnsiTheme="minorHAnsi"/>
                <w:noProof/>
                <w:sz w:val="21"/>
              </w:rPr>
              <w:tab/>
            </w:r>
            <w:r w:rsidR="0076408F" w:rsidRPr="00763600">
              <w:rPr>
                <w:rStyle w:val="af1"/>
                <w:noProof/>
              </w:rPr>
              <w:t>AWS構成要素</w:t>
            </w:r>
            <w:r w:rsidR="0076408F">
              <w:rPr>
                <w:noProof/>
                <w:webHidden/>
              </w:rPr>
              <w:tab/>
            </w:r>
            <w:r w:rsidR="0076408F">
              <w:rPr>
                <w:noProof/>
                <w:webHidden/>
              </w:rPr>
              <w:fldChar w:fldCharType="begin"/>
            </w:r>
            <w:r w:rsidR="0076408F">
              <w:rPr>
                <w:noProof/>
                <w:webHidden/>
              </w:rPr>
              <w:instrText xml:space="preserve"> PAGEREF _Toc124835549 \h </w:instrText>
            </w:r>
            <w:r w:rsidR="0076408F">
              <w:rPr>
                <w:noProof/>
                <w:webHidden/>
              </w:rPr>
            </w:r>
            <w:r w:rsidR="0076408F">
              <w:rPr>
                <w:noProof/>
                <w:webHidden/>
              </w:rPr>
              <w:fldChar w:fldCharType="separate"/>
            </w:r>
            <w:r w:rsidR="0076408F">
              <w:rPr>
                <w:noProof/>
                <w:webHidden/>
              </w:rPr>
              <w:t>48</w:t>
            </w:r>
            <w:r w:rsidR="0076408F">
              <w:rPr>
                <w:noProof/>
                <w:webHidden/>
              </w:rPr>
              <w:fldChar w:fldCharType="end"/>
            </w:r>
          </w:hyperlink>
        </w:p>
        <w:p w14:paraId="52FA114A" w14:textId="0E62D944" w:rsidR="0076408F" w:rsidRDefault="00DC12C4" w:rsidP="0076408F">
          <w:pPr>
            <w:pStyle w:val="31"/>
            <w:rPr>
              <w:rFonts w:asciiTheme="minorHAnsi" w:eastAsiaTheme="minorEastAsia" w:hAnsiTheme="minorHAnsi"/>
              <w:noProof/>
              <w:sz w:val="21"/>
            </w:rPr>
          </w:pPr>
          <w:hyperlink w:anchor="_Toc124835550" w:history="1">
            <w:r w:rsidR="0076408F" w:rsidRPr="00763600">
              <w:rPr>
                <w:rStyle w:val="af1"/>
                <w:noProof/>
              </w:rPr>
              <w:t>3.2.3</w:t>
            </w:r>
            <w:r w:rsidR="0076408F">
              <w:rPr>
                <w:rFonts w:asciiTheme="minorHAnsi" w:eastAsiaTheme="minorEastAsia" w:hAnsiTheme="minorHAnsi"/>
                <w:noProof/>
                <w:sz w:val="21"/>
              </w:rPr>
              <w:tab/>
            </w:r>
            <w:r w:rsidR="0076408F" w:rsidRPr="00763600">
              <w:rPr>
                <w:rStyle w:val="af1"/>
                <w:noProof/>
              </w:rPr>
              <w:t>AWS環境払出し時の状態</w:t>
            </w:r>
            <w:r w:rsidR="0076408F">
              <w:rPr>
                <w:noProof/>
                <w:webHidden/>
              </w:rPr>
              <w:tab/>
            </w:r>
            <w:r w:rsidR="0076408F">
              <w:rPr>
                <w:noProof/>
                <w:webHidden/>
              </w:rPr>
              <w:fldChar w:fldCharType="begin"/>
            </w:r>
            <w:r w:rsidR="0076408F">
              <w:rPr>
                <w:noProof/>
                <w:webHidden/>
              </w:rPr>
              <w:instrText xml:space="preserve"> PAGEREF _Toc124835550 \h </w:instrText>
            </w:r>
            <w:r w:rsidR="0076408F">
              <w:rPr>
                <w:noProof/>
                <w:webHidden/>
              </w:rPr>
            </w:r>
            <w:r w:rsidR="0076408F">
              <w:rPr>
                <w:noProof/>
                <w:webHidden/>
              </w:rPr>
              <w:fldChar w:fldCharType="separate"/>
            </w:r>
            <w:r w:rsidR="0076408F">
              <w:rPr>
                <w:noProof/>
                <w:webHidden/>
              </w:rPr>
              <w:t>50</w:t>
            </w:r>
            <w:r w:rsidR="0076408F">
              <w:rPr>
                <w:noProof/>
                <w:webHidden/>
              </w:rPr>
              <w:fldChar w:fldCharType="end"/>
            </w:r>
          </w:hyperlink>
        </w:p>
        <w:p w14:paraId="5E7623F0" w14:textId="7EA293C8" w:rsidR="0076408F" w:rsidRDefault="00DC12C4">
          <w:pPr>
            <w:pStyle w:val="21"/>
            <w:rPr>
              <w:rFonts w:asciiTheme="minorHAnsi" w:eastAsiaTheme="minorEastAsia" w:hAnsiTheme="minorHAnsi"/>
              <w:noProof/>
              <w:sz w:val="21"/>
            </w:rPr>
          </w:pPr>
          <w:hyperlink w:anchor="_Toc124835551" w:history="1">
            <w:r w:rsidR="0076408F" w:rsidRPr="00763600">
              <w:rPr>
                <w:rStyle w:val="af1"/>
                <w:noProof/>
              </w:rPr>
              <w:t>3.3</w:t>
            </w:r>
            <w:r w:rsidR="0076408F">
              <w:rPr>
                <w:rFonts w:asciiTheme="minorHAnsi" w:eastAsiaTheme="minorEastAsia" w:hAnsiTheme="minorHAnsi"/>
                <w:noProof/>
                <w:sz w:val="21"/>
              </w:rPr>
              <w:tab/>
            </w:r>
            <w:r w:rsidR="0076408F" w:rsidRPr="00763600">
              <w:rPr>
                <w:rStyle w:val="af1"/>
                <w:noProof/>
              </w:rPr>
              <w:t>システム機能</w:t>
            </w:r>
            <w:r w:rsidR="0076408F">
              <w:rPr>
                <w:noProof/>
                <w:webHidden/>
              </w:rPr>
              <w:tab/>
            </w:r>
            <w:r w:rsidR="0076408F">
              <w:rPr>
                <w:noProof/>
                <w:webHidden/>
              </w:rPr>
              <w:fldChar w:fldCharType="begin"/>
            </w:r>
            <w:r w:rsidR="0076408F">
              <w:rPr>
                <w:noProof/>
                <w:webHidden/>
              </w:rPr>
              <w:instrText xml:space="preserve"> PAGEREF _Toc124835551 \h </w:instrText>
            </w:r>
            <w:r w:rsidR="0076408F">
              <w:rPr>
                <w:noProof/>
                <w:webHidden/>
              </w:rPr>
            </w:r>
            <w:r w:rsidR="0076408F">
              <w:rPr>
                <w:noProof/>
                <w:webHidden/>
              </w:rPr>
              <w:fldChar w:fldCharType="separate"/>
            </w:r>
            <w:r w:rsidR="0076408F">
              <w:rPr>
                <w:noProof/>
                <w:webHidden/>
              </w:rPr>
              <w:t>51</w:t>
            </w:r>
            <w:r w:rsidR="0076408F">
              <w:rPr>
                <w:noProof/>
                <w:webHidden/>
              </w:rPr>
              <w:fldChar w:fldCharType="end"/>
            </w:r>
          </w:hyperlink>
        </w:p>
        <w:p w14:paraId="754DA924" w14:textId="55448F6F" w:rsidR="0076408F" w:rsidRDefault="00DC12C4" w:rsidP="0076408F">
          <w:pPr>
            <w:pStyle w:val="31"/>
            <w:rPr>
              <w:rFonts w:asciiTheme="minorHAnsi" w:eastAsiaTheme="minorEastAsia" w:hAnsiTheme="minorHAnsi"/>
              <w:noProof/>
              <w:sz w:val="21"/>
            </w:rPr>
          </w:pPr>
          <w:hyperlink w:anchor="_Toc124835552" w:history="1">
            <w:r w:rsidR="0076408F" w:rsidRPr="00763600">
              <w:rPr>
                <w:rStyle w:val="af1"/>
                <w:noProof/>
              </w:rPr>
              <w:t>3.3.1</w:t>
            </w:r>
            <w:r w:rsidR="0076408F">
              <w:rPr>
                <w:rFonts w:asciiTheme="minorHAnsi" w:eastAsiaTheme="minorEastAsia" w:hAnsiTheme="minorHAnsi"/>
                <w:noProof/>
                <w:sz w:val="21"/>
              </w:rPr>
              <w:tab/>
            </w:r>
            <w:r w:rsidR="0076408F" w:rsidRPr="00763600">
              <w:rPr>
                <w:rStyle w:val="af1"/>
                <w:noProof/>
              </w:rPr>
              <w:t>ファイル連携</w:t>
            </w:r>
            <w:r w:rsidR="0076408F">
              <w:rPr>
                <w:noProof/>
                <w:webHidden/>
              </w:rPr>
              <w:tab/>
            </w:r>
            <w:r w:rsidR="0076408F">
              <w:rPr>
                <w:noProof/>
                <w:webHidden/>
              </w:rPr>
              <w:fldChar w:fldCharType="begin"/>
            </w:r>
            <w:r w:rsidR="0076408F">
              <w:rPr>
                <w:noProof/>
                <w:webHidden/>
              </w:rPr>
              <w:instrText xml:space="preserve"> PAGEREF _Toc124835552 \h </w:instrText>
            </w:r>
            <w:r w:rsidR="0076408F">
              <w:rPr>
                <w:noProof/>
                <w:webHidden/>
              </w:rPr>
            </w:r>
            <w:r w:rsidR="0076408F">
              <w:rPr>
                <w:noProof/>
                <w:webHidden/>
              </w:rPr>
              <w:fldChar w:fldCharType="separate"/>
            </w:r>
            <w:r w:rsidR="0076408F">
              <w:rPr>
                <w:noProof/>
                <w:webHidden/>
              </w:rPr>
              <w:t>51</w:t>
            </w:r>
            <w:r w:rsidR="0076408F">
              <w:rPr>
                <w:noProof/>
                <w:webHidden/>
              </w:rPr>
              <w:fldChar w:fldCharType="end"/>
            </w:r>
          </w:hyperlink>
        </w:p>
        <w:p w14:paraId="3F5ECD0E" w14:textId="6DD2C9DC" w:rsidR="0076408F" w:rsidRDefault="00DC12C4" w:rsidP="0076408F">
          <w:pPr>
            <w:pStyle w:val="31"/>
            <w:rPr>
              <w:rFonts w:asciiTheme="minorHAnsi" w:eastAsiaTheme="minorEastAsia" w:hAnsiTheme="minorHAnsi"/>
              <w:noProof/>
              <w:sz w:val="21"/>
            </w:rPr>
          </w:pPr>
          <w:hyperlink w:anchor="_Toc124835553" w:history="1">
            <w:r w:rsidR="0076408F" w:rsidRPr="00763600">
              <w:rPr>
                <w:rStyle w:val="af1"/>
                <w:noProof/>
              </w:rPr>
              <w:t>3.3.2</w:t>
            </w:r>
            <w:r w:rsidR="0076408F">
              <w:rPr>
                <w:rFonts w:asciiTheme="minorHAnsi" w:eastAsiaTheme="minorEastAsia" w:hAnsiTheme="minorHAnsi"/>
                <w:noProof/>
                <w:sz w:val="21"/>
              </w:rPr>
              <w:tab/>
            </w:r>
            <w:r w:rsidR="0076408F" w:rsidRPr="00763600">
              <w:rPr>
                <w:rStyle w:val="af1"/>
                <w:noProof/>
              </w:rPr>
              <w:t>バッチサーバ</w:t>
            </w:r>
            <w:r w:rsidR="0076408F">
              <w:rPr>
                <w:noProof/>
                <w:webHidden/>
              </w:rPr>
              <w:tab/>
            </w:r>
            <w:r w:rsidR="0076408F">
              <w:rPr>
                <w:noProof/>
                <w:webHidden/>
              </w:rPr>
              <w:fldChar w:fldCharType="begin"/>
            </w:r>
            <w:r w:rsidR="0076408F">
              <w:rPr>
                <w:noProof/>
                <w:webHidden/>
              </w:rPr>
              <w:instrText xml:space="preserve"> PAGEREF _Toc124835553 \h </w:instrText>
            </w:r>
            <w:r w:rsidR="0076408F">
              <w:rPr>
                <w:noProof/>
                <w:webHidden/>
              </w:rPr>
            </w:r>
            <w:r w:rsidR="0076408F">
              <w:rPr>
                <w:noProof/>
                <w:webHidden/>
              </w:rPr>
              <w:fldChar w:fldCharType="separate"/>
            </w:r>
            <w:r w:rsidR="0076408F">
              <w:rPr>
                <w:noProof/>
                <w:webHidden/>
              </w:rPr>
              <w:t>52</w:t>
            </w:r>
            <w:r w:rsidR="0076408F">
              <w:rPr>
                <w:noProof/>
                <w:webHidden/>
              </w:rPr>
              <w:fldChar w:fldCharType="end"/>
            </w:r>
          </w:hyperlink>
        </w:p>
        <w:p w14:paraId="32ED590B" w14:textId="24C129AC" w:rsidR="0076408F" w:rsidRDefault="00DC12C4" w:rsidP="0076408F">
          <w:pPr>
            <w:pStyle w:val="31"/>
            <w:rPr>
              <w:rFonts w:asciiTheme="minorHAnsi" w:eastAsiaTheme="minorEastAsia" w:hAnsiTheme="minorHAnsi"/>
              <w:noProof/>
              <w:sz w:val="21"/>
            </w:rPr>
          </w:pPr>
          <w:hyperlink w:anchor="_Toc124835554" w:history="1">
            <w:r w:rsidR="0076408F" w:rsidRPr="00763600">
              <w:rPr>
                <w:rStyle w:val="af1"/>
                <w:noProof/>
              </w:rPr>
              <w:t>3.3.3</w:t>
            </w:r>
            <w:r w:rsidR="0076408F">
              <w:rPr>
                <w:rFonts w:asciiTheme="minorHAnsi" w:eastAsiaTheme="minorEastAsia" w:hAnsiTheme="minorHAnsi"/>
                <w:noProof/>
                <w:sz w:val="21"/>
              </w:rPr>
              <w:tab/>
            </w:r>
            <w:r w:rsidR="0076408F" w:rsidRPr="00763600">
              <w:rPr>
                <w:rStyle w:val="af1"/>
                <w:noProof/>
              </w:rPr>
              <w:t>Web/APサーバ</w:t>
            </w:r>
            <w:r w:rsidR="0076408F">
              <w:rPr>
                <w:noProof/>
                <w:webHidden/>
              </w:rPr>
              <w:tab/>
            </w:r>
            <w:r w:rsidR="0076408F">
              <w:rPr>
                <w:noProof/>
                <w:webHidden/>
              </w:rPr>
              <w:fldChar w:fldCharType="begin"/>
            </w:r>
            <w:r w:rsidR="0076408F">
              <w:rPr>
                <w:noProof/>
                <w:webHidden/>
              </w:rPr>
              <w:instrText xml:space="preserve"> PAGEREF _Toc124835554 \h </w:instrText>
            </w:r>
            <w:r w:rsidR="0076408F">
              <w:rPr>
                <w:noProof/>
                <w:webHidden/>
              </w:rPr>
            </w:r>
            <w:r w:rsidR="0076408F">
              <w:rPr>
                <w:noProof/>
                <w:webHidden/>
              </w:rPr>
              <w:fldChar w:fldCharType="separate"/>
            </w:r>
            <w:r w:rsidR="0076408F">
              <w:rPr>
                <w:noProof/>
                <w:webHidden/>
              </w:rPr>
              <w:t>53</w:t>
            </w:r>
            <w:r w:rsidR="0076408F">
              <w:rPr>
                <w:noProof/>
                <w:webHidden/>
              </w:rPr>
              <w:fldChar w:fldCharType="end"/>
            </w:r>
          </w:hyperlink>
        </w:p>
        <w:p w14:paraId="567DD55C" w14:textId="7D557E84" w:rsidR="0076408F" w:rsidRDefault="00DC12C4" w:rsidP="0076408F">
          <w:pPr>
            <w:pStyle w:val="31"/>
            <w:rPr>
              <w:rFonts w:asciiTheme="minorHAnsi" w:eastAsiaTheme="minorEastAsia" w:hAnsiTheme="minorHAnsi"/>
              <w:noProof/>
              <w:sz w:val="21"/>
            </w:rPr>
          </w:pPr>
          <w:hyperlink w:anchor="_Toc124835555" w:history="1">
            <w:r w:rsidR="0076408F" w:rsidRPr="00763600">
              <w:rPr>
                <w:rStyle w:val="af1"/>
                <w:noProof/>
              </w:rPr>
              <w:t>3.3.4</w:t>
            </w:r>
            <w:r w:rsidR="0076408F">
              <w:rPr>
                <w:rFonts w:asciiTheme="minorHAnsi" w:eastAsiaTheme="minorEastAsia" w:hAnsiTheme="minorHAnsi"/>
                <w:noProof/>
                <w:sz w:val="21"/>
              </w:rPr>
              <w:tab/>
            </w:r>
            <w:r w:rsidR="0076408F" w:rsidRPr="00763600">
              <w:rPr>
                <w:rStyle w:val="af1"/>
                <w:noProof/>
              </w:rPr>
              <w:t>DB</w:t>
            </w:r>
            <w:r w:rsidR="0076408F">
              <w:rPr>
                <w:noProof/>
                <w:webHidden/>
              </w:rPr>
              <w:tab/>
            </w:r>
            <w:r w:rsidR="0076408F">
              <w:rPr>
                <w:noProof/>
                <w:webHidden/>
              </w:rPr>
              <w:fldChar w:fldCharType="begin"/>
            </w:r>
            <w:r w:rsidR="0076408F">
              <w:rPr>
                <w:noProof/>
                <w:webHidden/>
              </w:rPr>
              <w:instrText xml:space="preserve"> PAGEREF _Toc124835555 \h </w:instrText>
            </w:r>
            <w:r w:rsidR="0076408F">
              <w:rPr>
                <w:noProof/>
                <w:webHidden/>
              </w:rPr>
            </w:r>
            <w:r w:rsidR="0076408F">
              <w:rPr>
                <w:noProof/>
                <w:webHidden/>
              </w:rPr>
              <w:fldChar w:fldCharType="separate"/>
            </w:r>
            <w:r w:rsidR="0076408F">
              <w:rPr>
                <w:noProof/>
                <w:webHidden/>
              </w:rPr>
              <w:t>54</w:t>
            </w:r>
            <w:r w:rsidR="0076408F">
              <w:rPr>
                <w:noProof/>
                <w:webHidden/>
              </w:rPr>
              <w:fldChar w:fldCharType="end"/>
            </w:r>
          </w:hyperlink>
        </w:p>
        <w:p w14:paraId="346F0683" w14:textId="27A3FDE6" w:rsidR="0076408F" w:rsidRDefault="00DC12C4">
          <w:pPr>
            <w:pStyle w:val="21"/>
            <w:rPr>
              <w:rFonts w:asciiTheme="minorHAnsi" w:eastAsiaTheme="minorEastAsia" w:hAnsiTheme="minorHAnsi"/>
              <w:noProof/>
              <w:sz w:val="21"/>
            </w:rPr>
          </w:pPr>
          <w:hyperlink w:anchor="_Toc124835556" w:history="1">
            <w:r w:rsidR="0076408F" w:rsidRPr="00763600">
              <w:rPr>
                <w:rStyle w:val="af1"/>
                <w:noProof/>
              </w:rPr>
              <w:t>3.4</w:t>
            </w:r>
            <w:r w:rsidR="0076408F">
              <w:rPr>
                <w:rFonts w:asciiTheme="minorHAnsi" w:eastAsiaTheme="minorEastAsia" w:hAnsiTheme="minorHAnsi"/>
                <w:noProof/>
                <w:sz w:val="21"/>
              </w:rPr>
              <w:tab/>
            </w:r>
            <w:r w:rsidR="0076408F" w:rsidRPr="00763600">
              <w:rPr>
                <w:rStyle w:val="af1"/>
                <w:noProof/>
              </w:rPr>
              <w:t>データフロー</w:t>
            </w:r>
            <w:r w:rsidR="0076408F">
              <w:rPr>
                <w:noProof/>
                <w:webHidden/>
              </w:rPr>
              <w:tab/>
            </w:r>
            <w:r w:rsidR="0076408F">
              <w:rPr>
                <w:noProof/>
                <w:webHidden/>
              </w:rPr>
              <w:fldChar w:fldCharType="begin"/>
            </w:r>
            <w:r w:rsidR="0076408F">
              <w:rPr>
                <w:noProof/>
                <w:webHidden/>
              </w:rPr>
              <w:instrText xml:space="preserve"> PAGEREF _Toc124835556 \h </w:instrText>
            </w:r>
            <w:r w:rsidR="0076408F">
              <w:rPr>
                <w:noProof/>
                <w:webHidden/>
              </w:rPr>
            </w:r>
            <w:r w:rsidR="0076408F">
              <w:rPr>
                <w:noProof/>
                <w:webHidden/>
              </w:rPr>
              <w:fldChar w:fldCharType="separate"/>
            </w:r>
            <w:r w:rsidR="0076408F">
              <w:rPr>
                <w:noProof/>
                <w:webHidden/>
              </w:rPr>
              <w:t>55</w:t>
            </w:r>
            <w:r w:rsidR="0076408F">
              <w:rPr>
                <w:noProof/>
                <w:webHidden/>
              </w:rPr>
              <w:fldChar w:fldCharType="end"/>
            </w:r>
          </w:hyperlink>
        </w:p>
        <w:p w14:paraId="22598C22" w14:textId="5E867151" w:rsidR="0076408F" w:rsidRDefault="00DC12C4" w:rsidP="0076408F">
          <w:pPr>
            <w:pStyle w:val="31"/>
            <w:rPr>
              <w:rFonts w:asciiTheme="minorHAnsi" w:eastAsiaTheme="minorEastAsia" w:hAnsiTheme="minorHAnsi"/>
              <w:noProof/>
              <w:sz w:val="21"/>
            </w:rPr>
          </w:pPr>
          <w:hyperlink w:anchor="_Toc124835557" w:history="1">
            <w:r w:rsidR="0076408F" w:rsidRPr="00763600">
              <w:rPr>
                <w:rStyle w:val="af1"/>
                <w:noProof/>
              </w:rPr>
              <w:t>3.4.1</w:t>
            </w:r>
            <w:r w:rsidR="0076408F">
              <w:rPr>
                <w:rFonts w:asciiTheme="minorHAnsi" w:eastAsiaTheme="minorEastAsia" w:hAnsiTheme="minorHAnsi"/>
                <w:noProof/>
                <w:sz w:val="21"/>
              </w:rPr>
              <w:tab/>
            </w:r>
            <w:r w:rsidR="0076408F" w:rsidRPr="00763600">
              <w:rPr>
                <w:rStyle w:val="af1"/>
                <w:noProof/>
              </w:rPr>
              <w:t>ファイル連携</w:t>
            </w:r>
            <w:r w:rsidR="0076408F">
              <w:rPr>
                <w:noProof/>
                <w:webHidden/>
              </w:rPr>
              <w:tab/>
            </w:r>
            <w:r w:rsidR="0076408F">
              <w:rPr>
                <w:noProof/>
                <w:webHidden/>
              </w:rPr>
              <w:fldChar w:fldCharType="begin"/>
            </w:r>
            <w:r w:rsidR="0076408F">
              <w:rPr>
                <w:noProof/>
                <w:webHidden/>
              </w:rPr>
              <w:instrText xml:space="preserve"> PAGEREF _Toc124835557 \h </w:instrText>
            </w:r>
            <w:r w:rsidR="0076408F">
              <w:rPr>
                <w:noProof/>
                <w:webHidden/>
              </w:rPr>
            </w:r>
            <w:r w:rsidR="0076408F">
              <w:rPr>
                <w:noProof/>
                <w:webHidden/>
              </w:rPr>
              <w:fldChar w:fldCharType="separate"/>
            </w:r>
            <w:r w:rsidR="0076408F">
              <w:rPr>
                <w:noProof/>
                <w:webHidden/>
              </w:rPr>
              <w:t>55</w:t>
            </w:r>
            <w:r w:rsidR="0076408F">
              <w:rPr>
                <w:noProof/>
                <w:webHidden/>
              </w:rPr>
              <w:fldChar w:fldCharType="end"/>
            </w:r>
          </w:hyperlink>
        </w:p>
        <w:p w14:paraId="6061C533" w14:textId="35D00144" w:rsidR="0076408F" w:rsidRDefault="00DC12C4" w:rsidP="0076408F">
          <w:pPr>
            <w:pStyle w:val="31"/>
            <w:rPr>
              <w:rFonts w:asciiTheme="minorHAnsi" w:eastAsiaTheme="minorEastAsia" w:hAnsiTheme="minorHAnsi"/>
              <w:noProof/>
              <w:sz w:val="21"/>
            </w:rPr>
          </w:pPr>
          <w:hyperlink w:anchor="_Toc124835558" w:history="1">
            <w:r w:rsidR="0076408F" w:rsidRPr="00763600">
              <w:rPr>
                <w:rStyle w:val="af1"/>
                <w:noProof/>
              </w:rPr>
              <w:t>3.4.2</w:t>
            </w:r>
            <w:r w:rsidR="0076408F">
              <w:rPr>
                <w:rFonts w:asciiTheme="minorHAnsi" w:eastAsiaTheme="minorEastAsia" w:hAnsiTheme="minorHAnsi"/>
                <w:noProof/>
                <w:sz w:val="21"/>
              </w:rPr>
              <w:tab/>
            </w:r>
            <w:r w:rsidR="0076408F" w:rsidRPr="00763600">
              <w:rPr>
                <w:rStyle w:val="af1"/>
                <w:noProof/>
              </w:rPr>
              <w:t>バッチサーバ</w:t>
            </w:r>
            <w:r w:rsidR="0076408F">
              <w:rPr>
                <w:noProof/>
                <w:webHidden/>
              </w:rPr>
              <w:tab/>
            </w:r>
            <w:r w:rsidR="0076408F">
              <w:rPr>
                <w:noProof/>
                <w:webHidden/>
              </w:rPr>
              <w:fldChar w:fldCharType="begin"/>
            </w:r>
            <w:r w:rsidR="0076408F">
              <w:rPr>
                <w:noProof/>
                <w:webHidden/>
              </w:rPr>
              <w:instrText xml:space="preserve"> PAGEREF _Toc124835558 \h </w:instrText>
            </w:r>
            <w:r w:rsidR="0076408F">
              <w:rPr>
                <w:noProof/>
                <w:webHidden/>
              </w:rPr>
            </w:r>
            <w:r w:rsidR="0076408F">
              <w:rPr>
                <w:noProof/>
                <w:webHidden/>
              </w:rPr>
              <w:fldChar w:fldCharType="separate"/>
            </w:r>
            <w:r w:rsidR="0076408F">
              <w:rPr>
                <w:noProof/>
                <w:webHidden/>
              </w:rPr>
              <w:t>56</w:t>
            </w:r>
            <w:r w:rsidR="0076408F">
              <w:rPr>
                <w:noProof/>
                <w:webHidden/>
              </w:rPr>
              <w:fldChar w:fldCharType="end"/>
            </w:r>
          </w:hyperlink>
        </w:p>
        <w:p w14:paraId="21D70EFE" w14:textId="7EFE309F" w:rsidR="0076408F" w:rsidRDefault="00DC12C4" w:rsidP="0076408F">
          <w:pPr>
            <w:pStyle w:val="31"/>
            <w:rPr>
              <w:rFonts w:asciiTheme="minorHAnsi" w:eastAsiaTheme="minorEastAsia" w:hAnsiTheme="minorHAnsi"/>
              <w:noProof/>
              <w:sz w:val="21"/>
            </w:rPr>
          </w:pPr>
          <w:hyperlink w:anchor="_Toc124835559" w:history="1">
            <w:r w:rsidR="0076408F" w:rsidRPr="00763600">
              <w:rPr>
                <w:rStyle w:val="af1"/>
                <w:noProof/>
              </w:rPr>
              <w:t>3.4.3</w:t>
            </w:r>
            <w:r w:rsidR="0076408F">
              <w:rPr>
                <w:rFonts w:asciiTheme="minorHAnsi" w:eastAsiaTheme="minorEastAsia" w:hAnsiTheme="minorHAnsi"/>
                <w:noProof/>
                <w:sz w:val="21"/>
              </w:rPr>
              <w:tab/>
            </w:r>
            <w:r w:rsidR="0076408F" w:rsidRPr="00763600">
              <w:rPr>
                <w:rStyle w:val="af1"/>
                <w:noProof/>
              </w:rPr>
              <w:t>Web/APサーバ</w:t>
            </w:r>
            <w:r w:rsidR="0076408F">
              <w:rPr>
                <w:noProof/>
                <w:webHidden/>
              </w:rPr>
              <w:tab/>
            </w:r>
            <w:r w:rsidR="0076408F">
              <w:rPr>
                <w:noProof/>
                <w:webHidden/>
              </w:rPr>
              <w:fldChar w:fldCharType="begin"/>
            </w:r>
            <w:r w:rsidR="0076408F">
              <w:rPr>
                <w:noProof/>
                <w:webHidden/>
              </w:rPr>
              <w:instrText xml:space="preserve"> PAGEREF _Toc124835559 \h </w:instrText>
            </w:r>
            <w:r w:rsidR="0076408F">
              <w:rPr>
                <w:noProof/>
                <w:webHidden/>
              </w:rPr>
            </w:r>
            <w:r w:rsidR="0076408F">
              <w:rPr>
                <w:noProof/>
                <w:webHidden/>
              </w:rPr>
              <w:fldChar w:fldCharType="separate"/>
            </w:r>
            <w:r w:rsidR="0076408F">
              <w:rPr>
                <w:noProof/>
                <w:webHidden/>
              </w:rPr>
              <w:t>57</w:t>
            </w:r>
            <w:r w:rsidR="0076408F">
              <w:rPr>
                <w:noProof/>
                <w:webHidden/>
              </w:rPr>
              <w:fldChar w:fldCharType="end"/>
            </w:r>
          </w:hyperlink>
        </w:p>
        <w:p w14:paraId="5266FB77" w14:textId="0363A1E5" w:rsidR="0076408F" w:rsidRDefault="00DC12C4" w:rsidP="0076408F">
          <w:pPr>
            <w:pStyle w:val="31"/>
            <w:rPr>
              <w:rFonts w:asciiTheme="minorHAnsi" w:eastAsiaTheme="minorEastAsia" w:hAnsiTheme="minorHAnsi"/>
              <w:noProof/>
              <w:sz w:val="21"/>
            </w:rPr>
          </w:pPr>
          <w:hyperlink w:anchor="_Toc124835560" w:history="1">
            <w:r w:rsidR="0076408F" w:rsidRPr="00763600">
              <w:rPr>
                <w:rStyle w:val="af1"/>
                <w:noProof/>
              </w:rPr>
              <w:t>3.4.4</w:t>
            </w:r>
            <w:r w:rsidR="0076408F">
              <w:rPr>
                <w:rFonts w:asciiTheme="minorHAnsi" w:eastAsiaTheme="minorEastAsia" w:hAnsiTheme="minorHAnsi"/>
                <w:noProof/>
                <w:sz w:val="21"/>
              </w:rPr>
              <w:tab/>
            </w:r>
            <w:r w:rsidR="0076408F" w:rsidRPr="00763600">
              <w:rPr>
                <w:rStyle w:val="af1"/>
                <w:noProof/>
              </w:rPr>
              <w:t>DB</w:t>
            </w:r>
            <w:r w:rsidR="0076408F">
              <w:rPr>
                <w:noProof/>
                <w:webHidden/>
              </w:rPr>
              <w:tab/>
            </w:r>
            <w:r w:rsidR="0076408F">
              <w:rPr>
                <w:noProof/>
                <w:webHidden/>
              </w:rPr>
              <w:fldChar w:fldCharType="begin"/>
            </w:r>
            <w:r w:rsidR="0076408F">
              <w:rPr>
                <w:noProof/>
                <w:webHidden/>
              </w:rPr>
              <w:instrText xml:space="preserve"> PAGEREF _Toc124835560 \h </w:instrText>
            </w:r>
            <w:r w:rsidR="0076408F">
              <w:rPr>
                <w:noProof/>
                <w:webHidden/>
              </w:rPr>
            </w:r>
            <w:r w:rsidR="0076408F">
              <w:rPr>
                <w:noProof/>
                <w:webHidden/>
              </w:rPr>
              <w:fldChar w:fldCharType="separate"/>
            </w:r>
            <w:r w:rsidR="0076408F">
              <w:rPr>
                <w:noProof/>
                <w:webHidden/>
              </w:rPr>
              <w:t>59</w:t>
            </w:r>
            <w:r w:rsidR="0076408F">
              <w:rPr>
                <w:noProof/>
                <w:webHidden/>
              </w:rPr>
              <w:fldChar w:fldCharType="end"/>
            </w:r>
          </w:hyperlink>
        </w:p>
        <w:p w14:paraId="53C9F239" w14:textId="671CC6B5" w:rsidR="0076408F" w:rsidRDefault="00DC12C4">
          <w:pPr>
            <w:pStyle w:val="21"/>
            <w:rPr>
              <w:rFonts w:asciiTheme="minorHAnsi" w:eastAsiaTheme="minorEastAsia" w:hAnsiTheme="minorHAnsi"/>
              <w:noProof/>
              <w:sz w:val="21"/>
            </w:rPr>
          </w:pPr>
          <w:hyperlink w:anchor="_Toc124835561" w:history="1">
            <w:r w:rsidR="0076408F" w:rsidRPr="00763600">
              <w:rPr>
                <w:rStyle w:val="af1"/>
                <w:noProof/>
              </w:rPr>
              <w:t>3.5</w:t>
            </w:r>
            <w:r w:rsidR="0076408F">
              <w:rPr>
                <w:rFonts w:asciiTheme="minorHAnsi" w:eastAsiaTheme="minorEastAsia" w:hAnsiTheme="minorHAnsi"/>
                <w:noProof/>
                <w:sz w:val="21"/>
              </w:rPr>
              <w:tab/>
            </w:r>
            <w:r w:rsidR="0076408F" w:rsidRPr="00763600">
              <w:rPr>
                <w:rStyle w:val="af1"/>
                <w:noProof/>
              </w:rPr>
              <w:t>外部接続</w:t>
            </w:r>
            <w:r w:rsidR="0076408F">
              <w:rPr>
                <w:noProof/>
                <w:webHidden/>
              </w:rPr>
              <w:tab/>
            </w:r>
            <w:r w:rsidR="0076408F">
              <w:rPr>
                <w:noProof/>
                <w:webHidden/>
              </w:rPr>
              <w:fldChar w:fldCharType="begin"/>
            </w:r>
            <w:r w:rsidR="0076408F">
              <w:rPr>
                <w:noProof/>
                <w:webHidden/>
              </w:rPr>
              <w:instrText xml:space="preserve"> PAGEREF _Toc124835561 \h </w:instrText>
            </w:r>
            <w:r w:rsidR="0076408F">
              <w:rPr>
                <w:noProof/>
                <w:webHidden/>
              </w:rPr>
            </w:r>
            <w:r w:rsidR="0076408F">
              <w:rPr>
                <w:noProof/>
                <w:webHidden/>
              </w:rPr>
              <w:fldChar w:fldCharType="separate"/>
            </w:r>
            <w:r w:rsidR="0076408F">
              <w:rPr>
                <w:noProof/>
                <w:webHidden/>
              </w:rPr>
              <w:t>60</w:t>
            </w:r>
            <w:r w:rsidR="0076408F">
              <w:rPr>
                <w:noProof/>
                <w:webHidden/>
              </w:rPr>
              <w:fldChar w:fldCharType="end"/>
            </w:r>
          </w:hyperlink>
        </w:p>
        <w:p w14:paraId="055E676D" w14:textId="5D410BE8" w:rsidR="0076408F" w:rsidRDefault="00DC12C4" w:rsidP="0076408F">
          <w:pPr>
            <w:pStyle w:val="31"/>
            <w:rPr>
              <w:rFonts w:asciiTheme="minorHAnsi" w:eastAsiaTheme="minorEastAsia" w:hAnsiTheme="minorHAnsi"/>
              <w:noProof/>
              <w:sz w:val="21"/>
            </w:rPr>
          </w:pPr>
          <w:hyperlink w:anchor="_Toc124835562" w:history="1">
            <w:r w:rsidR="0076408F" w:rsidRPr="00763600">
              <w:rPr>
                <w:rStyle w:val="af1"/>
                <w:noProof/>
              </w:rPr>
              <w:t>3.5.1</w:t>
            </w:r>
            <w:r w:rsidR="0076408F">
              <w:rPr>
                <w:rFonts w:asciiTheme="minorHAnsi" w:eastAsiaTheme="minorEastAsia" w:hAnsiTheme="minorHAnsi"/>
                <w:noProof/>
                <w:sz w:val="21"/>
              </w:rPr>
              <w:tab/>
            </w:r>
            <w:r w:rsidR="0076408F" w:rsidRPr="00763600">
              <w:rPr>
                <w:rStyle w:val="af1"/>
                <w:noProof/>
              </w:rPr>
              <w:t>システム間連携</w:t>
            </w:r>
            <w:r w:rsidR="0076408F">
              <w:rPr>
                <w:noProof/>
                <w:webHidden/>
              </w:rPr>
              <w:tab/>
            </w:r>
            <w:r w:rsidR="0076408F">
              <w:rPr>
                <w:noProof/>
                <w:webHidden/>
              </w:rPr>
              <w:fldChar w:fldCharType="begin"/>
            </w:r>
            <w:r w:rsidR="0076408F">
              <w:rPr>
                <w:noProof/>
                <w:webHidden/>
              </w:rPr>
              <w:instrText xml:space="preserve"> PAGEREF _Toc124835562 \h </w:instrText>
            </w:r>
            <w:r w:rsidR="0076408F">
              <w:rPr>
                <w:noProof/>
                <w:webHidden/>
              </w:rPr>
            </w:r>
            <w:r w:rsidR="0076408F">
              <w:rPr>
                <w:noProof/>
                <w:webHidden/>
              </w:rPr>
              <w:fldChar w:fldCharType="separate"/>
            </w:r>
            <w:r w:rsidR="0076408F">
              <w:rPr>
                <w:noProof/>
                <w:webHidden/>
              </w:rPr>
              <w:t>60</w:t>
            </w:r>
            <w:r w:rsidR="0076408F">
              <w:rPr>
                <w:noProof/>
                <w:webHidden/>
              </w:rPr>
              <w:fldChar w:fldCharType="end"/>
            </w:r>
          </w:hyperlink>
        </w:p>
        <w:p w14:paraId="11B27799" w14:textId="30003C6E" w:rsidR="0076408F" w:rsidRDefault="00DC12C4" w:rsidP="0076408F">
          <w:pPr>
            <w:pStyle w:val="31"/>
            <w:rPr>
              <w:rFonts w:asciiTheme="minorHAnsi" w:eastAsiaTheme="minorEastAsia" w:hAnsiTheme="minorHAnsi"/>
              <w:noProof/>
              <w:sz w:val="21"/>
            </w:rPr>
          </w:pPr>
          <w:hyperlink w:anchor="_Toc124835563" w:history="1">
            <w:r w:rsidR="0076408F" w:rsidRPr="00763600">
              <w:rPr>
                <w:rStyle w:val="af1"/>
                <w:noProof/>
              </w:rPr>
              <w:t>3.5.2</w:t>
            </w:r>
            <w:r w:rsidR="0076408F">
              <w:rPr>
                <w:rFonts w:asciiTheme="minorHAnsi" w:eastAsiaTheme="minorEastAsia" w:hAnsiTheme="minorHAnsi"/>
                <w:noProof/>
                <w:sz w:val="21"/>
              </w:rPr>
              <w:tab/>
            </w:r>
            <w:r w:rsidR="0076408F" w:rsidRPr="00763600">
              <w:rPr>
                <w:rStyle w:val="af1"/>
                <w:noProof/>
              </w:rPr>
              <w:t>リモート保守</w:t>
            </w:r>
            <w:r w:rsidR="0076408F">
              <w:rPr>
                <w:noProof/>
                <w:webHidden/>
              </w:rPr>
              <w:tab/>
            </w:r>
            <w:r w:rsidR="0076408F">
              <w:rPr>
                <w:noProof/>
                <w:webHidden/>
              </w:rPr>
              <w:fldChar w:fldCharType="begin"/>
            </w:r>
            <w:r w:rsidR="0076408F">
              <w:rPr>
                <w:noProof/>
                <w:webHidden/>
              </w:rPr>
              <w:instrText xml:space="preserve"> PAGEREF _Toc124835563 \h </w:instrText>
            </w:r>
            <w:r w:rsidR="0076408F">
              <w:rPr>
                <w:noProof/>
                <w:webHidden/>
              </w:rPr>
            </w:r>
            <w:r w:rsidR="0076408F">
              <w:rPr>
                <w:noProof/>
                <w:webHidden/>
              </w:rPr>
              <w:fldChar w:fldCharType="separate"/>
            </w:r>
            <w:r w:rsidR="0076408F">
              <w:rPr>
                <w:noProof/>
                <w:webHidden/>
              </w:rPr>
              <w:t>63</w:t>
            </w:r>
            <w:r w:rsidR="0076408F">
              <w:rPr>
                <w:noProof/>
                <w:webHidden/>
              </w:rPr>
              <w:fldChar w:fldCharType="end"/>
            </w:r>
          </w:hyperlink>
        </w:p>
        <w:p w14:paraId="06A2E880" w14:textId="5075B31B" w:rsidR="0076408F" w:rsidRDefault="00DC12C4">
          <w:pPr>
            <w:pStyle w:val="21"/>
            <w:rPr>
              <w:rFonts w:asciiTheme="minorHAnsi" w:eastAsiaTheme="minorEastAsia" w:hAnsiTheme="minorHAnsi"/>
              <w:noProof/>
              <w:sz w:val="21"/>
            </w:rPr>
          </w:pPr>
          <w:hyperlink w:anchor="_Toc124835564" w:history="1">
            <w:r w:rsidR="0076408F" w:rsidRPr="00763600">
              <w:rPr>
                <w:rStyle w:val="af1"/>
                <w:noProof/>
              </w:rPr>
              <w:t>3.6</w:t>
            </w:r>
            <w:r w:rsidR="0076408F">
              <w:rPr>
                <w:rFonts w:asciiTheme="minorHAnsi" w:eastAsiaTheme="minorEastAsia" w:hAnsiTheme="minorHAnsi"/>
                <w:noProof/>
                <w:sz w:val="21"/>
              </w:rPr>
              <w:tab/>
            </w:r>
            <w:r w:rsidR="0076408F" w:rsidRPr="00763600">
              <w:rPr>
                <w:rStyle w:val="af1"/>
                <w:noProof/>
              </w:rPr>
              <w:t>監視</w:t>
            </w:r>
            <w:r w:rsidR="0076408F">
              <w:rPr>
                <w:noProof/>
                <w:webHidden/>
              </w:rPr>
              <w:tab/>
            </w:r>
            <w:r w:rsidR="0076408F">
              <w:rPr>
                <w:noProof/>
                <w:webHidden/>
              </w:rPr>
              <w:fldChar w:fldCharType="begin"/>
            </w:r>
            <w:r w:rsidR="0076408F">
              <w:rPr>
                <w:noProof/>
                <w:webHidden/>
              </w:rPr>
              <w:instrText xml:space="preserve"> PAGEREF _Toc124835564 \h </w:instrText>
            </w:r>
            <w:r w:rsidR="0076408F">
              <w:rPr>
                <w:noProof/>
                <w:webHidden/>
              </w:rPr>
            </w:r>
            <w:r w:rsidR="0076408F">
              <w:rPr>
                <w:noProof/>
                <w:webHidden/>
              </w:rPr>
              <w:fldChar w:fldCharType="separate"/>
            </w:r>
            <w:r w:rsidR="0076408F">
              <w:rPr>
                <w:noProof/>
                <w:webHidden/>
              </w:rPr>
              <w:t>63</w:t>
            </w:r>
            <w:r w:rsidR="0076408F">
              <w:rPr>
                <w:noProof/>
                <w:webHidden/>
              </w:rPr>
              <w:fldChar w:fldCharType="end"/>
            </w:r>
          </w:hyperlink>
        </w:p>
        <w:p w14:paraId="32BE27A7" w14:textId="76DA4CDD" w:rsidR="0076408F" w:rsidRDefault="00DC12C4" w:rsidP="0076408F">
          <w:pPr>
            <w:pStyle w:val="31"/>
            <w:rPr>
              <w:rFonts w:asciiTheme="minorHAnsi" w:eastAsiaTheme="minorEastAsia" w:hAnsiTheme="minorHAnsi"/>
              <w:noProof/>
              <w:sz w:val="21"/>
            </w:rPr>
          </w:pPr>
          <w:hyperlink w:anchor="_Toc124835565" w:history="1">
            <w:r w:rsidR="0076408F" w:rsidRPr="00763600">
              <w:rPr>
                <w:rStyle w:val="af1"/>
                <w:noProof/>
              </w:rPr>
              <w:t>3.6.1</w:t>
            </w:r>
            <w:r w:rsidR="0076408F">
              <w:rPr>
                <w:rFonts w:asciiTheme="minorHAnsi" w:eastAsiaTheme="minorEastAsia" w:hAnsiTheme="minorHAnsi"/>
                <w:noProof/>
                <w:sz w:val="21"/>
              </w:rPr>
              <w:tab/>
            </w:r>
            <w:r w:rsidR="0076408F" w:rsidRPr="00763600">
              <w:rPr>
                <w:rStyle w:val="af1"/>
                <w:noProof/>
              </w:rPr>
              <w:t>監視対象項目</w:t>
            </w:r>
            <w:r w:rsidR="0076408F">
              <w:rPr>
                <w:noProof/>
                <w:webHidden/>
              </w:rPr>
              <w:tab/>
            </w:r>
            <w:r w:rsidR="0076408F">
              <w:rPr>
                <w:noProof/>
                <w:webHidden/>
              </w:rPr>
              <w:fldChar w:fldCharType="begin"/>
            </w:r>
            <w:r w:rsidR="0076408F">
              <w:rPr>
                <w:noProof/>
                <w:webHidden/>
              </w:rPr>
              <w:instrText xml:space="preserve"> PAGEREF _Toc124835565 \h </w:instrText>
            </w:r>
            <w:r w:rsidR="0076408F">
              <w:rPr>
                <w:noProof/>
                <w:webHidden/>
              </w:rPr>
            </w:r>
            <w:r w:rsidR="0076408F">
              <w:rPr>
                <w:noProof/>
                <w:webHidden/>
              </w:rPr>
              <w:fldChar w:fldCharType="separate"/>
            </w:r>
            <w:r w:rsidR="0076408F">
              <w:rPr>
                <w:noProof/>
                <w:webHidden/>
              </w:rPr>
              <w:t>63</w:t>
            </w:r>
            <w:r w:rsidR="0076408F">
              <w:rPr>
                <w:noProof/>
                <w:webHidden/>
              </w:rPr>
              <w:fldChar w:fldCharType="end"/>
            </w:r>
          </w:hyperlink>
        </w:p>
        <w:p w14:paraId="44041180" w14:textId="3D23FB98" w:rsidR="0076408F" w:rsidRDefault="00DC12C4">
          <w:pPr>
            <w:pStyle w:val="11"/>
            <w:tabs>
              <w:tab w:val="left" w:pos="400"/>
              <w:tab w:val="right" w:leader="dot" w:pos="10762"/>
            </w:tabs>
            <w:rPr>
              <w:rFonts w:asciiTheme="minorHAnsi" w:eastAsiaTheme="minorEastAsia" w:hAnsiTheme="minorHAnsi"/>
              <w:noProof/>
              <w:sz w:val="21"/>
            </w:rPr>
          </w:pPr>
          <w:hyperlink w:anchor="_Toc124835566" w:history="1">
            <w:r w:rsidR="0076408F" w:rsidRPr="00763600">
              <w:rPr>
                <w:rStyle w:val="af1"/>
                <w:noProof/>
              </w:rPr>
              <w:t>4</w:t>
            </w:r>
            <w:r w:rsidR="0076408F">
              <w:rPr>
                <w:rFonts w:asciiTheme="minorHAnsi" w:eastAsiaTheme="minorEastAsia" w:hAnsiTheme="minorHAnsi"/>
                <w:noProof/>
                <w:sz w:val="21"/>
              </w:rPr>
              <w:tab/>
            </w:r>
            <w:r w:rsidR="0076408F" w:rsidRPr="00763600">
              <w:rPr>
                <w:rStyle w:val="af1"/>
                <w:noProof/>
              </w:rPr>
              <w:t>システム基本設計</w:t>
            </w:r>
            <w:r w:rsidR="0076408F">
              <w:rPr>
                <w:noProof/>
                <w:webHidden/>
              </w:rPr>
              <w:tab/>
            </w:r>
            <w:r w:rsidR="0076408F">
              <w:rPr>
                <w:noProof/>
                <w:webHidden/>
              </w:rPr>
              <w:fldChar w:fldCharType="begin"/>
            </w:r>
            <w:r w:rsidR="0076408F">
              <w:rPr>
                <w:noProof/>
                <w:webHidden/>
              </w:rPr>
              <w:instrText xml:space="preserve"> PAGEREF _Toc124835566 \h </w:instrText>
            </w:r>
            <w:r w:rsidR="0076408F">
              <w:rPr>
                <w:noProof/>
                <w:webHidden/>
              </w:rPr>
            </w:r>
            <w:r w:rsidR="0076408F">
              <w:rPr>
                <w:noProof/>
                <w:webHidden/>
              </w:rPr>
              <w:fldChar w:fldCharType="separate"/>
            </w:r>
            <w:r w:rsidR="0076408F">
              <w:rPr>
                <w:noProof/>
                <w:webHidden/>
              </w:rPr>
              <w:t>64</w:t>
            </w:r>
            <w:r w:rsidR="0076408F">
              <w:rPr>
                <w:noProof/>
                <w:webHidden/>
              </w:rPr>
              <w:fldChar w:fldCharType="end"/>
            </w:r>
          </w:hyperlink>
        </w:p>
        <w:p w14:paraId="6B20418D" w14:textId="41365799" w:rsidR="0076408F" w:rsidRDefault="00DC12C4">
          <w:pPr>
            <w:pStyle w:val="21"/>
            <w:rPr>
              <w:rFonts w:asciiTheme="minorHAnsi" w:eastAsiaTheme="minorEastAsia" w:hAnsiTheme="minorHAnsi"/>
              <w:noProof/>
              <w:sz w:val="21"/>
            </w:rPr>
          </w:pPr>
          <w:hyperlink w:anchor="_Toc124835567" w:history="1">
            <w:r w:rsidR="0076408F" w:rsidRPr="00763600">
              <w:rPr>
                <w:rStyle w:val="af1"/>
                <w:noProof/>
              </w:rPr>
              <w:t>4.1</w:t>
            </w:r>
            <w:r w:rsidR="0076408F">
              <w:rPr>
                <w:rFonts w:asciiTheme="minorHAnsi" w:eastAsiaTheme="minorEastAsia" w:hAnsiTheme="minorHAnsi"/>
                <w:noProof/>
                <w:sz w:val="21"/>
              </w:rPr>
              <w:tab/>
            </w:r>
            <w:r w:rsidR="0076408F" w:rsidRPr="00763600">
              <w:rPr>
                <w:rStyle w:val="af1"/>
                <w:noProof/>
              </w:rPr>
              <w:t>ファイル連携サーバ</w:t>
            </w:r>
            <w:r w:rsidR="0076408F">
              <w:rPr>
                <w:noProof/>
                <w:webHidden/>
              </w:rPr>
              <w:tab/>
            </w:r>
            <w:r w:rsidR="0076408F">
              <w:rPr>
                <w:noProof/>
                <w:webHidden/>
              </w:rPr>
              <w:fldChar w:fldCharType="begin"/>
            </w:r>
            <w:r w:rsidR="0076408F">
              <w:rPr>
                <w:noProof/>
                <w:webHidden/>
              </w:rPr>
              <w:instrText xml:space="preserve"> PAGEREF _Toc124835567 \h </w:instrText>
            </w:r>
            <w:r w:rsidR="0076408F">
              <w:rPr>
                <w:noProof/>
                <w:webHidden/>
              </w:rPr>
            </w:r>
            <w:r w:rsidR="0076408F">
              <w:rPr>
                <w:noProof/>
                <w:webHidden/>
              </w:rPr>
              <w:fldChar w:fldCharType="separate"/>
            </w:r>
            <w:r w:rsidR="0076408F">
              <w:rPr>
                <w:noProof/>
                <w:webHidden/>
              </w:rPr>
              <w:t>64</w:t>
            </w:r>
            <w:r w:rsidR="0076408F">
              <w:rPr>
                <w:noProof/>
                <w:webHidden/>
              </w:rPr>
              <w:fldChar w:fldCharType="end"/>
            </w:r>
          </w:hyperlink>
        </w:p>
        <w:p w14:paraId="4F7FA732" w14:textId="2023ECD5" w:rsidR="0076408F" w:rsidRDefault="00DC12C4" w:rsidP="0076408F">
          <w:pPr>
            <w:pStyle w:val="31"/>
            <w:rPr>
              <w:rFonts w:asciiTheme="minorHAnsi" w:eastAsiaTheme="minorEastAsia" w:hAnsiTheme="minorHAnsi"/>
              <w:noProof/>
              <w:sz w:val="21"/>
            </w:rPr>
          </w:pPr>
          <w:hyperlink w:anchor="_Toc124835568" w:history="1">
            <w:r w:rsidR="0076408F" w:rsidRPr="00763600">
              <w:rPr>
                <w:rStyle w:val="af1"/>
                <w:noProof/>
              </w:rPr>
              <w:t>4.1.1</w:t>
            </w:r>
            <w:r w:rsidR="0076408F">
              <w:rPr>
                <w:rFonts w:asciiTheme="minorHAnsi" w:eastAsiaTheme="minorEastAsia" w:hAnsiTheme="minorHAnsi"/>
                <w:noProof/>
                <w:sz w:val="21"/>
              </w:rPr>
              <w:tab/>
            </w:r>
            <w:r w:rsidR="0076408F" w:rsidRPr="00763600">
              <w:rPr>
                <w:rStyle w:val="af1"/>
                <w:noProof/>
              </w:rPr>
              <w:t>論理構成図</w:t>
            </w:r>
            <w:r w:rsidR="0076408F">
              <w:rPr>
                <w:noProof/>
                <w:webHidden/>
              </w:rPr>
              <w:tab/>
            </w:r>
            <w:r w:rsidR="0076408F">
              <w:rPr>
                <w:noProof/>
                <w:webHidden/>
              </w:rPr>
              <w:fldChar w:fldCharType="begin"/>
            </w:r>
            <w:r w:rsidR="0076408F">
              <w:rPr>
                <w:noProof/>
                <w:webHidden/>
              </w:rPr>
              <w:instrText xml:space="preserve"> PAGEREF _Toc124835568 \h </w:instrText>
            </w:r>
            <w:r w:rsidR="0076408F">
              <w:rPr>
                <w:noProof/>
                <w:webHidden/>
              </w:rPr>
            </w:r>
            <w:r w:rsidR="0076408F">
              <w:rPr>
                <w:noProof/>
                <w:webHidden/>
              </w:rPr>
              <w:fldChar w:fldCharType="separate"/>
            </w:r>
            <w:r w:rsidR="0076408F">
              <w:rPr>
                <w:noProof/>
                <w:webHidden/>
              </w:rPr>
              <w:t>64</w:t>
            </w:r>
            <w:r w:rsidR="0076408F">
              <w:rPr>
                <w:noProof/>
                <w:webHidden/>
              </w:rPr>
              <w:fldChar w:fldCharType="end"/>
            </w:r>
          </w:hyperlink>
        </w:p>
        <w:p w14:paraId="6F3E156F" w14:textId="3C985080" w:rsidR="0076408F" w:rsidRDefault="00DC12C4" w:rsidP="0076408F">
          <w:pPr>
            <w:pStyle w:val="31"/>
            <w:rPr>
              <w:rFonts w:asciiTheme="minorHAnsi" w:eastAsiaTheme="minorEastAsia" w:hAnsiTheme="minorHAnsi"/>
              <w:noProof/>
              <w:sz w:val="21"/>
            </w:rPr>
          </w:pPr>
          <w:hyperlink w:anchor="_Toc124835569" w:history="1">
            <w:r w:rsidR="0076408F" w:rsidRPr="00763600">
              <w:rPr>
                <w:rStyle w:val="af1"/>
                <w:noProof/>
              </w:rPr>
              <w:t>4.1.2</w:t>
            </w:r>
            <w:r w:rsidR="0076408F">
              <w:rPr>
                <w:rFonts w:asciiTheme="minorHAnsi" w:eastAsiaTheme="minorEastAsia" w:hAnsiTheme="minorHAnsi"/>
                <w:noProof/>
                <w:sz w:val="21"/>
              </w:rPr>
              <w:tab/>
            </w:r>
            <w:r w:rsidR="0076408F" w:rsidRPr="00763600">
              <w:rPr>
                <w:rStyle w:val="af1"/>
                <w:noProof/>
              </w:rPr>
              <w:t>物理構成図</w:t>
            </w:r>
            <w:r w:rsidR="0076408F">
              <w:rPr>
                <w:noProof/>
                <w:webHidden/>
              </w:rPr>
              <w:tab/>
            </w:r>
            <w:r w:rsidR="0076408F">
              <w:rPr>
                <w:noProof/>
                <w:webHidden/>
              </w:rPr>
              <w:fldChar w:fldCharType="begin"/>
            </w:r>
            <w:r w:rsidR="0076408F">
              <w:rPr>
                <w:noProof/>
                <w:webHidden/>
              </w:rPr>
              <w:instrText xml:space="preserve"> PAGEREF _Toc124835569 \h </w:instrText>
            </w:r>
            <w:r w:rsidR="0076408F">
              <w:rPr>
                <w:noProof/>
                <w:webHidden/>
              </w:rPr>
            </w:r>
            <w:r w:rsidR="0076408F">
              <w:rPr>
                <w:noProof/>
                <w:webHidden/>
              </w:rPr>
              <w:fldChar w:fldCharType="separate"/>
            </w:r>
            <w:r w:rsidR="0076408F">
              <w:rPr>
                <w:noProof/>
                <w:webHidden/>
              </w:rPr>
              <w:t>64</w:t>
            </w:r>
            <w:r w:rsidR="0076408F">
              <w:rPr>
                <w:noProof/>
                <w:webHidden/>
              </w:rPr>
              <w:fldChar w:fldCharType="end"/>
            </w:r>
          </w:hyperlink>
        </w:p>
        <w:p w14:paraId="3BC92F39" w14:textId="3CC8749E" w:rsidR="0076408F" w:rsidRDefault="00DC12C4" w:rsidP="0076408F">
          <w:pPr>
            <w:pStyle w:val="31"/>
            <w:rPr>
              <w:rFonts w:asciiTheme="minorHAnsi" w:eastAsiaTheme="minorEastAsia" w:hAnsiTheme="minorHAnsi"/>
              <w:noProof/>
              <w:sz w:val="21"/>
            </w:rPr>
          </w:pPr>
          <w:hyperlink w:anchor="_Toc124835570" w:history="1">
            <w:r w:rsidR="0076408F" w:rsidRPr="00763600">
              <w:rPr>
                <w:rStyle w:val="af1"/>
                <w:noProof/>
              </w:rPr>
              <w:t>4.1.3</w:t>
            </w:r>
            <w:r w:rsidR="0076408F">
              <w:rPr>
                <w:rFonts w:asciiTheme="minorHAnsi" w:eastAsiaTheme="minorEastAsia" w:hAnsiTheme="minorHAnsi"/>
                <w:noProof/>
                <w:sz w:val="21"/>
              </w:rPr>
              <w:tab/>
            </w:r>
            <w:r w:rsidR="0076408F" w:rsidRPr="00763600">
              <w:rPr>
                <w:rStyle w:val="af1"/>
                <w:noProof/>
              </w:rPr>
              <w:t>サーバ構成</w:t>
            </w:r>
            <w:r w:rsidR="0076408F">
              <w:rPr>
                <w:noProof/>
                <w:webHidden/>
              </w:rPr>
              <w:tab/>
            </w:r>
            <w:r w:rsidR="0076408F">
              <w:rPr>
                <w:noProof/>
                <w:webHidden/>
              </w:rPr>
              <w:fldChar w:fldCharType="begin"/>
            </w:r>
            <w:r w:rsidR="0076408F">
              <w:rPr>
                <w:noProof/>
                <w:webHidden/>
              </w:rPr>
              <w:instrText xml:space="preserve"> PAGEREF _Toc124835570 \h </w:instrText>
            </w:r>
            <w:r w:rsidR="0076408F">
              <w:rPr>
                <w:noProof/>
                <w:webHidden/>
              </w:rPr>
            </w:r>
            <w:r w:rsidR="0076408F">
              <w:rPr>
                <w:noProof/>
                <w:webHidden/>
              </w:rPr>
              <w:fldChar w:fldCharType="separate"/>
            </w:r>
            <w:r w:rsidR="0076408F">
              <w:rPr>
                <w:noProof/>
                <w:webHidden/>
              </w:rPr>
              <w:t>65</w:t>
            </w:r>
            <w:r w:rsidR="0076408F">
              <w:rPr>
                <w:noProof/>
                <w:webHidden/>
              </w:rPr>
              <w:fldChar w:fldCharType="end"/>
            </w:r>
          </w:hyperlink>
        </w:p>
        <w:p w14:paraId="302566C3" w14:textId="70DAC7D8" w:rsidR="0076408F" w:rsidRDefault="00DC12C4" w:rsidP="0076408F">
          <w:pPr>
            <w:pStyle w:val="31"/>
            <w:rPr>
              <w:rFonts w:asciiTheme="minorHAnsi" w:eastAsiaTheme="minorEastAsia" w:hAnsiTheme="minorHAnsi"/>
              <w:noProof/>
              <w:sz w:val="21"/>
            </w:rPr>
          </w:pPr>
          <w:hyperlink w:anchor="_Toc124835571" w:history="1">
            <w:r w:rsidR="0076408F" w:rsidRPr="00763600">
              <w:rPr>
                <w:rStyle w:val="af1"/>
                <w:noProof/>
              </w:rPr>
              <w:t>4.1.4</w:t>
            </w:r>
            <w:r w:rsidR="0076408F">
              <w:rPr>
                <w:rFonts w:asciiTheme="minorHAnsi" w:eastAsiaTheme="minorEastAsia" w:hAnsiTheme="minorHAnsi"/>
                <w:noProof/>
                <w:sz w:val="21"/>
              </w:rPr>
              <w:tab/>
            </w:r>
            <w:r w:rsidR="0076408F" w:rsidRPr="00763600">
              <w:rPr>
                <w:rStyle w:val="af1"/>
                <w:noProof/>
              </w:rPr>
              <w:t>ソフトウェア構成</w:t>
            </w:r>
            <w:r w:rsidR="0076408F">
              <w:rPr>
                <w:noProof/>
                <w:webHidden/>
              </w:rPr>
              <w:tab/>
            </w:r>
            <w:r w:rsidR="0076408F">
              <w:rPr>
                <w:noProof/>
                <w:webHidden/>
              </w:rPr>
              <w:fldChar w:fldCharType="begin"/>
            </w:r>
            <w:r w:rsidR="0076408F">
              <w:rPr>
                <w:noProof/>
                <w:webHidden/>
              </w:rPr>
              <w:instrText xml:space="preserve"> PAGEREF _Toc124835571 \h </w:instrText>
            </w:r>
            <w:r w:rsidR="0076408F">
              <w:rPr>
                <w:noProof/>
                <w:webHidden/>
              </w:rPr>
            </w:r>
            <w:r w:rsidR="0076408F">
              <w:rPr>
                <w:noProof/>
                <w:webHidden/>
              </w:rPr>
              <w:fldChar w:fldCharType="separate"/>
            </w:r>
            <w:r w:rsidR="0076408F">
              <w:rPr>
                <w:noProof/>
                <w:webHidden/>
              </w:rPr>
              <w:t>66</w:t>
            </w:r>
            <w:r w:rsidR="0076408F">
              <w:rPr>
                <w:noProof/>
                <w:webHidden/>
              </w:rPr>
              <w:fldChar w:fldCharType="end"/>
            </w:r>
          </w:hyperlink>
        </w:p>
        <w:p w14:paraId="25E42481" w14:textId="494D32B2" w:rsidR="0076408F" w:rsidRDefault="00DC12C4" w:rsidP="0076408F">
          <w:pPr>
            <w:pStyle w:val="31"/>
            <w:rPr>
              <w:rFonts w:asciiTheme="minorHAnsi" w:eastAsiaTheme="minorEastAsia" w:hAnsiTheme="minorHAnsi"/>
              <w:noProof/>
              <w:sz w:val="21"/>
            </w:rPr>
          </w:pPr>
          <w:hyperlink w:anchor="_Toc124835572" w:history="1">
            <w:r w:rsidR="0076408F" w:rsidRPr="00763600">
              <w:rPr>
                <w:rStyle w:val="af1"/>
                <w:noProof/>
              </w:rPr>
              <w:t>4.1.5</w:t>
            </w:r>
            <w:r w:rsidR="0076408F">
              <w:rPr>
                <w:rFonts w:asciiTheme="minorHAnsi" w:eastAsiaTheme="minorEastAsia" w:hAnsiTheme="minorHAnsi"/>
                <w:noProof/>
                <w:sz w:val="21"/>
              </w:rPr>
              <w:tab/>
            </w:r>
            <w:r w:rsidR="0076408F" w:rsidRPr="00763600">
              <w:rPr>
                <w:rStyle w:val="af1"/>
                <w:noProof/>
              </w:rPr>
              <w:t>通信要件</w:t>
            </w:r>
            <w:r w:rsidR="0076408F">
              <w:rPr>
                <w:noProof/>
                <w:webHidden/>
              </w:rPr>
              <w:tab/>
            </w:r>
            <w:r w:rsidR="0076408F">
              <w:rPr>
                <w:noProof/>
                <w:webHidden/>
              </w:rPr>
              <w:fldChar w:fldCharType="begin"/>
            </w:r>
            <w:r w:rsidR="0076408F">
              <w:rPr>
                <w:noProof/>
                <w:webHidden/>
              </w:rPr>
              <w:instrText xml:space="preserve"> PAGEREF _Toc124835572 \h </w:instrText>
            </w:r>
            <w:r w:rsidR="0076408F">
              <w:rPr>
                <w:noProof/>
                <w:webHidden/>
              </w:rPr>
            </w:r>
            <w:r w:rsidR="0076408F">
              <w:rPr>
                <w:noProof/>
                <w:webHidden/>
              </w:rPr>
              <w:fldChar w:fldCharType="separate"/>
            </w:r>
            <w:r w:rsidR="0076408F">
              <w:rPr>
                <w:noProof/>
                <w:webHidden/>
              </w:rPr>
              <w:t>66</w:t>
            </w:r>
            <w:r w:rsidR="0076408F">
              <w:rPr>
                <w:noProof/>
                <w:webHidden/>
              </w:rPr>
              <w:fldChar w:fldCharType="end"/>
            </w:r>
          </w:hyperlink>
        </w:p>
        <w:p w14:paraId="3C591E4A" w14:textId="1DAD11F2" w:rsidR="0076408F" w:rsidRDefault="00DC12C4" w:rsidP="0076408F">
          <w:pPr>
            <w:pStyle w:val="31"/>
            <w:rPr>
              <w:rFonts w:asciiTheme="minorHAnsi" w:eastAsiaTheme="minorEastAsia" w:hAnsiTheme="minorHAnsi"/>
              <w:noProof/>
              <w:sz w:val="21"/>
            </w:rPr>
          </w:pPr>
          <w:hyperlink w:anchor="_Toc124835573" w:history="1">
            <w:r w:rsidR="0076408F" w:rsidRPr="00763600">
              <w:rPr>
                <w:rStyle w:val="af1"/>
                <w:noProof/>
              </w:rPr>
              <w:t>4.1.6</w:t>
            </w:r>
            <w:r w:rsidR="0076408F">
              <w:rPr>
                <w:rFonts w:asciiTheme="minorHAnsi" w:eastAsiaTheme="minorEastAsia" w:hAnsiTheme="minorHAnsi"/>
                <w:noProof/>
                <w:sz w:val="21"/>
              </w:rPr>
              <w:tab/>
            </w:r>
            <w:r w:rsidR="0076408F" w:rsidRPr="00763600">
              <w:rPr>
                <w:rStyle w:val="af1"/>
                <w:noProof/>
              </w:rPr>
              <w:t>拡張性</w:t>
            </w:r>
            <w:r w:rsidR="0076408F">
              <w:rPr>
                <w:noProof/>
                <w:webHidden/>
              </w:rPr>
              <w:tab/>
            </w:r>
            <w:r w:rsidR="0076408F">
              <w:rPr>
                <w:noProof/>
                <w:webHidden/>
              </w:rPr>
              <w:fldChar w:fldCharType="begin"/>
            </w:r>
            <w:r w:rsidR="0076408F">
              <w:rPr>
                <w:noProof/>
                <w:webHidden/>
              </w:rPr>
              <w:instrText xml:space="preserve"> PAGEREF _Toc124835573 \h </w:instrText>
            </w:r>
            <w:r w:rsidR="0076408F">
              <w:rPr>
                <w:noProof/>
                <w:webHidden/>
              </w:rPr>
            </w:r>
            <w:r w:rsidR="0076408F">
              <w:rPr>
                <w:noProof/>
                <w:webHidden/>
              </w:rPr>
              <w:fldChar w:fldCharType="separate"/>
            </w:r>
            <w:r w:rsidR="0076408F">
              <w:rPr>
                <w:noProof/>
                <w:webHidden/>
              </w:rPr>
              <w:t>67</w:t>
            </w:r>
            <w:r w:rsidR="0076408F">
              <w:rPr>
                <w:noProof/>
                <w:webHidden/>
              </w:rPr>
              <w:fldChar w:fldCharType="end"/>
            </w:r>
          </w:hyperlink>
        </w:p>
        <w:p w14:paraId="41EBC3EA" w14:textId="2390FCEC" w:rsidR="0076408F" w:rsidRDefault="00DC12C4" w:rsidP="0076408F">
          <w:pPr>
            <w:pStyle w:val="31"/>
            <w:rPr>
              <w:rFonts w:asciiTheme="minorHAnsi" w:eastAsiaTheme="minorEastAsia" w:hAnsiTheme="minorHAnsi"/>
              <w:noProof/>
              <w:sz w:val="21"/>
            </w:rPr>
          </w:pPr>
          <w:hyperlink w:anchor="_Toc124835574" w:history="1">
            <w:r w:rsidR="0076408F" w:rsidRPr="00763600">
              <w:rPr>
                <w:rStyle w:val="af1"/>
                <w:noProof/>
              </w:rPr>
              <w:t>4.1.7</w:t>
            </w:r>
            <w:r w:rsidR="0076408F">
              <w:rPr>
                <w:rFonts w:asciiTheme="minorHAnsi" w:eastAsiaTheme="minorEastAsia" w:hAnsiTheme="minorHAnsi"/>
                <w:noProof/>
                <w:sz w:val="21"/>
              </w:rPr>
              <w:tab/>
            </w:r>
            <w:r w:rsidR="0076408F" w:rsidRPr="00763600">
              <w:rPr>
                <w:rStyle w:val="af1"/>
                <w:noProof/>
              </w:rPr>
              <w:t>可用性・冗長性</w:t>
            </w:r>
            <w:r w:rsidR="0076408F">
              <w:rPr>
                <w:noProof/>
                <w:webHidden/>
              </w:rPr>
              <w:tab/>
            </w:r>
            <w:r w:rsidR="0076408F">
              <w:rPr>
                <w:noProof/>
                <w:webHidden/>
              </w:rPr>
              <w:fldChar w:fldCharType="begin"/>
            </w:r>
            <w:r w:rsidR="0076408F">
              <w:rPr>
                <w:noProof/>
                <w:webHidden/>
              </w:rPr>
              <w:instrText xml:space="preserve"> PAGEREF _Toc124835574 \h </w:instrText>
            </w:r>
            <w:r w:rsidR="0076408F">
              <w:rPr>
                <w:noProof/>
                <w:webHidden/>
              </w:rPr>
            </w:r>
            <w:r w:rsidR="0076408F">
              <w:rPr>
                <w:noProof/>
                <w:webHidden/>
              </w:rPr>
              <w:fldChar w:fldCharType="separate"/>
            </w:r>
            <w:r w:rsidR="0076408F">
              <w:rPr>
                <w:noProof/>
                <w:webHidden/>
              </w:rPr>
              <w:t>68</w:t>
            </w:r>
            <w:r w:rsidR="0076408F">
              <w:rPr>
                <w:noProof/>
                <w:webHidden/>
              </w:rPr>
              <w:fldChar w:fldCharType="end"/>
            </w:r>
          </w:hyperlink>
        </w:p>
        <w:p w14:paraId="0CC7C958" w14:textId="258C4ED4" w:rsidR="0076408F" w:rsidRDefault="00DC12C4" w:rsidP="0076408F">
          <w:pPr>
            <w:pStyle w:val="31"/>
            <w:rPr>
              <w:rFonts w:asciiTheme="minorHAnsi" w:eastAsiaTheme="minorEastAsia" w:hAnsiTheme="minorHAnsi"/>
              <w:noProof/>
              <w:sz w:val="21"/>
            </w:rPr>
          </w:pPr>
          <w:hyperlink w:anchor="_Toc124835575" w:history="1">
            <w:r w:rsidR="0076408F" w:rsidRPr="00763600">
              <w:rPr>
                <w:rStyle w:val="af1"/>
                <w:noProof/>
              </w:rPr>
              <w:t>4.1.8</w:t>
            </w:r>
            <w:r w:rsidR="0076408F">
              <w:rPr>
                <w:rFonts w:asciiTheme="minorHAnsi" w:eastAsiaTheme="minorEastAsia" w:hAnsiTheme="minorHAnsi"/>
                <w:noProof/>
                <w:sz w:val="21"/>
              </w:rPr>
              <w:tab/>
            </w:r>
            <w:r w:rsidR="0076408F" w:rsidRPr="00763600">
              <w:rPr>
                <w:rStyle w:val="af1"/>
                <w:noProof/>
              </w:rPr>
              <w:t>パフォーマンス/キャパシティ設計</w:t>
            </w:r>
            <w:r w:rsidR="0076408F">
              <w:rPr>
                <w:noProof/>
                <w:webHidden/>
              </w:rPr>
              <w:tab/>
            </w:r>
            <w:r w:rsidR="0076408F">
              <w:rPr>
                <w:noProof/>
                <w:webHidden/>
              </w:rPr>
              <w:fldChar w:fldCharType="begin"/>
            </w:r>
            <w:r w:rsidR="0076408F">
              <w:rPr>
                <w:noProof/>
                <w:webHidden/>
              </w:rPr>
              <w:instrText xml:space="preserve"> PAGEREF _Toc124835575 \h </w:instrText>
            </w:r>
            <w:r w:rsidR="0076408F">
              <w:rPr>
                <w:noProof/>
                <w:webHidden/>
              </w:rPr>
            </w:r>
            <w:r w:rsidR="0076408F">
              <w:rPr>
                <w:noProof/>
                <w:webHidden/>
              </w:rPr>
              <w:fldChar w:fldCharType="separate"/>
            </w:r>
            <w:r w:rsidR="0076408F">
              <w:rPr>
                <w:noProof/>
                <w:webHidden/>
              </w:rPr>
              <w:t>70</w:t>
            </w:r>
            <w:r w:rsidR="0076408F">
              <w:rPr>
                <w:noProof/>
                <w:webHidden/>
              </w:rPr>
              <w:fldChar w:fldCharType="end"/>
            </w:r>
          </w:hyperlink>
        </w:p>
        <w:p w14:paraId="6783E692" w14:textId="287BFFC0" w:rsidR="0076408F" w:rsidRDefault="00DC12C4">
          <w:pPr>
            <w:pStyle w:val="21"/>
            <w:rPr>
              <w:rFonts w:asciiTheme="minorHAnsi" w:eastAsiaTheme="minorEastAsia" w:hAnsiTheme="minorHAnsi"/>
              <w:noProof/>
              <w:sz w:val="21"/>
            </w:rPr>
          </w:pPr>
          <w:hyperlink w:anchor="_Toc124835576" w:history="1">
            <w:r w:rsidR="0076408F" w:rsidRPr="00763600">
              <w:rPr>
                <w:rStyle w:val="af1"/>
                <w:noProof/>
              </w:rPr>
              <w:t>4.2</w:t>
            </w:r>
            <w:r w:rsidR="0076408F">
              <w:rPr>
                <w:rFonts w:asciiTheme="minorHAnsi" w:eastAsiaTheme="minorEastAsia" w:hAnsiTheme="minorHAnsi"/>
                <w:noProof/>
                <w:sz w:val="21"/>
              </w:rPr>
              <w:tab/>
            </w:r>
            <w:r w:rsidR="0076408F" w:rsidRPr="00763600">
              <w:rPr>
                <w:rStyle w:val="af1"/>
                <w:noProof/>
              </w:rPr>
              <w:t>バッチサーバ</w:t>
            </w:r>
            <w:r w:rsidR="0076408F">
              <w:rPr>
                <w:noProof/>
                <w:webHidden/>
              </w:rPr>
              <w:tab/>
            </w:r>
            <w:r w:rsidR="0076408F">
              <w:rPr>
                <w:noProof/>
                <w:webHidden/>
              </w:rPr>
              <w:fldChar w:fldCharType="begin"/>
            </w:r>
            <w:r w:rsidR="0076408F">
              <w:rPr>
                <w:noProof/>
                <w:webHidden/>
              </w:rPr>
              <w:instrText xml:space="preserve"> PAGEREF _Toc124835576 \h </w:instrText>
            </w:r>
            <w:r w:rsidR="0076408F">
              <w:rPr>
                <w:noProof/>
                <w:webHidden/>
              </w:rPr>
            </w:r>
            <w:r w:rsidR="0076408F">
              <w:rPr>
                <w:noProof/>
                <w:webHidden/>
              </w:rPr>
              <w:fldChar w:fldCharType="separate"/>
            </w:r>
            <w:r w:rsidR="0076408F">
              <w:rPr>
                <w:noProof/>
                <w:webHidden/>
              </w:rPr>
              <w:t>75</w:t>
            </w:r>
            <w:r w:rsidR="0076408F">
              <w:rPr>
                <w:noProof/>
                <w:webHidden/>
              </w:rPr>
              <w:fldChar w:fldCharType="end"/>
            </w:r>
          </w:hyperlink>
        </w:p>
        <w:p w14:paraId="4A315252" w14:textId="6C457039" w:rsidR="0076408F" w:rsidRDefault="00DC12C4" w:rsidP="0076408F">
          <w:pPr>
            <w:pStyle w:val="31"/>
            <w:rPr>
              <w:rFonts w:asciiTheme="minorHAnsi" w:eastAsiaTheme="minorEastAsia" w:hAnsiTheme="minorHAnsi"/>
              <w:noProof/>
              <w:sz w:val="21"/>
            </w:rPr>
          </w:pPr>
          <w:hyperlink w:anchor="_Toc124835577" w:history="1">
            <w:r w:rsidR="0076408F" w:rsidRPr="00763600">
              <w:rPr>
                <w:rStyle w:val="af1"/>
                <w:noProof/>
              </w:rPr>
              <w:t>4.2.1</w:t>
            </w:r>
            <w:r w:rsidR="0076408F">
              <w:rPr>
                <w:rFonts w:asciiTheme="minorHAnsi" w:eastAsiaTheme="minorEastAsia" w:hAnsiTheme="minorHAnsi"/>
                <w:noProof/>
                <w:sz w:val="21"/>
              </w:rPr>
              <w:tab/>
            </w:r>
            <w:r w:rsidR="0076408F" w:rsidRPr="00763600">
              <w:rPr>
                <w:rStyle w:val="af1"/>
                <w:noProof/>
              </w:rPr>
              <w:t>論理構成図</w:t>
            </w:r>
            <w:r w:rsidR="0076408F">
              <w:rPr>
                <w:noProof/>
                <w:webHidden/>
              </w:rPr>
              <w:tab/>
            </w:r>
            <w:r w:rsidR="0076408F">
              <w:rPr>
                <w:noProof/>
                <w:webHidden/>
              </w:rPr>
              <w:fldChar w:fldCharType="begin"/>
            </w:r>
            <w:r w:rsidR="0076408F">
              <w:rPr>
                <w:noProof/>
                <w:webHidden/>
              </w:rPr>
              <w:instrText xml:space="preserve"> PAGEREF _Toc124835577 \h </w:instrText>
            </w:r>
            <w:r w:rsidR="0076408F">
              <w:rPr>
                <w:noProof/>
                <w:webHidden/>
              </w:rPr>
            </w:r>
            <w:r w:rsidR="0076408F">
              <w:rPr>
                <w:noProof/>
                <w:webHidden/>
              </w:rPr>
              <w:fldChar w:fldCharType="separate"/>
            </w:r>
            <w:r w:rsidR="0076408F">
              <w:rPr>
                <w:noProof/>
                <w:webHidden/>
              </w:rPr>
              <w:t>75</w:t>
            </w:r>
            <w:r w:rsidR="0076408F">
              <w:rPr>
                <w:noProof/>
                <w:webHidden/>
              </w:rPr>
              <w:fldChar w:fldCharType="end"/>
            </w:r>
          </w:hyperlink>
        </w:p>
        <w:p w14:paraId="612FE11D" w14:textId="6DE0BDAA" w:rsidR="0076408F" w:rsidRDefault="00DC12C4" w:rsidP="0076408F">
          <w:pPr>
            <w:pStyle w:val="31"/>
            <w:rPr>
              <w:rFonts w:asciiTheme="minorHAnsi" w:eastAsiaTheme="minorEastAsia" w:hAnsiTheme="minorHAnsi"/>
              <w:noProof/>
              <w:sz w:val="21"/>
            </w:rPr>
          </w:pPr>
          <w:hyperlink w:anchor="_Toc124835578" w:history="1">
            <w:r w:rsidR="0076408F" w:rsidRPr="00763600">
              <w:rPr>
                <w:rStyle w:val="af1"/>
                <w:noProof/>
              </w:rPr>
              <w:t>4.2.2</w:t>
            </w:r>
            <w:r w:rsidR="0076408F">
              <w:rPr>
                <w:rFonts w:asciiTheme="minorHAnsi" w:eastAsiaTheme="minorEastAsia" w:hAnsiTheme="minorHAnsi"/>
                <w:noProof/>
                <w:sz w:val="21"/>
              </w:rPr>
              <w:tab/>
            </w:r>
            <w:r w:rsidR="0076408F" w:rsidRPr="00763600">
              <w:rPr>
                <w:rStyle w:val="af1"/>
                <w:noProof/>
              </w:rPr>
              <w:t>物理構成図</w:t>
            </w:r>
            <w:r w:rsidR="0076408F">
              <w:rPr>
                <w:noProof/>
                <w:webHidden/>
              </w:rPr>
              <w:tab/>
            </w:r>
            <w:r w:rsidR="0076408F">
              <w:rPr>
                <w:noProof/>
                <w:webHidden/>
              </w:rPr>
              <w:fldChar w:fldCharType="begin"/>
            </w:r>
            <w:r w:rsidR="0076408F">
              <w:rPr>
                <w:noProof/>
                <w:webHidden/>
              </w:rPr>
              <w:instrText xml:space="preserve"> PAGEREF _Toc124835578 \h </w:instrText>
            </w:r>
            <w:r w:rsidR="0076408F">
              <w:rPr>
                <w:noProof/>
                <w:webHidden/>
              </w:rPr>
            </w:r>
            <w:r w:rsidR="0076408F">
              <w:rPr>
                <w:noProof/>
                <w:webHidden/>
              </w:rPr>
              <w:fldChar w:fldCharType="separate"/>
            </w:r>
            <w:r w:rsidR="0076408F">
              <w:rPr>
                <w:noProof/>
                <w:webHidden/>
              </w:rPr>
              <w:t>75</w:t>
            </w:r>
            <w:r w:rsidR="0076408F">
              <w:rPr>
                <w:noProof/>
                <w:webHidden/>
              </w:rPr>
              <w:fldChar w:fldCharType="end"/>
            </w:r>
          </w:hyperlink>
        </w:p>
        <w:p w14:paraId="04DC00C3" w14:textId="20614425" w:rsidR="0076408F" w:rsidRDefault="00DC12C4" w:rsidP="0076408F">
          <w:pPr>
            <w:pStyle w:val="31"/>
            <w:rPr>
              <w:rFonts w:asciiTheme="minorHAnsi" w:eastAsiaTheme="minorEastAsia" w:hAnsiTheme="minorHAnsi"/>
              <w:noProof/>
              <w:sz w:val="21"/>
            </w:rPr>
          </w:pPr>
          <w:hyperlink w:anchor="_Toc124835579" w:history="1">
            <w:r w:rsidR="0076408F" w:rsidRPr="00763600">
              <w:rPr>
                <w:rStyle w:val="af1"/>
                <w:noProof/>
              </w:rPr>
              <w:t>4.2.3</w:t>
            </w:r>
            <w:r w:rsidR="0076408F">
              <w:rPr>
                <w:rFonts w:asciiTheme="minorHAnsi" w:eastAsiaTheme="minorEastAsia" w:hAnsiTheme="minorHAnsi"/>
                <w:noProof/>
                <w:sz w:val="21"/>
              </w:rPr>
              <w:tab/>
            </w:r>
            <w:r w:rsidR="0076408F" w:rsidRPr="00763600">
              <w:rPr>
                <w:rStyle w:val="af1"/>
                <w:noProof/>
              </w:rPr>
              <w:t>サーバ構成</w:t>
            </w:r>
            <w:r w:rsidR="0076408F">
              <w:rPr>
                <w:noProof/>
                <w:webHidden/>
              </w:rPr>
              <w:tab/>
            </w:r>
            <w:r w:rsidR="0076408F">
              <w:rPr>
                <w:noProof/>
                <w:webHidden/>
              </w:rPr>
              <w:fldChar w:fldCharType="begin"/>
            </w:r>
            <w:r w:rsidR="0076408F">
              <w:rPr>
                <w:noProof/>
                <w:webHidden/>
              </w:rPr>
              <w:instrText xml:space="preserve"> PAGEREF _Toc124835579 \h </w:instrText>
            </w:r>
            <w:r w:rsidR="0076408F">
              <w:rPr>
                <w:noProof/>
                <w:webHidden/>
              </w:rPr>
            </w:r>
            <w:r w:rsidR="0076408F">
              <w:rPr>
                <w:noProof/>
                <w:webHidden/>
              </w:rPr>
              <w:fldChar w:fldCharType="separate"/>
            </w:r>
            <w:r w:rsidR="0076408F">
              <w:rPr>
                <w:noProof/>
                <w:webHidden/>
              </w:rPr>
              <w:t>76</w:t>
            </w:r>
            <w:r w:rsidR="0076408F">
              <w:rPr>
                <w:noProof/>
                <w:webHidden/>
              </w:rPr>
              <w:fldChar w:fldCharType="end"/>
            </w:r>
          </w:hyperlink>
        </w:p>
        <w:p w14:paraId="0715E98C" w14:textId="5502983B" w:rsidR="0076408F" w:rsidRDefault="00DC12C4" w:rsidP="0076408F">
          <w:pPr>
            <w:pStyle w:val="31"/>
            <w:rPr>
              <w:rFonts w:asciiTheme="minorHAnsi" w:eastAsiaTheme="minorEastAsia" w:hAnsiTheme="minorHAnsi"/>
              <w:noProof/>
              <w:sz w:val="21"/>
            </w:rPr>
          </w:pPr>
          <w:hyperlink w:anchor="_Toc124835580" w:history="1">
            <w:r w:rsidR="0076408F" w:rsidRPr="00763600">
              <w:rPr>
                <w:rStyle w:val="af1"/>
                <w:noProof/>
              </w:rPr>
              <w:t>4.2.4</w:t>
            </w:r>
            <w:r w:rsidR="0076408F">
              <w:rPr>
                <w:rFonts w:asciiTheme="minorHAnsi" w:eastAsiaTheme="minorEastAsia" w:hAnsiTheme="minorHAnsi"/>
                <w:noProof/>
                <w:sz w:val="21"/>
              </w:rPr>
              <w:tab/>
            </w:r>
            <w:r w:rsidR="0076408F" w:rsidRPr="00763600">
              <w:rPr>
                <w:rStyle w:val="af1"/>
                <w:noProof/>
              </w:rPr>
              <w:t>ソフトウェア構成</w:t>
            </w:r>
            <w:r w:rsidR="0076408F">
              <w:rPr>
                <w:noProof/>
                <w:webHidden/>
              </w:rPr>
              <w:tab/>
            </w:r>
            <w:r w:rsidR="0076408F">
              <w:rPr>
                <w:noProof/>
                <w:webHidden/>
              </w:rPr>
              <w:fldChar w:fldCharType="begin"/>
            </w:r>
            <w:r w:rsidR="0076408F">
              <w:rPr>
                <w:noProof/>
                <w:webHidden/>
              </w:rPr>
              <w:instrText xml:space="preserve"> PAGEREF _Toc124835580 \h </w:instrText>
            </w:r>
            <w:r w:rsidR="0076408F">
              <w:rPr>
                <w:noProof/>
                <w:webHidden/>
              </w:rPr>
            </w:r>
            <w:r w:rsidR="0076408F">
              <w:rPr>
                <w:noProof/>
                <w:webHidden/>
              </w:rPr>
              <w:fldChar w:fldCharType="separate"/>
            </w:r>
            <w:r w:rsidR="0076408F">
              <w:rPr>
                <w:noProof/>
                <w:webHidden/>
              </w:rPr>
              <w:t>77</w:t>
            </w:r>
            <w:r w:rsidR="0076408F">
              <w:rPr>
                <w:noProof/>
                <w:webHidden/>
              </w:rPr>
              <w:fldChar w:fldCharType="end"/>
            </w:r>
          </w:hyperlink>
        </w:p>
        <w:p w14:paraId="6EAD55E1" w14:textId="27C0955A" w:rsidR="0076408F" w:rsidRDefault="00DC12C4" w:rsidP="0076408F">
          <w:pPr>
            <w:pStyle w:val="31"/>
            <w:rPr>
              <w:rFonts w:asciiTheme="minorHAnsi" w:eastAsiaTheme="minorEastAsia" w:hAnsiTheme="minorHAnsi"/>
              <w:noProof/>
              <w:sz w:val="21"/>
            </w:rPr>
          </w:pPr>
          <w:hyperlink w:anchor="_Toc124835581" w:history="1">
            <w:r w:rsidR="0076408F" w:rsidRPr="00763600">
              <w:rPr>
                <w:rStyle w:val="af1"/>
                <w:noProof/>
              </w:rPr>
              <w:t>4.2.5</w:t>
            </w:r>
            <w:r w:rsidR="0076408F">
              <w:rPr>
                <w:rFonts w:asciiTheme="minorHAnsi" w:eastAsiaTheme="minorEastAsia" w:hAnsiTheme="minorHAnsi"/>
                <w:noProof/>
                <w:sz w:val="21"/>
              </w:rPr>
              <w:tab/>
            </w:r>
            <w:r w:rsidR="0076408F" w:rsidRPr="00763600">
              <w:rPr>
                <w:rStyle w:val="af1"/>
                <w:noProof/>
              </w:rPr>
              <w:t>通信要件</w:t>
            </w:r>
            <w:r w:rsidR="0076408F">
              <w:rPr>
                <w:noProof/>
                <w:webHidden/>
              </w:rPr>
              <w:tab/>
            </w:r>
            <w:r w:rsidR="0076408F">
              <w:rPr>
                <w:noProof/>
                <w:webHidden/>
              </w:rPr>
              <w:fldChar w:fldCharType="begin"/>
            </w:r>
            <w:r w:rsidR="0076408F">
              <w:rPr>
                <w:noProof/>
                <w:webHidden/>
              </w:rPr>
              <w:instrText xml:space="preserve"> PAGEREF _Toc124835581 \h </w:instrText>
            </w:r>
            <w:r w:rsidR="0076408F">
              <w:rPr>
                <w:noProof/>
                <w:webHidden/>
              </w:rPr>
            </w:r>
            <w:r w:rsidR="0076408F">
              <w:rPr>
                <w:noProof/>
                <w:webHidden/>
              </w:rPr>
              <w:fldChar w:fldCharType="separate"/>
            </w:r>
            <w:r w:rsidR="0076408F">
              <w:rPr>
                <w:noProof/>
                <w:webHidden/>
              </w:rPr>
              <w:t>77</w:t>
            </w:r>
            <w:r w:rsidR="0076408F">
              <w:rPr>
                <w:noProof/>
                <w:webHidden/>
              </w:rPr>
              <w:fldChar w:fldCharType="end"/>
            </w:r>
          </w:hyperlink>
        </w:p>
        <w:p w14:paraId="0AC49785" w14:textId="23C23FE4" w:rsidR="0076408F" w:rsidRDefault="00DC12C4" w:rsidP="0076408F">
          <w:pPr>
            <w:pStyle w:val="31"/>
            <w:rPr>
              <w:rFonts w:asciiTheme="minorHAnsi" w:eastAsiaTheme="minorEastAsia" w:hAnsiTheme="minorHAnsi"/>
              <w:noProof/>
              <w:sz w:val="21"/>
            </w:rPr>
          </w:pPr>
          <w:hyperlink w:anchor="_Toc124835582" w:history="1">
            <w:r w:rsidR="0076408F" w:rsidRPr="00763600">
              <w:rPr>
                <w:rStyle w:val="af1"/>
                <w:noProof/>
              </w:rPr>
              <w:t>4.2.6</w:t>
            </w:r>
            <w:r w:rsidR="0076408F">
              <w:rPr>
                <w:rFonts w:asciiTheme="minorHAnsi" w:eastAsiaTheme="minorEastAsia" w:hAnsiTheme="minorHAnsi"/>
                <w:noProof/>
                <w:sz w:val="21"/>
              </w:rPr>
              <w:tab/>
            </w:r>
            <w:r w:rsidR="0076408F" w:rsidRPr="00763600">
              <w:rPr>
                <w:rStyle w:val="af1"/>
                <w:noProof/>
              </w:rPr>
              <w:t>拡張性</w:t>
            </w:r>
            <w:r w:rsidR="0076408F">
              <w:rPr>
                <w:noProof/>
                <w:webHidden/>
              </w:rPr>
              <w:tab/>
            </w:r>
            <w:r w:rsidR="0076408F">
              <w:rPr>
                <w:noProof/>
                <w:webHidden/>
              </w:rPr>
              <w:fldChar w:fldCharType="begin"/>
            </w:r>
            <w:r w:rsidR="0076408F">
              <w:rPr>
                <w:noProof/>
                <w:webHidden/>
              </w:rPr>
              <w:instrText xml:space="preserve"> PAGEREF _Toc124835582 \h </w:instrText>
            </w:r>
            <w:r w:rsidR="0076408F">
              <w:rPr>
                <w:noProof/>
                <w:webHidden/>
              </w:rPr>
            </w:r>
            <w:r w:rsidR="0076408F">
              <w:rPr>
                <w:noProof/>
                <w:webHidden/>
              </w:rPr>
              <w:fldChar w:fldCharType="separate"/>
            </w:r>
            <w:r w:rsidR="0076408F">
              <w:rPr>
                <w:noProof/>
                <w:webHidden/>
              </w:rPr>
              <w:t>78</w:t>
            </w:r>
            <w:r w:rsidR="0076408F">
              <w:rPr>
                <w:noProof/>
                <w:webHidden/>
              </w:rPr>
              <w:fldChar w:fldCharType="end"/>
            </w:r>
          </w:hyperlink>
        </w:p>
        <w:p w14:paraId="32F589AE" w14:textId="0B1976D5" w:rsidR="0076408F" w:rsidRDefault="00DC12C4" w:rsidP="0076408F">
          <w:pPr>
            <w:pStyle w:val="31"/>
            <w:rPr>
              <w:rFonts w:asciiTheme="minorHAnsi" w:eastAsiaTheme="minorEastAsia" w:hAnsiTheme="minorHAnsi"/>
              <w:noProof/>
              <w:sz w:val="21"/>
            </w:rPr>
          </w:pPr>
          <w:hyperlink w:anchor="_Toc124835583" w:history="1">
            <w:r w:rsidR="0076408F" w:rsidRPr="00763600">
              <w:rPr>
                <w:rStyle w:val="af1"/>
                <w:noProof/>
              </w:rPr>
              <w:t>4.2.7</w:t>
            </w:r>
            <w:r w:rsidR="0076408F">
              <w:rPr>
                <w:rFonts w:asciiTheme="minorHAnsi" w:eastAsiaTheme="minorEastAsia" w:hAnsiTheme="minorHAnsi"/>
                <w:noProof/>
                <w:sz w:val="21"/>
              </w:rPr>
              <w:tab/>
            </w:r>
            <w:r w:rsidR="0076408F" w:rsidRPr="00763600">
              <w:rPr>
                <w:rStyle w:val="af1"/>
                <w:noProof/>
              </w:rPr>
              <w:t>可用性・冗長性</w:t>
            </w:r>
            <w:r w:rsidR="0076408F">
              <w:rPr>
                <w:noProof/>
                <w:webHidden/>
              </w:rPr>
              <w:tab/>
            </w:r>
            <w:r w:rsidR="0076408F">
              <w:rPr>
                <w:noProof/>
                <w:webHidden/>
              </w:rPr>
              <w:fldChar w:fldCharType="begin"/>
            </w:r>
            <w:r w:rsidR="0076408F">
              <w:rPr>
                <w:noProof/>
                <w:webHidden/>
              </w:rPr>
              <w:instrText xml:space="preserve"> PAGEREF _Toc124835583 \h </w:instrText>
            </w:r>
            <w:r w:rsidR="0076408F">
              <w:rPr>
                <w:noProof/>
                <w:webHidden/>
              </w:rPr>
            </w:r>
            <w:r w:rsidR="0076408F">
              <w:rPr>
                <w:noProof/>
                <w:webHidden/>
              </w:rPr>
              <w:fldChar w:fldCharType="separate"/>
            </w:r>
            <w:r w:rsidR="0076408F">
              <w:rPr>
                <w:noProof/>
                <w:webHidden/>
              </w:rPr>
              <w:t>80</w:t>
            </w:r>
            <w:r w:rsidR="0076408F">
              <w:rPr>
                <w:noProof/>
                <w:webHidden/>
              </w:rPr>
              <w:fldChar w:fldCharType="end"/>
            </w:r>
          </w:hyperlink>
        </w:p>
        <w:p w14:paraId="10AFB32D" w14:textId="773DE0D7" w:rsidR="0076408F" w:rsidRDefault="00DC12C4" w:rsidP="0076408F">
          <w:pPr>
            <w:pStyle w:val="31"/>
            <w:rPr>
              <w:rFonts w:asciiTheme="minorHAnsi" w:eastAsiaTheme="minorEastAsia" w:hAnsiTheme="minorHAnsi"/>
              <w:noProof/>
              <w:sz w:val="21"/>
            </w:rPr>
          </w:pPr>
          <w:hyperlink w:anchor="_Toc124835584" w:history="1">
            <w:r w:rsidR="0076408F" w:rsidRPr="00763600">
              <w:rPr>
                <w:rStyle w:val="af1"/>
                <w:noProof/>
              </w:rPr>
              <w:t>4.2.8</w:t>
            </w:r>
            <w:r w:rsidR="0076408F">
              <w:rPr>
                <w:rFonts w:asciiTheme="minorHAnsi" w:eastAsiaTheme="minorEastAsia" w:hAnsiTheme="minorHAnsi"/>
                <w:noProof/>
                <w:sz w:val="21"/>
              </w:rPr>
              <w:tab/>
            </w:r>
            <w:r w:rsidR="0076408F" w:rsidRPr="00763600">
              <w:rPr>
                <w:rStyle w:val="af1"/>
                <w:noProof/>
              </w:rPr>
              <w:t>パフォーマンス/キャパシティ設計</w:t>
            </w:r>
            <w:r w:rsidR="0076408F">
              <w:rPr>
                <w:noProof/>
                <w:webHidden/>
              </w:rPr>
              <w:tab/>
            </w:r>
            <w:r w:rsidR="0076408F">
              <w:rPr>
                <w:noProof/>
                <w:webHidden/>
              </w:rPr>
              <w:fldChar w:fldCharType="begin"/>
            </w:r>
            <w:r w:rsidR="0076408F">
              <w:rPr>
                <w:noProof/>
                <w:webHidden/>
              </w:rPr>
              <w:instrText xml:space="preserve"> PAGEREF _Toc124835584 \h </w:instrText>
            </w:r>
            <w:r w:rsidR="0076408F">
              <w:rPr>
                <w:noProof/>
                <w:webHidden/>
              </w:rPr>
            </w:r>
            <w:r w:rsidR="0076408F">
              <w:rPr>
                <w:noProof/>
                <w:webHidden/>
              </w:rPr>
              <w:fldChar w:fldCharType="separate"/>
            </w:r>
            <w:r w:rsidR="0076408F">
              <w:rPr>
                <w:noProof/>
                <w:webHidden/>
              </w:rPr>
              <w:t>82</w:t>
            </w:r>
            <w:r w:rsidR="0076408F">
              <w:rPr>
                <w:noProof/>
                <w:webHidden/>
              </w:rPr>
              <w:fldChar w:fldCharType="end"/>
            </w:r>
          </w:hyperlink>
        </w:p>
        <w:p w14:paraId="3F798C74" w14:textId="33010AFD" w:rsidR="0076408F" w:rsidRDefault="00DC12C4">
          <w:pPr>
            <w:pStyle w:val="21"/>
            <w:rPr>
              <w:rFonts w:asciiTheme="minorHAnsi" w:eastAsiaTheme="minorEastAsia" w:hAnsiTheme="minorHAnsi"/>
              <w:noProof/>
              <w:sz w:val="21"/>
            </w:rPr>
          </w:pPr>
          <w:hyperlink w:anchor="_Toc124835585" w:history="1">
            <w:r w:rsidR="0076408F" w:rsidRPr="00763600">
              <w:rPr>
                <w:rStyle w:val="af1"/>
                <w:noProof/>
              </w:rPr>
              <w:t>4.3</w:t>
            </w:r>
            <w:r w:rsidR="0076408F">
              <w:rPr>
                <w:rFonts w:asciiTheme="minorHAnsi" w:eastAsiaTheme="minorEastAsia" w:hAnsiTheme="minorHAnsi"/>
                <w:noProof/>
                <w:sz w:val="21"/>
              </w:rPr>
              <w:tab/>
            </w:r>
            <w:r w:rsidR="0076408F" w:rsidRPr="00763600">
              <w:rPr>
                <w:rStyle w:val="af1"/>
                <w:noProof/>
              </w:rPr>
              <w:t>Web/APサーバ</w:t>
            </w:r>
            <w:r w:rsidR="0076408F">
              <w:rPr>
                <w:noProof/>
                <w:webHidden/>
              </w:rPr>
              <w:tab/>
            </w:r>
            <w:r w:rsidR="0076408F">
              <w:rPr>
                <w:noProof/>
                <w:webHidden/>
              </w:rPr>
              <w:fldChar w:fldCharType="begin"/>
            </w:r>
            <w:r w:rsidR="0076408F">
              <w:rPr>
                <w:noProof/>
                <w:webHidden/>
              </w:rPr>
              <w:instrText xml:space="preserve"> PAGEREF _Toc124835585 \h </w:instrText>
            </w:r>
            <w:r w:rsidR="0076408F">
              <w:rPr>
                <w:noProof/>
                <w:webHidden/>
              </w:rPr>
            </w:r>
            <w:r w:rsidR="0076408F">
              <w:rPr>
                <w:noProof/>
                <w:webHidden/>
              </w:rPr>
              <w:fldChar w:fldCharType="separate"/>
            </w:r>
            <w:r w:rsidR="0076408F">
              <w:rPr>
                <w:noProof/>
                <w:webHidden/>
              </w:rPr>
              <w:t>85</w:t>
            </w:r>
            <w:r w:rsidR="0076408F">
              <w:rPr>
                <w:noProof/>
                <w:webHidden/>
              </w:rPr>
              <w:fldChar w:fldCharType="end"/>
            </w:r>
          </w:hyperlink>
        </w:p>
        <w:p w14:paraId="350E2671" w14:textId="4490155D" w:rsidR="0076408F" w:rsidRDefault="00DC12C4" w:rsidP="0076408F">
          <w:pPr>
            <w:pStyle w:val="31"/>
            <w:rPr>
              <w:rFonts w:asciiTheme="minorHAnsi" w:eastAsiaTheme="minorEastAsia" w:hAnsiTheme="minorHAnsi"/>
              <w:noProof/>
              <w:sz w:val="21"/>
            </w:rPr>
          </w:pPr>
          <w:hyperlink w:anchor="_Toc124835586" w:history="1">
            <w:r w:rsidR="0076408F" w:rsidRPr="00763600">
              <w:rPr>
                <w:rStyle w:val="af1"/>
                <w:noProof/>
              </w:rPr>
              <w:t>4.3.1</w:t>
            </w:r>
            <w:r w:rsidR="0076408F">
              <w:rPr>
                <w:rFonts w:asciiTheme="minorHAnsi" w:eastAsiaTheme="minorEastAsia" w:hAnsiTheme="minorHAnsi"/>
                <w:noProof/>
                <w:sz w:val="21"/>
              </w:rPr>
              <w:tab/>
            </w:r>
            <w:r w:rsidR="0076408F" w:rsidRPr="00763600">
              <w:rPr>
                <w:rStyle w:val="af1"/>
                <w:noProof/>
              </w:rPr>
              <w:t>論理構成図</w:t>
            </w:r>
            <w:r w:rsidR="0076408F">
              <w:rPr>
                <w:noProof/>
                <w:webHidden/>
              </w:rPr>
              <w:tab/>
            </w:r>
            <w:r w:rsidR="0076408F">
              <w:rPr>
                <w:noProof/>
                <w:webHidden/>
              </w:rPr>
              <w:fldChar w:fldCharType="begin"/>
            </w:r>
            <w:r w:rsidR="0076408F">
              <w:rPr>
                <w:noProof/>
                <w:webHidden/>
              </w:rPr>
              <w:instrText xml:space="preserve"> PAGEREF _Toc124835586 \h </w:instrText>
            </w:r>
            <w:r w:rsidR="0076408F">
              <w:rPr>
                <w:noProof/>
                <w:webHidden/>
              </w:rPr>
            </w:r>
            <w:r w:rsidR="0076408F">
              <w:rPr>
                <w:noProof/>
                <w:webHidden/>
              </w:rPr>
              <w:fldChar w:fldCharType="separate"/>
            </w:r>
            <w:r w:rsidR="0076408F">
              <w:rPr>
                <w:noProof/>
                <w:webHidden/>
              </w:rPr>
              <w:t>85</w:t>
            </w:r>
            <w:r w:rsidR="0076408F">
              <w:rPr>
                <w:noProof/>
                <w:webHidden/>
              </w:rPr>
              <w:fldChar w:fldCharType="end"/>
            </w:r>
          </w:hyperlink>
        </w:p>
        <w:p w14:paraId="7AE590E4" w14:textId="5CAC833A" w:rsidR="0076408F" w:rsidRDefault="00DC12C4" w:rsidP="0076408F">
          <w:pPr>
            <w:pStyle w:val="31"/>
            <w:rPr>
              <w:rFonts w:asciiTheme="minorHAnsi" w:eastAsiaTheme="minorEastAsia" w:hAnsiTheme="minorHAnsi"/>
              <w:noProof/>
              <w:sz w:val="21"/>
            </w:rPr>
          </w:pPr>
          <w:hyperlink w:anchor="_Toc124835587" w:history="1">
            <w:r w:rsidR="0076408F" w:rsidRPr="00763600">
              <w:rPr>
                <w:rStyle w:val="af1"/>
                <w:noProof/>
              </w:rPr>
              <w:t>4.3.2</w:t>
            </w:r>
            <w:r w:rsidR="0076408F">
              <w:rPr>
                <w:rFonts w:asciiTheme="minorHAnsi" w:eastAsiaTheme="minorEastAsia" w:hAnsiTheme="minorHAnsi"/>
                <w:noProof/>
                <w:sz w:val="21"/>
              </w:rPr>
              <w:tab/>
            </w:r>
            <w:r w:rsidR="0076408F" w:rsidRPr="00763600">
              <w:rPr>
                <w:rStyle w:val="af1"/>
                <w:noProof/>
              </w:rPr>
              <w:t>論理構成図</w:t>
            </w:r>
            <w:r w:rsidR="0076408F">
              <w:rPr>
                <w:noProof/>
                <w:webHidden/>
              </w:rPr>
              <w:tab/>
            </w:r>
            <w:r w:rsidR="0076408F">
              <w:rPr>
                <w:noProof/>
                <w:webHidden/>
              </w:rPr>
              <w:fldChar w:fldCharType="begin"/>
            </w:r>
            <w:r w:rsidR="0076408F">
              <w:rPr>
                <w:noProof/>
                <w:webHidden/>
              </w:rPr>
              <w:instrText xml:space="preserve"> PAGEREF _Toc124835587 \h </w:instrText>
            </w:r>
            <w:r w:rsidR="0076408F">
              <w:rPr>
                <w:noProof/>
                <w:webHidden/>
              </w:rPr>
            </w:r>
            <w:r w:rsidR="0076408F">
              <w:rPr>
                <w:noProof/>
                <w:webHidden/>
              </w:rPr>
              <w:fldChar w:fldCharType="separate"/>
            </w:r>
            <w:r w:rsidR="0076408F">
              <w:rPr>
                <w:noProof/>
                <w:webHidden/>
              </w:rPr>
              <w:t>85</w:t>
            </w:r>
            <w:r w:rsidR="0076408F">
              <w:rPr>
                <w:noProof/>
                <w:webHidden/>
              </w:rPr>
              <w:fldChar w:fldCharType="end"/>
            </w:r>
          </w:hyperlink>
        </w:p>
        <w:p w14:paraId="53F484D8" w14:textId="1E1C8950" w:rsidR="0076408F" w:rsidRDefault="00DC12C4" w:rsidP="0076408F">
          <w:pPr>
            <w:pStyle w:val="31"/>
            <w:rPr>
              <w:rFonts w:asciiTheme="minorHAnsi" w:eastAsiaTheme="minorEastAsia" w:hAnsiTheme="minorHAnsi"/>
              <w:noProof/>
              <w:sz w:val="21"/>
            </w:rPr>
          </w:pPr>
          <w:hyperlink w:anchor="_Toc124835588" w:history="1">
            <w:r w:rsidR="0076408F" w:rsidRPr="00763600">
              <w:rPr>
                <w:rStyle w:val="af1"/>
                <w:noProof/>
              </w:rPr>
              <w:t>4.3.3</w:t>
            </w:r>
            <w:r w:rsidR="0076408F">
              <w:rPr>
                <w:rFonts w:asciiTheme="minorHAnsi" w:eastAsiaTheme="minorEastAsia" w:hAnsiTheme="minorHAnsi"/>
                <w:noProof/>
                <w:sz w:val="21"/>
              </w:rPr>
              <w:tab/>
            </w:r>
            <w:r w:rsidR="0076408F" w:rsidRPr="00763600">
              <w:rPr>
                <w:rStyle w:val="af1"/>
                <w:noProof/>
              </w:rPr>
              <w:t>サーバ構成</w:t>
            </w:r>
            <w:r w:rsidR="0076408F">
              <w:rPr>
                <w:noProof/>
                <w:webHidden/>
              </w:rPr>
              <w:tab/>
            </w:r>
            <w:r w:rsidR="0076408F">
              <w:rPr>
                <w:noProof/>
                <w:webHidden/>
              </w:rPr>
              <w:fldChar w:fldCharType="begin"/>
            </w:r>
            <w:r w:rsidR="0076408F">
              <w:rPr>
                <w:noProof/>
                <w:webHidden/>
              </w:rPr>
              <w:instrText xml:space="preserve"> PAGEREF _Toc124835588 \h </w:instrText>
            </w:r>
            <w:r w:rsidR="0076408F">
              <w:rPr>
                <w:noProof/>
                <w:webHidden/>
              </w:rPr>
            </w:r>
            <w:r w:rsidR="0076408F">
              <w:rPr>
                <w:noProof/>
                <w:webHidden/>
              </w:rPr>
              <w:fldChar w:fldCharType="separate"/>
            </w:r>
            <w:r w:rsidR="0076408F">
              <w:rPr>
                <w:noProof/>
                <w:webHidden/>
              </w:rPr>
              <w:t>86</w:t>
            </w:r>
            <w:r w:rsidR="0076408F">
              <w:rPr>
                <w:noProof/>
                <w:webHidden/>
              </w:rPr>
              <w:fldChar w:fldCharType="end"/>
            </w:r>
          </w:hyperlink>
        </w:p>
        <w:p w14:paraId="669942C9" w14:textId="3124D6D3" w:rsidR="0076408F" w:rsidRDefault="00DC12C4" w:rsidP="0076408F">
          <w:pPr>
            <w:pStyle w:val="31"/>
            <w:rPr>
              <w:rFonts w:asciiTheme="minorHAnsi" w:eastAsiaTheme="minorEastAsia" w:hAnsiTheme="minorHAnsi"/>
              <w:noProof/>
              <w:sz w:val="21"/>
            </w:rPr>
          </w:pPr>
          <w:hyperlink w:anchor="_Toc124835589" w:history="1">
            <w:r w:rsidR="0076408F" w:rsidRPr="00763600">
              <w:rPr>
                <w:rStyle w:val="af1"/>
                <w:noProof/>
              </w:rPr>
              <w:t>4.3.4</w:t>
            </w:r>
            <w:r w:rsidR="0076408F">
              <w:rPr>
                <w:rFonts w:asciiTheme="minorHAnsi" w:eastAsiaTheme="minorEastAsia" w:hAnsiTheme="minorHAnsi"/>
                <w:noProof/>
                <w:sz w:val="21"/>
              </w:rPr>
              <w:tab/>
            </w:r>
            <w:r w:rsidR="0076408F" w:rsidRPr="00763600">
              <w:rPr>
                <w:rStyle w:val="af1"/>
                <w:noProof/>
              </w:rPr>
              <w:t>ソフトウェア構成</w:t>
            </w:r>
            <w:r w:rsidR="0076408F">
              <w:rPr>
                <w:noProof/>
                <w:webHidden/>
              </w:rPr>
              <w:tab/>
            </w:r>
            <w:r w:rsidR="0076408F">
              <w:rPr>
                <w:noProof/>
                <w:webHidden/>
              </w:rPr>
              <w:fldChar w:fldCharType="begin"/>
            </w:r>
            <w:r w:rsidR="0076408F">
              <w:rPr>
                <w:noProof/>
                <w:webHidden/>
              </w:rPr>
              <w:instrText xml:space="preserve"> PAGEREF _Toc124835589 \h </w:instrText>
            </w:r>
            <w:r w:rsidR="0076408F">
              <w:rPr>
                <w:noProof/>
                <w:webHidden/>
              </w:rPr>
            </w:r>
            <w:r w:rsidR="0076408F">
              <w:rPr>
                <w:noProof/>
                <w:webHidden/>
              </w:rPr>
              <w:fldChar w:fldCharType="separate"/>
            </w:r>
            <w:r w:rsidR="0076408F">
              <w:rPr>
                <w:noProof/>
                <w:webHidden/>
              </w:rPr>
              <w:t>88</w:t>
            </w:r>
            <w:r w:rsidR="0076408F">
              <w:rPr>
                <w:noProof/>
                <w:webHidden/>
              </w:rPr>
              <w:fldChar w:fldCharType="end"/>
            </w:r>
          </w:hyperlink>
        </w:p>
        <w:p w14:paraId="20A3FD93" w14:textId="17F699CC" w:rsidR="0076408F" w:rsidRDefault="00DC12C4" w:rsidP="0076408F">
          <w:pPr>
            <w:pStyle w:val="31"/>
            <w:rPr>
              <w:rFonts w:asciiTheme="minorHAnsi" w:eastAsiaTheme="minorEastAsia" w:hAnsiTheme="minorHAnsi"/>
              <w:noProof/>
              <w:sz w:val="21"/>
            </w:rPr>
          </w:pPr>
          <w:hyperlink w:anchor="_Toc124835590" w:history="1">
            <w:r w:rsidR="0076408F" w:rsidRPr="00763600">
              <w:rPr>
                <w:rStyle w:val="af1"/>
                <w:noProof/>
              </w:rPr>
              <w:t>4.3.5</w:t>
            </w:r>
            <w:r w:rsidR="0076408F">
              <w:rPr>
                <w:rFonts w:asciiTheme="minorHAnsi" w:eastAsiaTheme="minorEastAsia" w:hAnsiTheme="minorHAnsi"/>
                <w:noProof/>
                <w:sz w:val="21"/>
              </w:rPr>
              <w:tab/>
            </w:r>
            <w:r w:rsidR="0076408F" w:rsidRPr="00763600">
              <w:rPr>
                <w:rStyle w:val="af1"/>
                <w:noProof/>
              </w:rPr>
              <w:t>通信要件</w:t>
            </w:r>
            <w:r w:rsidR="0076408F">
              <w:rPr>
                <w:noProof/>
                <w:webHidden/>
              </w:rPr>
              <w:tab/>
            </w:r>
            <w:r w:rsidR="0076408F">
              <w:rPr>
                <w:noProof/>
                <w:webHidden/>
              </w:rPr>
              <w:fldChar w:fldCharType="begin"/>
            </w:r>
            <w:r w:rsidR="0076408F">
              <w:rPr>
                <w:noProof/>
                <w:webHidden/>
              </w:rPr>
              <w:instrText xml:space="preserve"> PAGEREF _Toc124835590 \h </w:instrText>
            </w:r>
            <w:r w:rsidR="0076408F">
              <w:rPr>
                <w:noProof/>
                <w:webHidden/>
              </w:rPr>
            </w:r>
            <w:r w:rsidR="0076408F">
              <w:rPr>
                <w:noProof/>
                <w:webHidden/>
              </w:rPr>
              <w:fldChar w:fldCharType="separate"/>
            </w:r>
            <w:r w:rsidR="0076408F">
              <w:rPr>
                <w:noProof/>
                <w:webHidden/>
              </w:rPr>
              <w:t>88</w:t>
            </w:r>
            <w:r w:rsidR="0076408F">
              <w:rPr>
                <w:noProof/>
                <w:webHidden/>
              </w:rPr>
              <w:fldChar w:fldCharType="end"/>
            </w:r>
          </w:hyperlink>
        </w:p>
        <w:p w14:paraId="4E43C119" w14:textId="08FF192C" w:rsidR="0076408F" w:rsidRDefault="00DC12C4" w:rsidP="0076408F">
          <w:pPr>
            <w:pStyle w:val="31"/>
            <w:rPr>
              <w:rFonts w:asciiTheme="minorHAnsi" w:eastAsiaTheme="minorEastAsia" w:hAnsiTheme="minorHAnsi"/>
              <w:noProof/>
              <w:sz w:val="21"/>
            </w:rPr>
          </w:pPr>
          <w:hyperlink w:anchor="_Toc124835591" w:history="1">
            <w:r w:rsidR="0076408F" w:rsidRPr="00763600">
              <w:rPr>
                <w:rStyle w:val="af1"/>
                <w:noProof/>
              </w:rPr>
              <w:t>4.3.6</w:t>
            </w:r>
            <w:r w:rsidR="0076408F">
              <w:rPr>
                <w:rFonts w:asciiTheme="minorHAnsi" w:eastAsiaTheme="minorEastAsia" w:hAnsiTheme="minorHAnsi"/>
                <w:noProof/>
                <w:sz w:val="21"/>
              </w:rPr>
              <w:tab/>
            </w:r>
            <w:r w:rsidR="0076408F" w:rsidRPr="00763600">
              <w:rPr>
                <w:rStyle w:val="af1"/>
                <w:noProof/>
              </w:rPr>
              <w:t>拡張性</w:t>
            </w:r>
            <w:r w:rsidR="0076408F">
              <w:rPr>
                <w:noProof/>
                <w:webHidden/>
              </w:rPr>
              <w:tab/>
            </w:r>
            <w:r w:rsidR="0076408F">
              <w:rPr>
                <w:noProof/>
                <w:webHidden/>
              </w:rPr>
              <w:fldChar w:fldCharType="begin"/>
            </w:r>
            <w:r w:rsidR="0076408F">
              <w:rPr>
                <w:noProof/>
                <w:webHidden/>
              </w:rPr>
              <w:instrText xml:space="preserve"> PAGEREF _Toc124835591 \h </w:instrText>
            </w:r>
            <w:r w:rsidR="0076408F">
              <w:rPr>
                <w:noProof/>
                <w:webHidden/>
              </w:rPr>
            </w:r>
            <w:r w:rsidR="0076408F">
              <w:rPr>
                <w:noProof/>
                <w:webHidden/>
              </w:rPr>
              <w:fldChar w:fldCharType="separate"/>
            </w:r>
            <w:r w:rsidR="0076408F">
              <w:rPr>
                <w:noProof/>
                <w:webHidden/>
              </w:rPr>
              <w:t>89</w:t>
            </w:r>
            <w:r w:rsidR="0076408F">
              <w:rPr>
                <w:noProof/>
                <w:webHidden/>
              </w:rPr>
              <w:fldChar w:fldCharType="end"/>
            </w:r>
          </w:hyperlink>
        </w:p>
        <w:p w14:paraId="1853CDFA" w14:textId="20324CF4" w:rsidR="0076408F" w:rsidRDefault="00DC12C4" w:rsidP="0076408F">
          <w:pPr>
            <w:pStyle w:val="31"/>
            <w:rPr>
              <w:rFonts w:asciiTheme="minorHAnsi" w:eastAsiaTheme="minorEastAsia" w:hAnsiTheme="minorHAnsi"/>
              <w:noProof/>
              <w:sz w:val="21"/>
            </w:rPr>
          </w:pPr>
          <w:hyperlink w:anchor="_Toc124835592" w:history="1">
            <w:r w:rsidR="0076408F" w:rsidRPr="00763600">
              <w:rPr>
                <w:rStyle w:val="af1"/>
                <w:noProof/>
              </w:rPr>
              <w:t>4.3.7</w:t>
            </w:r>
            <w:r w:rsidR="0076408F">
              <w:rPr>
                <w:rFonts w:asciiTheme="minorHAnsi" w:eastAsiaTheme="minorEastAsia" w:hAnsiTheme="minorHAnsi"/>
                <w:noProof/>
                <w:sz w:val="21"/>
              </w:rPr>
              <w:tab/>
            </w:r>
            <w:r w:rsidR="0076408F" w:rsidRPr="00763600">
              <w:rPr>
                <w:rStyle w:val="af1"/>
                <w:noProof/>
              </w:rPr>
              <w:t>可用性・冗長性</w:t>
            </w:r>
            <w:r w:rsidR="0076408F">
              <w:rPr>
                <w:noProof/>
                <w:webHidden/>
              </w:rPr>
              <w:tab/>
            </w:r>
            <w:r w:rsidR="0076408F">
              <w:rPr>
                <w:noProof/>
                <w:webHidden/>
              </w:rPr>
              <w:fldChar w:fldCharType="begin"/>
            </w:r>
            <w:r w:rsidR="0076408F">
              <w:rPr>
                <w:noProof/>
                <w:webHidden/>
              </w:rPr>
              <w:instrText xml:space="preserve"> PAGEREF _Toc124835592 \h </w:instrText>
            </w:r>
            <w:r w:rsidR="0076408F">
              <w:rPr>
                <w:noProof/>
                <w:webHidden/>
              </w:rPr>
            </w:r>
            <w:r w:rsidR="0076408F">
              <w:rPr>
                <w:noProof/>
                <w:webHidden/>
              </w:rPr>
              <w:fldChar w:fldCharType="separate"/>
            </w:r>
            <w:r w:rsidR="0076408F">
              <w:rPr>
                <w:noProof/>
                <w:webHidden/>
              </w:rPr>
              <w:t>91</w:t>
            </w:r>
            <w:r w:rsidR="0076408F">
              <w:rPr>
                <w:noProof/>
                <w:webHidden/>
              </w:rPr>
              <w:fldChar w:fldCharType="end"/>
            </w:r>
          </w:hyperlink>
        </w:p>
        <w:p w14:paraId="6211A6E4" w14:textId="3DE78F93" w:rsidR="0076408F" w:rsidRDefault="00DC12C4" w:rsidP="0076408F">
          <w:pPr>
            <w:pStyle w:val="31"/>
            <w:rPr>
              <w:rFonts w:asciiTheme="minorHAnsi" w:eastAsiaTheme="minorEastAsia" w:hAnsiTheme="minorHAnsi"/>
              <w:noProof/>
              <w:sz w:val="21"/>
            </w:rPr>
          </w:pPr>
          <w:hyperlink w:anchor="_Toc124835593" w:history="1">
            <w:r w:rsidR="0076408F" w:rsidRPr="00763600">
              <w:rPr>
                <w:rStyle w:val="af1"/>
                <w:noProof/>
              </w:rPr>
              <w:t>4.3.8</w:t>
            </w:r>
            <w:r w:rsidR="0076408F">
              <w:rPr>
                <w:rFonts w:asciiTheme="minorHAnsi" w:eastAsiaTheme="minorEastAsia" w:hAnsiTheme="minorHAnsi"/>
                <w:noProof/>
                <w:sz w:val="21"/>
              </w:rPr>
              <w:tab/>
            </w:r>
            <w:r w:rsidR="0076408F" w:rsidRPr="00763600">
              <w:rPr>
                <w:rStyle w:val="af1"/>
                <w:noProof/>
              </w:rPr>
              <w:t>パフォーマンス/キャパシティ設計</w:t>
            </w:r>
            <w:r w:rsidR="0076408F">
              <w:rPr>
                <w:noProof/>
                <w:webHidden/>
              </w:rPr>
              <w:tab/>
            </w:r>
            <w:r w:rsidR="0076408F">
              <w:rPr>
                <w:noProof/>
                <w:webHidden/>
              </w:rPr>
              <w:fldChar w:fldCharType="begin"/>
            </w:r>
            <w:r w:rsidR="0076408F">
              <w:rPr>
                <w:noProof/>
                <w:webHidden/>
              </w:rPr>
              <w:instrText xml:space="preserve"> PAGEREF _Toc124835593 \h </w:instrText>
            </w:r>
            <w:r w:rsidR="0076408F">
              <w:rPr>
                <w:noProof/>
                <w:webHidden/>
              </w:rPr>
            </w:r>
            <w:r w:rsidR="0076408F">
              <w:rPr>
                <w:noProof/>
                <w:webHidden/>
              </w:rPr>
              <w:fldChar w:fldCharType="separate"/>
            </w:r>
            <w:r w:rsidR="0076408F">
              <w:rPr>
                <w:noProof/>
                <w:webHidden/>
              </w:rPr>
              <w:t>94</w:t>
            </w:r>
            <w:r w:rsidR="0076408F">
              <w:rPr>
                <w:noProof/>
                <w:webHidden/>
              </w:rPr>
              <w:fldChar w:fldCharType="end"/>
            </w:r>
          </w:hyperlink>
        </w:p>
        <w:p w14:paraId="5A3C6613" w14:textId="2759D118" w:rsidR="0076408F" w:rsidRDefault="00DC12C4">
          <w:pPr>
            <w:pStyle w:val="21"/>
            <w:rPr>
              <w:rFonts w:asciiTheme="minorHAnsi" w:eastAsiaTheme="minorEastAsia" w:hAnsiTheme="minorHAnsi"/>
              <w:noProof/>
              <w:sz w:val="21"/>
            </w:rPr>
          </w:pPr>
          <w:hyperlink w:anchor="_Toc124835594" w:history="1">
            <w:r w:rsidR="0076408F" w:rsidRPr="00763600">
              <w:rPr>
                <w:rStyle w:val="af1"/>
                <w:noProof/>
              </w:rPr>
              <w:t>4.4</w:t>
            </w:r>
            <w:r w:rsidR="0076408F">
              <w:rPr>
                <w:rFonts w:asciiTheme="minorHAnsi" w:eastAsiaTheme="minorEastAsia" w:hAnsiTheme="minorHAnsi"/>
                <w:noProof/>
                <w:sz w:val="21"/>
              </w:rPr>
              <w:tab/>
            </w:r>
            <w:r w:rsidR="0076408F" w:rsidRPr="00763600">
              <w:rPr>
                <w:rStyle w:val="af1"/>
                <w:noProof/>
              </w:rPr>
              <w:t>DBサーバ</w:t>
            </w:r>
            <w:r w:rsidR="0076408F">
              <w:rPr>
                <w:noProof/>
                <w:webHidden/>
              </w:rPr>
              <w:tab/>
            </w:r>
            <w:r w:rsidR="0076408F">
              <w:rPr>
                <w:noProof/>
                <w:webHidden/>
              </w:rPr>
              <w:fldChar w:fldCharType="begin"/>
            </w:r>
            <w:r w:rsidR="0076408F">
              <w:rPr>
                <w:noProof/>
                <w:webHidden/>
              </w:rPr>
              <w:instrText xml:space="preserve"> PAGEREF _Toc124835594 \h </w:instrText>
            </w:r>
            <w:r w:rsidR="0076408F">
              <w:rPr>
                <w:noProof/>
                <w:webHidden/>
              </w:rPr>
            </w:r>
            <w:r w:rsidR="0076408F">
              <w:rPr>
                <w:noProof/>
                <w:webHidden/>
              </w:rPr>
              <w:fldChar w:fldCharType="separate"/>
            </w:r>
            <w:r w:rsidR="0076408F">
              <w:rPr>
                <w:noProof/>
                <w:webHidden/>
              </w:rPr>
              <w:t>99</w:t>
            </w:r>
            <w:r w:rsidR="0076408F">
              <w:rPr>
                <w:noProof/>
                <w:webHidden/>
              </w:rPr>
              <w:fldChar w:fldCharType="end"/>
            </w:r>
          </w:hyperlink>
        </w:p>
        <w:p w14:paraId="5A24BA4C" w14:textId="57DB42F8" w:rsidR="0076408F" w:rsidRDefault="00DC12C4" w:rsidP="0076408F">
          <w:pPr>
            <w:pStyle w:val="31"/>
            <w:rPr>
              <w:rFonts w:asciiTheme="minorHAnsi" w:eastAsiaTheme="minorEastAsia" w:hAnsiTheme="minorHAnsi"/>
              <w:noProof/>
              <w:sz w:val="21"/>
            </w:rPr>
          </w:pPr>
          <w:hyperlink w:anchor="_Toc124835595" w:history="1">
            <w:r w:rsidR="0076408F" w:rsidRPr="00763600">
              <w:rPr>
                <w:rStyle w:val="af1"/>
                <w:noProof/>
              </w:rPr>
              <w:t>4.4.1</w:t>
            </w:r>
            <w:r w:rsidR="0076408F">
              <w:rPr>
                <w:rFonts w:asciiTheme="minorHAnsi" w:eastAsiaTheme="minorEastAsia" w:hAnsiTheme="minorHAnsi"/>
                <w:noProof/>
                <w:sz w:val="21"/>
              </w:rPr>
              <w:tab/>
            </w:r>
            <w:r w:rsidR="0076408F" w:rsidRPr="00763600">
              <w:rPr>
                <w:rStyle w:val="af1"/>
                <w:noProof/>
              </w:rPr>
              <w:t>論理構成図</w:t>
            </w:r>
            <w:r w:rsidR="0076408F">
              <w:rPr>
                <w:noProof/>
                <w:webHidden/>
              </w:rPr>
              <w:tab/>
            </w:r>
            <w:r w:rsidR="0076408F">
              <w:rPr>
                <w:noProof/>
                <w:webHidden/>
              </w:rPr>
              <w:fldChar w:fldCharType="begin"/>
            </w:r>
            <w:r w:rsidR="0076408F">
              <w:rPr>
                <w:noProof/>
                <w:webHidden/>
              </w:rPr>
              <w:instrText xml:space="preserve"> PAGEREF _Toc124835595 \h </w:instrText>
            </w:r>
            <w:r w:rsidR="0076408F">
              <w:rPr>
                <w:noProof/>
                <w:webHidden/>
              </w:rPr>
            </w:r>
            <w:r w:rsidR="0076408F">
              <w:rPr>
                <w:noProof/>
                <w:webHidden/>
              </w:rPr>
              <w:fldChar w:fldCharType="separate"/>
            </w:r>
            <w:r w:rsidR="0076408F">
              <w:rPr>
                <w:noProof/>
                <w:webHidden/>
              </w:rPr>
              <w:t>99</w:t>
            </w:r>
            <w:r w:rsidR="0076408F">
              <w:rPr>
                <w:noProof/>
                <w:webHidden/>
              </w:rPr>
              <w:fldChar w:fldCharType="end"/>
            </w:r>
          </w:hyperlink>
        </w:p>
        <w:p w14:paraId="4E0BD5D1" w14:textId="666E9E96" w:rsidR="0076408F" w:rsidRDefault="00DC12C4" w:rsidP="0076408F">
          <w:pPr>
            <w:pStyle w:val="31"/>
            <w:rPr>
              <w:rFonts w:asciiTheme="minorHAnsi" w:eastAsiaTheme="minorEastAsia" w:hAnsiTheme="minorHAnsi"/>
              <w:noProof/>
              <w:sz w:val="21"/>
            </w:rPr>
          </w:pPr>
          <w:hyperlink w:anchor="_Toc124835596" w:history="1">
            <w:r w:rsidR="0076408F" w:rsidRPr="00763600">
              <w:rPr>
                <w:rStyle w:val="af1"/>
                <w:noProof/>
              </w:rPr>
              <w:t>4.4.2</w:t>
            </w:r>
            <w:r w:rsidR="0076408F">
              <w:rPr>
                <w:rFonts w:asciiTheme="minorHAnsi" w:eastAsiaTheme="minorEastAsia" w:hAnsiTheme="minorHAnsi"/>
                <w:noProof/>
                <w:sz w:val="21"/>
              </w:rPr>
              <w:tab/>
            </w:r>
            <w:r w:rsidR="0076408F" w:rsidRPr="00763600">
              <w:rPr>
                <w:rStyle w:val="af1"/>
                <w:noProof/>
              </w:rPr>
              <w:t>物理構成図</w:t>
            </w:r>
            <w:r w:rsidR="0076408F">
              <w:rPr>
                <w:noProof/>
                <w:webHidden/>
              </w:rPr>
              <w:tab/>
            </w:r>
            <w:r w:rsidR="0076408F">
              <w:rPr>
                <w:noProof/>
                <w:webHidden/>
              </w:rPr>
              <w:fldChar w:fldCharType="begin"/>
            </w:r>
            <w:r w:rsidR="0076408F">
              <w:rPr>
                <w:noProof/>
                <w:webHidden/>
              </w:rPr>
              <w:instrText xml:space="preserve"> PAGEREF _Toc124835596 \h </w:instrText>
            </w:r>
            <w:r w:rsidR="0076408F">
              <w:rPr>
                <w:noProof/>
                <w:webHidden/>
              </w:rPr>
            </w:r>
            <w:r w:rsidR="0076408F">
              <w:rPr>
                <w:noProof/>
                <w:webHidden/>
              </w:rPr>
              <w:fldChar w:fldCharType="separate"/>
            </w:r>
            <w:r w:rsidR="0076408F">
              <w:rPr>
                <w:noProof/>
                <w:webHidden/>
              </w:rPr>
              <w:t>99</w:t>
            </w:r>
            <w:r w:rsidR="0076408F">
              <w:rPr>
                <w:noProof/>
                <w:webHidden/>
              </w:rPr>
              <w:fldChar w:fldCharType="end"/>
            </w:r>
          </w:hyperlink>
        </w:p>
        <w:p w14:paraId="37169575" w14:textId="7898BE91" w:rsidR="0076408F" w:rsidRDefault="00DC12C4" w:rsidP="0076408F">
          <w:pPr>
            <w:pStyle w:val="31"/>
            <w:rPr>
              <w:rFonts w:asciiTheme="minorHAnsi" w:eastAsiaTheme="minorEastAsia" w:hAnsiTheme="minorHAnsi"/>
              <w:noProof/>
              <w:sz w:val="21"/>
            </w:rPr>
          </w:pPr>
          <w:hyperlink w:anchor="_Toc124835597" w:history="1">
            <w:r w:rsidR="0076408F" w:rsidRPr="00763600">
              <w:rPr>
                <w:rStyle w:val="af1"/>
                <w:noProof/>
              </w:rPr>
              <w:t>4.4.3</w:t>
            </w:r>
            <w:r w:rsidR="0076408F">
              <w:rPr>
                <w:rFonts w:asciiTheme="minorHAnsi" w:eastAsiaTheme="minorEastAsia" w:hAnsiTheme="minorHAnsi"/>
                <w:noProof/>
                <w:sz w:val="21"/>
              </w:rPr>
              <w:tab/>
            </w:r>
            <w:r w:rsidR="0076408F" w:rsidRPr="00763600">
              <w:rPr>
                <w:rStyle w:val="af1"/>
                <w:noProof/>
              </w:rPr>
              <w:t>サーバ構成</w:t>
            </w:r>
            <w:r w:rsidR="0076408F">
              <w:rPr>
                <w:noProof/>
                <w:webHidden/>
              </w:rPr>
              <w:tab/>
            </w:r>
            <w:r w:rsidR="0076408F">
              <w:rPr>
                <w:noProof/>
                <w:webHidden/>
              </w:rPr>
              <w:fldChar w:fldCharType="begin"/>
            </w:r>
            <w:r w:rsidR="0076408F">
              <w:rPr>
                <w:noProof/>
                <w:webHidden/>
              </w:rPr>
              <w:instrText xml:space="preserve"> PAGEREF _Toc124835597 \h </w:instrText>
            </w:r>
            <w:r w:rsidR="0076408F">
              <w:rPr>
                <w:noProof/>
                <w:webHidden/>
              </w:rPr>
            </w:r>
            <w:r w:rsidR="0076408F">
              <w:rPr>
                <w:noProof/>
                <w:webHidden/>
              </w:rPr>
              <w:fldChar w:fldCharType="separate"/>
            </w:r>
            <w:r w:rsidR="0076408F">
              <w:rPr>
                <w:noProof/>
                <w:webHidden/>
              </w:rPr>
              <w:t>100</w:t>
            </w:r>
            <w:r w:rsidR="0076408F">
              <w:rPr>
                <w:noProof/>
                <w:webHidden/>
              </w:rPr>
              <w:fldChar w:fldCharType="end"/>
            </w:r>
          </w:hyperlink>
        </w:p>
        <w:p w14:paraId="78707DDF" w14:textId="2BDEE323" w:rsidR="0076408F" w:rsidRDefault="00DC12C4" w:rsidP="0076408F">
          <w:pPr>
            <w:pStyle w:val="31"/>
            <w:rPr>
              <w:rFonts w:asciiTheme="minorHAnsi" w:eastAsiaTheme="minorEastAsia" w:hAnsiTheme="minorHAnsi"/>
              <w:noProof/>
              <w:sz w:val="21"/>
            </w:rPr>
          </w:pPr>
          <w:hyperlink w:anchor="_Toc124835598" w:history="1">
            <w:r w:rsidR="0076408F" w:rsidRPr="00763600">
              <w:rPr>
                <w:rStyle w:val="af1"/>
                <w:noProof/>
              </w:rPr>
              <w:t>4.4.4</w:t>
            </w:r>
            <w:r w:rsidR="0076408F">
              <w:rPr>
                <w:rFonts w:asciiTheme="minorHAnsi" w:eastAsiaTheme="minorEastAsia" w:hAnsiTheme="minorHAnsi"/>
                <w:noProof/>
                <w:sz w:val="21"/>
              </w:rPr>
              <w:tab/>
            </w:r>
            <w:r w:rsidR="0076408F" w:rsidRPr="00763600">
              <w:rPr>
                <w:rStyle w:val="af1"/>
                <w:noProof/>
              </w:rPr>
              <w:t>ソフトウェア構成</w:t>
            </w:r>
            <w:r w:rsidR="0076408F">
              <w:rPr>
                <w:noProof/>
                <w:webHidden/>
              </w:rPr>
              <w:tab/>
            </w:r>
            <w:r w:rsidR="0076408F">
              <w:rPr>
                <w:noProof/>
                <w:webHidden/>
              </w:rPr>
              <w:fldChar w:fldCharType="begin"/>
            </w:r>
            <w:r w:rsidR="0076408F">
              <w:rPr>
                <w:noProof/>
                <w:webHidden/>
              </w:rPr>
              <w:instrText xml:space="preserve"> PAGEREF _Toc124835598 \h </w:instrText>
            </w:r>
            <w:r w:rsidR="0076408F">
              <w:rPr>
                <w:noProof/>
                <w:webHidden/>
              </w:rPr>
            </w:r>
            <w:r w:rsidR="0076408F">
              <w:rPr>
                <w:noProof/>
                <w:webHidden/>
              </w:rPr>
              <w:fldChar w:fldCharType="separate"/>
            </w:r>
            <w:r w:rsidR="0076408F">
              <w:rPr>
                <w:noProof/>
                <w:webHidden/>
              </w:rPr>
              <w:t>101</w:t>
            </w:r>
            <w:r w:rsidR="0076408F">
              <w:rPr>
                <w:noProof/>
                <w:webHidden/>
              </w:rPr>
              <w:fldChar w:fldCharType="end"/>
            </w:r>
          </w:hyperlink>
        </w:p>
        <w:p w14:paraId="0E99C216" w14:textId="3924204F" w:rsidR="0076408F" w:rsidRDefault="00DC12C4" w:rsidP="0076408F">
          <w:pPr>
            <w:pStyle w:val="31"/>
            <w:rPr>
              <w:rFonts w:asciiTheme="minorHAnsi" w:eastAsiaTheme="minorEastAsia" w:hAnsiTheme="minorHAnsi"/>
              <w:noProof/>
              <w:sz w:val="21"/>
            </w:rPr>
          </w:pPr>
          <w:hyperlink w:anchor="_Toc124835599" w:history="1">
            <w:r w:rsidR="0076408F" w:rsidRPr="00763600">
              <w:rPr>
                <w:rStyle w:val="af1"/>
                <w:noProof/>
              </w:rPr>
              <w:t>4.4.5</w:t>
            </w:r>
            <w:r w:rsidR="0076408F">
              <w:rPr>
                <w:rFonts w:asciiTheme="minorHAnsi" w:eastAsiaTheme="minorEastAsia" w:hAnsiTheme="minorHAnsi"/>
                <w:noProof/>
                <w:sz w:val="21"/>
              </w:rPr>
              <w:tab/>
            </w:r>
            <w:r w:rsidR="0076408F" w:rsidRPr="00763600">
              <w:rPr>
                <w:rStyle w:val="af1"/>
                <w:noProof/>
              </w:rPr>
              <w:t>通信要件</w:t>
            </w:r>
            <w:r w:rsidR="0076408F">
              <w:rPr>
                <w:noProof/>
                <w:webHidden/>
              </w:rPr>
              <w:tab/>
            </w:r>
            <w:r w:rsidR="0076408F">
              <w:rPr>
                <w:noProof/>
                <w:webHidden/>
              </w:rPr>
              <w:fldChar w:fldCharType="begin"/>
            </w:r>
            <w:r w:rsidR="0076408F">
              <w:rPr>
                <w:noProof/>
                <w:webHidden/>
              </w:rPr>
              <w:instrText xml:space="preserve"> PAGEREF _Toc124835599 \h </w:instrText>
            </w:r>
            <w:r w:rsidR="0076408F">
              <w:rPr>
                <w:noProof/>
                <w:webHidden/>
              </w:rPr>
            </w:r>
            <w:r w:rsidR="0076408F">
              <w:rPr>
                <w:noProof/>
                <w:webHidden/>
              </w:rPr>
              <w:fldChar w:fldCharType="separate"/>
            </w:r>
            <w:r w:rsidR="0076408F">
              <w:rPr>
                <w:noProof/>
                <w:webHidden/>
              </w:rPr>
              <w:t>101</w:t>
            </w:r>
            <w:r w:rsidR="0076408F">
              <w:rPr>
                <w:noProof/>
                <w:webHidden/>
              </w:rPr>
              <w:fldChar w:fldCharType="end"/>
            </w:r>
          </w:hyperlink>
        </w:p>
        <w:p w14:paraId="3BB77306" w14:textId="625951A4" w:rsidR="0076408F" w:rsidRDefault="00DC12C4" w:rsidP="0076408F">
          <w:pPr>
            <w:pStyle w:val="31"/>
            <w:rPr>
              <w:rFonts w:asciiTheme="minorHAnsi" w:eastAsiaTheme="minorEastAsia" w:hAnsiTheme="minorHAnsi"/>
              <w:noProof/>
              <w:sz w:val="21"/>
            </w:rPr>
          </w:pPr>
          <w:hyperlink w:anchor="_Toc124835600" w:history="1">
            <w:r w:rsidR="0076408F" w:rsidRPr="00763600">
              <w:rPr>
                <w:rStyle w:val="af1"/>
                <w:noProof/>
              </w:rPr>
              <w:t>4.4.6</w:t>
            </w:r>
            <w:r w:rsidR="0076408F">
              <w:rPr>
                <w:rFonts w:asciiTheme="minorHAnsi" w:eastAsiaTheme="minorEastAsia" w:hAnsiTheme="minorHAnsi"/>
                <w:noProof/>
                <w:sz w:val="21"/>
              </w:rPr>
              <w:tab/>
            </w:r>
            <w:r w:rsidR="0076408F" w:rsidRPr="00763600">
              <w:rPr>
                <w:rStyle w:val="af1"/>
                <w:noProof/>
              </w:rPr>
              <w:t>拡張性</w:t>
            </w:r>
            <w:r w:rsidR="0076408F">
              <w:rPr>
                <w:noProof/>
                <w:webHidden/>
              </w:rPr>
              <w:tab/>
            </w:r>
            <w:r w:rsidR="0076408F">
              <w:rPr>
                <w:noProof/>
                <w:webHidden/>
              </w:rPr>
              <w:fldChar w:fldCharType="begin"/>
            </w:r>
            <w:r w:rsidR="0076408F">
              <w:rPr>
                <w:noProof/>
                <w:webHidden/>
              </w:rPr>
              <w:instrText xml:space="preserve"> PAGEREF _Toc124835600 \h </w:instrText>
            </w:r>
            <w:r w:rsidR="0076408F">
              <w:rPr>
                <w:noProof/>
                <w:webHidden/>
              </w:rPr>
            </w:r>
            <w:r w:rsidR="0076408F">
              <w:rPr>
                <w:noProof/>
                <w:webHidden/>
              </w:rPr>
              <w:fldChar w:fldCharType="separate"/>
            </w:r>
            <w:r w:rsidR="0076408F">
              <w:rPr>
                <w:noProof/>
                <w:webHidden/>
              </w:rPr>
              <w:t>102</w:t>
            </w:r>
            <w:r w:rsidR="0076408F">
              <w:rPr>
                <w:noProof/>
                <w:webHidden/>
              </w:rPr>
              <w:fldChar w:fldCharType="end"/>
            </w:r>
          </w:hyperlink>
        </w:p>
        <w:p w14:paraId="07C48D64" w14:textId="7E0BDBA5" w:rsidR="0076408F" w:rsidRDefault="00DC12C4" w:rsidP="0076408F">
          <w:pPr>
            <w:pStyle w:val="31"/>
            <w:rPr>
              <w:rFonts w:asciiTheme="minorHAnsi" w:eastAsiaTheme="minorEastAsia" w:hAnsiTheme="minorHAnsi"/>
              <w:noProof/>
              <w:sz w:val="21"/>
            </w:rPr>
          </w:pPr>
          <w:hyperlink w:anchor="_Toc124835601" w:history="1">
            <w:r w:rsidR="0076408F" w:rsidRPr="00763600">
              <w:rPr>
                <w:rStyle w:val="af1"/>
                <w:noProof/>
              </w:rPr>
              <w:t>4.4.7</w:t>
            </w:r>
            <w:r w:rsidR="0076408F">
              <w:rPr>
                <w:rFonts w:asciiTheme="minorHAnsi" w:eastAsiaTheme="minorEastAsia" w:hAnsiTheme="minorHAnsi"/>
                <w:noProof/>
                <w:sz w:val="21"/>
              </w:rPr>
              <w:tab/>
            </w:r>
            <w:r w:rsidR="0076408F" w:rsidRPr="00763600">
              <w:rPr>
                <w:rStyle w:val="af1"/>
                <w:noProof/>
              </w:rPr>
              <w:t>可用性・冗長性</w:t>
            </w:r>
            <w:r w:rsidR="0076408F">
              <w:rPr>
                <w:noProof/>
                <w:webHidden/>
              </w:rPr>
              <w:tab/>
            </w:r>
            <w:r w:rsidR="0076408F">
              <w:rPr>
                <w:noProof/>
                <w:webHidden/>
              </w:rPr>
              <w:fldChar w:fldCharType="begin"/>
            </w:r>
            <w:r w:rsidR="0076408F">
              <w:rPr>
                <w:noProof/>
                <w:webHidden/>
              </w:rPr>
              <w:instrText xml:space="preserve"> PAGEREF _Toc124835601 \h </w:instrText>
            </w:r>
            <w:r w:rsidR="0076408F">
              <w:rPr>
                <w:noProof/>
                <w:webHidden/>
              </w:rPr>
            </w:r>
            <w:r w:rsidR="0076408F">
              <w:rPr>
                <w:noProof/>
                <w:webHidden/>
              </w:rPr>
              <w:fldChar w:fldCharType="separate"/>
            </w:r>
            <w:r w:rsidR="0076408F">
              <w:rPr>
                <w:noProof/>
                <w:webHidden/>
              </w:rPr>
              <w:t>103</w:t>
            </w:r>
            <w:r w:rsidR="0076408F">
              <w:rPr>
                <w:noProof/>
                <w:webHidden/>
              </w:rPr>
              <w:fldChar w:fldCharType="end"/>
            </w:r>
          </w:hyperlink>
        </w:p>
        <w:p w14:paraId="1A70F180" w14:textId="47E1B96D" w:rsidR="0076408F" w:rsidRDefault="00DC12C4" w:rsidP="0076408F">
          <w:pPr>
            <w:pStyle w:val="31"/>
            <w:rPr>
              <w:rFonts w:asciiTheme="minorHAnsi" w:eastAsiaTheme="minorEastAsia" w:hAnsiTheme="minorHAnsi"/>
              <w:noProof/>
              <w:sz w:val="21"/>
            </w:rPr>
          </w:pPr>
          <w:hyperlink w:anchor="_Toc124835602" w:history="1">
            <w:r w:rsidR="0076408F" w:rsidRPr="00763600">
              <w:rPr>
                <w:rStyle w:val="af1"/>
                <w:noProof/>
              </w:rPr>
              <w:t>4.4.8</w:t>
            </w:r>
            <w:r w:rsidR="0076408F">
              <w:rPr>
                <w:rFonts w:asciiTheme="minorHAnsi" w:eastAsiaTheme="minorEastAsia" w:hAnsiTheme="minorHAnsi"/>
                <w:noProof/>
                <w:sz w:val="21"/>
              </w:rPr>
              <w:tab/>
            </w:r>
            <w:r w:rsidR="0076408F" w:rsidRPr="00763600">
              <w:rPr>
                <w:rStyle w:val="af1"/>
                <w:noProof/>
              </w:rPr>
              <w:t>パフォーマンス/キャパシティ設計</w:t>
            </w:r>
            <w:r w:rsidR="0076408F">
              <w:rPr>
                <w:noProof/>
                <w:webHidden/>
              </w:rPr>
              <w:tab/>
            </w:r>
            <w:r w:rsidR="0076408F">
              <w:rPr>
                <w:noProof/>
                <w:webHidden/>
              </w:rPr>
              <w:fldChar w:fldCharType="begin"/>
            </w:r>
            <w:r w:rsidR="0076408F">
              <w:rPr>
                <w:noProof/>
                <w:webHidden/>
              </w:rPr>
              <w:instrText xml:space="preserve"> PAGEREF _Toc124835602 \h </w:instrText>
            </w:r>
            <w:r w:rsidR="0076408F">
              <w:rPr>
                <w:noProof/>
                <w:webHidden/>
              </w:rPr>
            </w:r>
            <w:r w:rsidR="0076408F">
              <w:rPr>
                <w:noProof/>
                <w:webHidden/>
              </w:rPr>
              <w:fldChar w:fldCharType="separate"/>
            </w:r>
            <w:r w:rsidR="0076408F">
              <w:rPr>
                <w:noProof/>
                <w:webHidden/>
              </w:rPr>
              <w:t>106</w:t>
            </w:r>
            <w:r w:rsidR="0076408F">
              <w:rPr>
                <w:noProof/>
                <w:webHidden/>
              </w:rPr>
              <w:fldChar w:fldCharType="end"/>
            </w:r>
          </w:hyperlink>
        </w:p>
        <w:p w14:paraId="79ED6981" w14:textId="3E3404E5" w:rsidR="0076408F" w:rsidRDefault="00DC12C4">
          <w:pPr>
            <w:pStyle w:val="11"/>
            <w:tabs>
              <w:tab w:val="left" w:pos="400"/>
              <w:tab w:val="right" w:leader="dot" w:pos="10762"/>
            </w:tabs>
            <w:rPr>
              <w:rFonts w:asciiTheme="minorHAnsi" w:eastAsiaTheme="minorEastAsia" w:hAnsiTheme="minorHAnsi"/>
              <w:noProof/>
              <w:sz w:val="21"/>
            </w:rPr>
          </w:pPr>
          <w:hyperlink w:anchor="_Toc124835603" w:history="1">
            <w:r w:rsidR="0076408F" w:rsidRPr="00763600">
              <w:rPr>
                <w:rStyle w:val="af1"/>
                <w:noProof/>
              </w:rPr>
              <w:t>5</w:t>
            </w:r>
            <w:r w:rsidR="0076408F">
              <w:rPr>
                <w:rFonts w:asciiTheme="minorHAnsi" w:eastAsiaTheme="minorEastAsia" w:hAnsiTheme="minorHAnsi"/>
                <w:noProof/>
                <w:sz w:val="21"/>
              </w:rPr>
              <w:tab/>
            </w:r>
            <w:r w:rsidR="0076408F" w:rsidRPr="00763600">
              <w:rPr>
                <w:rStyle w:val="af1"/>
                <w:noProof/>
              </w:rPr>
              <w:t>ネットワーク設計</w:t>
            </w:r>
            <w:r w:rsidR="0076408F">
              <w:rPr>
                <w:noProof/>
                <w:webHidden/>
              </w:rPr>
              <w:tab/>
            </w:r>
            <w:r w:rsidR="0076408F">
              <w:rPr>
                <w:noProof/>
                <w:webHidden/>
              </w:rPr>
              <w:fldChar w:fldCharType="begin"/>
            </w:r>
            <w:r w:rsidR="0076408F">
              <w:rPr>
                <w:noProof/>
                <w:webHidden/>
              </w:rPr>
              <w:instrText xml:space="preserve"> PAGEREF _Toc124835603 \h </w:instrText>
            </w:r>
            <w:r w:rsidR="0076408F">
              <w:rPr>
                <w:noProof/>
                <w:webHidden/>
              </w:rPr>
            </w:r>
            <w:r w:rsidR="0076408F">
              <w:rPr>
                <w:noProof/>
                <w:webHidden/>
              </w:rPr>
              <w:fldChar w:fldCharType="separate"/>
            </w:r>
            <w:r w:rsidR="0076408F">
              <w:rPr>
                <w:noProof/>
                <w:webHidden/>
              </w:rPr>
              <w:t>109</w:t>
            </w:r>
            <w:r w:rsidR="0076408F">
              <w:rPr>
                <w:noProof/>
                <w:webHidden/>
              </w:rPr>
              <w:fldChar w:fldCharType="end"/>
            </w:r>
          </w:hyperlink>
        </w:p>
        <w:p w14:paraId="23F567EF" w14:textId="6C273C45" w:rsidR="0076408F" w:rsidRDefault="00DC12C4">
          <w:pPr>
            <w:pStyle w:val="21"/>
            <w:rPr>
              <w:rFonts w:asciiTheme="minorHAnsi" w:eastAsiaTheme="minorEastAsia" w:hAnsiTheme="minorHAnsi"/>
              <w:noProof/>
              <w:sz w:val="21"/>
            </w:rPr>
          </w:pPr>
          <w:hyperlink w:anchor="_Toc124835604" w:history="1">
            <w:r w:rsidR="0076408F" w:rsidRPr="00763600">
              <w:rPr>
                <w:rStyle w:val="af1"/>
                <w:noProof/>
              </w:rPr>
              <w:t>5.1</w:t>
            </w:r>
            <w:r w:rsidR="0076408F">
              <w:rPr>
                <w:rFonts w:asciiTheme="minorHAnsi" w:eastAsiaTheme="minorEastAsia" w:hAnsiTheme="minorHAnsi"/>
                <w:noProof/>
                <w:sz w:val="21"/>
              </w:rPr>
              <w:tab/>
            </w:r>
            <w:r w:rsidR="0076408F" w:rsidRPr="00763600">
              <w:rPr>
                <w:rStyle w:val="af1"/>
                <w:noProof/>
              </w:rPr>
              <w:t>全体構成</w:t>
            </w:r>
            <w:r w:rsidR="0076408F">
              <w:rPr>
                <w:noProof/>
                <w:webHidden/>
              </w:rPr>
              <w:tab/>
            </w:r>
            <w:r w:rsidR="0076408F">
              <w:rPr>
                <w:noProof/>
                <w:webHidden/>
              </w:rPr>
              <w:fldChar w:fldCharType="begin"/>
            </w:r>
            <w:r w:rsidR="0076408F">
              <w:rPr>
                <w:noProof/>
                <w:webHidden/>
              </w:rPr>
              <w:instrText xml:space="preserve"> PAGEREF _Toc124835604 \h </w:instrText>
            </w:r>
            <w:r w:rsidR="0076408F">
              <w:rPr>
                <w:noProof/>
                <w:webHidden/>
              </w:rPr>
            </w:r>
            <w:r w:rsidR="0076408F">
              <w:rPr>
                <w:noProof/>
                <w:webHidden/>
              </w:rPr>
              <w:fldChar w:fldCharType="separate"/>
            </w:r>
            <w:r w:rsidR="0076408F">
              <w:rPr>
                <w:noProof/>
                <w:webHidden/>
              </w:rPr>
              <w:t>109</w:t>
            </w:r>
            <w:r w:rsidR="0076408F">
              <w:rPr>
                <w:noProof/>
                <w:webHidden/>
              </w:rPr>
              <w:fldChar w:fldCharType="end"/>
            </w:r>
          </w:hyperlink>
        </w:p>
        <w:p w14:paraId="18A10F39" w14:textId="02A92279" w:rsidR="0076408F" w:rsidRDefault="00DC12C4">
          <w:pPr>
            <w:pStyle w:val="21"/>
            <w:rPr>
              <w:rFonts w:asciiTheme="minorHAnsi" w:eastAsiaTheme="minorEastAsia" w:hAnsiTheme="minorHAnsi"/>
              <w:noProof/>
              <w:sz w:val="21"/>
            </w:rPr>
          </w:pPr>
          <w:hyperlink w:anchor="_Toc124835605" w:history="1">
            <w:r w:rsidR="0076408F" w:rsidRPr="00763600">
              <w:rPr>
                <w:rStyle w:val="af1"/>
                <w:noProof/>
              </w:rPr>
              <w:t>5.2</w:t>
            </w:r>
            <w:r w:rsidR="0076408F">
              <w:rPr>
                <w:rFonts w:asciiTheme="minorHAnsi" w:eastAsiaTheme="minorEastAsia" w:hAnsiTheme="minorHAnsi"/>
                <w:noProof/>
                <w:sz w:val="21"/>
              </w:rPr>
              <w:tab/>
            </w:r>
            <w:r w:rsidR="0076408F" w:rsidRPr="00763600">
              <w:rPr>
                <w:rStyle w:val="af1"/>
                <w:noProof/>
              </w:rPr>
              <w:t>物理設計</w:t>
            </w:r>
            <w:r w:rsidR="0076408F">
              <w:rPr>
                <w:noProof/>
                <w:webHidden/>
              </w:rPr>
              <w:tab/>
            </w:r>
            <w:r w:rsidR="0076408F">
              <w:rPr>
                <w:noProof/>
                <w:webHidden/>
              </w:rPr>
              <w:fldChar w:fldCharType="begin"/>
            </w:r>
            <w:r w:rsidR="0076408F">
              <w:rPr>
                <w:noProof/>
                <w:webHidden/>
              </w:rPr>
              <w:instrText xml:space="preserve"> PAGEREF _Toc124835605 \h </w:instrText>
            </w:r>
            <w:r w:rsidR="0076408F">
              <w:rPr>
                <w:noProof/>
                <w:webHidden/>
              </w:rPr>
            </w:r>
            <w:r w:rsidR="0076408F">
              <w:rPr>
                <w:noProof/>
                <w:webHidden/>
              </w:rPr>
              <w:fldChar w:fldCharType="separate"/>
            </w:r>
            <w:r w:rsidR="0076408F">
              <w:rPr>
                <w:noProof/>
                <w:webHidden/>
              </w:rPr>
              <w:t>109</w:t>
            </w:r>
            <w:r w:rsidR="0076408F">
              <w:rPr>
                <w:noProof/>
                <w:webHidden/>
              </w:rPr>
              <w:fldChar w:fldCharType="end"/>
            </w:r>
          </w:hyperlink>
        </w:p>
        <w:p w14:paraId="75D1B78C" w14:textId="52F702C2" w:rsidR="0076408F" w:rsidRDefault="00DC12C4">
          <w:pPr>
            <w:pStyle w:val="21"/>
            <w:rPr>
              <w:rFonts w:asciiTheme="minorHAnsi" w:eastAsiaTheme="minorEastAsia" w:hAnsiTheme="minorHAnsi"/>
              <w:noProof/>
              <w:sz w:val="21"/>
            </w:rPr>
          </w:pPr>
          <w:hyperlink w:anchor="_Toc124835606" w:history="1">
            <w:r w:rsidR="0076408F" w:rsidRPr="00763600">
              <w:rPr>
                <w:rStyle w:val="af1"/>
                <w:noProof/>
              </w:rPr>
              <w:t>5.3</w:t>
            </w:r>
            <w:r w:rsidR="0076408F">
              <w:rPr>
                <w:rFonts w:asciiTheme="minorHAnsi" w:eastAsiaTheme="minorEastAsia" w:hAnsiTheme="minorHAnsi"/>
                <w:noProof/>
                <w:sz w:val="21"/>
              </w:rPr>
              <w:tab/>
            </w:r>
            <w:r w:rsidR="0076408F" w:rsidRPr="00763600">
              <w:rPr>
                <w:rStyle w:val="af1"/>
                <w:noProof/>
              </w:rPr>
              <w:t>論理設計</w:t>
            </w:r>
            <w:r w:rsidR="0076408F">
              <w:rPr>
                <w:noProof/>
                <w:webHidden/>
              </w:rPr>
              <w:tab/>
            </w:r>
            <w:r w:rsidR="0076408F">
              <w:rPr>
                <w:noProof/>
                <w:webHidden/>
              </w:rPr>
              <w:fldChar w:fldCharType="begin"/>
            </w:r>
            <w:r w:rsidR="0076408F">
              <w:rPr>
                <w:noProof/>
                <w:webHidden/>
              </w:rPr>
              <w:instrText xml:space="preserve"> PAGEREF _Toc124835606 \h </w:instrText>
            </w:r>
            <w:r w:rsidR="0076408F">
              <w:rPr>
                <w:noProof/>
                <w:webHidden/>
              </w:rPr>
            </w:r>
            <w:r w:rsidR="0076408F">
              <w:rPr>
                <w:noProof/>
                <w:webHidden/>
              </w:rPr>
              <w:fldChar w:fldCharType="separate"/>
            </w:r>
            <w:r w:rsidR="0076408F">
              <w:rPr>
                <w:noProof/>
                <w:webHidden/>
              </w:rPr>
              <w:t>109</w:t>
            </w:r>
            <w:r w:rsidR="0076408F">
              <w:rPr>
                <w:noProof/>
                <w:webHidden/>
              </w:rPr>
              <w:fldChar w:fldCharType="end"/>
            </w:r>
          </w:hyperlink>
        </w:p>
        <w:p w14:paraId="097B7EC2" w14:textId="507F5C12" w:rsidR="0076408F" w:rsidRDefault="00DC12C4" w:rsidP="0076408F">
          <w:pPr>
            <w:pStyle w:val="31"/>
            <w:rPr>
              <w:rFonts w:asciiTheme="minorHAnsi" w:eastAsiaTheme="minorEastAsia" w:hAnsiTheme="minorHAnsi"/>
              <w:noProof/>
              <w:sz w:val="21"/>
            </w:rPr>
          </w:pPr>
          <w:hyperlink w:anchor="_Toc124835607" w:history="1">
            <w:r w:rsidR="0076408F" w:rsidRPr="00763600">
              <w:rPr>
                <w:rStyle w:val="af1"/>
                <w:noProof/>
              </w:rPr>
              <w:t>5.3.1</w:t>
            </w:r>
            <w:r w:rsidR="0076408F">
              <w:rPr>
                <w:rFonts w:asciiTheme="minorHAnsi" w:eastAsiaTheme="minorEastAsia" w:hAnsiTheme="minorHAnsi"/>
                <w:noProof/>
                <w:sz w:val="21"/>
              </w:rPr>
              <w:tab/>
            </w:r>
            <w:r w:rsidR="0076408F" w:rsidRPr="00763600">
              <w:rPr>
                <w:rStyle w:val="af1"/>
                <w:noProof/>
              </w:rPr>
              <w:t>IPアドレス</w:t>
            </w:r>
            <w:r w:rsidR="0076408F">
              <w:rPr>
                <w:noProof/>
                <w:webHidden/>
              </w:rPr>
              <w:tab/>
            </w:r>
            <w:r w:rsidR="0076408F">
              <w:rPr>
                <w:noProof/>
                <w:webHidden/>
              </w:rPr>
              <w:fldChar w:fldCharType="begin"/>
            </w:r>
            <w:r w:rsidR="0076408F">
              <w:rPr>
                <w:noProof/>
                <w:webHidden/>
              </w:rPr>
              <w:instrText xml:space="preserve"> PAGEREF _Toc124835607 \h </w:instrText>
            </w:r>
            <w:r w:rsidR="0076408F">
              <w:rPr>
                <w:noProof/>
                <w:webHidden/>
              </w:rPr>
            </w:r>
            <w:r w:rsidR="0076408F">
              <w:rPr>
                <w:noProof/>
                <w:webHidden/>
              </w:rPr>
              <w:fldChar w:fldCharType="separate"/>
            </w:r>
            <w:r w:rsidR="0076408F">
              <w:rPr>
                <w:noProof/>
                <w:webHidden/>
              </w:rPr>
              <w:t>109</w:t>
            </w:r>
            <w:r w:rsidR="0076408F">
              <w:rPr>
                <w:noProof/>
                <w:webHidden/>
              </w:rPr>
              <w:fldChar w:fldCharType="end"/>
            </w:r>
          </w:hyperlink>
        </w:p>
        <w:p w14:paraId="61BA868E" w14:textId="19816EA6" w:rsidR="0076408F" w:rsidRDefault="00DC12C4" w:rsidP="0076408F">
          <w:pPr>
            <w:pStyle w:val="31"/>
            <w:rPr>
              <w:rFonts w:asciiTheme="minorHAnsi" w:eastAsiaTheme="minorEastAsia" w:hAnsiTheme="minorHAnsi"/>
              <w:noProof/>
              <w:sz w:val="21"/>
            </w:rPr>
          </w:pPr>
          <w:hyperlink w:anchor="_Toc124835608" w:history="1">
            <w:r w:rsidR="0076408F" w:rsidRPr="00763600">
              <w:rPr>
                <w:rStyle w:val="af1"/>
                <w:noProof/>
              </w:rPr>
              <w:t>5.3.2</w:t>
            </w:r>
            <w:r w:rsidR="0076408F">
              <w:rPr>
                <w:rFonts w:asciiTheme="minorHAnsi" w:eastAsiaTheme="minorEastAsia" w:hAnsiTheme="minorHAnsi"/>
                <w:noProof/>
                <w:sz w:val="21"/>
              </w:rPr>
              <w:tab/>
            </w:r>
            <w:r w:rsidR="0076408F" w:rsidRPr="00763600">
              <w:rPr>
                <w:rStyle w:val="af1"/>
                <w:noProof/>
              </w:rPr>
              <w:t>ルーティング</w:t>
            </w:r>
            <w:r w:rsidR="0076408F">
              <w:rPr>
                <w:noProof/>
                <w:webHidden/>
              </w:rPr>
              <w:tab/>
            </w:r>
            <w:r w:rsidR="0076408F">
              <w:rPr>
                <w:noProof/>
                <w:webHidden/>
              </w:rPr>
              <w:fldChar w:fldCharType="begin"/>
            </w:r>
            <w:r w:rsidR="0076408F">
              <w:rPr>
                <w:noProof/>
                <w:webHidden/>
              </w:rPr>
              <w:instrText xml:space="preserve"> PAGEREF _Toc124835608 \h </w:instrText>
            </w:r>
            <w:r w:rsidR="0076408F">
              <w:rPr>
                <w:noProof/>
                <w:webHidden/>
              </w:rPr>
            </w:r>
            <w:r w:rsidR="0076408F">
              <w:rPr>
                <w:noProof/>
                <w:webHidden/>
              </w:rPr>
              <w:fldChar w:fldCharType="separate"/>
            </w:r>
            <w:r w:rsidR="0076408F">
              <w:rPr>
                <w:noProof/>
                <w:webHidden/>
              </w:rPr>
              <w:t>112</w:t>
            </w:r>
            <w:r w:rsidR="0076408F">
              <w:rPr>
                <w:noProof/>
                <w:webHidden/>
              </w:rPr>
              <w:fldChar w:fldCharType="end"/>
            </w:r>
          </w:hyperlink>
        </w:p>
        <w:p w14:paraId="4BC8EAA0" w14:textId="6722F672" w:rsidR="0076408F" w:rsidRDefault="00DC12C4" w:rsidP="0076408F">
          <w:pPr>
            <w:pStyle w:val="31"/>
            <w:rPr>
              <w:rFonts w:asciiTheme="minorHAnsi" w:eastAsiaTheme="minorEastAsia" w:hAnsiTheme="minorHAnsi"/>
              <w:noProof/>
              <w:sz w:val="21"/>
            </w:rPr>
          </w:pPr>
          <w:hyperlink w:anchor="_Toc124835609" w:history="1">
            <w:r w:rsidR="0076408F" w:rsidRPr="00763600">
              <w:rPr>
                <w:rStyle w:val="af1"/>
                <w:noProof/>
              </w:rPr>
              <w:t>5.3.3</w:t>
            </w:r>
            <w:r w:rsidR="0076408F">
              <w:rPr>
                <w:rFonts w:asciiTheme="minorHAnsi" w:eastAsiaTheme="minorEastAsia" w:hAnsiTheme="minorHAnsi"/>
                <w:noProof/>
                <w:sz w:val="21"/>
              </w:rPr>
              <w:tab/>
            </w:r>
            <w:r w:rsidR="0076408F" w:rsidRPr="00763600">
              <w:rPr>
                <w:rStyle w:val="af1"/>
                <w:noProof/>
              </w:rPr>
              <w:t>専用線</w:t>
            </w:r>
            <w:r w:rsidR="0076408F">
              <w:rPr>
                <w:noProof/>
                <w:webHidden/>
              </w:rPr>
              <w:tab/>
            </w:r>
            <w:r w:rsidR="0076408F">
              <w:rPr>
                <w:noProof/>
                <w:webHidden/>
              </w:rPr>
              <w:fldChar w:fldCharType="begin"/>
            </w:r>
            <w:r w:rsidR="0076408F">
              <w:rPr>
                <w:noProof/>
                <w:webHidden/>
              </w:rPr>
              <w:instrText xml:space="preserve"> PAGEREF _Toc124835609 \h </w:instrText>
            </w:r>
            <w:r w:rsidR="0076408F">
              <w:rPr>
                <w:noProof/>
                <w:webHidden/>
              </w:rPr>
            </w:r>
            <w:r w:rsidR="0076408F">
              <w:rPr>
                <w:noProof/>
                <w:webHidden/>
              </w:rPr>
              <w:fldChar w:fldCharType="separate"/>
            </w:r>
            <w:r w:rsidR="0076408F">
              <w:rPr>
                <w:noProof/>
                <w:webHidden/>
              </w:rPr>
              <w:t>114</w:t>
            </w:r>
            <w:r w:rsidR="0076408F">
              <w:rPr>
                <w:noProof/>
                <w:webHidden/>
              </w:rPr>
              <w:fldChar w:fldCharType="end"/>
            </w:r>
          </w:hyperlink>
        </w:p>
        <w:p w14:paraId="75DDCB52" w14:textId="2FFBBD1B" w:rsidR="0076408F" w:rsidRDefault="00DC12C4">
          <w:pPr>
            <w:pStyle w:val="21"/>
            <w:rPr>
              <w:rFonts w:asciiTheme="minorHAnsi" w:eastAsiaTheme="minorEastAsia" w:hAnsiTheme="minorHAnsi"/>
              <w:noProof/>
              <w:sz w:val="21"/>
            </w:rPr>
          </w:pPr>
          <w:hyperlink w:anchor="_Toc124835610" w:history="1">
            <w:r w:rsidR="0076408F" w:rsidRPr="00763600">
              <w:rPr>
                <w:rStyle w:val="af1"/>
                <w:noProof/>
              </w:rPr>
              <w:t>5.4</w:t>
            </w:r>
            <w:r w:rsidR="0076408F">
              <w:rPr>
                <w:rFonts w:asciiTheme="minorHAnsi" w:eastAsiaTheme="minorEastAsia" w:hAnsiTheme="minorHAnsi"/>
                <w:noProof/>
                <w:sz w:val="21"/>
              </w:rPr>
              <w:tab/>
            </w:r>
            <w:r w:rsidR="0076408F" w:rsidRPr="00763600">
              <w:rPr>
                <w:rStyle w:val="af1"/>
                <w:noProof/>
              </w:rPr>
              <w:t>Web設計</w:t>
            </w:r>
            <w:r w:rsidR="0076408F">
              <w:rPr>
                <w:noProof/>
                <w:webHidden/>
              </w:rPr>
              <w:tab/>
            </w:r>
            <w:r w:rsidR="0076408F">
              <w:rPr>
                <w:noProof/>
                <w:webHidden/>
              </w:rPr>
              <w:fldChar w:fldCharType="begin"/>
            </w:r>
            <w:r w:rsidR="0076408F">
              <w:rPr>
                <w:noProof/>
                <w:webHidden/>
              </w:rPr>
              <w:instrText xml:space="preserve"> PAGEREF _Toc124835610 \h </w:instrText>
            </w:r>
            <w:r w:rsidR="0076408F">
              <w:rPr>
                <w:noProof/>
                <w:webHidden/>
              </w:rPr>
            </w:r>
            <w:r w:rsidR="0076408F">
              <w:rPr>
                <w:noProof/>
                <w:webHidden/>
              </w:rPr>
              <w:fldChar w:fldCharType="separate"/>
            </w:r>
            <w:r w:rsidR="0076408F">
              <w:rPr>
                <w:noProof/>
                <w:webHidden/>
              </w:rPr>
              <w:t>115</w:t>
            </w:r>
            <w:r w:rsidR="0076408F">
              <w:rPr>
                <w:noProof/>
                <w:webHidden/>
              </w:rPr>
              <w:fldChar w:fldCharType="end"/>
            </w:r>
          </w:hyperlink>
        </w:p>
        <w:p w14:paraId="58CE08C4" w14:textId="49AB2790" w:rsidR="0076408F" w:rsidRDefault="00DC12C4" w:rsidP="0076408F">
          <w:pPr>
            <w:pStyle w:val="31"/>
            <w:rPr>
              <w:rFonts w:asciiTheme="minorHAnsi" w:eastAsiaTheme="minorEastAsia" w:hAnsiTheme="minorHAnsi"/>
              <w:noProof/>
              <w:sz w:val="21"/>
            </w:rPr>
          </w:pPr>
          <w:hyperlink w:anchor="_Toc124835611" w:history="1">
            <w:r w:rsidR="0076408F" w:rsidRPr="00763600">
              <w:rPr>
                <w:rStyle w:val="af1"/>
                <w:noProof/>
              </w:rPr>
              <w:t>5.4.1</w:t>
            </w:r>
            <w:r w:rsidR="0076408F">
              <w:rPr>
                <w:rFonts w:asciiTheme="minorHAnsi" w:eastAsiaTheme="minorEastAsia" w:hAnsiTheme="minorHAnsi"/>
                <w:noProof/>
                <w:sz w:val="21"/>
              </w:rPr>
              <w:tab/>
            </w:r>
            <w:r w:rsidR="0076408F" w:rsidRPr="00763600">
              <w:rPr>
                <w:rStyle w:val="af1"/>
                <w:noProof/>
              </w:rPr>
              <w:t>利用するURLパスイメージ</w:t>
            </w:r>
            <w:r w:rsidR="0076408F">
              <w:rPr>
                <w:noProof/>
                <w:webHidden/>
              </w:rPr>
              <w:tab/>
            </w:r>
            <w:r w:rsidR="0076408F">
              <w:rPr>
                <w:noProof/>
                <w:webHidden/>
              </w:rPr>
              <w:fldChar w:fldCharType="begin"/>
            </w:r>
            <w:r w:rsidR="0076408F">
              <w:rPr>
                <w:noProof/>
                <w:webHidden/>
              </w:rPr>
              <w:instrText xml:space="preserve"> PAGEREF _Toc124835611 \h </w:instrText>
            </w:r>
            <w:r w:rsidR="0076408F">
              <w:rPr>
                <w:noProof/>
                <w:webHidden/>
              </w:rPr>
            </w:r>
            <w:r w:rsidR="0076408F">
              <w:rPr>
                <w:noProof/>
                <w:webHidden/>
              </w:rPr>
              <w:fldChar w:fldCharType="separate"/>
            </w:r>
            <w:r w:rsidR="0076408F">
              <w:rPr>
                <w:noProof/>
                <w:webHidden/>
              </w:rPr>
              <w:t>115</w:t>
            </w:r>
            <w:r w:rsidR="0076408F">
              <w:rPr>
                <w:noProof/>
                <w:webHidden/>
              </w:rPr>
              <w:fldChar w:fldCharType="end"/>
            </w:r>
          </w:hyperlink>
        </w:p>
        <w:p w14:paraId="73332A55" w14:textId="0DAB72B9" w:rsidR="0076408F" w:rsidRDefault="00DC12C4" w:rsidP="0076408F">
          <w:pPr>
            <w:pStyle w:val="31"/>
            <w:rPr>
              <w:rFonts w:asciiTheme="minorHAnsi" w:eastAsiaTheme="minorEastAsia" w:hAnsiTheme="minorHAnsi"/>
              <w:noProof/>
              <w:sz w:val="21"/>
            </w:rPr>
          </w:pPr>
          <w:hyperlink w:anchor="_Toc124835612" w:history="1">
            <w:r w:rsidR="0076408F" w:rsidRPr="00763600">
              <w:rPr>
                <w:rStyle w:val="af1"/>
                <w:noProof/>
              </w:rPr>
              <w:t>5.4.2</w:t>
            </w:r>
            <w:r w:rsidR="0076408F">
              <w:rPr>
                <w:rFonts w:asciiTheme="minorHAnsi" w:eastAsiaTheme="minorEastAsia" w:hAnsiTheme="minorHAnsi"/>
                <w:noProof/>
                <w:sz w:val="21"/>
              </w:rPr>
              <w:tab/>
            </w:r>
            <w:r w:rsidR="0076408F" w:rsidRPr="00763600">
              <w:rPr>
                <w:rStyle w:val="af1"/>
                <w:noProof/>
              </w:rPr>
              <w:t>独自ドメイン取得及び名前解決</w:t>
            </w:r>
            <w:r w:rsidR="0076408F">
              <w:rPr>
                <w:noProof/>
                <w:webHidden/>
              </w:rPr>
              <w:tab/>
            </w:r>
            <w:r w:rsidR="0076408F">
              <w:rPr>
                <w:noProof/>
                <w:webHidden/>
              </w:rPr>
              <w:fldChar w:fldCharType="begin"/>
            </w:r>
            <w:r w:rsidR="0076408F">
              <w:rPr>
                <w:noProof/>
                <w:webHidden/>
              </w:rPr>
              <w:instrText xml:space="preserve"> PAGEREF _Toc124835612 \h </w:instrText>
            </w:r>
            <w:r w:rsidR="0076408F">
              <w:rPr>
                <w:noProof/>
                <w:webHidden/>
              </w:rPr>
            </w:r>
            <w:r w:rsidR="0076408F">
              <w:rPr>
                <w:noProof/>
                <w:webHidden/>
              </w:rPr>
              <w:fldChar w:fldCharType="separate"/>
            </w:r>
            <w:r w:rsidR="0076408F">
              <w:rPr>
                <w:noProof/>
                <w:webHidden/>
              </w:rPr>
              <w:t>116</w:t>
            </w:r>
            <w:r w:rsidR="0076408F">
              <w:rPr>
                <w:noProof/>
                <w:webHidden/>
              </w:rPr>
              <w:fldChar w:fldCharType="end"/>
            </w:r>
          </w:hyperlink>
        </w:p>
        <w:p w14:paraId="0CEBE4A3" w14:textId="493EE560" w:rsidR="0076408F" w:rsidRDefault="00DC12C4" w:rsidP="0076408F">
          <w:pPr>
            <w:pStyle w:val="31"/>
            <w:rPr>
              <w:rFonts w:asciiTheme="minorHAnsi" w:eastAsiaTheme="minorEastAsia" w:hAnsiTheme="minorHAnsi"/>
              <w:noProof/>
              <w:sz w:val="21"/>
            </w:rPr>
          </w:pPr>
          <w:hyperlink w:anchor="_Toc124835613" w:history="1">
            <w:r w:rsidR="0076408F" w:rsidRPr="00763600">
              <w:rPr>
                <w:rStyle w:val="af1"/>
                <w:noProof/>
              </w:rPr>
              <w:t>5.4.3</w:t>
            </w:r>
            <w:r w:rsidR="0076408F">
              <w:rPr>
                <w:rFonts w:asciiTheme="minorHAnsi" w:eastAsiaTheme="minorEastAsia" w:hAnsiTheme="minorHAnsi"/>
                <w:noProof/>
                <w:sz w:val="21"/>
              </w:rPr>
              <w:tab/>
            </w:r>
            <w:r w:rsidR="0076408F" w:rsidRPr="00763600">
              <w:rPr>
                <w:rStyle w:val="af1"/>
                <w:noProof/>
              </w:rPr>
              <w:t>SSL証明書設計</w:t>
            </w:r>
            <w:r w:rsidR="0076408F">
              <w:rPr>
                <w:noProof/>
                <w:webHidden/>
              </w:rPr>
              <w:tab/>
            </w:r>
            <w:r w:rsidR="0076408F">
              <w:rPr>
                <w:noProof/>
                <w:webHidden/>
              </w:rPr>
              <w:fldChar w:fldCharType="begin"/>
            </w:r>
            <w:r w:rsidR="0076408F">
              <w:rPr>
                <w:noProof/>
                <w:webHidden/>
              </w:rPr>
              <w:instrText xml:space="preserve"> PAGEREF _Toc124835613 \h </w:instrText>
            </w:r>
            <w:r w:rsidR="0076408F">
              <w:rPr>
                <w:noProof/>
                <w:webHidden/>
              </w:rPr>
            </w:r>
            <w:r w:rsidR="0076408F">
              <w:rPr>
                <w:noProof/>
                <w:webHidden/>
              </w:rPr>
              <w:fldChar w:fldCharType="separate"/>
            </w:r>
            <w:r w:rsidR="0076408F">
              <w:rPr>
                <w:noProof/>
                <w:webHidden/>
              </w:rPr>
              <w:t>116</w:t>
            </w:r>
            <w:r w:rsidR="0076408F">
              <w:rPr>
                <w:noProof/>
                <w:webHidden/>
              </w:rPr>
              <w:fldChar w:fldCharType="end"/>
            </w:r>
          </w:hyperlink>
        </w:p>
        <w:p w14:paraId="50AEE81A" w14:textId="10D7142D" w:rsidR="0076408F" w:rsidRDefault="00DC12C4">
          <w:pPr>
            <w:pStyle w:val="11"/>
            <w:tabs>
              <w:tab w:val="left" w:pos="400"/>
              <w:tab w:val="right" w:leader="dot" w:pos="10762"/>
            </w:tabs>
            <w:rPr>
              <w:rFonts w:asciiTheme="minorHAnsi" w:eastAsiaTheme="minorEastAsia" w:hAnsiTheme="minorHAnsi"/>
              <w:noProof/>
              <w:sz w:val="21"/>
            </w:rPr>
          </w:pPr>
          <w:hyperlink w:anchor="_Toc124835614" w:history="1">
            <w:r w:rsidR="0076408F" w:rsidRPr="00763600">
              <w:rPr>
                <w:rStyle w:val="af1"/>
                <w:noProof/>
              </w:rPr>
              <w:t>6</w:t>
            </w:r>
            <w:r w:rsidR="0076408F">
              <w:rPr>
                <w:rFonts w:asciiTheme="minorHAnsi" w:eastAsiaTheme="minorEastAsia" w:hAnsiTheme="minorHAnsi"/>
                <w:noProof/>
                <w:sz w:val="21"/>
              </w:rPr>
              <w:tab/>
            </w:r>
            <w:r w:rsidR="0076408F" w:rsidRPr="00763600">
              <w:rPr>
                <w:rStyle w:val="af1"/>
                <w:noProof/>
              </w:rPr>
              <w:t>セキュリティ対策</w:t>
            </w:r>
            <w:r w:rsidR="0076408F">
              <w:rPr>
                <w:noProof/>
                <w:webHidden/>
              </w:rPr>
              <w:tab/>
            </w:r>
            <w:r w:rsidR="0076408F">
              <w:rPr>
                <w:noProof/>
                <w:webHidden/>
              </w:rPr>
              <w:fldChar w:fldCharType="begin"/>
            </w:r>
            <w:r w:rsidR="0076408F">
              <w:rPr>
                <w:noProof/>
                <w:webHidden/>
              </w:rPr>
              <w:instrText xml:space="preserve"> PAGEREF _Toc124835614 \h </w:instrText>
            </w:r>
            <w:r w:rsidR="0076408F">
              <w:rPr>
                <w:noProof/>
                <w:webHidden/>
              </w:rPr>
            </w:r>
            <w:r w:rsidR="0076408F">
              <w:rPr>
                <w:noProof/>
                <w:webHidden/>
              </w:rPr>
              <w:fldChar w:fldCharType="separate"/>
            </w:r>
            <w:r w:rsidR="0076408F">
              <w:rPr>
                <w:noProof/>
                <w:webHidden/>
              </w:rPr>
              <w:t>118</w:t>
            </w:r>
            <w:r w:rsidR="0076408F">
              <w:rPr>
                <w:noProof/>
                <w:webHidden/>
              </w:rPr>
              <w:fldChar w:fldCharType="end"/>
            </w:r>
          </w:hyperlink>
        </w:p>
        <w:p w14:paraId="610B11B3" w14:textId="20626D5D" w:rsidR="0076408F" w:rsidRDefault="00DC12C4">
          <w:pPr>
            <w:pStyle w:val="21"/>
            <w:rPr>
              <w:rFonts w:asciiTheme="minorHAnsi" w:eastAsiaTheme="minorEastAsia" w:hAnsiTheme="minorHAnsi"/>
              <w:noProof/>
              <w:sz w:val="21"/>
            </w:rPr>
          </w:pPr>
          <w:hyperlink w:anchor="_Toc124835615" w:history="1">
            <w:r w:rsidR="0076408F" w:rsidRPr="00763600">
              <w:rPr>
                <w:rStyle w:val="af1"/>
                <w:noProof/>
              </w:rPr>
              <w:t>6.1</w:t>
            </w:r>
            <w:r w:rsidR="0076408F">
              <w:rPr>
                <w:rFonts w:asciiTheme="minorHAnsi" w:eastAsiaTheme="minorEastAsia" w:hAnsiTheme="minorHAnsi"/>
                <w:noProof/>
                <w:sz w:val="21"/>
              </w:rPr>
              <w:tab/>
            </w:r>
            <w:r w:rsidR="0076408F" w:rsidRPr="00763600">
              <w:rPr>
                <w:rStyle w:val="af1"/>
                <w:noProof/>
              </w:rPr>
              <w:t>基本方針</w:t>
            </w:r>
            <w:r w:rsidR="0076408F">
              <w:rPr>
                <w:noProof/>
                <w:webHidden/>
              </w:rPr>
              <w:tab/>
            </w:r>
            <w:r w:rsidR="0076408F">
              <w:rPr>
                <w:noProof/>
                <w:webHidden/>
              </w:rPr>
              <w:fldChar w:fldCharType="begin"/>
            </w:r>
            <w:r w:rsidR="0076408F">
              <w:rPr>
                <w:noProof/>
                <w:webHidden/>
              </w:rPr>
              <w:instrText xml:space="preserve"> PAGEREF _Toc124835615 \h </w:instrText>
            </w:r>
            <w:r w:rsidR="0076408F">
              <w:rPr>
                <w:noProof/>
                <w:webHidden/>
              </w:rPr>
            </w:r>
            <w:r w:rsidR="0076408F">
              <w:rPr>
                <w:noProof/>
                <w:webHidden/>
              </w:rPr>
              <w:fldChar w:fldCharType="separate"/>
            </w:r>
            <w:r w:rsidR="0076408F">
              <w:rPr>
                <w:noProof/>
                <w:webHidden/>
              </w:rPr>
              <w:t>118</w:t>
            </w:r>
            <w:r w:rsidR="0076408F">
              <w:rPr>
                <w:noProof/>
                <w:webHidden/>
              </w:rPr>
              <w:fldChar w:fldCharType="end"/>
            </w:r>
          </w:hyperlink>
        </w:p>
        <w:p w14:paraId="00B2DB38" w14:textId="11BD00E6" w:rsidR="0076408F" w:rsidRDefault="00DC12C4">
          <w:pPr>
            <w:pStyle w:val="21"/>
            <w:rPr>
              <w:rFonts w:asciiTheme="minorHAnsi" w:eastAsiaTheme="minorEastAsia" w:hAnsiTheme="minorHAnsi"/>
              <w:noProof/>
              <w:sz w:val="21"/>
            </w:rPr>
          </w:pPr>
          <w:hyperlink w:anchor="_Toc124835616" w:history="1">
            <w:r w:rsidR="0076408F" w:rsidRPr="00763600">
              <w:rPr>
                <w:rStyle w:val="af1"/>
                <w:noProof/>
              </w:rPr>
              <w:t>6.2</w:t>
            </w:r>
            <w:r w:rsidR="0076408F">
              <w:rPr>
                <w:rFonts w:asciiTheme="minorHAnsi" w:eastAsiaTheme="minorEastAsia" w:hAnsiTheme="minorHAnsi"/>
                <w:noProof/>
                <w:sz w:val="21"/>
              </w:rPr>
              <w:tab/>
            </w:r>
            <w:r w:rsidR="0076408F" w:rsidRPr="00763600">
              <w:rPr>
                <w:rStyle w:val="af1"/>
                <w:noProof/>
              </w:rPr>
              <w:t>保護対象の定義</w:t>
            </w:r>
            <w:r w:rsidR="0076408F">
              <w:rPr>
                <w:noProof/>
                <w:webHidden/>
              </w:rPr>
              <w:tab/>
            </w:r>
            <w:r w:rsidR="0076408F">
              <w:rPr>
                <w:noProof/>
                <w:webHidden/>
              </w:rPr>
              <w:fldChar w:fldCharType="begin"/>
            </w:r>
            <w:r w:rsidR="0076408F">
              <w:rPr>
                <w:noProof/>
                <w:webHidden/>
              </w:rPr>
              <w:instrText xml:space="preserve"> PAGEREF _Toc124835616 \h </w:instrText>
            </w:r>
            <w:r w:rsidR="0076408F">
              <w:rPr>
                <w:noProof/>
                <w:webHidden/>
              </w:rPr>
            </w:r>
            <w:r w:rsidR="0076408F">
              <w:rPr>
                <w:noProof/>
                <w:webHidden/>
              </w:rPr>
              <w:fldChar w:fldCharType="separate"/>
            </w:r>
            <w:r w:rsidR="0076408F">
              <w:rPr>
                <w:noProof/>
                <w:webHidden/>
              </w:rPr>
              <w:t>118</w:t>
            </w:r>
            <w:r w:rsidR="0076408F">
              <w:rPr>
                <w:noProof/>
                <w:webHidden/>
              </w:rPr>
              <w:fldChar w:fldCharType="end"/>
            </w:r>
          </w:hyperlink>
        </w:p>
        <w:p w14:paraId="6890A8FE" w14:textId="1542E1F1" w:rsidR="0076408F" w:rsidRDefault="00DC12C4">
          <w:pPr>
            <w:pStyle w:val="21"/>
            <w:rPr>
              <w:rFonts w:asciiTheme="minorHAnsi" w:eastAsiaTheme="minorEastAsia" w:hAnsiTheme="minorHAnsi"/>
              <w:noProof/>
              <w:sz w:val="21"/>
            </w:rPr>
          </w:pPr>
          <w:hyperlink w:anchor="_Toc124835617" w:history="1">
            <w:r w:rsidR="0076408F" w:rsidRPr="00763600">
              <w:rPr>
                <w:rStyle w:val="af1"/>
                <w:noProof/>
              </w:rPr>
              <w:t>6.3</w:t>
            </w:r>
            <w:r w:rsidR="0076408F">
              <w:rPr>
                <w:rFonts w:asciiTheme="minorHAnsi" w:eastAsiaTheme="minorEastAsia" w:hAnsiTheme="minorHAnsi"/>
                <w:noProof/>
                <w:sz w:val="21"/>
              </w:rPr>
              <w:tab/>
            </w:r>
            <w:r w:rsidR="0076408F" w:rsidRPr="00763600">
              <w:rPr>
                <w:rStyle w:val="af1"/>
                <w:noProof/>
              </w:rPr>
              <w:t>セキュリティ要件対応</w:t>
            </w:r>
            <w:r w:rsidR="0076408F">
              <w:rPr>
                <w:noProof/>
                <w:webHidden/>
              </w:rPr>
              <w:tab/>
            </w:r>
            <w:r w:rsidR="0076408F">
              <w:rPr>
                <w:noProof/>
                <w:webHidden/>
              </w:rPr>
              <w:fldChar w:fldCharType="begin"/>
            </w:r>
            <w:r w:rsidR="0076408F">
              <w:rPr>
                <w:noProof/>
                <w:webHidden/>
              </w:rPr>
              <w:instrText xml:space="preserve"> PAGEREF _Toc124835617 \h </w:instrText>
            </w:r>
            <w:r w:rsidR="0076408F">
              <w:rPr>
                <w:noProof/>
                <w:webHidden/>
              </w:rPr>
            </w:r>
            <w:r w:rsidR="0076408F">
              <w:rPr>
                <w:noProof/>
                <w:webHidden/>
              </w:rPr>
              <w:fldChar w:fldCharType="separate"/>
            </w:r>
            <w:r w:rsidR="0076408F">
              <w:rPr>
                <w:noProof/>
                <w:webHidden/>
              </w:rPr>
              <w:t>118</w:t>
            </w:r>
            <w:r w:rsidR="0076408F">
              <w:rPr>
                <w:noProof/>
                <w:webHidden/>
              </w:rPr>
              <w:fldChar w:fldCharType="end"/>
            </w:r>
          </w:hyperlink>
        </w:p>
        <w:p w14:paraId="10AFF437" w14:textId="5D8C755F" w:rsidR="0076408F" w:rsidRDefault="00DC12C4" w:rsidP="0076408F">
          <w:pPr>
            <w:pStyle w:val="31"/>
            <w:rPr>
              <w:rFonts w:asciiTheme="minorHAnsi" w:eastAsiaTheme="minorEastAsia" w:hAnsiTheme="minorHAnsi"/>
              <w:noProof/>
              <w:sz w:val="21"/>
            </w:rPr>
          </w:pPr>
          <w:hyperlink w:anchor="_Toc124835618" w:history="1">
            <w:r w:rsidR="0076408F" w:rsidRPr="00763600">
              <w:rPr>
                <w:rStyle w:val="af1"/>
                <w:noProof/>
              </w:rPr>
              <w:t>6.3.1</w:t>
            </w:r>
            <w:r w:rsidR="0076408F">
              <w:rPr>
                <w:rFonts w:asciiTheme="minorHAnsi" w:eastAsiaTheme="minorEastAsia" w:hAnsiTheme="minorHAnsi"/>
                <w:noProof/>
                <w:sz w:val="21"/>
              </w:rPr>
              <w:tab/>
            </w:r>
            <w:r w:rsidR="0076408F" w:rsidRPr="00763600">
              <w:rPr>
                <w:rStyle w:val="af1"/>
                <w:noProof/>
              </w:rPr>
              <w:t>想定されるリスク</w:t>
            </w:r>
            <w:r w:rsidR="0076408F">
              <w:rPr>
                <w:noProof/>
                <w:webHidden/>
              </w:rPr>
              <w:tab/>
            </w:r>
            <w:r w:rsidR="0076408F">
              <w:rPr>
                <w:noProof/>
                <w:webHidden/>
              </w:rPr>
              <w:fldChar w:fldCharType="begin"/>
            </w:r>
            <w:r w:rsidR="0076408F">
              <w:rPr>
                <w:noProof/>
                <w:webHidden/>
              </w:rPr>
              <w:instrText xml:space="preserve"> PAGEREF _Toc124835618 \h </w:instrText>
            </w:r>
            <w:r w:rsidR="0076408F">
              <w:rPr>
                <w:noProof/>
                <w:webHidden/>
              </w:rPr>
            </w:r>
            <w:r w:rsidR="0076408F">
              <w:rPr>
                <w:noProof/>
                <w:webHidden/>
              </w:rPr>
              <w:fldChar w:fldCharType="separate"/>
            </w:r>
            <w:r w:rsidR="0076408F">
              <w:rPr>
                <w:noProof/>
                <w:webHidden/>
              </w:rPr>
              <w:t>118</w:t>
            </w:r>
            <w:r w:rsidR="0076408F">
              <w:rPr>
                <w:noProof/>
                <w:webHidden/>
              </w:rPr>
              <w:fldChar w:fldCharType="end"/>
            </w:r>
          </w:hyperlink>
        </w:p>
        <w:p w14:paraId="49389C0D" w14:textId="02BB0163" w:rsidR="0076408F" w:rsidRDefault="00DC12C4" w:rsidP="0076408F">
          <w:pPr>
            <w:pStyle w:val="31"/>
            <w:rPr>
              <w:rFonts w:asciiTheme="minorHAnsi" w:eastAsiaTheme="minorEastAsia" w:hAnsiTheme="minorHAnsi"/>
              <w:noProof/>
              <w:sz w:val="21"/>
            </w:rPr>
          </w:pPr>
          <w:hyperlink w:anchor="_Toc124835619" w:history="1">
            <w:r w:rsidR="0076408F" w:rsidRPr="00763600">
              <w:rPr>
                <w:rStyle w:val="af1"/>
                <w:noProof/>
              </w:rPr>
              <w:t>6.3.2</w:t>
            </w:r>
            <w:r w:rsidR="0076408F">
              <w:rPr>
                <w:rFonts w:asciiTheme="minorHAnsi" w:eastAsiaTheme="minorEastAsia" w:hAnsiTheme="minorHAnsi"/>
                <w:noProof/>
                <w:sz w:val="21"/>
              </w:rPr>
              <w:tab/>
            </w:r>
            <w:r w:rsidR="0076408F" w:rsidRPr="00763600">
              <w:rPr>
                <w:rStyle w:val="af1"/>
                <w:noProof/>
              </w:rPr>
              <w:t>リスク分類の定義</w:t>
            </w:r>
            <w:r w:rsidR="0076408F">
              <w:rPr>
                <w:noProof/>
                <w:webHidden/>
              </w:rPr>
              <w:tab/>
            </w:r>
            <w:r w:rsidR="0076408F">
              <w:rPr>
                <w:noProof/>
                <w:webHidden/>
              </w:rPr>
              <w:fldChar w:fldCharType="begin"/>
            </w:r>
            <w:r w:rsidR="0076408F">
              <w:rPr>
                <w:noProof/>
                <w:webHidden/>
              </w:rPr>
              <w:instrText xml:space="preserve"> PAGEREF _Toc124835619 \h </w:instrText>
            </w:r>
            <w:r w:rsidR="0076408F">
              <w:rPr>
                <w:noProof/>
                <w:webHidden/>
              </w:rPr>
            </w:r>
            <w:r w:rsidR="0076408F">
              <w:rPr>
                <w:noProof/>
                <w:webHidden/>
              </w:rPr>
              <w:fldChar w:fldCharType="separate"/>
            </w:r>
            <w:r w:rsidR="0076408F">
              <w:rPr>
                <w:noProof/>
                <w:webHidden/>
              </w:rPr>
              <w:t>119</w:t>
            </w:r>
            <w:r w:rsidR="0076408F">
              <w:rPr>
                <w:noProof/>
                <w:webHidden/>
              </w:rPr>
              <w:fldChar w:fldCharType="end"/>
            </w:r>
          </w:hyperlink>
        </w:p>
        <w:p w14:paraId="1BC76FCC" w14:textId="6F877779" w:rsidR="0076408F" w:rsidRDefault="00DC12C4" w:rsidP="0076408F">
          <w:pPr>
            <w:pStyle w:val="31"/>
            <w:rPr>
              <w:rFonts w:asciiTheme="minorHAnsi" w:eastAsiaTheme="minorEastAsia" w:hAnsiTheme="minorHAnsi"/>
              <w:noProof/>
              <w:sz w:val="21"/>
            </w:rPr>
          </w:pPr>
          <w:hyperlink w:anchor="_Toc124835620" w:history="1">
            <w:r w:rsidR="0076408F" w:rsidRPr="00763600">
              <w:rPr>
                <w:rStyle w:val="af1"/>
                <w:noProof/>
              </w:rPr>
              <w:t>6.3.3</w:t>
            </w:r>
            <w:r w:rsidR="0076408F">
              <w:rPr>
                <w:rFonts w:asciiTheme="minorHAnsi" w:eastAsiaTheme="minorEastAsia" w:hAnsiTheme="minorHAnsi"/>
                <w:noProof/>
                <w:sz w:val="21"/>
              </w:rPr>
              <w:tab/>
            </w:r>
            <w:r w:rsidR="0076408F" w:rsidRPr="00763600">
              <w:rPr>
                <w:rStyle w:val="af1"/>
                <w:noProof/>
              </w:rPr>
              <w:t>対策適用箇所一覧</w:t>
            </w:r>
            <w:r w:rsidR="0076408F">
              <w:rPr>
                <w:noProof/>
                <w:webHidden/>
              </w:rPr>
              <w:tab/>
            </w:r>
            <w:r w:rsidR="0076408F">
              <w:rPr>
                <w:noProof/>
                <w:webHidden/>
              </w:rPr>
              <w:fldChar w:fldCharType="begin"/>
            </w:r>
            <w:r w:rsidR="0076408F">
              <w:rPr>
                <w:noProof/>
                <w:webHidden/>
              </w:rPr>
              <w:instrText xml:space="preserve"> PAGEREF _Toc124835620 \h </w:instrText>
            </w:r>
            <w:r w:rsidR="0076408F">
              <w:rPr>
                <w:noProof/>
                <w:webHidden/>
              </w:rPr>
            </w:r>
            <w:r w:rsidR="0076408F">
              <w:rPr>
                <w:noProof/>
                <w:webHidden/>
              </w:rPr>
              <w:fldChar w:fldCharType="separate"/>
            </w:r>
            <w:r w:rsidR="0076408F">
              <w:rPr>
                <w:noProof/>
                <w:webHidden/>
              </w:rPr>
              <w:t>120</w:t>
            </w:r>
            <w:r w:rsidR="0076408F">
              <w:rPr>
                <w:noProof/>
                <w:webHidden/>
              </w:rPr>
              <w:fldChar w:fldCharType="end"/>
            </w:r>
          </w:hyperlink>
        </w:p>
        <w:p w14:paraId="4D18AD1D" w14:textId="69363129" w:rsidR="0076408F" w:rsidRDefault="00DC12C4" w:rsidP="0076408F">
          <w:pPr>
            <w:pStyle w:val="31"/>
            <w:rPr>
              <w:rFonts w:asciiTheme="minorHAnsi" w:eastAsiaTheme="minorEastAsia" w:hAnsiTheme="minorHAnsi"/>
              <w:noProof/>
              <w:sz w:val="21"/>
            </w:rPr>
          </w:pPr>
          <w:hyperlink w:anchor="_Toc124835621" w:history="1">
            <w:r w:rsidR="0076408F" w:rsidRPr="00763600">
              <w:rPr>
                <w:rStyle w:val="af1"/>
                <w:noProof/>
              </w:rPr>
              <w:t>6.3.4</w:t>
            </w:r>
            <w:r w:rsidR="0076408F">
              <w:rPr>
                <w:rFonts w:asciiTheme="minorHAnsi" w:eastAsiaTheme="minorEastAsia" w:hAnsiTheme="minorHAnsi"/>
                <w:noProof/>
                <w:sz w:val="21"/>
              </w:rPr>
              <w:tab/>
            </w:r>
            <w:r w:rsidR="0076408F" w:rsidRPr="00763600">
              <w:rPr>
                <w:rStyle w:val="af1"/>
                <w:noProof/>
              </w:rPr>
              <w:t>セキュリティ対策</w:t>
            </w:r>
            <w:r w:rsidR="0076408F">
              <w:rPr>
                <w:noProof/>
                <w:webHidden/>
              </w:rPr>
              <w:tab/>
            </w:r>
            <w:r w:rsidR="0076408F">
              <w:rPr>
                <w:noProof/>
                <w:webHidden/>
              </w:rPr>
              <w:fldChar w:fldCharType="begin"/>
            </w:r>
            <w:r w:rsidR="0076408F">
              <w:rPr>
                <w:noProof/>
                <w:webHidden/>
              </w:rPr>
              <w:instrText xml:space="preserve"> PAGEREF _Toc124835621 \h </w:instrText>
            </w:r>
            <w:r w:rsidR="0076408F">
              <w:rPr>
                <w:noProof/>
                <w:webHidden/>
              </w:rPr>
            </w:r>
            <w:r w:rsidR="0076408F">
              <w:rPr>
                <w:noProof/>
                <w:webHidden/>
              </w:rPr>
              <w:fldChar w:fldCharType="separate"/>
            </w:r>
            <w:r w:rsidR="0076408F">
              <w:rPr>
                <w:noProof/>
                <w:webHidden/>
              </w:rPr>
              <w:t>121</w:t>
            </w:r>
            <w:r w:rsidR="0076408F">
              <w:rPr>
                <w:noProof/>
                <w:webHidden/>
              </w:rPr>
              <w:fldChar w:fldCharType="end"/>
            </w:r>
          </w:hyperlink>
        </w:p>
        <w:p w14:paraId="46B620BB" w14:textId="0C4D0BDF" w:rsidR="0076408F" w:rsidRDefault="00DC12C4">
          <w:pPr>
            <w:pStyle w:val="11"/>
            <w:tabs>
              <w:tab w:val="left" w:pos="400"/>
              <w:tab w:val="right" w:leader="dot" w:pos="10762"/>
            </w:tabs>
            <w:rPr>
              <w:rFonts w:asciiTheme="minorHAnsi" w:eastAsiaTheme="minorEastAsia" w:hAnsiTheme="minorHAnsi"/>
              <w:noProof/>
              <w:sz w:val="21"/>
            </w:rPr>
          </w:pPr>
          <w:hyperlink w:anchor="_Toc124835622" w:history="1">
            <w:r w:rsidR="0076408F" w:rsidRPr="00763600">
              <w:rPr>
                <w:rStyle w:val="af1"/>
                <w:noProof/>
              </w:rPr>
              <w:t>7</w:t>
            </w:r>
            <w:r w:rsidR="0076408F">
              <w:rPr>
                <w:rFonts w:asciiTheme="minorHAnsi" w:eastAsiaTheme="minorEastAsia" w:hAnsiTheme="minorHAnsi"/>
                <w:noProof/>
                <w:sz w:val="21"/>
              </w:rPr>
              <w:tab/>
            </w:r>
            <w:r w:rsidR="0076408F" w:rsidRPr="00763600">
              <w:rPr>
                <w:rStyle w:val="af1"/>
                <w:noProof/>
              </w:rPr>
              <w:t>バックアップ／リストア設計</w:t>
            </w:r>
            <w:r w:rsidR="0076408F">
              <w:rPr>
                <w:noProof/>
                <w:webHidden/>
              </w:rPr>
              <w:tab/>
            </w:r>
            <w:r w:rsidR="0076408F">
              <w:rPr>
                <w:noProof/>
                <w:webHidden/>
              </w:rPr>
              <w:fldChar w:fldCharType="begin"/>
            </w:r>
            <w:r w:rsidR="0076408F">
              <w:rPr>
                <w:noProof/>
                <w:webHidden/>
              </w:rPr>
              <w:instrText xml:space="preserve"> PAGEREF _Toc124835622 \h </w:instrText>
            </w:r>
            <w:r w:rsidR="0076408F">
              <w:rPr>
                <w:noProof/>
                <w:webHidden/>
              </w:rPr>
            </w:r>
            <w:r w:rsidR="0076408F">
              <w:rPr>
                <w:noProof/>
                <w:webHidden/>
              </w:rPr>
              <w:fldChar w:fldCharType="separate"/>
            </w:r>
            <w:r w:rsidR="0076408F">
              <w:rPr>
                <w:noProof/>
                <w:webHidden/>
              </w:rPr>
              <w:t>125</w:t>
            </w:r>
            <w:r w:rsidR="0076408F">
              <w:rPr>
                <w:noProof/>
                <w:webHidden/>
              </w:rPr>
              <w:fldChar w:fldCharType="end"/>
            </w:r>
          </w:hyperlink>
        </w:p>
        <w:p w14:paraId="54126EB0" w14:textId="5EB587BE" w:rsidR="0076408F" w:rsidRDefault="00DC12C4">
          <w:pPr>
            <w:pStyle w:val="21"/>
            <w:rPr>
              <w:rFonts w:asciiTheme="minorHAnsi" w:eastAsiaTheme="minorEastAsia" w:hAnsiTheme="minorHAnsi"/>
              <w:noProof/>
              <w:sz w:val="21"/>
            </w:rPr>
          </w:pPr>
          <w:hyperlink w:anchor="_Toc124835623" w:history="1">
            <w:r w:rsidR="0076408F" w:rsidRPr="00763600">
              <w:rPr>
                <w:rStyle w:val="af1"/>
                <w:noProof/>
              </w:rPr>
              <w:t>7.1</w:t>
            </w:r>
            <w:r w:rsidR="0076408F">
              <w:rPr>
                <w:rFonts w:asciiTheme="minorHAnsi" w:eastAsiaTheme="minorEastAsia" w:hAnsiTheme="minorHAnsi"/>
                <w:noProof/>
                <w:sz w:val="21"/>
              </w:rPr>
              <w:tab/>
            </w:r>
            <w:r w:rsidR="0076408F" w:rsidRPr="00763600">
              <w:rPr>
                <w:rStyle w:val="af1"/>
                <w:noProof/>
              </w:rPr>
              <w:t>バックップ／リストア基本方針</w:t>
            </w:r>
            <w:r w:rsidR="0076408F">
              <w:rPr>
                <w:noProof/>
                <w:webHidden/>
              </w:rPr>
              <w:tab/>
            </w:r>
            <w:r w:rsidR="0076408F">
              <w:rPr>
                <w:noProof/>
                <w:webHidden/>
              </w:rPr>
              <w:fldChar w:fldCharType="begin"/>
            </w:r>
            <w:r w:rsidR="0076408F">
              <w:rPr>
                <w:noProof/>
                <w:webHidden/>
              </w:rPr>
              <w:instrText xml:space="preserve"> PAGEREF _Toc124835623 \h </w:instrText>
            </w:r>
            <w:r w:rsidR="0076408F">
              <w:rPr>
                <w:noProof/>
                <w:webHidden/>
              </w:rPr>
            </w:r>
            <w:r w:rsidR="0076408F">
              <w:rPr>
                <w:noProof/>
                <w:webHidden/>
              </w:rPr>
              <w:fldChar w:fldCharType="separate"/>
            </w:r>
            <w:r w:rsidR="0076408F">
              <w:rPr>
                <w:noProof/>
                <w:webHidden/>
              </w:rPr>
              <w:t>125</w:t>
            </w:r>
            <w:r w:rsidR="0076408F">
              <w:rPr>
                <w:noProof/>
                <w:webHidden/>
              </w:rPr>
              <w:fldChar w:fldCharType="end"/>
            </w:r>
          </w:hyperlink>
        </w:p>
        <w:p w14:paraId="622D3E16" w14:textId="2C5D00C1" w:rsidR="0076408F" w:rsidRDefault="00DC12C4">
          <w:pPr>
            <w:pStyle w:val="21"/>
            <w:rPr>
              <w:rFonts w:asciiTheme="minorHAnsi" w:eastAsiaTheme="minorEastAsia" w:hAnsiTheme="minorHAnsi"/>
              <w:noProof/>
              <w:sz w:val="21"/>
            </w:rPr>
          </w:pPr>
          <w:hyperlink w:anchor="_Toc124835624" w:history="1">
            <w:r w:rsidR="0076408F" w:rsidRPr="00763600">
              <w:rPr>
                <w:rStyle w:val="af1"/>
                <w:noProof/>
              </w:rPr>
              <w:t>7.2</w:t>
            </w:r>
            <w:r w:rsidR="0076408F">
              <w:rPr>
                <w:rFonts w:asciiTheme="minorHAnsi" w:eastAsiaTheme="minorEastAsia" w:hAnsiTheme="minorHAnsi"/>
                <w:noProof/>
                <w:sz w:val="21"/>
              </w:rPr>
              <w:tab/>
            </w:r>
            <w:r w:rsidR="0076408F" w:rsidRPr="00763600">
              <w:rPr>
                <w:rStyle w:val="af1"/>
                <w:noProof/>
              </w:rPr>
              <w:t>システム</w:t>
            </w:r>
            <w:r w:rsidR="0076408F">
              <w:rPr>
                <w:noProof/>
                <w:webHidden/>
              </w:rPr>
              <w:tab/>
            </w:r>
            <w:r w:rsidR="0076408F">
              <w:rPr>
                <w:noProof/>
                <w:webHidden/>
              </w:rPr>
              <w:fldChar w:fldCharType="begin"/>
            </w:r>
            <w:r w:rsidR="0076408F">
              <w:rPr>
                <w:noProof/>
                <w:webHidden/>
              </w:rPr>
              <w:instrText xml:space="preserve"> PAGEREF _Toc124835624 \h </w:instrText>
            </w:r>
            <w:r w:rsidR="0076408F">
              <w:rPr>
                <w:noProof/>
                <w:webHidden/>
              </w:rPr>
            </w:r>
            <w:r w:rsidR="0076408F">
              <w:rPr>
                <w:noProof/>
                <w:webHidden/>
              </w:rPr>
              <w:fldChar w:fldCharType="separate"/>
            </w:r>
            <w:r w:rsidR="0076408F">
              <w:rPr>
                <w:noProof/>
                <w:webHidden/>
              </w:rPr>
              <w:t>126</w:t>
            </w:r>
            <w:r w:rsidR="0076408F">
              <w:rPr>
                <w:noProof/>
                <w:webHidden/>
              </w:rPr>
              <w:fldChar w:fldCharType="end"/>
            </w:r>
          </w:hyperlink>
        </w:p>
        <w:p w14:paraId="7CB3BE43" w14:textId="06290A07" w:rsidR="0076408F" w:rsidRDefault="00DC12C4" w:rsidP="0076408F">
          <w:pPr>
            <w:pStyle w:val="31"/>
            <w:rPr>
              <w:rFonts w:asciiTheme="minorHAnsi" w:eastAsiaTheme="minorEastAsia" w:hAnsiTheme="minorHAnsi"/>
              <w:noProof/>
              <w:sz w:val="21"/>
            </w:rPr>
          </w:pPr>
          <w:hyperlink w:anchor="_Toc124835625" w:history="1">
            <w:r w:rsidR="0076408F" w:rsidRPr="00763600">
              <w:rPr>
                <w:rStyle w:val="af1"/>
                <w:noProof/>
              </w:rPr>
              <w:t>7.2.1</w:t>
            </w:r>
            <w:r w:rsidR="0076408F">
              <w:rPr>
                <w:rFonts w:asciiTheme="minorHAnsi" w:eastAsiaTheme="minorEastAsia" w:hAnsiTheme="minorHAnsi"/>
                <w:noProof/>
                <w:sz w:val="21"/>
              </w:rPr>
              <w:tab/>
            </w:r>
            <w:r w:rsidR="0076408F" w:rsidRPr="00763600">
              <w:rPr>
                <w:rStyle w:val="af1"/>
                <w:noProof/>
              </w:rPr>
              <w:t>EC２</w:t>
            </w:r>
            <w:r w:rsidR="0076408F">
              <w:rPr>
                <w:noProof/>
                <w:webHidden/>
              </w:rPr>
              <w:tab/>
            </w:r>
            <w:r w:rsidR="0076408F">
              <w:rPr>
                <w:noProof/>
                <w:webHidden/>
              </w:rPr>
              <w:fldChar w:fldCharType="begin"/>
            </w:r>
            <w:r w:rsidR="0076408F">
              <w:rPr>
                <w:noProof/>
                <w:webHidden/>
              </w:rPr>
              <w:instrText xml:space="preserve"> PAGEREF _Toc124835625 \h </w:instrText>
            </w:r>
            <w:r w:rsidR="0076408F">
              <w:rPr>
                <w:noProof/>
                <w:webHidden/>
              </w:rPr>
            </w:r>
            <w:r w:rsidR="0076408F">
              <w:rPr>
                <w:noProof/>
                <w:webHidden/>
              </w:rPr>
              <w:fldChar w:fldCharType="separate"/>
            </w:r>
            <w:r w:rsidR="0076408F">
              <w:rPr>
                <w:noProof/>
                <w:webHidden/>
              </w:rPr>
              <w:t>126</w:t>
            </w:r>
            <w:r w:rsidR="0076408F">
              <w:rPr>
                <w:noProof/>
                <w:webHidden/>
              </w:rPr>
              <w:fldChar w:fldCharType="end"/>
            </w:r>
          </w:hyperlink>
        </w:p>
        <w:p w14:paraId="1696FC3D" w14:textId="6AEDC8E8" w:rsidR="0076408F" w:rsidRDefault="00DC12C4">
          <w:pPr>
            <w:pStyle w:val="21"/>
            <w:rPr>
              <w:rFonts w:asciiTheme="minorHAnsi" w:eastAsiaTheme="minorEastAsia" w:hAnsiTheme="minorHAnsi"/>
              <w:noProof/>
              <w:sz w:val="21"/>
            </w:rPr>
          </w:pPr>
          <w:hyperlink w:anchor="_Toc124835626" w:history="1">
            <w:r w:rsidR="0076408F" w:rsidRPr="00763600">
              <w:rPr>
                <w:rStyle w:val="af1"/>
                <w:noProof/>
              </w:rPr>
              <w:t>7.3</w:t>
            </w:r>
            <w:r w:rsidR="0076408F">
              <w:rPr>
                <w:rFonts w:asciiTheme="minorHAnsi" w:eastAsiaTheme="minorEastAsia" w:hAnsiTheme="minorHAnsi"/>
                <w:noProof/>
                <w:sz w:val="21"/>
              </w:rPr>
              <w:tab/>
            </w:r>
            <w:r w:rsidR="0076408F" w:rsidRPr="00763600">
              <w:rPr>
                <w:rStyle w:val="af1"/>
                <w:noProof/>
              </w:rPr>
              <w:t>データ</w:t>
            </w:r>
            <w:r w:rsidR="0076408F">
              <w:rPr>
                <w:noProof/>
                <w:webHidden/>
              </w:rPr>
              <w:tab/>
            </w:r>
            <w:r w:rsidR="0076408F">
              <w:rPr>
                <w:noProof/>
                <w:webHidden/>
              </w:rPr>
              <w:fldChar w:fldCharType="begin"/>
            </w:r>
            <w:r w:rsidR="0076408F">
              <w:rPr>
                <w:noProof/>
                <w:webHidden/>
              </w:rPr>
              <w:instrText xml:space="preserve"> PAGEREF _Toc124835626 \h </w:instrText>
            </w:r>
            <w:r w:rsidR="0076408F">
              <w:rPr>
                <w:noProof/>
                <w:webHidden/>
              </w:rPr>
            </w:r>
            <w:r w:rsidR="0076408F">
              <w:rPr>
                <w:noProof/>
                <w:webHidden/>
              </w:rPr>
              <w:fldChar w:fldCharType="separate"/>
            </w:r>
            <w:r w:rsidR="0076408F">
              <w:rPr>
                <w:noProof/>
                <w:webHidden/>
              </w:rPr>
              <w:t>127</w:t>
            </w:r>
            <w:r w:rsidR="0076408F">
              <w:rPr>
                <w:noProof/>
                <w:webHidden/>
              </w:rPr>
              <w:fldChar w:fldCharType="end"/>
            </w:r>
          </w:hyperlink>
        </w:p>
        <w:p w14:paraId="39577937" w14:textId="6338ADB1" w:rsidR="0076408F" w:rsidRDefault="00DC12C4" w:rsidP="0076408F">
          <w:pPr>
            <w:pStyle w:val="31"/>
            <w:rPr>
              <w:rFonts w:asciiTheme="minorHAnsi" w:eastAsiaTheme="minorEastAsia" w:hAnsiTheme="minorHAnsi"/>
              <w:noProof/>
              <w:sz w:val="21"/>
            </w:rPr>
          </w:pPr>
          <w:hyperlink w:anchor="_Toc124835627" w:history="1">
            <w:r w:rsidR="0076408F" w:rsidRPr="00763600">
              <w:rPr>
                <w:rStyle w:val="af1"/>
                <w:noProof/>
              </w:rPr>
              <w:t>7.3.1</w:t>
            </w:r>
            <w:r w:rsidR="0076408F">
              <w:rPr>
                <w:rFonts w:asciiTheme="minorHAnsi" w:eastAsiaTheme="minorEastAsia" w:hAnsiTheme="minorHAnsi"/>
                <w:noProof/>
                <w:sz w:val="21"/>
              </w:rPr>
              <w:tab/>
            </w:r>
            <w:r w:rsidR="0076408F" w:rsidRPr="00763600">
              <w:rPr>
                <w:rStyle w:val="af1"/>
                <w:noProof/>
              </w:rPr>
              <w:t>Amazon Aurora</w:t>
            </w:r>
            <w:r w:rsidR="0076408F">
              <w:rPr>
                <w:noProof/>
                <w:webHidden/>
              </w:rPr>
              <w:tab/>
            </w:r>
            <w:r w:rsidR="0076408F">
              <w:rPr>
                <w:noProof/>
                <w:webHidden/>
              </w:rPr>
              <w:fldChar w:fldCharType="begin"/>
            </w:r>
            <w:r w:rsidR="0076408F">
              <w:rPr>
                <w:noProof/>
                <w:webHidden/>
              </w:rPr>
              <w:instrText xml:space="preserve"> PAGEREF _Toc124835627 \h </w:instrText>
            </w:r>
            <w:r w:rsidR="0076408F">
              <w:rPr>
                <w:noProof/>
                <w:webHidden/>
              </w:rPr>
            </w:r>
            <w:r w:rsidR="0076408F">
              <w:rPr>
                <w:noProof/>
                <w:webHidden/>
              </w:rPr>
              <w:fldChar w:fldCharType="separate"/>
            </w:r>
            <w:r w:rsidR="0076408F">
              <w:rPr>
                <w:noProof/>
                <w:webHidden/>
              </w:rPr>
              <w:t>127</w:t>
            </w:r>
            <w:r w:rsidR="0076408F">
              <w:rPr>
                <w:noProof/>
                <w:webHidden/>
              </w:rPr>
              <w:fldChar w:fldCharType="end"/>
            </w:r>
          </w:hyperlink>
        </w:p>
        <w:p w14:paraId="6BD210A3" w14:textId="1AFEB362" w:rsidR="0076408F" w:rsidRDefault="00DC12C4" w:rsidP="0076408F">
          <w:pPr>
            <w:pStyle w:val="31"/>
            <w:rPr>
              <w:rFonts w:asciiTheme="minorHAnsi" w:eastAsiaTheme="minorEastAsia" w:hAnsiTheme="minorHAnsi"/>
              <w:noProof/>
              <w:sz w:val="21"/>
            </w:rPr>
          </w:pPr>
          <w:hyperlink w:anchor="_Toc124835628" w:history="1">
            <w:r w:rsidR="0076408F" w:rsidRPr="00763600">
              <w:rPr>
                <w:rStyle w:val="af1"/>
                <w:noProof/>
              </w:rPr>
              <w:t>7.3.2</w:t>
            </w:r>
            <w:r w:rsidR="0076408F">
              <w:rPr>
                <w:rFonts w:asciiTheme="minorHAnsi" w:eastAsiaTheme="minorEastAsia" w:hAnsiTheme="minorHAnsi"/>
                <w:noProof/>
                <w:sz w:val="21"/>
              </w:rPr>
              <w:tab/>
            </w:r>
            <w:r w:rsidR="0076408F" w:rsidRPr="00763600">
              <w:rPr>
                <w:rStyle w:val="af1"/>
                <w:noProof/>
              </w:rPr>
              <w:t>ログ</w:t>
            </w:r>
            <w:r w:rsidR="0076408F">
              <w:rPr>
                <w:noProof/>
                <w:webHidden/>
              </w:rPr>
              <w:tab/>
            </w:r>
            <w:r w:rsidR="0076408F">
              <w:rPr>
                <w:noProof/>
                <w:webHidden/>
              </w:rPr>
              <w:fldChar w:fldCharType="begin"/>
            </w:r>
            <w:r w:rsidR="0076408F">
              <w:rPr>
                <w:noProof/>
                <w:webHidden/>
              </w:rPr>
              <w:instrText xml:space="preserve"> PAGEREF _Toc124835628 \h </w:instrText>
            </w:r>
            <w:r w:rsidR="0076408F">
              <w:rPr>
                <w:noProof/>
                <w:webHidden/>
              </w:rPr>
            </w:r>
            <w:r w:rsidR="0076408F">
              <w:rPr>
                <w:noProof/>
                <w:webHidden/>
              </w:rPr>
              <w:fldChar w:fldCharType="separate"/>
            </w:r>
            <w:r w:rsidR="0076408F">
              <w:rPr>
                <w:noProof/>
                <w:webHidden/>
              </w:rPr>
              <w:t>129</w:t>
            </w:r>
            <w:r w:rsidR="0076408F">
              <w:rPr>
                <w:noProof/>
                <w:webHidden/>
              </w:rPr>
              <w:fldChar w:fldCharType="end"/>
            </w:r>
          </w:hyperlink>
        </w:p>
        <w:p w14:paraId="74D53F5D" w14:textId="7255FE3C" w:rsidR="0076408F" w:rsidRDefault="00DC12C4">
          <w:pPr>
            <w:pStyle w:val="11"/>
            <w:tabs>
              <w:tab w:val="left" w:pos="400"/>
              <w:tab w:val="right" w:leader="dot" w:pos="10762"/>
            </w:tabs>
            <w:rPr>
              <w:rFonts w:asciiTheme="minorHAnsi" w:eastAsiaTheme="minorEastAsia" w:hAnsiTheme="minorHAnsi"/>
              <w:noProof/>
              <w:sz w:val="21"/>
            </w:rPr>
          </w:pPr>
          <w:hyperlink w:anchor="_Toc124835629" w:history="1">
            <w:r w:rsidR="0076408F" w:rsidRPr="00763600">
              <w:rPr>
                <w:rStyle w:val="af1"/>
                <w:noProof/>
              </w:rPr>
              <w:t>8</w:t>
            </w:r>
            <w:r w:rsidR="0076408F">
              <w:rPr>
                <w:rFonts w:asciiTheme="minorHAnsi" w:eastAsiaTheme="minorEastAsia" w:hAnsiTheme="minorHAnsi"/>
                <w:noProof/>
                <w:sz w:val="21"/>
              </w:rPr>
              <w:tab/>
            </w:r>
            <w:r w:rsidR="0076408F" w:rsidRPr="00763600">
              <w:rPr>
                <w:rStyle w:val="af1"/>
                <w:noProof/>
              </w:rPr>
              <w:t>運用設計</w:t>
            </w:r>
            <w:r w:rsidR="0076408F">
              <w:rPr>
                <w:noProof/>
                <w:webHidden/>
              </w:rPr>
              <w:tab/>
            </w:r>
            <w:r w:rsidR="0076408F">
              <w:rPr>
                <w:noProof/>
                <w:webHidden/>
              </w:rPr>
              <w:fldChar w:fldCharType="begin"/>
            </w:r>
            <w:r w:rsidR="0076408F">
              <w:rPr>
                <w:noProof/>
                <w:webHidden/>
              </w:rPr>
              <w:instrText xml:space="preserve"> PAGEREF _Toc124835629 \h </w:instrText>
            </w:r>
            <w:r w:rsidR="0076408F">
              <w:rPr>
                <w:noProof/>
                <w:webHidden/>
              </w:rPr>
            </w:r>
            <w:r w:rsidR="0076408F">
              <w:rPr>
                <w:noProof/>
                <w:webHidden/>
              </w:rPr>
              <w:fldChar w:fldCharType="separate"/>
            </w:r>
            <w:r w:rsidR="0076408F">
              <w:rPr>
                <w:noProof/>
                <w:webHidden/>
              </w:rPr>
              <w:t>131</w:t>
            </w:r>
            <w:r w:rsidR="0076408F">
              <w:rPr>
                <w:noProof/>
                <w:webHidden/>
              </w:rPr>
              <w:fldChar w:fldCharType="end"/>
            </w:r>
          </w:hyperlink>
        </w:p>
        <w:p w14:paraId="33ECC042" w14:textId="20B45014" w:rsidR="0076408F" w:rsidRDefault="00DC12C4">
          <w:pPr>
            <w:pStyle w:val="21"/>
            <w:rPr>
              <w:rFonts w:asciiTheme="minorHAnsi" w:eastAsiaTheme="minorEastAsia" w:hAnsiTheme="minorHAnsi"/>
              <w:noProof/>
              <w:sz w:val="21"/>
            </w:rPr>
          </w:pPr>
          <w:hyperlink w:anchor="_Toc124835630" w:history="1">
            <w:r w:rsidR="0076408F" w:rsidRPr="00763600">
              <w:rPr>
                <w:rStyle w:val="af1"/>
                <w:noProof/>
              </w:rPr>
              <w:t>8.1</w:t>
            </w:r>
            <w:r w:rsidR="0076408F">
              <w:rPr>
                <w:rFonts w:asciiTheme="minorHAnsi" w:eastAsiaTheme="minorEastAsia" w:hAnsiTheme="minorHAnsi"/>
                <w:noProof/>
                <w:sz w:val="21"/>
              </w:rPr>
              <w:tab/>
            </w:r>
            <w:r w:rsidR="0076408F" w:rsidRPr="00763600">
              <w:rPr>
                <w:rStyle w:val="af1"/>
                <w:noProof/>
              </w:rPr>
              <w:t>運用全体方針</w:t>
            </w:r>
            <w:r w:rsidR="0076408F">
              <w:rPr>
                <w:noProof/>
                <w:webHidden/>
              </w:rPr>
              <w:tab/>
            </w:r>
            <w:r w:rsidR="0076408F">
              <w:rPr>
                <w:noProof/>
                <w:webHidden/>
              </w:rPr>
              <w:fldChar w:fldCharType="begin"/>
            </w:r>
            <w:r w:rsidR="0076408F">
              <w:rPr>
                <w:noProof/>
                <w:webHidden/>
              </w:rPr>
              <w:instrText xml:space="preserve"> PAGEREF _Toc124835630 \h </w:instrText>
            </w:r>
            <w:r w:rsidR="0076408F">
              <w:rPr>
                <w:noProof/>
                <w:webHidden/>
              </w:rPr>
            </w:r>
            <w:r w:rsidR="0076408F">
              <w:rPr>
                <w:noProof/>
                <w:webHidden/>
              </w:rPr>
              <w:fldChar w:fldCharType="separate"/>
            </w:r>
            <w:r w:rsidR="0076408F">
              <w:rPr>
                <w:noProof/>
                <w:webHidden/>
              </w:rPr>
              <w:t>131</w:t>
            </w:r>
            <w:r w:rsidR="0076408F">
              <w:rPr>
                <w:noProof/>
                <w:webHidden/>
              </w:rPr>
              <w:fldChar w:fldCharType="end"/>
            </w:r>
          </w:hyperlink>
        </w:p>
        <w:p w14:paraId="1C9865FE" w14:textId="2EBF6C8E" w:rsidR="0076408F" w:rsidRDefault="00DC12C4" w:rsidP="0076408F">
          <w:pPr>
            <w:pStyle w:val="31"/>
            <w:rPr>
              <w:rFonts w:asciiTheme="minorHAnsi" w:eastAsiaTheme="minorEastAsia" w:hAnsiTheme="minorHAnsi"/>
              <w:noProof/>
              <w:sz w:val="21"/>
            </w:rPr>
          </w:pPr>
          <w:hyperlink w:anchor="_Toc124835631" w:history="1">
            <w:r w:rsidR="0076408F" w:rsidRPr="00763600">
              <w:rPr>
                <w:rStyle w:val="af1"/>
                <w:noProof/>
              </w:rPr>
              <w:t>8.1.1</w:t>
            </w:r>
            <w:r w:rsidR="0076408F">
              <w:rPr>
                <w:rFonts w:asciiTheme="minorHAnsi" w:eastAsiaTheme="minorEastAsia" w:hAnsiTheme="minorHAnsi"/>
                <w:noProof/>
                <w:sz w:val="21"/>
              </w:rPr>
              <w:tab/>
            </w:r>
            <w:r w:rsidR="0076408F" w:rsidRPr="00763600">
              <w:rPr>
                <w:rStyle w:val="af1"/>
                <w:noProof/>
              </w:rPr>
              <w:t>運用時間</w:t>
            </w:r>
            <w:r w:rsidR="0076408F">
              <w:rPr>
                <w:noProof/>
                <w:webHidden/>
              </w:rPr>
              <w:tab/>
            </w:r>
            <w:r w:rsidR="0076408F">
              <w:rPr>
                <w:noProof/>
                <w:webHidden/>
              </w:rPr>
              <w:fldChar w:fldCharType="begin"/>
            </w:r>
            <w:r w:rsidR="0076408F">
              <w:rPr>
                <w:noProof/>
                <w:webHidden/>
              </w:rPr>
              <w:instrText xml:space="preserve"> PAGEREF _Toc124835631 \h </w:instrText>
            </w:r>
            <w:r w:rsidR="0076408F">
              <w:rPr>
                <w:noProof/>
                <w:webHidden/>
              </w:rPr>
            </w:r>
            <w:r w:rsidR="0076408F">
              <w:rPr>
                <w:noProof/>
                <w:webHidden/>
              </w:rPr>
              <w:fldChar w:fldCharType="separate"/>
            </w:r>
            <w:r w:rsidR="0076408F">
              <w:rPr>
                <w:noProof/>
                <w:webHidden/>
              </w:rPr>
              <w:t>131</w:t>
            </w:r>
            <w:r w:rsidR="0076408F">
              <w:rPr>
                <w:noProof/>
                <w:webHidden/>
              </w:rPr>
              <w:fldChar w:fldCharType="end"/>
            </w:r>
          </w:hyperlink>
        </w:p>
        <w:p w14:paraId="1D8D75BA" w14:textId="1CE91097" w:rsidR="0076408F" w:rsidRDefault="00DC12C4" w:rsidP="0076408F">
          <w:pPr>
            <w:pStyle w:val="31"/>
            <w:rPr>
              <w:rFonts w:asciiTheme="minorHAnsi" w:eastAsiaTheme="minorEastAsia" w:hAnsiTheme="minorHAnsi"/>
              <w:noProof/>
              <w:sz w:val="21"/>
            </w:rPr>
          </w:pPr>
          <w:hyperlink w:anchor="_Toc124835632" w:history="1">
            <w:r w:rsidR="0076408F" w:rsidRPr="00763600">
              <w:rPr>
                <w:rStyle w:val="af1"/>
                <w:noProof/>
              </w:rPr>
              <w:t>8.1.2</w:t>
            </w:r>
            <w:r w:rsidR="0076408F">
              <w:rPr>
                <w:rFonts w:asciiTheme="minorHAnsi" w:eastAsiaTheme="minorEastAsia" w:hAnsiTheme="minorHAnsi"/>
                <w:noProof/>
                <w:sz w:val="21"/>
              </w:rPr>
              <w:tab/>
            </w:r>
            <w:r w:rsidR="0076408F" w:rsidRPr="00763600">
              <w:rPr>
                <w:rStyle w:val="af1"/>
                <w:noProof/>
              </w:rPr>
              <w:t>運用拠点/作業区分</w:t>
            </w:r>
            <w:r w:rsidR="0076408F">
              <w:rPr>
                <w:noProof/>
                <w:webHidden/>
              </w:rPr>
              <w:tab/>
            </w:r>
            <w:r w:rsidR="0076408F">
              <w:rPr>
                <w:noProof/>
                <w:webHidden/>
              </w:rPr>
              <w:fldChar w:fldCharType="begin"/>
            </w:r>
            <w:r w:rsidR="0076408F">
              <w:rPr>
                <w:noProof/>
                <w:webHidden/>
              </w:rPr>
              <w:instrText xml:space="preserve"> PAGEREF _Toc124835632 \h </w:instrText>
            </w:r>
            <w:r w:rsidR="0076408F">
              <w:rPr>
                <w:noProof/>
                <w:webHidden/>
              </w:rPr>
            </w:r>
            <w:r w:rsidR="0076408F">
              <w:rPr>
                <w:noProof/>
                <w:webHidden/>
              </w:rPr>
              <w:fldChar w:fldCharType="separate"/>
            </w:r>
            <w:r w:rsidR="0076408F">
              <w:rPr>
                <w:noProof/>
                <w:webHidden/>
              </w:rPr>
              <w:t>132</w:t>
            </w:r>
            <w:r w:rsidR="0076408F">
              <w:rPr>
                <w:noProof/>
                <w:webHidden/>
              </w:rPr>
              <w:fldChar w:fldCharType="end"/>
            </w:r>
          </w:hyperlink>
        </w:p>
        <w:p w14:paraId="56EA19BD" w14:textId="0505EAF4" w:rsidR="0076408F" w:rsidRDefault="00DC12C4" w:rsidP="0076408F">
          <w:pPr>
            <w:pStyle w:val="31"/>
            <w:rPr>
              <w:rFonts w:asciiTheme="minorHAnsi" w:eastAsiaTheme="minorEastAsia" w:hAnsiTheme="minorHAnsi"/>
              <w:noProof/>
              <w:sz w:val="21"/>
            </w:rPr>
          </w:pPr>
          <w:hyperlink w:anchor="_Toc124835633" w:history="1">
            <w:r w:rsidR="0076408F" w:rsidRPr="00763600">
              <w:rPr>
                <w:rStyle w:val="af1"/>
                <w:noProof/>
              </w:rPr>
              <w:t>8.1.3</w:t>
            </w:r>
            <w:r w:rsidR="0076408F">
              <w:rPr>
                <w:rFonts w:asciiTheme="minorHAnsi" w:eastAsiaTheme="minorEastAsia" w:hAnsiTheme="minorHAnsi"/>
                <w:noProof/>
                <w:sz w:val="21"/>
              </w:rPr>
              <w:tab/>
            </w:r>
            <w:r w:rsidR="0076408F" w:rsidRPr="00763600">
              <w:rPr>
                <w:rStyle w:val="af1"/>
                <w:noProof/>
              </w:rPr>
              <w:t>運用範囲</w:t>
            </w:r>
            <w:r w:rsidR="0076408F">
              <w:rPr>
                <w:noProof/>
                <w:webHidden/>
              </w:rPr>
              <w:tab/>
            </w:r>
            <w:r w:rsidR="0076408F">
              <w:rPr>
                <w:noProof/>
                <w:webHidden/>
              </w:rPr>
              <w:fldChar w:fldCharType="begin"/>
            </w:r>
            <w:r w:rsidR="0076408F">
              <w:rPr>
                <w:noProof/>
                <w:webHidden/>
              </w:rPr>
              <w:instrText xml:space="preserve"> PAGEREF _Toc124835633 \h </w:instrText>
            </w:r>
            <w:r w:rsidR="0076408F">
              <w:rPr>
                <w:noProof/>
                <w:webHidden/>
              </w:rPr>
            </w:r>
            <w:r w:rsidR="0076408F">
              <w:rPr>
                <w:noProof/>
                <w:webHidden/>
              </w:rPr>
              <w:fldChar w:fldCharType="separate"/>
            </w:r>
            <w:r w:rsidR="0076408F">
              <w:rPr>
                <w:noProof/>
                <w:webHidden/>
              </w:rPr>
              <w:t>133</w:t>
            </w:r>
            <w:r w:rsidR="0076408F">
              <w:rPr>
                <w:noProof/>
                <w:webHidden/>
              </w:rPr>
              <w:fldChar w:fldCharType="end"/>
            </w:r>
          </w:hyperlink>
        </w:p>
        <w:p w14:paraId="6DEA5833" w14:textId="3B894D43" w:rsidR="0076408F" w:rsidRDefault="00DC12C4">
          <w:pPr>
            <w:pStyle w:val="21"/>
            <w:rPr>
              <w:rFonts w:asciiTheme="minorHAnsi" w:eastAsiaTheme="minorEastAsia" w:hAnsiTheme="minorHAnsi"/>
              <w:noProof/>
              <w:sz w:val="21"/>
            </w:rPr>
          </w:pPr>
          <w:hyperlink w:anchor="_Toc124835634" w:history="1">
            <w:r w:rsidR="0076408F" w:rsidRPr="00763600">
              <w:rPr>
                <w:rStyle w:val="af1"/>
                <w:noProof/>
              </w:rPr>
              <w:t>8.2</w:t>
            </w:r>
            <w:r w:rsidR="0076408F">
              <w:rPr>
                <w:rFonts w:asciiTheme="minorHAnsi" w:eastAsiaTheme="minorEastAsia" w:hAnsiTheme="minorHAnsi"/>
                <w:noProof/>
                <w:sz w:val="21"/>
              </w:rPr>
              <w:tab/>
            </w:r>
            <w:r w:rsidR="0076408F" w:rsidRPr="00763600">
              <w:rPr>
                <w:rStyle w:val="af1"/>
                <w:noProof/>
              </w:rPr>
              <w:t>運用項目</w:t>
            </w:r>
            <w:r w:rsidR="0076408F">
              <w:rPr>
                <w:noProof/>
                <w:webHidden/>
              </w:rPr>
              <w:tab/>
            </w:r>
            <w:r w:rsidR="0076408F">
              <w:rPr>
                <w:noProof/>
                <w:webHidden/>
              </w:rPr>
              <w:fldChar w:fldCharType="begin"/>
            </w:r>
            <w:r w:rsidR="0076408F">
              <w:rPr>
                <w:noProof/>
                <w:webHidden/>
              </w:rPr>
              <w:instrText xml:space="preserve"> PAGEREF _Toc124835634 \h </w:instrText>
            </w:r>
            <w:r w:rsidR="0076408F">
              <w:rPr>
                <w:noProof/>
                <w:webHidden/>
              </w:rPr>
            </w:r>
            <w:r w:rsidR="0076408F">
              <w:rPr>
                <w:noProof/>
                <w:webHidden/>
              </w:rPr>
              <w:fldChar w:fldCharType="separate"/>
            </w:r>
            <w:r w:rsidR="0076408F">
              <w:rPr>
                <w:noProof/>
                <w:webHidden/>
              </w:rPr>
              <w:t>134</w:t>
            </w:r>
            <w:r w:rsidR="0076408F">
              <w:rPr>
                <w:noProof/>
                <w:webHidden/>
              </w:rPr>
              <w:fldChar w:fldCharType="end"/>
            </w:r>
          </w:hyperlink>
        </w:p>
        <w:p w14:paraId="524695FC" w14:textId="1ACB4755" w:rsidR="0076408F" w:rsidRDefault="00DC12C4" w:rsidP="0076408F">
          <w:pPr>
            <w:pStyle w:val="31"/>
            <w:rPr>
              <w:rFonts w:asciiTheme="minorHAnsi" w:eastAsiaTheme="minorEastAsia" w:hAnsiTheme="minorHAnsi"/>
              <w:noProof/>
              <w:sz w:val="21"/>
            </w:rPr>
          </w:pPr>
          <w:hyperlink w:anchor="_Toc124835635" w:history="1">
            <w:r w:rsidR="0076408F" w:rsidRPr="00763600">
              <w:rPr>
                <w:rStyle w:val="af1"/>
                <w:noProof/>
              </w:rPr>
              <w:t>8.2.1</w:t>
            </w:r>
            <w:r w:rsidR="0076408F">
              <w:rPr>
                <w:rFonts w:asciiTheme="minorHAnsi" w:eastAsiaTheme="minorEastAsia" w:hAnsiTheme="minorHAnsi"/>
                <w:noProof/>
                <w:sz w:val="21"/>
              </w:rPr>
              <w:tab/>
            </w:r>
            <w:r w:rsidR="0076408F" w:rsidRPr="00763600">
              <w:rPr>
                <w:rStyle w:val="af1"/>
                <w:noProof/>
              </w:rPr>
              <w:t>通常／臨時運用項目</w:t>
            </w:r>
            <w:r w:rsidR="0076408F">
              <w:rPr>
                <w:noProof/>
                <w:webHidden/>
              </w:rPr>
              <w:tab/>
            </w:r>
            <w:r w:rsidR="0076408F">
              <w:rPr>
                <w:noProof/>
                <w:webHidden/>
              </w:rPr>
              <w:fldChar w:fldCharType="begin"/>
            </w:r>
            <w:r w:rsidR="0076408F">
              <w:rPr>
                <w:noProof/>
                <w:webHidden/>
              </w:rPr>
              <w:instrText xml:space="preserve"> PAGEREF _Toc124835635 \h </w:instrText>
            </w:r>
            <w:r w:rsidR="0076408F">
              <w:rPr>
                <w:noProof/>
                <w:webHidden/>
              </w:rPr>
            </w:r>
            <w:r w:rsidR="0076408F">
              <w:rPr>
                <w:noProof/>
                <w:webHidden/>
              </w:rPr>
              <w:fldChar w:fldCharType="separate"/>
            </w:r>
            <w:r w:rsidR="0076408F">
              <w:rPr>
                <w:noProof/>
                <w:webHidden/>
              </w:rPr>
              <w:t>134</w:t>
            </w:r>
            <w:r w:rsidR="0076408F">
              <w:rPr>
                <w:noProof/>
                <w:webHidden/>
              </w:rPr>
              <w:fldChar w:fldCharType="end"/>
            </w:r>
          </w:hyperlink>
        </w:p>
        <w:p w14:paraId="78F4CF51" w14:textId="46D9DF5E" w:rsidR="0076408F" w:rsidRDefault="00DC12C4" w:rsidP="0076408F">
          <w:pPr>
            <w:pStyle w:val="31"/>
            <w:rPr>
              <w:rFonts w:asciiTheme="minorHAnsi" w:eastAsiaTheme="minorEastAsia" w:hAnsiTheme="minorHAnsi"/>
              <w:noProof/>
              <w:sz w:val="21"/>
            </w:rPr>
          </w:pPr>
          <w:hyperlink w:anchor="_Toc124835636" w:history="1">
            <w:r w:rsidR="0076408F" w:rsidRPr="00763600">
              <w:rPr>
                <w:rStyle w:val="af1"/>
                <w:noProof/>
              </w:rPr>
              <w:t>8.2.2</w:t>
            </w:r>
            <w:r w:rsidR="0076408F">
              <w:rPr>
                <w:rFonts w:asciiTheme="minorHAnsi" w:eastAsiaTheme="minorEastAsia" w:hAnsiTheme="minorHAnsi"/>
                <w:noProof/>
                <w:sz w:val="21"/>
              </w:rPr>
              <w:tab/>
            </w:r>
            <w:r w:rsidR="0076408F" w:rsidRPr="00763600">
              <w:rPr>
                <w:rStyle w:val="af1"/>
                <w:noProof/>
              </w:rPr>
              <w:t>災対運用項目</w:t>
            </w:r>
            <w:r w:rsidR="0076408F">
              <w:rPr>
                <w:noProof/>
                <w:webHidden/>
              </w:rPr>
              <w:tab/>
            </w:r>
            <w:r w:rsidR="0076408F">
              <w:rPr>
                <w:noProof/>
                <w:webHidden/>
              </w:rPr>
              <w:fldChar w:fldCharType="begin"/>
            </w:r>
            <w:r w:rsidR="0076408F">
              <w:rPr>
                <w:noProof/>
                <w:webHidden/>
              </w:rPr>
              <w:instrText xml:space="preserve"> PAGEREF _Toc124835636 \h </w:instrText>
            </w:r>
            <w:r w:rsidR="0076408F">
              <w:rPr>
                <w:noProof/>
                <w:webHidden/>
              </w:rPr>
            </w:r>
            <w:r w:rsidR="0076408F">
              <w:rPr>
                <w:noProof/>
                <w:webHidden/>
              </w:rPr>
              <w:fldChar w:fldCharType="separate"/>
            </w:r>
            <w:r w:rsidR="0076408F">
              <w:rPr>
                <w:noProof/>
                <w:webHidden/>
              </w:rPr>
              <w:t>136</w:t>
            </w:r>
            <w:r w:rsidR="0076408F">
              <w:rPr>
                <w:noProof/>
                <w:webHidden/>
              </w:rPr>
              <w:fldChar w:fldCharType="end"/>
            </w:r>
          </w:hyperlink>
        </w:p>
        <w:p w14:paraId="62C25068" w14:textId="111A40ED" w:rsidR="0076408F" w:rsidRDefault="00DC12C4">
          <w:pPr>
            <w:pStyle w:val="21"/>
            <w:rPr>
              <w:rFonts w:asciiTheme="minorHAnsi" w:eastAsiaTheme="minorEastAsia" w:hAnsiTheme="minorHAnsi"/>
              <w:noProof/>
              <w:sz w:val="21"/>
            </w:rPr>
          </w:pPr>
          <w:hyperlink w:anchor="_Toc124835637" w:history="1">
            <w:r w:rsidR="0076408F" w:rsidRPr="00763600">
              <w:rPr>
                <w:rStyle w:val="af1"/>
                <w:noProof/>
              </w:rPr>
              <w:t>8.3</w:t>
            </w:r>
            <w:r w:rsidR="0076408F">
              <w:rPr>
                <w:rFonts w:asciiTheme="minorHAnsi" w:eastAsiaTheme="minorEastAsia" w:hAnsiTheme="minorHAnsi"/>
                <w:noProof/>
                <w:sz w:val="21"/>
              </w:rPr>
              <w:tab/>
            </w:r>
            <w:r w:rsidR="0076408F" w:rsidRPr="00763600">
              <w:rPr>
                <w:rStyle w:val="af1"/>
                <w:noProof/>
              </w:rPr>
              <w:t>運用タイムチャート</w:t>
            </w:r>
            <w:r w:rsidR="0076408F">
              <w:rPr>
                <w:noProof/>
                <w:webHidden/>
              </w:rPr>
              <w:tab/>
            </w:r>
            <w:r w:rsidR="0076408F">
              <w:rPr>
                <w:noProof/>
                <w:webHidden/>
              </w:rPr>
              <w:fldChar w:fldCharType="begin"/>
            </w:r>
            <w:r w:rsidR="0076408F">
              <w:rPr>
                <w:noProof/>
                <w:webHidden/>
              </w:rPr>
              <w:instrText xml:space="preserve"> PAGEREF _Toc124835637 \h </w:instrText>
            </w:r>
            <w:r w:rsidR="0076408F">
              <w:rPr>
                <w:noProof/>
                <w:webHidden/>
              </w:rPr>
            </w:r>
            <w:r w:rsidR="0076408F">
              <w:rPr>
                <w:noProof/>
                <w:webHidden/>
              </w:rPr>
              <w:fldChar w:fldCharType="separate"/>
            </w:r>
            <w:r w:rsidR="0076408F">
              <w:rPr>
                <w:noProof/>
                <w:webHidden/>
              </w:rPr>
              <w:t>137</w:t>
            </w:r>
            <w:r w:rsidR="0076408F">
              <w:rPr>
                <w:noProof/>
                <w:webHidden/>
              </w:rPr>
              <w:fldChar w:fldCharType="end"/>
            </w:r>
          </w:hyperlink>
        </w:p>
        <w:p w14:paraId="53939AE5" w14:textId="15C6EB5E" w:rsidR="0076408F" w:rsidRDefault="00DC12C4" w:rsidP="0076408F">
          <w:pPr>
            <w:pStyle w:val="31"/>
            <w:rPr>
              <w:rFonts w:asciiTheme="minorHAnsi" w:eastAsiaTheme="minorEastAsia" w:hAnsiTheme="minorHAnsi"/>
              <w:noProof/>
              <w:sz w:val="21"/>
            </w:rPr>
          </w:pPr>
          <w:hyperlink w:anchor="_Toc124835638" w:history="1">
            <w:r w:rsidR="0076408F" w:rsidRPr="00763600">
              <w:rPr>
                <w:rStyle w:val="af1"/>
                <w:noProof/>
              </w:rPr>
              <w:t>8.3.1</w:t>
            </w:r>
            <w:r w:rsidR="0076408F">
              <w:rPr>
                <w:rFonts w:asciiTheme="minorHAnsi" w:eastAsiaTheme="minorEastAsia" w:hAnsiTheme="minorHAnsi"/>
                <w:noProof/>
                <w:sz w:val="21"/>
              </w:rPr>
              <w:tab/>
            </w:r>
            <w:r w:rsidR="0076408F" w:rsidRPr="00763600">
              <w:rPr>
                <w:rStyle w:val="af1"/>
                <w:noProof/>
              </w:rPr>
              <w:t>本番／臨時運用時タイムチャート</w:t>
            </w:r>
            <w:r w:rsidR="0076408F">
              <w:rPr>
                <w:noProof/>
                <w:webHidden/>
              </w:rPr>
              <w:tab/>
            </w:r>
            <w:r w:rsidR="0076408F">
              <w:rPr>
                <w:noProof/>
                <w:webHidden/>
              </w:rPr>
              <w:fldChar w:fldCharType="begin"/>
            </w:r>
            <w:r w:rsidR="0076408F">
              <w:rPr>
                <w:noProof/>
                <w:webHidden/>
              </w:rPr>
              <w:instrText xml:space="preserve"> PAGEREF _Toc124835638 \h </w:instrText>
            </w:r>
            <w:r w:rsidR="0076408F">
              <w:rPr>
                <w:noProof/>
                <w:webHidden/>
              </w:rPr>
            </w:r>
            <w:r w:rsidR="0076408F">
              <w:rPr>
                <w:noProof/>
                <w:webHidden/>
              </w:rPr>
              <w:fldChar w:fldCharType="separate"/>
            </w:r>
            <w:r w:rsidR="0076408F">
              <w:rPr>
                <w:noProof/>
                <w:webHidden/>
              </w:rPr>
              <w:t>137</w:t>
            </w:r>
            <w:r w:rsidR="0076408F">
              <w:rPr>
                <w:noProof/>
                <w:webHidden/>
              </w:rPr>
              <w:fldChar w:fldCharType="end"/>
            </w:r>
          </w:hyperlink>
        </w:p>
        <w:p w14:paraId="60AA195B" w14:textId="63CB3B48" w:rsidR="0076408F" w:rsidRDefault="00DC12C4" w:rsidP="0076408F">
          <w:pPr>
            <w:pStyle w:val="31"/>
            <w:rPr>
              <w:rFonts w:asciiTheme="minorHAnsi" w:eastAsiaTheme="minorEastAsia" w:hAnsiTheme="minorHAnsi"/>
              <w:noProof/>
              <w:sz w:val="21"/>
            </w:rPr>
          </w:pPr>
          <w:hyperlink w:anchor="_Toc124835639" w:history="1">
            <w:r w:rsidR="0076408F" w:rsidRPr="00763600">
              <w:rPr>
                <w:rStyle w:val="af1"/>
                <w:noProof/>
              </w:rPr>
              <w:t>8.3.2</w:t>
            </w:r>
            <w:r w:rsidR="0076408F">
              <w:rPr>
                <w:rFonts w:asciiTheme="minorHAnsi" w:eastAsiaTheme="minorEastAsia" w:hAnsiTheme="minorHAnsi"/>
                <w:noProof/>
                <w:sz w:val="21"/>
              </w:rPr>
              <w:tab/>
            </w:r>
            <w:r w:rsidR="0076408F" w:rsidRPr="00763600">
              <w:rPr>
                <w:rStyle w:val="af1"/>
                <w:noProof/>
              </w:rPr>
              <w:t>災対運用時タイムチャート</w:t>
            </w:r>
            <w:r w:rsidR="0076408F">
              <w:rPr>
                <w:noProof/>
                <w:webHidden/>
              </w:rPr>
              <w:tab/>
            </w:r>
            <w:r w:rsidR="0076408F">
              <w:rPr>
                <w:noProof/>
                <w:webHidden/>
              </w:rPr>
              <w:fldChar w:fldCharType="begin"/>
            </w:r>
            <w:r w:rsidR="0076408F">
              <w:rPr>
                <w:noProof/>
                <w:webHidden/>
              </w:rPr>
              <w:instrText xml:space="preserve"> PAGEREF _Toc124835639 \h </w:instrText>
            </w:r>
            <w:r w:rsidR="0076408F">
              <w:rPr>
                <w:noProof/>
                <w:webHidden/>
              </w:rPr>
            </w:r>
            <w:r w:rsidR="0076408F">
              <w:rPr>
                <w:noProof/>
                <w:webHidden/>
              </w:rPr>
              <w:fldChar w:fldCharType="separate"/>
            </w:r>
            <w:r w:rsidR="0076408F">
              <w:rPr>
                <w:noProof/>
                <w:webHidden/>
              </w:rPr>
              <w:t>137</w:t>
            </w:r>
            <w:r w:rsidR="0076408F">
              <w:rPr>
                <w:noProof/>
                <w:webHidden/>
              </w:rPr>
              <w:fldChar w:fldCharType="end"/>
            </w:r>
          </w:hyperlink>
        </w:p>
        <w:p w14:paraId="789BB3E9" w14:textId="27BED393" w:rsidR="0076408F" w:rsidRDefault="00DC12C4">
          <w:pPr>
            <w:pStyle w:val="21"/>
            <w:rPr>
              <w:rFonts w:asciiTheme="minorHAnsi" w:eastAsiaTheme="minorEastAsia" w:hAnsiTheme="minorHAnsi"/>
              <w:noProof/>
              <w:sz w:val="21"/>
            </w:rPr>
          </w:pPr>
          <w:hyperlink w:anchor="_Toc124835640" w:history="1">
            <w:r w:rsidR="0076408F" w:rsidRPr="00763600">
              <w:rPr>
                <w:rStyle w:val="af1"/>
                <w:noProof/>
              </w:rPr>
              <w:t>8.4</w:t>
            </w:r>
            <w:r w:rsidR="0076408F">
              <w:rPr>
                <w:rFonts w:asciiTheme="minorHAnsi" w:eastAsiaTheme="minorEastAsia" w:hAnsiTheme="minorHAnsi"/>
                <w:noProof/>
                <w:sz w:val="21"/>
              </w:rPr>
              <w:tab/>
            </w:r>
            <w:r w:rsidR="0076408F" w:rsidRPr="00763600">
              <w:rPr>
                <w:rStyle w:val="af1"/>
                <w:noProof/>
              </w:rPr>
              <w:t>運用項目詳細</w:t>
            </w:r>
            <w:r w:rsidR="0076408F">
              <w:rPr>
                <w:noProof/>
                <w:webHidden/>
              </w:rPr>
              <w:tab/>
            </w:r>
            <w:r w:rsidR="0076408F">
              <w:rPr>
                <w:noProof/>
                <w:webHidden/>
              </w:rPr>
              <w:fldChar w:fldCharType="begin"/>
            </w:r>
            <w:r w:rsidR="0076408F">
              <w:rPr>
                <w:noProof/>
                <w:webHidden/>
              </w:rPr>
              <w:instrText xml:space="preserve"> PAGEREF _Toc124835640 \h </w:instrText>
            </w:r>
            <w:r w:rsidR="0076408F">
              <w:rPr>
                <w:noProof/>
                <w:webHidden/>
              </w:rPr>
            </w:r>
            <w:r w:rsidR="0076408F">
              <w:rPr>
                <w:noProof/>
                <w:webHidden/>
              </w:rPr>
              <w:fldChar w:fldCharType="separate"/>
            </w:r>
            <w:r w:rsidR="0076408F">
              <w:rPr>
                <w:noProof/>
                <w:webHidden/>
              </w:rPr>
              <w:t>138</w:t>
            </w:r>
            <w:r w:rsidR="0076408F">
              <w:rPr>
                <w:noProof/>
                <w:webHidden/>
              </w:rPr>
              <w:fldChar w:fldCharType="end"/>
            </w:r>
          </w:hyperlink>
        </w:p>
        <w:p w14:paraId="0851FB84" w14:textId="0A2FFFF2" w:rsidR="0076408F" w:rsidRDefault="00DC12C4" w:rsidP="0076408F">
          <w:pPr>
            <w:pStyle w:val="31"/>
            <w:rPr>
              <w:rFonts w:asciiTheme="minorHAnsi" w:eastAsiaTheme="minorEastAsia" w:hAnsiTheme="minorHAnsi"/>
              <w:noProof/>
              <w:sz w:val="21"/>
            </w:rPr>
          </w:pPr>
          <w:hyperlink w:anchor="_Toc124835641" w:history="1">
            <w:r w:rsidR="0076408F" w:rsidRPr="00763600">
              <w:rPr>
                <w:rStyle w:val="af1"/>
                <w:noProof/>
              </w:rPr>
              <w:t>8.4.1</w:t>
            </w:r>
            <w:r w:rsidR="0076408F">
              <w:rPr>
                <w:rFonts w:asciiTheme="minorHAnsi" w:eastAsiaTheme="minorEastAsia" w:hAnsiTheme="minorHAnsi"/>
                <w:noProof/>
                <w:sz w:val="21"/>
              </w:rPr>
              <w:tab/>
            </w:r>
            <w:r w:rsidR="0076408F" w:rsidRPr="00763600">
              <w:rPr>
                <w:rStyle w:val="af1"/>
                <w:noProof/>
              </w:rPr>
              <w:t>ジョブ運用</w:t>
            </w:r>
            <w:r w:rsidR="0076408F">
              <w:rPr>
                <w:noProof/>
                <w:webHidden/>
              </w:rPr>
              <w:tab/>
            </w:r>
            <w:r w:rsidR="0076408F">
              <w:rPr>
                <w:noProof/>
                <w:webHidden/>
              </w:rPr>
              <w:fldChar w:fldCharType="begin"/>
            </w:r>
            <w:r w:rsidR="0076408F">
              <w:rPr>
                <w:noProof/>
                <w:webHidden/>
              </w:rPr>
              <w:instrText xml:space="preserve"> PAGEREF _Toc124835641 \h </w:instrText>
            </w:r>
            <w:r w:rsidR="0076408F">
              <w:rPr>
                <w:noProof/>
                <w:webHidden/>
              </w:rPr>
            </w:r>
            <w:r w:rsidR="0076408F">
              <w:rPr>
                <w:noProof/>
                <w:webHidden/>
              </w:rPr>
              <w:fldChar w:fldCharType="separate"/>
            </w:r>
            <w:r w:rsidR="0076408F">
              <w:rPr>
                <w:noProof/>
                <w:webHidden/>
              </w:rPr>
              <w:t>138</w:t>
            </w:r>
            <w:r w:rsidR="0076408F">
              <w:rPr>
                <w:noProof/>
                <w:webHidden/>
              </w:rPr>
              <w:fldChar w:fldCharType="end"/>
            </w:r>
          </w:hyperlink>
        </w:p>
        <w:p w14:paraId="4C2AB2D2" w14:textId="1B31D853" w:rsidR="0076408F" w:rsidRDefault="00DC12C4" w:rsidP="0076408F">
          <w:pPr>
            <w:pStyle w:val="31"/>
            <w:rPr>
              <w:rFonts w:asciiTheme="minorHAnsi" w:eastAsiaTheme="minorEastAsia" w:hAnsiTheme="minorHAnsi"/>
              <w:noProof/>
              <w:sz w:val="21"/>
            </w:rPr>
          </w:pPr>
          <w:hyperlink w:anchor="_Toc124835642" w:history="1">
            <w:r w:rsidR="0076408F" w:rsidRPr="00763600">
              <w:rPr>
                <w:rStyle w:val="af1"/>
                <w:noProof/>
              </w:rPr>
              <w:t>8.4.2</w:t>
            </w:r>
            <w:r w:rsidR="0076408F">
              <w:rPr>
                <w:rFonts w:asciiTheme="minorHAnsi" w:eastAsiaTheme="minorEastAsia" w:hAnsiTheme="minorHAnsi"/>
                <w:noProof/>
                <w:sz w:val="21"/>
              </w:rPr>
              <w:tab/>
            </w:r>
            <w:r w:rsidR="0076408F" w:rsidRPr="00763600">
              <w:rPr>
                <w:rStyle w:val="af1"/>
                <w:noProof/>
              </w:rPr>
              <w:t>時刻同期</w:t>
            </w:r>
            <w:r w:rsidR="0076408F">
              <w:rPr>
                <w:noProof/>
                <w:webHidden/>
              </w:rPr>
              <w:tab/>
            </w:r>
            <w:r w:rsidR="0076408F">
              <w:rPr>
                <w:noProof/>
                <w:webHidden/>
              </w:rPr>
              <w:fldChar w:fldCharType="begin"/>
            </w:r>
            <w:r w:rsidR="0076408F">
              <w:rPr>
                <w:noProof/>
                <w:webHidden/>
              </w:rPr>
              <w:instrText xml:space="preserve"> PAGEREF _Toc124835642 \h </w:instrText>
            </w:r>
            <w:r w:rsidR="0076408F">
              <w:rPr>
                <w:noProof/>
                <w:webHidden/>
              </w:rPr>
            </w:r>
            <w:r w:rsidR="0076408F">
              <w:rPr>
                <w:noProof/>
                <w:webHidden/>
              </w:rPr>
              <w:fldChar w:fldCharType="separate"/>
            </w:r>
            <w:r w:rsidR="0076408F">
              <w:rPr>
                <w:noProof/>
                <w:webHidden/>
              </w:rPr>
              <w:t>143</w:t>
            </w:r>
            <w:r w:rsidR="0076408F">
              <w:rPr>
                <w:noProof/>
                <w:webHidden/>
              </w:rPr>
              <w:fldChar w:fldCharType="end"/>
            </w:r>
          </w:hyperlink>
        </w:p>
        <w:p w14:paraId="1D1B0127" w14:textId="1A319CAE" w:rsidR="0076408F" w:rsidRDefault="00DC12C4" w:rsidP="0076408F">
          <w:pPr>
            <w:pStyle w:val="31"/>
            <w:rPr>
              <w:rFonts w:asciiTheme="minorHAnsi" w:eastAsiaTheme="minorEastAsia" w:hAnsiTheme="minorHAnsi"/>
              <w:noProof/>
              <w:sz w:val="21"/>
            </w:rPr>
          </w:pPr>
          <w:hyperlink w:anchor="_Toc124835643" w:history="1">
            <w:r w:rsidR="0076408F" w:rsidRPr="00763600">
              <w:rPr>
                <w:rStyle w:val="af1"/>
                <w:noProof/>
              </w:rPr>
              <w:t>8.4.3</w:t>
            </w:r>
            <w:r w:rsidR="0076408F">
              <w:rPr>
                <w:rFonts w:asciiTheme="minorHAnsi" w:eastAsiaTheme="minorEastAsia" w:hAnsiTheme="minorHAnsi"/>
                <w:noProof/>
                <w:sz w:val="21"/>
              </w:rPr>
              <w:tab/>
            </w:r>
            <w:r w:rsidR="0076408F" w:rsidRPr="00763600">
              <w:rPr>
                <w:rStyle w:val="af1"/>
                <w:noProof/>
              </w:rPr>
              <w:t>ログ運用</w:t>
            </w:r>
            <w:r w:rsidR="0076408F">
              <w:rPr>
                <w:noProof/>
                <w:webHidden/>
              </w:rPr>
              <w:tab/>
            </w:r>
            <w:r w:rsidR="0076408F">
              <w:rPr>
                <w:noProof/>
                <w:webHidden/>
              </w:rPr>
              <w:fldChar w:fldCharType="begin"/>
            </w:r>
            <w:r w:rsidR="0076408F">
              <w:rPr>
                <w:noProof/>
                <w:webHidden/>
              </w:rPr>
              <w:instrText xml:space="preserve"> PAGEREF _Toc124835643 \h </w:instrText>
            </w:r>
            <w:r w:rsidR="0076408F">
              <w:rPr>
                <w:noProof/>
                <w:webHidden/>
              </w:rPr>
            </w:r>
            <w:r w:rsidR="0076408F">
              <w:rPr>
                <w:noProof/>
                <w:webHidden/>
              </w:rPr>
              <w:fldChar w:fldCharType="separate"/>
            </w:r>
            <w:r w:rsidR="0076408F">
              <w:rPr>
                <w:noProof/>
                <w:webHidden/>
              </w:rPr>
              <w:t>145</w:t>
            </w:r>
            <w:r w:rsidR="0076408F">
              <w:rPr>
                <w:noProof/>
                <w:webHidden/>
              </w:rPr>
              <w:fldChar w:fldCharType="end"/>
            </w:r>
          </w:hyperlink>
        </w:p>
        <w:p w14:paraId="3007E6FF" w14:textId="2C8A888A" w:rsidR="0076408F" w:rsidRDefault="00DC12C4" w:rsidP="0076408F">
          <w:pPr>
            <w:pStyle w:val="31"/>
            <w:rPr>
              <w:rFonts w:asciiTheme="minorHAnsi" w:eastAsiaTheme="minorEastAsia" w:hAnsiTheme="minorHAnsi"/>
              <w:noProof/>
              <w:sz w:val="21"/>
            </w:rPr>
          </w:pPr>
          <w:hyperlink w:anchor="_Toc124835644" w:history="1">
            <w:r w:rsidR="0076408F" w:rsidRPr="00763600">
              <w:rPr>
                <w:rStyle w:val="af1"/>
                <w:noProof/>
              </w:rPr>
              <w:t>8.4.4</w:t>
            </w:r>
            <w:r w:rsidR="0076408F">
              <w:rPr>
                <w:rFonts w:asciiTheme="minorHAnsi" w:eastAsiaTheme="minorEastAsia" w:hAnsiTheme="minorHAnsi"/>
                <w:noProof/>
                <w:sz w:val="21"/>
              </w:rPr>
              <w:tab/>
            </w:r>
            <w:r w:rsidR="0076408F" w:rsidRPr="00763600">
              <w:rPr>
                <w:rStyle w:val="af1"/>
                <w:noProof/>
              </w:rPr>
              <w:t>保守運用</w:t>
            </w:r>
            <w:r w:rsidR="0076408F">
              <w:rPr>
                <w:noProof/>
                <w:webHidden/>
              </w:rPr>
              <w:tab/>
            </w:r>
            <w:r w:rsidR="0076408F">
              <w:rPr>
                <w:noProof/>
                <w:webHidden/>
              </w:rPr>
              <w:fldChar w:fldCharType="begin"/>
            </w:r>
            <w:r w:rsidR="0076408F">
              <w:rPr>
                <w:noProof/>
                <w:webHidden/>
              </w:rPr>
              <w:instrText xml:space="preserve"> PAGEREF _Toc124835644 \h </w:instrText>
            </w:r>
            <w:r w:rsidR="0076408F">
              <w:rPr>
                <w:noProof/>
                <w:webHidden/>
              </w:rPr>
            </w:r>
            <w:r w:rsidR="0076408F">
              <w:rPr>
                <w:noProof/>
                <w:webHidden/>
              </w:rPr>
              <w:fldChar w:fldCharType="separate"/>
            </w:r>
            <w:r w:rsidR="0076408F">
              <w:rPr>
                <w:noProof/>
                <w:webHidden/>
              </w:rPr>
              <w:t>149</w:t>
            </w:r>
            <w:r w:rsidR="0076408F">
              <w:rPr>
                <w:noProof/>
                <w:webHidden/>
              </w:rPr>
              <w:fldChar w:fldCharType="end"/>
            </w:r>
          </w:hyperlink>
        </w:p>
        <w:p w14:paraId="3A359676" w14:textId="72062270" w:rsidR="0076408F" w:rsidRDefault="00DC12C4" w:rsidP="0076408F">
          <w:pPr>
            <w:pStyle w:val="31"/>
            <w:rPr>
              <w:rFonts w:asciiTheme="minorHAnsi" w:eastAsiaTheme="minorEastAsia" w:hAnsiTheme="minorHAnsi"/>
              <w:noProof/>
              <w:sz w:val="21"/>
            </w:rPr>
          </w:pPr>
          <w:hyperlink w:anchor="_Toc124835645" w:history="1">
            <w:r w:rsidR="0076408F" w:rsidRPr="00763600">
              <w:rPr>
                <w:rStyle w:val="af1"/>
                <w:noProof/>
              </w:rPr>
              <w:t>8.4.5</w:t>
            </w:r>
            <w:r w:rsidR="0076408F">
              <w:rPr>
                <w:rFonts w:asciiTheme="minorHAnsi" w:eastAsiaTheme="minorEastAsia" w:hAnsiTheme="minorHAnsi"/>
                <w:noProof/>
                <w:sz w:val="21"/>
              </w:rPr>
              <w:tab/>
            </w:r>
            <w:r w:rsidR="0076408F" w:rsidRPr="00763600">
              <w:rPr>
                <w:rStyle w:val="af1"/>
                <w:noProof/>
              </w:rPr>
              <w:t>監視設計</w:t>
            </w:r>
            <w:r w:rsidR="0076408F">
              <w:rPr>
                <w:noProof/>
                <w:webHidden/>
              </w:rPr>
              <w:tab/>
            </w:r>
            <w:r w:rsidR="0076408F">
              <w:rPr>
                <w:noProof/>
                <w:webHidden/>
              </w:rPr>
              <w:fldChar w:fldCharType="begin"/>
            </w:r>
            <w:r w:rsidR="0076408F">
              <w:rPr>
                <w:noProof/>
                <w:webHidden/>
              </w:rPr>
              <w:instrText xml:space="preserve"> PAGEREF _Toc124835645 \h </w:instrText>
            </w:r>
            <w:r w:rsidR="0076408F">
              <w:rPr>
                <w:noProof/>
                <w:webHidden/>
              </w:rPr>
            </w:r>
            <w:r w:rsidR="0076408F">
              <w:rPr>
                <w:noProof/>
                <w:webHidden/>
              </w:rPr>
              <w:fldChar w:fldCharType="separate"/>
            </w:r>
            <w:r w:rsidR="0076408F">
              <w:rPr>
                <w:noProof/>
                <w:webHidden/>
              </w:rPr>
              <w:t>154</w:t>
            </w:r>
            <w:r w:rsidR="0076408F">
              <w:rPr>
                <w:noProof/>
                <w:webHidden/>
              </w:rPr>
              <w:fldChar w:fldCharType="end"/>
            </w:r>
          </w:hyperlink>
        </w:p>
        <w:p w14:paraId="34D9EDD5" w14:textId="048C830E" w:rsidR="0076408F" w:rsidRDefault="00DC12C4" w:rsidP="0076408F">
          <w:pPr>
            <w:pStyle w:val="31"/>
            <w:rPr>
              <w:rFonts w:asciiTheme="minorHAnsi" w:eastAsiaTheme="minorEastAsia" w:hAnsiTheme="minorHAnsi"/>
              <w:noProof/>
              <w:sz w:val="21"/>
            </w:rPr>
          </w:pPr>
          <w:hyperlink w:anchor="_Toc124835646" w:history="1">
            <w:r w:rsidR="0076408F" w:rsidRPr="00763600">
              <w:rPr>
                <w:rStyle w:val="af1"/>
                <w:noProof/>
              </w:rPr>
              <w:t>8.4.6</w:t>
            </w:r>
            <w:r w:rsidR="0076408F">
              <w:rPr>
                <w:rFonts w:asciiTheme="minorHAnsi" w:eastAsiaTheme="minorEastAsia" w:hAnsiTheme="minorHAnsi"/>
                <w:noProof/>
                <w:sz w:val="21"/>
              </w:rPr>
              <w:tab/>
            </w:r>
            <w:r w:rsidR="0076408F" w:rsidRPr="00763600">
              <w:rPr>
                <w:rStyle w:val="af1"/>
                <w:noProof/>
              </w:rPr>
              <w:t>障害時運用</w:t>
            </w:r>
            <w:r w:rsidR="0076408F">
              <w:rPr>
                <w:noProof/>
                <w:webHidden/>
              </w:rPr>
              <w:tab/>
            </w:r>
            <w:r w:rsidR="0076408F">
              <w:rPr>
                <w:noProof/>
                <w:webHidden/>
              </w:rPr>
              <w:fldChar w:fldCharType="begin"/>
            </w:r>
            <w:r w:rsidR="0076408F">
              <w:rPr>
                <w:noProof/>
                <w:webHidden/>
              </w:rPr>
              <w:instrText xml:space="preserve"> PAGEREF _Toc124835646 \h </w:instrText>
            </w:r>
            <w:r w:rsidR="0076408F">
              <w:rPr>
                <w:noProof/>
                <w:webHidden/>
              </w:rPr>
            </w:r>
            <w:r w:rsidR="0076408F">
              <w:rPr>
                <w:noProof/>
                <w:webHidden/>
              </w:rPr>
              <w:fldChar w:fldCharType="separate"/>
            </w:r>
            <w:r w:rsidR="0076408F">
              <w:rPr>
                <w:noProof/>
                <w:webHidden/>
              </w:rPr>
              <w:t>160</w:t>
            </w:r>
            <w:r w:rsidR="0076408F">
              <w:rPr>
                <w:noProof/>
                <w:webHidden/>
              </w:rPr>
              <w:fldChar w:fldCharType="end"/>
            </w:r>
          </w:hyperlink>
        </w:p>
        <w:p w14:paraId="2785CA5D" w14:textId="00509B36" w:rsidR="0076408F" w:rsidRDefault="00DC12C4" w:rsidP="0076408F">
          <w:pPr>
            <w:pStyle w:val="31"/>
            <w:rPr>
              <w:rFonts w:asciiTheme="minorHAnsi" w:eastAsiaTheme="minorEastAsia" w:hAnsiTheme="minorHAnsi"/>
              <w:noProof/>
              <w:sz w:val="21"/>
            </w:rPr>
          </w:pPr>
          <w:hyperlink w:anchor="_Toc124835647" w:history="1">
            <w:r w:rsidR="0076408F" w:rsidRPr="00763600">
              <w:rPr>
                <w:rStyle w:val="af1"/>
                <w:noProof/>
              </w:rPr>
              <w:t>8.4.7</w:t>
            </w:r>
            <w:r w:rsidR="0076408F">
              <w:rPr>
                <w:rFonts w:asciiTheme="minorHAnsi" w:eastAsiaTheme="minorEastAsia" w:hAnsiTheme="minorHAnsi"/>
                <w:noProof/>
                <w:sz w:val="21"/>
              </w:rPr>
              <w:tab/>
            </w:r>
            <w:r w:rsidR="0076408F" w:rsidRPr="00763600">
              <w:rPr>
                <w:rStyle w:val="af1"/>
                <w:noProof/>
              </w:rPr>
              <w:t>運用・保守体制</w:t>
            </w:r>
            <w:r w:rsidR="0076408F">
              <w:rPr>
                <w:noProof/>
                <w:webHidden/>
              </w:rPr>
              <w:tab/>
            </w:r>
            <w:r w:rsidR="0076408F">
              <w:rPr>
                <w:noProof/>
                <w:webHidden/>
              </w:rPr>
              <w:fldChar w:fldCharType="begin"/>
            </w:r>
            <w:r w:rsidR="0076408F">
              <w:rPr>
                <w:noProof/>
                <w:webHidden/>
              </w:rPr>
              <w:instrText xml:space="preserve"> PAGEREF _Toc124835647 \h </w:instrText>
            </w:r>
            <w:r w:rsidR="0076408F">
              <w:rPr>
                <w:noProof/>
                <w:webHidden/>
              </w:rPr>
            </w:r>
            <w:r w:rsidR="0076408F">
              <w:rPr>
                <w:noProof/>
                <w:webHidden/>
              </w:rPr>
              <w:fldChar w:fldCharType="separate"/>
            </w:r>
            <w:r w:rsidR="0076408F">
              <w:rPr>
                <w:noProof/>
                <w:webHidden/>
              </w:rPr>
              <w:t>163</w:t>
            </w:r>
            <w:r w:rsidR="0076408F">
              <w:rPr>
                <w:noProof/>
                <w:webHidden/>
              </w:rPr>
              <w:fldChar w:fldCharType="end"/>
            </w:r>
          </w:hyperlink>
        </w:p>
        <w:p w14:paraId="52B11E49" w14:textId="6039DBB3" w:rsidR="0076408F" w:rsidRDefault="00DC12C4" w:rsidP="0076408F">
          <w:pPr>
            <w:pStyle w:val="31"/>
            <w:rPr>
              <w:rFonts w:asciiTheme="minorHAnsi" w:eastAsiaTheme="minorEastAsia" w:hAnsiTheme="minorHAnsi"/>
              <w:noProof/>
              <w:sz w:val="21"/>
            </w:rPr>
          </w:pPr>
          <w:hyperlink w:anchor="_Toc124835648" w:history="1">
            <w:r w:rsidR="0076408F" w:rsidRPr="00763600">
              <w:rPr>
                <w:rStyle w:val="af1"/>
                <w:noProof/>
              </w:rPr>
              <w:t>8.4.8</w:t>
            </w:r>
            <w:r w:rsidR="0076408F">
              <w:rPr>
                <w:rFonts w:asciiTheme="minorHAnsi" w:eastAsiaTheme="minorEastAsia" w:hAnsiTheme="minorHAnsi"/>
                <w:noProof/>
                <w:sz w:val="21"/>
              </w:rPr>
              <w:tab/>
            </w:r>
            <w:r w:rsidR="0076408F" w:rsidRPr="00763600">
              <w:rPr>
                <w:rStyle w:val="af1"/>
                <w:noProof/>
              </w:rPr>
              <w:t>月次報告</w:t>
            </w:r>
            <w:r w:rsidR="0076408F">
              <w:rPr>
                <w:noProof/>
                <w:webHidden/>
              </w:rPr>
              <w:tab/>
            </w:r>
            <w:r w:rsidR="0076408F">
              <w:rPr>
                <w:noProof/>
                <w:webHidden/>
              </w:rPr>
              <w:fldChar w:fldCharType="begin"/>
            </w:r>
            <w:r w:rsidR="0076408F">
              <w:rPr>
                <w:noProof/>
                <w:webHidden/>
              </w:rPr>
              <w:instrText xml:space="preserve"> PAGEREF _Toc124835648 \h </w:instrText>
            </w:r>
            <w:r w:rsidR="0076408F">
              <w:rPr>
                <w:noProof/>
                <w:webHidden/>
              </w:rPr>
            </w:r>
            <w:r w:rsidR="0076408F">
              <w:rPr>
                <w:noProof/>
                <w:webHidden/>
              </w:rPr>
              <w:fldChar w:fldCharType="separate"/>
            </w:r>
            <w:r w:rsidR="0076408F">
              <w:rPr>
                <w:noProof/>
                <w:webHidden/>
              </w:rPr>
              <w:t>167</w:t>
            </w:r>
            <w:r w:rsidR="0076408F">
              <w:rPr>
                <w:noProof/>
                <w:webHidden/>
              </w:rPr>
              <w:fldChar w:fldCharType="end"/>
            </w:r>
          </w:hyperlink>
        </w:p>
        <w:p w14:paraId="6FE3C1D0" w14:textId="7F3D6203" w:rsidR="0076408F" w:rsidRDefault="00DC12C4" w:rsidP="0076408F">
          <w:pPr>
            <w:pStyle w:val="31"/>
            <w:rPr>
              <w:rFonts w:asciiTheme="minorHAnsi" w:eastAsiaTheme="minorEastAsia" w:hAnsiTheme="minorHAnsi"/>
              <w:noProof/>
              <w:sz w:val="21"/>
            </w:rPr>
          </w:pPr>
          <w:hyperlink w:anchor="_Toc124835649" w:history="1">
            <w:r w:rsidR="0076408F" w:rsidRPr="00763600">
              <w:rPr>
                <w:rStyle w:val="af1"/>
                <w:noProof/>
              </w:rPr>
              <w:t>8.4.9</w:t>
            </w:r>
            <w:r w:rsidR="0076408F">
              <w:rPr>
                <w:rFonts w:asciiTheme="minorHAnsi" w:eastAsiaTheme="minorEastAsia" w:hAnsiTheme="minorHAnsi"/>
                <w:noProof/>
                <w:sz w:val="21"/>
              </w:rPr>
              <w:tab/>
            </w:r>
            <w:r w:rsidR="0076408F" w:rsidRPr="00763600">
              <w:rPr>
                <w:rStyle w:val="af1"/>
                <w:noProof/>
              </w:rPr>
              <w:t>その他システム運用</w:t>
            </w:r>
            <w:r w:rsidR="0076408F">
              <w:rPr>
                <w:noProof/>
                <w:webHidden/>
              </w:rPr>
              <w:tab/>
            </w:r>
            <w:r w:rsidR="0076408F">
              <w:rPr>
                <w:noProof/>
                <w:webHidden/>
              </w:rPr>
              <w:fldChar w:fldCharType="begin"/>
            </w:r>
            <w:r w:rsidR="0076408F">
              <w:rPr>
                <w:noProof/>
                <w:webHidden/>
              </w:rPr>
              <w:instrText xml:space="preserve"> PAGEREF _Toc124835649 \h </w:instrText>
            </w:r>
            <w:r w:rsidR="0076408F">
              <w:rPr>
                <w:noProof/>
                <w:webHidden/>
              </w:rPr>
            </w:r>
            <w:r w:rsidR="0076408F">
              <w:rPr>
                <w:noProof/>
                <w:webHidden/>
              </w:rPr>
              <w:fldChar w:fldCharType="separate"/>
            </w:r>
            <w:r w:rsidR="0076408F">
              <w:rPr>
                <w:noProof/>
                <w:webHidden/>
              </w:rPr>
              <w:t>169</w:t>
            </w:r>
            <w:r w:rsidR="0076408F">
              <w:rPr>
                <w:noProof/>
                <w:webHidden/>
              </w:rPr>
              <w:fldChar w:fldCharType="end"/>
            </w:r>
          </w:hyperlink>
        </w:p>
        <w:p w14:paraId="0F8F4CF7" w14:textId="77851A6F" w:rsidR="0076408F" w:rsidRDefault="00DC12C4" w:rsidP="0076408F">
          <w:pPr>
            <w:pStyle w:val="31"/>
            <w:rPr>
              <w:rFonts w:asciiTheme="minorHAnsi" w:eastAsiaTheme="minorEastAsia" w:hAnsiTheme="minorHAnsi"/>
              <w:noProof/>
              <w:sz w:val="21"/>
            </w:rPr>
          </w:pPr>
          <w:hyperlink w:anchor="_Toc124835650" w:history="1">
            <w:r w:rsidR="0076408F" w:rsidRPr="00763600">
              <w:rPr>
                <w:rStyle w:val="af1"/>
                <w:noProof/>
              </w:rPr>
              <w:t>8.4.10</w:t>
            </w:r>
            <w:r w:rsidR="0076408F">
              <w:rPr>
                <w:rFonts w:asciiTheme="minorHAnsi" w:eastAsiaTheme="minorEastAsia" w:hAnsiTheme="minorHAnsi"/>
                <w:noProof/>
                <w:sz w:val="21"/>
              </w:rPr>
              <w:tab/>
            </w:r>
            <w:r w:rsidR="0076408F" w:rsidRPr="00763600">
              <w:rPr>
                <w:rStyle w:val="af1"/>
                <w:noProof/>
              </w:rPr>
              <w:t>リリース運用</w:t>
            </w:r>
            <w:r w:rsidR="0076408F">
              <w:rPr>
                <w:noProof/>
                <w:webHidden/>
              </w:rPr>
              <w:tab/>
            </w:r>
            <w:r w:rsidR="0076408F">
              <w:rPr>
                <w:noProof/>
                <w:webHidden/>
              </w:rPr>
              <w:fldChar w:fldCharType="begin"/>
            </w:r>
            <w:r w:rsidR="0076408F">
              <w:rPr>
                <w:noProof/>
                <w:webHidden/>
              </w:rPr>
              <w:instrText xml:space="preserve"> PAGEREF _Toc124835650 \h </w:instrText>
            </w:r>
            <w:r w:rsidR="0076408F">
              <w:rPr>
                <w:noProof/>
                <w:webHidden/>
              </w:rPr>
            </w:r>
            <w:r w:rsidR="0076408F">
              <w:rPr>
                <w:noProof/>
                <w:webHidden/>
              </w:rPr>
              <w:fldChar w:fldCharType="separate"/>
            </w:r>
            <w:r w:rsidR="0076408F">
              <w:rPr>
                <w:noProof/>
                <w:webHidden/>
              </w:rPr>
              <w:t>169</w:t>
            </w:r>
            <w:r w:rsidR="0076408F">
              <w:rPr>
                <w:noProof/>
                <w:webHidden/>
              </w:rPr>
              <w:fldChar w:fldCharType="end"/>
            </w:r>
          </w:hyperlink>
        </w:p>
        <w:p w14:paraId="078851B6" w14:textId="453240D7" w:rsidR="0076408F" w:rsidRDefault="00DC12C4" w:rsidP="0076408F">
          <w:pPr>
            <w:pStyle w:val="31"/>
            <w:rPr>
              <w:rFonts w:asciiTheme="minorHAnsi" w:eastAsiaTheme="minorEastAsia" w:hAnsiTheme="minorHAnsi"/>
              <w:noProof/>
              <w:sz w:val="21"/>
            </w:rPr>
          </w:pPr>
          <w:hyperlink w:anchor="_Toc124835651" w:history="1">
            <w:r w:rsidR="0076408F" w:rsidRPr="00763600">
              <w:rPr>
                <w:rStyle w:val="af1"/>
                <w:noProof/>
              </w:rPr>
              <w:t>8.4.11</w:t>
            </w:r>
            <w:r w:rsidR="0076408F">
              <w:rPr>
                <w:rFonts w:asciiTheme="minorHAnsi" w:eastAsiaTheme="minorEastAsia" w:hAnsiTheme="minorHAnsi"/>
                <w:noProof/>
                <w:sz w:val="21"/>
              </w:rPr>
              <w:tab/>
            </w:r>
            <w:r w:rsidR="0076408F" w:rsidRPr="00763600">
              <w:rPr>
                <w:rStyle w:val="af1"/>
                <w:noProof/>
              </w:rPr>
              <w:t>災対運用（災対切替/切戻）</w:t>
            </w:r>
            <w:r w:rsidR="0076408F">
              <w:rPr>
                <w:noProof/>
                <w:webHidden/>
              </w:rPr>
              <w:tab/>
            </w:r>
            <w:r w:rsidR="0076408F">
              <w:rPr>
                <w:noProof/>
                <w:webHidden/>
              </w:rPr>
              <w:fldChar w:fldCharType="begin"/>
            </w:r>
            <w:r w:rsidR="0076408F">
              <w:rPr>
                <w:noProof/>
                <w:webHidden/>
              </w:rPr>
              <w:instrText xml:space="preserve"> PAGEREF _Toc124835651 \h </w:instrText>
            </w:r>
            <w:r w:rsidR="0076408F">
              <w:rPr>
                <w:noProof/>
                <w:webHidden/>
              </w:rPr>
            </w:r>
            <w:r w:rsidR="0076408F">
              <w:rPr>
                <w:noProof/>
                <w:webHidden/>
              </w:rPr>
              <w:fldChar w:fldCharType="separate"/>
            </w:r>
            <w:r w:rsidR="0076408F">
              <w:rPr>
                <w:noProof/>
                <w:webHidden/>
              </w:rPr>
              <w:t>175</w:t>
            </w:r>
            <w:r w:rsidR="0076408F">
              <w:rPr>
                <w:noProof/>
                <w:webHidden/>
              </w:rPr>
              <w:fldChar w:fldCharType="end"/>
            </w:r>
          </w:hyperlink>
        </w:p>
        <w:p w14:paraId="13B36C84" w14:textId="34DC9402" w:rsidR="0076408F" w:rsidRDefault="00DC12C4">
          <w:pPr>
            <w:pStyle w:val="11"/>
            <w:tabs>
              <w:tab w:val="left" w:pos="400"/>
              <w:tab w:val="right" w:leader="dot" w:pos="10762"/>
            </w:tabs>
            <w:rPr>
              <w:rFonts w:asciiTheme="minorHAnsi" w:eastAsiaTheme="minorEastAsia" w:hAnsiTheme="minorHAnsi"/>
              <w:noProof/>
              <w:sz w:val="21"/>
            </w:rPr>
          </w:pPr>
          <w:hyperlink w:anchor="_Toc124835652" w:history="1">
            <w:r w:rsidR="0076408F" w:rsidRPr="00763600">
              <w:rPr>
                <w:rStyle w:val="af1"/>
                <w:noProof/>
              </w:rPr>
              <w:t>9</w:t>
            </w:r>
            <w:r w:rsidR="0076408F">
              <w:rPr>
                <w:rFonts w:asciiTheme="minorHAnsi" w:eastAsiaTheme="minorEastAsia" w:hAnsiTheme="minorHAnsi"/>
                <w:noProof/>
                <w:sz w:val="21"/>
              </w:rPr>
              <w:tab/>
            </w:r>
            <w:r w:rsidR="0076408F" w:rsidRPr="00763600">
              <w:rPr>
                <w:rStyle w:val="af1"/>
                <w:noProof/>
              </w:rPr>
              <w:t>研修環境・開発環境について</w:t>
            </w:r>
            <w:r w:rsidR="0076408F">
              <w:rPr>
                <w:noProof/>
                <w:webHidden/>
              </w:rPr>
              <w:tab/>
            </w:r>
            <w:r w:rsidR="0076408F">
              <w:rPr>
                <w:noProof/>
                <w:webHidden/>
              </w:rPr>
              <w:fldChar w:fldCharType="begin"/>
            </w:r>
            <w:r w:rsidR="0076408F">
              <w:rPr>
                <w:noProof/>
                <w:webHidden/>
              </w:rPr>
              <w:instrText xml:space="preserve"> PAGEREF _Toc124835652 \h </w:instrText>
            </w:r>
            <w:r w:rsidR="0076408F">
              <w:rPr>
                <w:noProof/>
                <w:webHidden/>
              </w:rPr>
            </w:r>
            <w:r w:rsidR="0076408F">
              <w:rPr>
                <w:noProof/>
                <w:webHidden/>
              </w:rPr>
              <w:fldChar w:fldCharType="separate"/>
            </w:r>
            <w:r w:rsidR="0076408F">
              <w:rPr>
                <w:noProof/>
                <w:webHidden/>
              </w:rPr>
              <w:t>179</w:t>
            </w:r>
            <w:r w:rsidR="0076408F">
              <w:rPr>
                <w:noProof/>
                <w:webHidden/>
              </w:rPr>
              <w:fldChar w:fldCharType="end"/>
            </w:r>
          </w:hyperlink>
        </w:p>
        <w:p w14:paraId="6556BCAC" w14:textId="604FFDB1" w:rsidR="0076408F" w:rsidRDefault="00DC12C4">
          <w:pPr>
            <w:pStyle w:val="21"/>
            <w:rPr>
              <w:rFonts w:asciiTheme="minorHAnsi" w:eastAsiaTheme="minorEastAsia" w:hAnsiTheme="minorHAnsi"/>
              <w:noProof/>
              <w:sz w:val="21"/>
            </w:rPr>
          </w:pPr>
          <w:hyperlink w:anchor="_Toc124835653" w:history="1">
            <w:r w:rsidR="0076408F" w:rsidRPr="00763600">
              <w:rPr>
                <w:rStyle w:val="af1"/>
                <w:noProof/>
              </w:rPr>
              <w:t>9.1</w:t>
            </w:r>
            <w:r w:rsidR="0076408F">
              <w:rPr>
                <w:rFonts w:asciiTheme="minorHAnsi" w:eastAsiaTheme="minorEastAsia" w:hAnsiTheme="minorHAnsi"/>
                <w:noProof/>
                <w:sz w:val="21"/>
              </w:rPr>
              <w:tab/>
            </w:r>
            <w:r w:rsidR="0076408F" w:rsidRPr="00763600">
              <w:rPr>
                <w:rStyle w:val="af1"/>
                <w:noProof/>
              </w:rPr>
              <w:t>各環境用途</w:t>
            </w:r>
            <w:r w:rsidR="0076408F">
              <w:rPr>
                <w:noProof/>
                <w:webHidden/>
              </w:rPr>
              <w:tab/>
            </w:r>
            <w:r w:rsidR="0076408F">
              <w:rPr>
                <w:noProof/>
                <w:webHidden/>
              </w:rPr>
              <w:fldChar w:fldCharType="begin"/>
            </w:r>
            <w:r w:rsidR="0076408F">
              <w:rPr>
                <w:noProof/>
                <w:webHidden/>
              </w:rPr>
              <w:instrText xml:space="preserve"> PAGEREF _Toc124835653 \h </w:instrText>
            </w:r>
            <w:r w:rsidR="0076408F">
              <w:rPr>
                <w:noProof/>
                <w:webHidden/>
              </w:rPr>
            </w:r>
            <w:r w:rsidR="0076408F">
              <w:rPr>
                <w:noProof/>
                <w:webHidden/>
              </w:rPr>
              <w:fldChar w:fldCharType="separate"/>
            </w:r>
            <w:r w:rsidR="0076408F">
              <w:rPr>
                <w:noProof/>
                <w:webHidden/>
              </w:rPr>
              <w:t>179</w:t>
            </w:r>
            <w:r w:rsidR="0076408F">
              <w:rPr>
                <w:noProof/>
                <w:webHidden/>
              </w:rPr>
              <w:fldChar w:fldCharType="end"/>
            </w:r>
          </w:hyperlink>
        </w:p>
        <w:p w14:paraId="4B90FF94" w14:textId="5980BF0D" w:rsidR="0076408F" w:rsidRDefault="00DC12C4">
          <w:pPr>
            <w:pStyle w:val="21"/>
            <w:rPr>
              <w:rFonts w:asciiTheme="minorHAnsi" w:eastAsiaTheme="minorEastAsia" w:hAnsiTheme="minorHAnsi"/>
              <w:noProof/>
              <w:sz w:val="21"/>
            </w:rPr>
          </w:pPr>
          <w:hyperlink w:anchor="_Toc124835654" w:history="1">
            <w:r w:rsidR="0076408F" w:rsidRPr="00763600">
              <w:rPr>
                <w:rStyle w:val="af1"/>
                <w:noProof/>
              </w:rPr>
              <w:t>9.2</w:t>
            </w:r>
            <w:r w:rsidR="0076408F">
              <w:rPr>
                <w:rFonts w:asciiTheme="minorHAnsi" w:eastAsiaTheme="minorEastAsia" w:hAnsiTheme="minorHAnsi"/>
                <w:noProof/>
                <w:sz w:val="21"/>
              </w:rPr>
              <w:tab/>
            </w:r>
            <w:r w:rsidR="0076408F" w:rsidRPr="00763600">
              <w:rPr>
                <w:rStyle w:val="af1"/>
                <w:noProof/>
              </w:rPr>
              <w:t>システム全体構成</w:t>
            </w:r>
            <w:r w:rsidR="0076408F">
              <w:rPr>
                <w:noProof/>
                <w:webHidden/>
              </w:rPr>
              <w:tab/>
            </w:r>
            <w:r w:rsidR="0076408F">
              <w:rPr>
                <w:noProof/>
                <w:webHidden/>
              </w:rPr>
              <w:fldChar w:fldCharType="begin"/>
            </w:r>
            <w:r w:rsidR="0076408F">
              <w:rPr>
                <w:noProof/>
                <w:webHidden/>
              </w:rPr>
              <w:instrText xml:space="preserve"> PAGEREF _Toc124835654 \h </w:instrText>
            </w:r>
            <w:r w:rsidR="0076408F">
              <w:rPr>
                <w:noProof/>
                <w:webHidden/>
              </w:rPr>
            </w:r>
            <w:r w:rsidR="0076408F">
              <w:rPr>
                <w:noProof/>
                <w:webHidden/>
              </w:rPr>
              <w:fldChar w:fldCharType="separate"/>
            </w:r>
            <w:r w:rsidR="0076408F">
              <w:rPr>
                <w:noProof/>
                <w:webHidden/>
              </w:rPr>
              <w:t>179</w:t>
            </w:r>
            <w:r w:rsidR="0076408F">
              <w:rPr>
                <w:noProof/>
                <w:webHidden/>
              </w:rPr>
              <w:fldChar w:fldCharType="end"/>
            </w:r>
          </w:hyperlink>
        </w:p>
        <w:p w14:paraId="14A9BC97" w14:textId="5AD9257F" w:rsidR="0076408F" w:rsidRDefault="00DC12C4">
          <w:pPr>
            <w:pStyle w:val="21"/>
            <w:rPr>
              <w:rFonts w:asciiTheme="minorHAnsi" w:eastAsiaTheme="minorEastAsia" w:hAnsiTheme="minorHAnsi"/>
              <w:noProof/>
              <w:sz w:val="21"/>
            </w:rPr>
          </w:pPr>
          <w:hyperlink w:anchor="_Toc124835655" w:history="1">
            <w:r w:rsidR="0076408F" w:rsidRPr="00763600">
              <w:rPr>
                <w:rStyle w:val="af1"/>
                <w:noProof/>
              </w:rPr>
              <w:t>9.3</w:t>
            </w:r>
            <w:r w:rsidR="0076408F">
              <w:rPr>
                <w:rFonts w:asciiTheme="minorHAnsi" w:eastAsiaTheme="minorEastAsia" w:hAnsiTheme="minorHAnsi"/>
                <w:noProof/>
                <w:sz w:val="21"/>
              </w:rPr>
              <w:tab/>
            </w:r>
            <w:r w:rsidR="0076408F" w:rsidRPr="00763600">
              <w:rPr>
                <w:rStyle w:val="af1"/>
                <w:noProof/>
              </w:rPr>
              <w:t>各環境の差異について</w:t>
            </w:r>
            <w:r w:rsidR="0076408F">
              <w:rPr>
                <w:noProof/>
                <w:webHidden/>
              </w:rPr>
              <w:tab/>
            </w:r>
            <w:r w:rsidR="0076408F">
              <w:rPr>
                <w:noProof/>
                <w:webHidden/>
              </w:rPr>
              <w:fldChar w:fldCharType="begin"/>
            </w:r>
            <w:r w:rsidR="0076408F">
              <w:rPr>
                <w:noProof/>
                <w:webHidden/>
              </w:rPr>
              <w:instrText xml:space="preserve"> PAGEREF _Toc124835655 \h </w:instrText>
            </w:r>
            <w:r w:rsidR="0076408F">
              <w:rPr>
                <w:noProof/>
                <w:webHidden/>
              </w:rPr>
            </w:r>
            <w:r w:rsidR="0076408F">
              <w:rPr>
                <w:noProof/>
                <w:webHidden/>
              </w:rPr>
              <w:fldChar w:fldCharType="separate"/>
            </w:r>
            <w:r w:rsidR="0076408F">
              <w:rPr>
                <w:noProof/>
                <w:webHidden/>
              </w:rPr>
              <w:t>179</w:t>
            </w:r>
            <w:r w:rsidR="0076408F">
              <w:rPr>
                <w:noProof/>
                <w:webHidden/>
              </w:rPr>
              <w:fldChar w:fldCharType="end"/>
            </w:r>
          </w:hyperlink>
        </w:p>
        <w:p w14:paraId="4EB4AEF1" w14:textId="15026EF9" w:rsidR="0076408F" w:rsidRDefault="00DC12C4" w:rsidP="0076408F">
          <w:pPr>
            <w:pStyle w:val="31"/>
            <w:rPr>
              <w:rFonts w:asciiTheme="minorHAnsi" w:eastAsiaTheme="minorEastAsia" w:hAnsiTheme="minorHAnsi"/>
              <w:noProof/>
              <w:sz w:val="21"/>
            </w:rPr>
          </w:pPr>
          <w:hyperlink w:anchor="_Toc124835656" w:history="1">
            <w:r w:rsidR="0076408F" w:rsidRPr="00763600">
              <w:rPr>
                <w:rStyle w:val="af1"/>
                <w:noProof/>
              </w:rPr>
              <w:t>9.3.1</w:t>
            </w:r>
            <w:r w:rsidR="0076408F">
              <w:rPr>
                <w:rFonts w:asciiTheme="minorHAnsi" w:eastAsiaTheme="minorEastAsia" w:hAnsiTheme="minorHAnsi"/>
                <w:noProof/>
                <w:sz w:val="21"/>
              </w:rPr>
              <w:tab/>
            </w:r>
            <w:r w:rsidR="0076408F" w:rsidRPr="00763600">
              <w:rPr>
                <w:rStyle w:val="af1"/>
                <w:noProof/>
              </w:rPr>
              <w:t>サーバ構成</w:t>
            </w:r>
            <w:r w:rsidR="0076408F">
              <w:rPr>
                <w:noProof/>
                <w:webHidden/>
              </w:rPr>
              <w:tab/>
            </w:r>
            <w:r w:rsidR="0076408F">
              <w:rPr>
                <w:noProof/>
                <w:webHidden/>
              </w:rPr>
              <w:fldChar w:fldCharType="begin"/>
            </w:r>
            <w:r w:rsidR="0076408F">
              <w:rPr>
                <w:noProof/>
                <w:webHidden/>
              </w:rPr>
              <w:instrText xml:space="preserve"> PAGEREF _Toc124835656 \h </w:instrText>
            </w:r>
            <w:r w:rsidR="0076408F">
              <w:rPr>
                <w:noProof/>
                <w:webHidden/>
              </w:rPr>
            </w:r>
            <w:r w:rsidR="0076408F">
              <w:rPr>
                <w:noProof/>
                <w:webHidden/>
              </w:rPr>
              <w:fldChar w:fldCharType="separate"/>
            </w:r>
            <w:r w:rsidR="0076408F">
              <w:rPr>
                <w:noProof/>
                <w:webHidden/>
              </w:rPr>
              <w:t>179</w:t>
            </w:r>
            <w:r w:rsidR="0076408F">
              <w:rPr>
                <w:noProof/>
                <w:webHidden/>
              </w:rPr>
              <w:fldChar w:fldCharType="end"/>
            </w:r>
          </w:hyperlink>
        </w:p>
        <w:p w14:paraId="04A83556" w14:textId="3947EAC1" w:rsidR="0076408F" w:rsidRDefault="00DC12C4" w:rsidP="0076408F">
          <w:pPr>
            <w:pStyle w:val="31"/>
            <w:rPr>
              <w:rFonts w:asciiTheme="minorHAnsi" w:eastAsiaTheme="minorEastAsia" w:hAnsiTheme="minorHAnsi"/>
              <w:noProof/>
              <w:sz w:val="21"/>
            </w:rPr>
          </w:pPr>
          <w:hyperlink w:anchor="_Toc124835657" w:history="1">
            <w:r w:rsidR="0076408F" w:rsidRPr="00763600">
              <w:rPr>
                <w:rStyle w:val="af1"/>
                <w:noProof/>
              </w:rPr>
              <w:t>9.3.2</w:t>
            </w:r>
            <w:r w:rsidR="0076408F">
              <w:rPr>
                <w:rFonts w:asciiTheme="minorHAnsi" w:eastAsiaTheme="minorEastAsia" w:hAnsiTheme="minorHAnsi"/>
                <w:noProof/>
                <w:sz w:val="21"/>
              </w:rPr>
              <w:tab/>
            </w:r>
            <w:r w:rsidR="0076408F" w:rsidRPr="00763600">
              <w:rPr>
                <w:rStyle w:val="af1"/>
                <w:noProof/>
              </w:rPr>
              <w:t>ソフトウェア構成</w:t>
            </w:r>
            <w:r w:rsidR="0076408F">
              <w:rPr>
                <w:noProof/>
                <w:webHidden/>
              </w:rPr>
              <w:tab/>
            </w:r>
            <w:r w:rsidR="0076408F">
              <w:rPr>
                <w:noProof/>
                <w:webHidden/>
              </w:rPr>
              <w:fldChar w:fldCharType="begin"/>
            </w:r>
            <w:r w:rsidR="0076408F">
              <w:rPr>
                <w:noProof/>
                <w:webHidden/>
              </w:rPr>
              <w:instrText xml:space="preserve"> PAGEREF _Toc124835657 \h </w:instrText>
            </w:r>
            <w:r w:rsidR="0076408F">
              <w:rPr>
                <w:noProof/>
                <w:webHidden/>
              </w:rPr>
            </w:r>
            <w:r w:rsidR="0076408F">
              <w:rPr>
                <w:noProof/>
                <w:webHidden/>
              </w:rPr>
              <w:fldChar w:fldCharType="separate"/>
            </w:r>
            <w:r w:rsidR="0076408F">
              <w:rPr>
                <w:noProof/>
                <w:webHidden/>
              </w:rPr>
              <w:t>181</w:t>
            </w:r>
            <w:r w:rsidR="0076408F">
              <w:rPr>
                <w:noProof/>
                <w:webHidden/>
              </w:rPr>
              <w:fldChar w:fldCharType="end"/>
            </w:r>
          </w:hyperlink>
        </w:p>
        <w:p w14:paraId="4412D94B" w14:textId="692909EA" w:rsidR="0076408F" w:rsidRDefault="00DC12C4" w:rsidP="0076408F">
          <w:pPr>
            <w:pStyle w:val="31"/>
            <w:rPr>
              <w:rFonts w:asciiTheme="minorHAnsi" w:eastAsiaTheme="minorEastAsia" w:hAnsiTheme="minorHAnsi"/>
              <w:noProof/>
              <w:sz w:val="21"/>
            </w:rPr>
          </w:pPr>
          <w:hyperlink w:anchor="_Toc124835658" w:history="1">
            <w:r w:rsidR="0076408F" w:rsidRPr="00763600">
              <w:rPr>
                <w:rStyle w:val="af1"/>
                <w:noProof/>
              </w:rPr>
              <w:t>9.3.3</w:t>
            </w:r>
            <w:r w:rsidR="0076408F">
              <w:rPr>
                <w:rFonts w:asciiTheme="minorHAnsi" w:eastAsiaTheme="minorEastAsia" w:hAnsiTheme="minorHAnsi"/>
                <w:noProof/>
                <w:sz w:val="21"/>
              </w:rPr>
              <w:tab/>
            </w:r>
            <w:r w:rsidR="0076408F" w:rsidRPr="00763600">
              <w:rPr>
                <w:rStyle w:val="af1"/>
                <w:noProof/>
              </w:rPr>
              <w:t>ネットワーク構成</w:t>
            </w:r>
            <w:r w:rsidR="0076408F">
              <w:rPr>
                <w:noProof/>
                <w:webHidden/>
              </w:rPr>
              <w:tab/>
            </w:r>
            <w:r w:rsidR="0076408F">
              <w:rPr>
                <w:noProof/>
                <w:webHidden/>
              </w:rPr>
              <w:fldChar w:fldCharType="begin"/>
            </w:r>
            <w:r w:rsidR="0076408F">
              <w:rPr>
                <w:noProof/>
                <w:webHidden/>
              </w:rPr>
              <w:instrText xml:space="preserve"> PAGEREF _Toc124835658 \h </w:instrText>
            </w:r>
            <w:r w:rsidR="0076408F">
              <w:rPr>
                <w:noProof/>
                <w:webHidden/>
              </w:rPr>
            </w:r>
            <w:r w:rsidR="0076408F">
              <w:rPr>
                <w:noProof/>
                <w:webHidden/>
              </w:rPr>
              <w:fldChar w:fldCharType="separate"/>
            </w:r>
            <w:r w:rsidR="0076408F">
              <w:rPr>
                <w:noProof/>
                <w:webHidden/>
              </w:rPr>
              <w:t>181</w:t>
            </w:r>
            <w:r w:rsidR="0076408F">
              <w:rPr>
                <w:noProof/>
                <w:webHidden/>
              </w:rPr>
              <w:fldChar w:fldCharType="end"/>
            </w:r>
          </w:hyperlink>
        </w:p>
        <w:p w14:paraId="2226DCCD" w14:textId="2256EBEB" w:rsidR="0076408F" w:rsidRDefault="00DC12C4" w:rsidP="0076408F">
          <w:pPr>
            <w:pStyle w:val="31"/>
            <w:rPr>
              <w:rFonts w:asciiTheme="minorHAnsi" w:eastAsiaTheme="minorEastAsia" w:hAnsiTheme="minorHAnsi"/>
              <w:noProof/>
              <w:sz w:val="21"/>
            </w:rPr>
          </w:pPr>
          <w:hyperlink w:anchor="_Toc124835659" w:history="1">
            <w:r w:rsidR="0076408F" w:rsidRPr="00763600">
              <w:rPr>
                <w:rStyle w:val="af1"/>
                <w:noProof/>
              </w:rPr>
              <w:t>9.3.4</w:t>
            </w:r>
            <w:r w:rsidR="0076408F">
              <w:rPr>
                <w:rFonts w:asciiTheme="minorHAnsi" w:eastAsiaTheme="minorEastAsia" w:hAnsiTheme="minorHAnsi"/>
                <w:noProof/>
                <w:sz w:val="21"/>
              </w:rPr>
              <w:tab/>
            </w:r>
            <w:r w:rsidR="0076408F" w:rsidRPr="00763600">
              <w:rPr>
                <w:rStyle w:val="af1"/>
                <w:noProof/>
              </w:rPr>
              <w:t>セキュリティ</w:t>
            </w:r>
            <w:r w:rsidR="0076408F">
              <w:rPr>
                <w:noProof/>
                <w:webHidden/>
              </w:rPr>
              <w:tab/>
            </w:r>
            <w:r w:rsidR="0076408F">
              <w:rPr>
                <w:noProof/>
                <w:webHidden/>
              </w:rPr>
              <w:fldChar w:fldCharType="begin"/>
            </w:r>
            <w:r w:rsidR="0076408F">
              <w:rPr>
                <w:noProof/>
                <w:webHidden/>
              </w:rPr>
              <w:instrText xml:space="preserve"> PAGEREF _Toc124835659 \h </w:instrText>
            </w:r>
            <w:r w:rsidR="0076408F">
              <w:rPr>
                <w:noProof/>
                <w:webHidden/>
              </w:rPr>
            </w:r>
            <w:r w:rsidR="0076408F">
              <w:rPr>
                <w:noProof/>
                <w:webHidden/>
              </w:rPr>
              <w:fldChar w:fldCharType="separate"/>
            </w:r>
            <w:r w:rsidR="0076408F">
              <w:rPr>
                <w:noProof/>
                <w:webHidden/>
              </w:rPr>
              <w:t>182</w:t>
            </w:r>
            <w:r w:rsidR="0076408F">
              <w:rPr>
                <w:noProof/>
                <w:webHidden/>
              </w:rPr>
              <w:fldChar w:fldCharType="end"/>
            </w:r>
          </w:hyperlink>
        </w:p>
        <w:p w14:paraId="47F1740C" w14:textId="4ECD3197" w:rsidR="0076408F" w:rsidRDefault="00DC12C4" w:rsidP="0076408F">
          <w:pPr>
            <w:pStyle w:val="31"/>
            <w:rPr>
              <w:rFonts w:asciiTheme="minorHAnsi" w:eastAsiaTheme="minorEastAsia" w:hAnsiTheme="minorHAnsi"/>
              <w:noProof/>
              <w:sz w:val="21"/>
            </w:rPr>
          </w:pPr>
          <w:hyperlink w:anchor="_Toc124835660" w:history="1">
            <w:r w:rsidR="0076408F" w:rsidRPr="00763600">
              <w:rPr>
                <w:rStyle w:val="af1"/>
                <w:noProof/>
              </w:rPr>
              <w:t>9.3.5</w:t>
            </w:r>
            <w:r w:rsidR="0076408F">
              <w:rPr>
                <w:rFonts w:asciiTheme="minorHAnsi" w:eastAsiaTheme="minorEastAsia" w:hAnsiTheme="minorHAnsi"/>
                <w:noProof/>
                <w:sz w:val="21"/>
              </w:rPr>
              <w:tab/>
            </w:r>
            <w:r w:rsidR="0076408F" w:rsidRPr="00763600">
              <w:rPr>
                <w:rStyle w:val="af1"/>
                <w:noProof/>
              </w:rPr>
              <w:t>バックアップ/リストア</w:t>
            </w:r>
            <w:r w:rsidR="0076408F">
              <w:rPr>
                <w:noProof/>
                <w:webHidden/>
              </w:rPr>
              <w:tab/>
            </w:r>
            <w:r w:rsidR="0076408F">
              <w:rPr>
                <w:noProof/>
                <w:webHidden/>
              </w:rPr>
              <w:fldChar w:fldCharType="begin"/>
            </w:r>
            <w:r w:rsidR="0076408F">
              <w:rPr>
                <w:noProof/>
                <w:webHidden/>
              </w:rPr>
              <w:instrText xml:space="preserve"> PAGEREF _Toc124835660 \h </w:instrText>
            </w:r>
            <w:r w:rsidR="0076408F">
              <w:rPr>
                <w:noProof/>
                <w:webHidden/>
              </w:rPr>
            </w:r>
            <w:r w:rsidR="0076408F">
              <w:rPr>
                <w:noProof/>
                <w:webHidden/>
              </w:rPr>
              <w:fldChar w:fldCharType="separate"/>
            </w:r>
            <w:r w:rsidR="0076408F">
              <w:rPr>
                <w:noProof/>
                <w:webHidden/>
              </w:rPr>
              <w:t>183</w:t>
            </w:r>
            <w:r w:rsidR="0076408F">
              <w:rPr>
                <w:noProof/>
                <w:webHidden/>
              </w:rPr>
              <w:fldChar w:fldCharType="end"/>
            </w:r>
          </w:hyperlink>
        </w:p>
        <w:p w14:paraId="14FDC674" w14:textId="5438FEDE" w:rsidR="0076408F" w:rsidRDefault="00DC12C4" w:rsidP="0076408F">
          <w:pPr>
            <w:pStyle w:val="31"/>
            <w:rPr>
              <w:rFonts w:asciiTheme="minorHAnsi" w:eastAsiaTheme="minorEastAsia" w:hAnsiTheme="minorHAnsi"/>
              <w:noProof/>
              <w:sz w:val="21"/>
            </w:rPr>
          </w:pPr>
          <w:hyperlink w:anchor="_Toc124835661" w:history="1">
            <w:r w:rsidR="0076408F" w:rsidRPr="00763600">
              <w:rPr>
                <w:rStyle w:val="af1"/>
                <w:noProof/>
              </w:rPr>
              <w:t>9.3.6</w:t>
            </w:r>
            <w:r w:rsidR="0076408F">
              <w:rPr>
                <w:rFonts w:asciiTheme="minorHAnsi" w:eastAsiaTheme="minorEastAsia" w:hAnsiTheme="minorHAnsi"/>
                <w:noProof/>
                <w:sz w:val="21"/>
              </w:rPr>
              <w:tab/>
            </w:r>
            <w:r w:rsidR="0076408F" w:rsidRPr="00763600">
              <w:rPr>
                <w:rStyle w:val="af1"/>
                <w:noProof/>
              </w:rPr>
              <w:t>運用項目詳細</w:t>
            </w:r>
            <w:r w:rsidR="0076408F">
              <w:rPr>
                <w:noProof/>
                <w:webHidden/>
              </w:rPr>
              <w:tab/>
            </w:r>
            <w:r w:rsidR="0076408F">
              <w:rPr>
                <w:noProof/>
                <w:webHidden/>
              </w:rPr>
              <w:fldChar w:fldCharType="begin"/>
            </w:r>
            <w:r w:rsidR="0076408F">
              <w:rPr>
                <w:noProof/>
                <w:webHidden/>
              </w:rPr>
              <w:instrText xml:space="preserve"> PAGEREF _Toc124835661 \h </w:instrText>
            </w:r>
            <w:r w:rsidR="0076408F">
              <w:rPr>
                <w:noProof/>
                <w:webHidden/>
              </w:rPr>
            </w:r>
            <w:r w:rsidR="0076408F">
              <w:rPr>
                <w:noProof/>
                <w:webHidden/>
              </w:rPr>
              <w:fldChar w:fldCharType="separate"/>
            </w:r>
            <w:r w:rsidR="0076408F">
              <w:rPr>
                <w:noProof/>
                <w:webHidden/>
              </w:rPr>
              <w:t>183</w:t>
            </w:r>
            <w:r w:rsidR="0076408F">
              <w:rPr>
                <w:noProof/>
                <w:webHidden/>
              </w:rPr>
              <w:fldChar w:fldCharType="end"/>
            </w:r>
          </w:hyperlink>
        </w:p>
        <w:p w14:paraId="20E362B3" w14:textId="77777777" w:rsidR="00F53C2C" w:rsidRPr="002A6D44" w:rsidRDefault="00F53C2C">
          <w:r w:rsidRPr="002A6D44">
            <w:rPr>
              <w:b/>
              <w:bCs/>
              <w:lang w:val="ja-JP"/>
            </w:rPr>
            <w:fldChar w:fldCharType="end"/>
          </w:r>
        </w:p>
      </w:sdtContent>
    </w:sdt>
    <w:p w14:paraId="4E4E3C60" w14:textId="77777777" w:rsidR="00EE7D93" w:rsidRPr="002A6D44" w:rsidRDefault="00EE7D93">
      <w:pPr>
        <w:widowControl/>
        <w:jc w:val="left"/>
      </w:pPr>
    </w:p>
    <w:p w14:paraId="2A6F166D" w14:textId="77777777" w:rsidR="002457AA" w:rsidRPr="002A6D44" w:rsidRDefault="002457AA">
      <w:pPr>
        <w:widowControl/>
        <w:jc w:val="left"/>
      </w:pPr>
    </w:p>
    <w:p w14:paraId="02BC2E7D" w14:textId="77777777" w:rsidR="002457AA" w:rsidRPr="002A6D44" w:rsidRDefault="002457AA">
      <w:pPr>
        <w:widowControl/>
        <w:jc w:val="left"/>
      </w:pPr>
    </w:p>
    <w:p w14:paraId="0850318D" w14:textId="77777777" w:rsidR="002457AA" w:rsidRPr="002A6D44" w:rsidRDefault="002457AA">
      <w:pPr>
        <w:widowControl/>
        <w:jc w:val="left"/>
      </w:pPr>
    </w:p>
    <w:p w14:paraId="0789B449" w14:textId="77777777" w:rsidR="00EE7D93" w:rsidRPr="002A6D44" w:rsidRDefault="00EE7D93">
      <w:pPr>
        <w:widowControl/>
        <w:jc w:val="left"/>
      </w:pPr>
      <w:r w:rsidRPr="002A6D44">
        <w:br w:type="page"/>
      </w:r>
    </w:p>
    <w:p w14:paraId="48D6189F" w14:textId="77777777" w:rsidR="00EC2135" w:rsidRPr="002A6D44" w:rsidRDefault="00EC2135" w:rsidP="00C817B4">
      <w:pPr>
        <w:pStyle w:val="1"/>
      </w:pPr>
      <w:bookmarkStart w:id="13" w:name="_Toc61859244"/>
      <w:bookmarkStart w:id="14" w:name="_Toc124835506"/>
      <w:r w:rsidRPr="002A6D44">
        <w:lastRenderedPageBreak/>
        <w:t>はじめに</w:t>
      </w:r>
      <w:bookmarkEnd w:id="13"/>
      <w:bookmarkEnd w:id="14"/>
    </w:p>
    <w:p w14:paraId="587B5A9D" w14:textId="77777777" w:rsidR="00E23B9A" w:rsidRPr="002A6D44" w:rsidRDefault="00E23B9A" w:rsidP="000251C7">
      <w:pPr>
        <w:pStyle w:val="2"/>
      </w:pPr>
      <w:bookmarkStart w:id="15" w:name="_Toc124835507"/>
      <w:r w:rsidRPr="002A6D44">
        <w:rPr>
          <w:rFonts w:hint="eastAsia"/>
        </w:rPr>
        <w:t>本資料の目的</w:t>
      </w:r>
      <w:bookmarkEnd w:id="15"/>
    </w:p>
    <w:p w14:paraId="0F501D98" w14:textId="77777777" w:rsidR="006C3694" w:rsidRPr="00051939" w:rsidRDefault="006C3694" w:rsidP="00F334F5">
      <w:pPr>
        <w:widowControl/>
        <w:ind w:leftChars="780" w:left="1560"/>
        <w:jc w:val="left"/>
      </w:pPr>
      <w:r w:rsidRPr="00051939">
        <w:rPr>
          <w:rFonts w:hint="eastAsia"/>
        </w:rPr>
        <w:t>本資料は、</w:t>
      </w:r>
      <w:r w:rsidR="00F334F5" w:rsidRPr="00944C54">
        <w:t>MEJAR</w:t>
      </w:r>
      <w:r w:rsidR="00F334F5" w:rsidRPr="00944C54">
        <w:rPr>
          <w:rFonts w:hint="eastAsia"/>
        </w:rPr>
        <w:t>共同</w:t>
      </w:r>
      <w:r w:rsidR="00F334F5" w:rsidRPr="00944C54">
        <w:t>5行</w:t>
      </w:r>
      <w:r w:rsidRPr="00051939">
        <w:rPr>
          <w:rFonts w:hint="eastAsia"/>
        </w:rPr>
        <w:t>が提供する営業・融資サポートシステムの非機能設計を定める基本設計書</w:t>
      </w:r>
      <w:r w:rsidR="00582F00" w:rsidRPr="00944C54">
        <w:rPr>
          <w:rFonts w:hint="eastAsia"/>
        </w:rPr>
        <w:t>（</w:t>
      </w:r>
      <w:r w:rsidR="00F334F5" w:rsidRPr="00944C54">
        <w:rPr>
          <w:rFonts w:hint="eastAsia"/>
        </w:rPr>
        <w:t>共通編</w:t>
      </w:r>
      <w:r w:rsidR="00582F00" w:rsidRPr="00944C54">
        <w:rPr>
          <w:rFonts w:hint="eastAsia"/>
        </w:rPr>
        <w:t>）</w:t>
      </w:r>
      <w:r w:rsidRPr="00051939">
        <w:rPr>
          <w:rFonts w:hint="eastAsia"/>
        </w:rPr>
        <w:t>である。</w:t>
      </w:r>
      <w:r w:rsidR="001E6244" w:rsidRPr="00944C54">
        <w:rPr>
          <w:rFonts w:hint="eastAsia"/>
        </w:rPr>
        <w:t>横浜銀行の非機能要件を基準に記載するものとし、各行要件の差分について</w:t>
      </w:r>
      <w:r w:rsidR="00D16888" w:rsidRPr="00944C54">
        <w:rPr>
          <w:rFonts w:hint="eastAsia"/>
        </w:rPr>
        <w:t>は、「各行差分一覧」に詳細を記載する。</w:t>
      </w:r>
    </w:p>
    <w:p w14:paraId="0F8BFA8E" w14:textId="77777777" w:rsidR="006C3694" w:rsidRDefault="006C3694" w:rsidP="006C3694">
      <w:pPr>
        <w:widowControl/>
        <w:ind w:leftChars="780" w:left="1560"/>
        <w:jc w:val="left"/>
      </w:pPr>
      <w:r>
        <w:rPr>
          <w:rFonts w:hint="eastAsia"/>
        </w:rPr>
        <w:t>本書の記述に従い、その内容に基づいて以降工程作業を行うこと。</w:t>
      </w:r>
    </w:p>
    <w:p w14:paraId="0817E51E" w14:textId="77777777" w:rsidR="00B57666" w:rsidRPr="00582F00" w:rsidRDefault="00B57666" w:rsidP="00E23B9A">
      <w:pPr>
        <w:widowControl/>
        <w:jc w:val="left"/>
      </w:pPr>
    </w:p>
    <w:p w14:paraId="17BD66F9" w14:textId="77777777" w:rsidR="00E23B9A" w:rsidRPr="002A6D44" w:rsidRDefault="00E23B9A" w:rsidP="000251C7">
      <w:pPr>
        <w:pStyle w:val="2"/>
      </w:pPr>
      <w:bookmarkStart w:id="16" w:name="_Toc124835508"/>
      <w:r w:rsidRPr="002A6D44">
        <w:rPr>
          <w:rFonts w:hint="eastAsia"/>
        </w:rPr>
        <w:t>本資料の対象者</w:t>
      </w:r>
      <w:bookmarkEnd w:id="16"/>
    </w:p>
    <w:p w14:paraId="58242557" w14:textId="77777777" w:rsidR="00846676" w:rsidRDefault="00846676" w:rsidP="00846676">
      <w:pPr>
        <w:widowControl/>
        <w:ind w:leftChars="780" w:left="1560"/>
        <w:jc w:val="left"/>
      </w:pPr>
      <w:r>
        <w:rPr>
          <w:rFonts w:hint="eastAsia"/>
        </w:rPr>
        <w:t>本資料は、営業・融資サポートシステム開発の関係者すべてを対象とする。</w:t>
      </w:r>
    </w:p>
    <w:p w14:paraId="7DB94DFF" w14:textId="77777777" w:rsidR="00B57666" w:rsidRPr="00846676" w:rsidRDefault="00B57666" w:rsidP="00E23B9A">
      <w:pPr>
        <w:widowControl/>
        <w:jc w:val="left"/>
      </w:pPr>
    </w:p>
    <w:p w14:paraId="48F23635" w14:textId="77777777" w:rsidR="00EC2135" w:rsidRPr="002A6D44" w:rsidRDefault="00E23B9A" w:rsidP="000251C7">
      <w:pPr>
        <w:pStyle w:val="2"/>
      </w:pPr>
      <w:bookmarkStart w:id="17" w:name="_Toc124835509"/>
      <w:r w:rsidRPr="002A6D44">
        <w:rPr>
          <w:rFonts w:hint="eastAsia"/>
        </w:rPr>
        <w:t>本資料の範囲</w:t>
      </w:r>
      <w:bookmarkEnd w:id="17"/>
    </w:p>
    <w:p w14:paraId="0F1671CA" w14:textId="77777777" w:rsidR="00846676" w:rsidRDefault="00846676" w:rsidP="00846676">
      <w:pPr>
        <w:widowControl/>
        <w:ind w:leftChars="780" w:left="1560"/>
        <w:jc w:val="left"/>
      </w:pPr>
      <w:r>
        <w:rPr>
          <w:rFonts w:hint="eastAsia"/>
        </w:rPr>
        <w:t>本資料に記載される設計内容については、非機能設計の範囲を対象としている。業務および機能設計に関連した内容については、各業務アプリケーションの基本設計書に記載される。</w:t>
      </w:r>
    </w:p>
    <w:p w14:paraId="6B180063" w14:textId="77777777" w:rsidR="00AE5DA2" w:rsidRDefault="00AE5DA2" w:rsidP="00846676">
      <w:pPr>
        <w:widowControl/>
        <w:ind w:leftChars="780" w:left="1560"/>
        <w:jc w:val="left"/>
      </w:pPr>
    </w:p>
    <w:p w14:paraId="12D3C40A" w14:textId="77777777" w:rsidR="00AE5DA2" w:rsidRPr="002A6D44" w:rsidRDefault="00AE5DA2" w:rsidP="000251C7">
      <w:pPr>
        <w:pStyle w:val="2"/>
      </w:pPr>
      <w:bookmarkStart w:id="18" w:name="_Toc78472830"/>
      <w:bookmarkStart w:id="19" w:name="_Toc124835510"/>
      <w:r>
        <w:rPr>
          <w:rFonts w:hint="eastAsia"/>
        </w:rPr>
        <w:t>本資料の用語</w:t>
      </w:r>
      <w:bookmarkEnd w:id="18"/>
      <w:bookmarkEnd w:id="19"/>
    </w:p>
    <w:p w14:paraId="611460AA" w14:textId="77777777" w:rsidR="00AE5DA2" w:rsidRDefault="00AE5DA2" w:rsidP="00AE5DA2">
      <w:pPr>
        <w:widowControl/>
        <w:ind w:leftChars="780" w:left="1560"/>
        <w:jc w:val="left"/>
      </w:pPr>
      <w:r>
        <w:rPr>
          <w:rFonts w:hint="eastAsia"/>
        </w:rPr>
        <w:t>本資料に記載される以下の用語については、横浜銀行・東日本銀行の場合と、北陸銀行・北海道銀行・七十七銀行の場合で異なる。</w:t>
      </w:r>
    </w:p>
    <w:p w14:paraId="65CD39F7" w14:textId="77777777" w:rsidR="00AE5DA2" w:rsidRDefault="00AE5DA2" w:rsidP="00AE5DA2">
      <w:pPr>
        <w:widowControl/>
        <w:ind w:leftChars="780" w:left="1560"/>
        <w:jc w:val="left"/>
      </w:pPr>
    </w:p>
    <w:p w14:paraId="0D359B44" w14:textId="77777777" w:rsidR="00AE5DA2" w:rsidRDefault="00AE5DA2" w:rsidP="00AE5DA2">
      <w:pPr>
        <w:widowControl/>
        <w:ind w:leftChars="780" w:left="1560"/>
        <w:jc w:val="left"/>
      </w:pPr>
      <w:r>
        <w:rPr>
          <w:rFonts w:hint="eastAsia"/>
        </w:rPr>
        <w:t>・AWS共通基盤</w:t>
      </w:r>
    </w:p>
    <w:p w14:paraId="5C922DB5" w14:textId="77777777" w:rsidR="00AE5DA2" w:rsidRDefault="00AE5DA2" w:rsidP="00AE5DA2">
      <w:pPr>
        <w:widowControl/>
        <w:ind w:leftChars="780" w:left="1560" w:firstLineChars="100" w:firstLine="200"/>
        <w:jc w:val="left"/>
      </w:pPr>
      <w:r>
        <w:rPr>
          <w:rFonts w:hint="eastAsia"/>
        </w:rPr>
        <w:t>横浜銀行・東日本銀行</w:t>
      </w:r>
      <w:r w:rsidR="00582F00">
        <w:tab/>
      </w:r>
      <w:r w:rsidR="00582F00">
        <w:tab/>
      </w:r>
      <w:r>
        <w:rPr>
          <w:rFonts w:hint="eastAsia"/>
        </w:rPr>
        <w:t>：AWS共通基盤</w:t>
      </w:r>
    </w:p>
    <w:p w14:paraId="6EF066D2" w14:textId="77777777" w:rsidR="00AE5DA2" w:rsidRDefault="00AE5DA2" w:rsidP="00AE5DA2">
      <w:pPr>
        <w:widowControl/>
        <w:ind w:leftChars="780" w:left="1560" w:firstLineChars="100" w:firstLine="200"/>
        <w:jc w:val="left"/>
      </w:pPr>
      <w:r>
        <w:rPr>
          <w:rFonts w:hint="eastAsia"/>
        </w:rPr>
        <w:t>北陸銀行・北海道銀行・七十七銀行</w:t>
      </w:r>
      <w:r w:rsidR="00582F00">
        <w:tab/>
      </w:r>
      <w:r>
        <w:rPr>
          <w:rFonts w:hint="eastAsia"/>
        </w:rPr>
        <w:t>：フォースクラウド</w:t>
      </w:r>
    </w:p>
    <w:p w14:paraId="17A57FFA" w14:textId="77777777" w:rsidR="00AE5DA2" w:rsidRDefault="00AE5DA2" w:rsidP="00AE5DA2">
      <w:pPr>
        <w:widowControl/>
        <w:ind w:leftChars="780" w:left="1560" w:firstLineChars="100" w:firstLine="200"/>
        <w:jc w:val="left"/>
      </w:pPr>
    </w:p>
    <w:p w14:paraId="432B4CB2" w14:textId="77777777" w:rsidR="00AE5DA2" w:rsidRDefault="00AE5DA2" w:rsidP="00AE5DA2">
      <w:pPr>
        <w:widowControl/>
        <w:ind w:leftChars="780" w:left="1560"/>
        <w:jc w:val="left"/>
      </w:pPr>
      <w:r>
        <w:rPr>
          <w:rFonts w:hint="eastAsia"/>
        </w:rPr>
        <w:t>・データ連携基盤</w:t>
      </w:r>
    </w:p>
    <w:p w14:paraId="6F2A2F50" w14:textId="77777777" w:rsidR="00AE5DA2" w:rsidRDefault="00AE5DA2" w:rsidP="00AE5DA2">
      <w:pPr>
        <w:widowControl/>
        <w:ind w:leftChars="780" w:left="1560" w:firstLineChars="100" w:firstLine="200"/>
        <w:jc w:val="left"/>
      </w:pPr>
      <w:r>
        <w:rPr>
          <w:rFonts w:hint="eastAsia"/>
        </w:rPr>
        <w:t>横浜銀行・東日本銀行</w:t>
      </w:r>
      <w:r w:rsidR="00582F00">
        <w:tab/>
      </w:r>
      <w:r w:rsidR="00582F00">
        <w:tab/>
      </w:r>
      <w:r>
        <w:rPr>
          <w:rFonts w:hint="eastAsia"/>
        </w:rPr>
        <w:t>：</w:t>
      </w:r>
      <w:r>
        <w:t>OpenCanvas</w:t>
      </w:r>
      <w:r>
        <w:rPr>
          <w:rFonts w:hint="eastAsia"/>
        </w:rPr>
        <w:t>のデータ連携基盤</w:t>
      </w:r>
    </w:p>
    <w:p w14:paraId="40660A6C" w14:textId="77777777" w:rsidR="00AE5DA2" w:rsidRDefault="00AE5DA2" w:rsidP="00AE5DA2">
      <w:pPr>
        <w:widowControl/>
        <w:ind w:leftChars="780" w:left="1560" w:firstLineChars="100" w:firstLine="200"/>
        <w:jc w:val="left"/>
      </w:pPr>
      <w:r>
        <w:rPr>
          <w:rFonts w:hint="eastAsia"/>
        </w:rPr>
        <w:t>北陸銀行・北海道銀行・七十七銀行</w:t>
      </w:r>
      <w:r w:rsidR="00582F00">
        <w:tab/>
      </w:r>
      <w:r>
        <w:rPr>
          <w:rFonts w:hint="eastAsia"/>
        </w:rPr>
        <w:t>：フォースクラウドのデータ連携基盤</w:t>
      </w:r>
    </w:p>
    <w:p w14:paraId="25AA9C8A" w14:textId="77777777" w:rsidR="008235CF" w:rsidRDefault="008235CF" w:rsidP="008235CF">
      <w:pPr>
        <w:widowControl/>
        <w:jc w:val="left"/>
      </w:pPr>
    </w:p>
    <w:p w14:paraId="1D4422AA" w14:textId="77777777" w:rsidR="008235CF" w:rsidRPr="00944C54" w:rsidRDefault="008235CF" w:rsidP="008235CF">
      <w:pPr>
        <w:widowControl/>
        <w:ind w:leftChars="780" w:left="1560"/>
        <w:jc w:val="left"/>
      </w:pPr>
      <w:r w:rsidRPr="00944C54">
        <w:rPr>
          <w:rFonts w:hint="eastAsia"/>
        </w:rPr>
        <w:t>・クラウドサービスのチェックリスト</w:t>
      </w:r>
    </w:p>
    <w:p w14:paraId="59F2A700" w14:textId="77777777" w:rsidR="008235CF" w:rsidRPr="00944C54" w:rsidRDefault="008235CF" w:rsidP="008235CF">
      <w:pPr>
        <w:widowControl/>
        <w:ind w:leftChars="780" w:left="1560" w:firstLineChars="100" w:firstLine="200"/>
        <w:jc w:val="left"/>
      </w:pPr>
      <w:r w:rsidRPr="00944C54">
        <w:rPr>
          <w:rFonts w:hint="eastAsia"/>
        </w:rPr>
        <w:t>横浜銀行・東日本銀行</w:t>
      </w:r>
      <w:r w:rsidRPr="00944C54">
        <w:tab/>
      </w:r>
      <w:r w:rsidRPr="00944C54">
        <w:tab/>
        <w:t>：</w:t>
      </w:r>
      <w:r w:rsidRPr="00944C54">
        <w:rPr>
          <w:rFonts w:hint="eastAsia"/>
        </w:rPr>
        <w:t>クラウドサービスチェックリスト（</w:t>
      </w:r>
      <w:r w:rsidRPr="00944C54">
        <w:t>IaaS編、SaaS編）</w:t>
      </w:r>
    </w:p>
    <w:p w14:paraId="4CFDA3A2" w14:textId="77777777" w:rsidR="00AE5DA2" w:rsidRPr="00944C54" w:rsidRDefault="008235CF" w:rsidP="008235CF">
      <w:pPr>
        <w:widowControl/>
        <w:ind w:leftChars="780" w:left="1560" w:firstLineChars="100" w:firstLine="200"/>
        <w:jc w:val="left"/>
      </w:pPr>
      <w:r w:rsidRPr="00944C54">
        <w:rPr>
          <w:rFonts w:hint="eastAsia"/>
        </w:rPr>
        <w:t>北陸銀行・北海道銀行・七十七銀行</w:t>
      </w:r>
      <w:r w:rsidRPr="00944C54">
        <w:tab/>
        <w:t>：FISCの安全対策基準およびセキュリティスタンダード等の行内規定等</w:t>
      </w:r>
    </w:p>
    <w:p w14:paraId="397B68A0" w14:textId="77777777" w:rsidR="00D60D42" w:rsidRPr="00AE5DA2" w:rsidRDefault="00D60D42">
      <w:pPr>
        <w:widowControl/>
        <w:jc w:val="left"/>
        <w:rPr>
          <w:rFonts w:cs="Meiryo UI"/>
          <w:kern w:val="0"/>
          <w:szCs w:val="21"/>
        </w:rPr>
      </w:pPr>
      <w:r>
        <w:br w:type="page"/>
      </w:r>
    </w:p>
    <w:p w14:paraId="4E6995BF" w14:textId="77777777" w:rsidR="0037174B" w:rsidRDefault="0037174B" w:rsidP="00C817B4">
      <w:pPr>
        <w:pStyle w:val="1"/>
      </w:pPr>
      <w:bookmarkStart w:id="20" w:name="_Toc124835511"/>
      <w:r>
        <w:rPr>
          <w:rFonts w:hint="eastAsia"/>
        </w:rPr>
        <w:lastRenderedPageBreak/>
        <w:t>非機能</w:t>
      </w:r>
      <w:r w:rsidR="00B100AF">
        <w:rPr>
          <w:rFonts w:hint="eastAsia"/>
        </w:rPr>
        <w:t>要件</w:t>
      </w:r>
      <w:bookmarkEnd w:id="20"/>
    </w:p>
    <w:p w14:paraId="43A28F23" w14:textId="77777777" w:rsidR="00C817B4" w:rsidRDefault="00C817B4" w:rsidP="000251C7">
      <w:pPr>
        <w:pStyle w:val="2"/>
      </w:pPr>
      <w:bookmarkStart w:id="21" w:name="_Toc124835512"/>
      <w:r w:rsidRPr="00264367">
        <w:rPr>
          <w:rFonts w:hint="eastAsia"/>
        </w:rPr>
        <w:t>基本方針</w:t>
      </w:r>
      <w:bookmarkEnd w:id="21"/>
    </w:p>
    <w:p w14:paraId="4E5A07E2" w14:textId="77777777" w:rsidR="00DF41E4" w:rsidRDefault="00DF41E4" w:rsidP="00DF41E4">
      <w:pPr>
        <w:widowControl/>
        <w:ind w:leftChars="354" w:left="708" w:firstLine="1"/>
        <w:jc w:val="left"/>
      </w:pPr>
      <w:r>
        <w:rPr>
          <w:rFonts w:hint="eastAsia"/>
        </w:rPr>
        <w:t>以降については、非機能要求グレード確認一覧にある項目をもとに各要件を定めるものとする。</w:t>
      </w:r>
    </w:p>
    <w:p w14:paraId="6EED3E98" w14:textId="77777777" w:rsidR="00DF41E4" w:rsidRPr="00770CEC" w:rsidRDefault="00DF41E4" w:rsidP="00DF41E4">
      <w:pPr>
        <w:widowControl/>
        <w:ind w:leftChars="354" w:left="708" w:firstLine="1"/>
        <w:jc w:val="left"/>
      </w:pPr>
      <w:r>
        <w:rPr>
          <w:rFonts w:hint="eastAsia"/>
        </w:rPr>
        <w:t>また、Amazon</w:t>
      </w:r>
      <w:r>
        <w:t xml:space="preserve"> Web Service</w:t>
      </w:r>
      <w:r>
        <w:rPr>
          <w:rFonts w:hint="eastAsia"/>
        </w:rPr>
        <w:t>s（AWS）の利用を前提とするため、各要件上でクラウド固有の考慮があれば記載する。</w:t>
      </w:r>
    </w:p>
    <w:p w14:paraId="1E8730BA" w14:textId="77777777" w:rsidR="00E478EE" w:rsidRPr="00DF41E4" w:rsidRDefault="00E478EE" w:rsidP="00C817B4">
      <w:pPr>
        <w:pStyle w:val="a5"/>
      </w:pPr>
    </w:p>
    <w:p w14:paraId="43650B70" w14:textId="77777777" w:rsidR="009D31B4" w:rsidRDefault="009D31B4" w:rsidP="000251C7">
      <w:pPr>
        <w:pStyle w:val="2"/>
      </w:pPr>
      <w:bookmarkStart w:id="22" w:name="_Toc124835513"/>
      <w:r w:rsidRPr="00264367">
        <w:rPr>
          <w:rFonts w:hint="eastAsia"/>
        </w:rPr>
        <w:t>可用性</w:t>
      </w:r>
      <w:bookmarkEnd w:id="22"/>
    </w:p>
    <w:p w14:paraId="1674A68D" w14:textId="77777777" w:rsidR="009D31B4" w:rsidRDefault="009D31B4" w:rsidP="000359C3">
      <w:pPr>
        <w:pStyle w:val="3"/>
      </w:pPr>
      <w:bookmarkStart w:id="23" w:name="_Toc124835514"/>
      <w:r>
        <w:rPr>
          <w:rFonts w:hint="eastAsia"/>
        </w:rPr>
        <w:t>継続性</w:t>
      </w:r>
      <w:bookmarkEnd w:id="23"/>
    </w:p>
    <w:p w14:paraId="1426210E" w14:textId="77777777" w:rsidR="007E57A0" w:rsidRPr="007E57A0" w:rsidRDefault="007E57A0" w:rsidP="007E57A0">
      <w:pPr>
        <w:pStyle w:val="4"/>
      </w:pPr>
      <w:r>
        <w:rPr>
          <w:rFonts w:hint="eastAsia"/>
        </w:rPr>
        <w:t>運用スケジュール</w:t>
      </w:r>
    </w:p>
    <w:p w14:paraId="15CEC18C" w14:textId="77777777" w:rsidR="003A0377" w:rsidRDefault="003A0377" w:rsidP="00D70F5B">
      <w:pPr>
        <w:pStyle w:val="af4"/>
        <w:numPr>
          <w:ilvl w:val="1"/>
          <w:numId w:val="3"/>
        </w:numPr>
        <w:ind w:leftChars="0" w:hanging="415"/>
      </w:pPr>
      <w:r>
        <w:rPr>
          <w:rFonts w:hint="eastAsia"/>
        </w:rPr>
        <w:t>原則</w:t>
      </w:r>
      <w:r>
        <w:t>24時間365日稼働システムと位置づ</w:t>
      </w:r>
      <w:r>
        <w:rPr>
          <w:rFonts w:hint="eastAsia"/>
        </w:rPr>
        <w:t>け、オンラインサービス提供時間は</w:t>
      </w:r>
      <w:r>
        <w:t>6:00～22:00、夜間</w:t>
      </w:r>
      <w:r>
        <w:rPr>
          <w:rFonts w:hint="eastAsia"/>
        </w:rPr>
        <w:t>バッチ</w:t>
      </w:r>
      <w:r>
        <w:t>時間帯</w:t>
      </w:r>
      <w:r>
        <w:rPr>
          <w:rFonts w:hint="eastAsia"/>
        </w:rPr>
        <w:t>は</w:t>
      </w:r>
      <w:r>
        <w:t>22:00～6:00</w:t>
      </w:r>
      <w:r>
        <w:rPr>
          <w:rFonts w:hint="eastAsia"/>
        </w:rPr>
        <w:t>と定める。なお、夜間バッチ時間帯はメンテナンス時間も兼ねるため、同時間帯のオンラインアクセスは不可とする。また、ハッピーマンデー（月曜祝日）の場合は、勘定系からのデータ受領が遅れる影響により、例外的にバッチ処理開始が6</w:t>
      </w:r>
      <w:r>
        <w:t>:00</w:t>
      </w:r>
      <w:r>
        <w:rPr>
          <w:rFonts w:hint="eastAsia"/>
        </w:rPr>
        <w:t>以降となる。</w:t>
      </w:r>
    </w:p>
    <w:p w14:paraId="37E3D8D3" w14:textId="77777777" w:rsidR="003A0377" w:rsidRDefault="003A0377" w:rsidP="00D70F5B">
      <w:pPr>
        <w:pStyle w:val="af4"/>
        <w:numPr>
          <w:ilvl w:val="1"/>
          <w:numId w:val="3"/>
        </w:numPr>
        <w:ind w:leftChars="0" w:hanging="415"/>
      </w:pPr>
      <w:r>
        <w:rPr>
          <w:rFonts w:hint="eastAsia"/>
        </w:rPr>
        <w:t>システム特性によって定期的な再起動などのオンライン停止を伴うメンテナンスが必要な場合は、それを許容する。</w:t>
      </w:r>
    </w:p>
    <w:p w14:paraId="3B01DCA3" w14:textId="77777777" w:rsidR="003A0377" w:rsidRDefault="003A0377" w:rsidP="00D70F5B">
      <w:pPr>
        <w:pStyle w:val="af4"/>
        <w:widowControl/>
        <w:numPr>
          <w:ilvl w:val="1"/>
          <w:numId w:val="3"/>
        </w:numPr>
        <w:ind w:leftChars="0"/>
        <w:jc w:val="left"/>
      </w:pPr>
      <w:r>
        <w:rPr>
          <w:rFonts w:hint="eastAsia"/>
        </w:rPr>
        <w:t>計画停止については、関係各所への事前通達、関連システムへの影響確認を前提の上、実施可能とする。</w:t>
      </w:r>
    </w:p>
    <w:p w14:paraId="517A25B7" w14:textId="77777777" w:rsidR="003A0377" w:rsidRDefault="003A0377" w:rsidP="003A0377">
      <w:pPr>
        <w:pStyle w:val="af4"/>
        <w:widowControl/>
        <w:ind w:leftChars="0" w:left="2122"/>
        <w:jc w:val="left"/>
      </w:pPr>
      <w:r>
        <w:rPr>
          <w:rFonts w:hint="eastAsia"/>
        </w:rPr>
        <w:t>詳細スケジュールは、2</w:t>
      </w:r>
      <w:r>
        <w:t xml:space="preserve">.5.2.1 </w:t>
      </w:r>
      <w:r>
        <w:rPr>
          <w:rFonts w:hint="eastAsia"/>
        </w:rPr>
        <w:t>計画停止を参照のこと。</w:t>
      </w:r>
    </w:p>
    <w:p w14:paraId="5605C8C7" w14:textId="77777777" w:rsidR="002C4AB4" w:rsidRDefault="002C4AB4" w:rsidP="003A0377">
      <w:pPr>
        <w:pStyle w:val="af4"/>
        <w:widowControl/>
        <w:ind w:leftChars="0" w:left="2122"/>
        <w:jc w:val="left"/>
      </w:pPr>
    </w:p>
    <w:p w14:paraId="36F45854" w14:textId="77777777" w:rsidR="00F46F06" w:rsidRDefault="00F46F06" w:rsidP="00F46F06">
      <w:pPr>
        <w:pStyle w:val="4"/>
      </w:pPr>
      <w:r>
        <w:rPr>
          <w:rFonts w:hint="eastAsia"/>
        </w:rPr>
        <w:t>業務継続性</w:t>
      </w:r>
    </w:p>
    <w:p w14:paraId="56ED66C8" w14:textId="77777777" w:rsidR="00224C4B" w:rsidRDefault="00224C4B" w:rsidP="00D70F5B">
      <w:pPr>
        <w:pStyle w:val="af4"/>
        <w:widowControl/>
        <w:numPr>
          <w:ilvl w:val="1"/>
          <w:numId w:val="3"/>
        </w:numPr>
        <w:ind w:leftChars="0"/>
        <w:jc w:val="left"/>
      </w:pPr>
      <w:r>
        <w:rPr>
          <w:rFonts w:hint="eastAsia"/>
        </w:rPr>
        <w:t>業務継続を担保する範囲は、</w:t>
      </w:r>
      <w:r w:rsidRPr="00416DEB">
        <w:t>CRM/SFA/YGSのオンラインアプリケーション（画面、帳票）、バッチアプリケーション、システム間I/F</w:t>
      </w:r>
      <w:r>
        <w:rPr>
          <w:rFonts w:hint="eastAsia"/>
        </w:rPr>
        <w:t>およびこれらを構成するために必要なインフラ、OS、ミドルウェアとする。</w:t>
      </w:r>
    </w:p>
    <w:p w14:paraId="6C8CDF72" w14:textId="77777777" w:rsidR="00224C4B" w:rsidRDefault="00224C4B" w:rsidP="00D70F5B">
      <w:pPr>
        <w:pStyle w:val="af4"/>
        <w:widowControl/>
        <w:numPr>
          <w:ilvl w:val="1"/>
          <w:numId w:val="3"/>
        </w:numPr>
        <w:ind w:leftChars="0"/>
        <w:jc w:val="left"/>
      </w:pPr>
      <w:r>
        <w:rPr>
          <w:rFonts w:hint="eastAsia"/>
        </w:rPr>
        <w:t>想定内事象の発生時には、10分</w:t>
      </w:r>
      <w:r w:rsidR="00EE7805">
        <w:rPr>
          <w:rFonts w:hint="eastAsia"/>
        </w:rPr>
        <w:t>を目安</w:t>
      </w:r>
      <w:r>
        <w:rPr>
          <w:rFonts w:hint="eastAsia"/>
        </w:rPr>
        <w:t>にサービスが切り替わるものとする。なお、ここでいう想定内事象とは、耐障害性について考慮済みのコンポーネントに問題が発生した場合を指す。</w:t>
      </w:r>
    </w:p>
    <w:p w14:paraId="7364FB9E" w14:textId="77777777" w:rsidR="00224C4B" w:rsidRPr="00E006CA" w:rsidRDefault="00224C4B" w:rsidP="00D70F5B">
      <w:pPr>
        <w:pStyle w:val="af4"/>
        <w:widowControl/>
        <w:numPr>
          <w:ilvl w:val="1"/>
          <w:numId w:val="3"/>
        </w:numPr>
        <w:ind w:leftChars="0"/>
        <w:jc w:val="left"/>
      </w:pPr>
      <w:r w:rsidRPr="00C73691">
        <w:rPr>
          <w:rFonts w:hint="eastAsia"/>
        </w:rPr>
        <w:t>単一障害点が存在するシステム構成は原則許容しない。ただし、技術やコストなどの制約から単一障害点</w:t>
      </w:r>
      <w:r>
        <w:rPr>
          <w:rFonts w:hint="eastAsia"/>
        </w:rPr>
        <w:t>が</w:t>
      </w:r>
      <w:r w:rsidRPr="00C73691">
        <w:rPr>
          <w:rFonts w:hint="eastAsia"/>
        </w:rPr>
        <w:t>発生する場合は、単一機器の信頼性を高めるなど、極力単一障害点を起因としたサービス停止が発生しないようなシステム構成</w:t>
      </w:r>
      <w:r>
        <w:rPr>
          <w:rFonts w:hint="eastAsia"/>
        </w:rPr>
        <w:t>とする</w:t>
      </w:r>
      <w:r w:rsidRPr="00C73691">
        <w:rPr>
          <w:rFonts w:hint="eastAsia"/>
        </w:rPr>
        <w:t>。</w:t>
      </w:r>
    </w:p>
    <w:p w14:paraId="0415C920" w14:textId="77777777" w:rsidR="00C1552F" w:rsidRPr="00224C4B" w:rsidRDefault="00C1552F" w:rsidP="00C1552F"/>
    <w:p w14:paraId="52D17351" w14:textId="77777777" w:rsidR="005510AD" w:rsidRDefault="00F46F06" w:rsidP="005510AD">
      <w:pPr>
        <w:pStyle w:val="4"/>
      </w:pPr>
      <w:r>
        <w:rPr>
          <w:rFonts w:hint="eastAsia"/>
        </w:rPr>
        <w:t>目標復旧水準</w:t>
      </w:r>
    </w:p>
    <w:p w14:paraId="4841C816" w14:textId="77777777" w:rsidR="000D041C" w:rsidRDefault="000D041C" w:rsidP="00D70F5B">
      <w:pPr>
        <w:pStyle w:val="af4"/>
        <w:widowControl/>
        <w:numPr>
          <w:ilvl w:val="1"/>
          <w:numId w:val="3"/>
        </w:numPr>
        <w:ind w:leftChars="0"/>
        <w:jc w:val="left"/>
      </w:pPr>
      <w:r>
        <w:rPr>
          <w:rFonts w:hint="eastAsia"/>
        </w:rPr>
        <w:t>復旧範囲は、2</w:t>
      </w:r>
      <w:r>
        <w:t>.2.1.</w:t>
      </w:r>
      <w:r>
        <w:rPr>
          <w:rFonts w:hint="eastAsia"/>
        </w:rPr>
        <w:t>2に記載の業務継続を担保する範囲を対象とする。</w:t>
      </w:r>
    </w:p>
    <w:p w14:paraId="1EA5CFC8" w14:textId="77777777" w:rsidR="000D041C" w:rsidRDefault="000D041C" w:rsidP="00D70F5B">
      <w:pPr>
        <w:pStyle w:val="af4"/>
        <w:widowControl/>
        <w:numPr>
          <w:ilvl w:val="1"/>
          <w:numId w:val="3"/>
        </w:numPr>
        <w:ind w:leftChars="0"/>
        <w:jc w:val="left"/>
      </w:pPr>
      <w:r>
        <w:rPr>
          <w:rFonts w:hint="eastAsia"/>
        </w:rPr>
        <w:t>可用性の範囲内で障害があった場合は、2時間以内に障害発生直前までの状態へ復旧を行うものとする。ただし、</w:t>
      </w:r>
      <w:r w:rsidRPr="00185EB1">
        <w:rPr>
          <w:rFonts w:hint="eastAsia"/>
        </w:rPr>
        <w:t>可</w:t>
      </w:r>
      <w:r w:rsidRPr="00B32B72">
        <w:rPr>
          <w:rFonts w:hint="eastAsia"/>
        </w:rPr>
        <w:t>用性の考慮を超える大規模、広範囲にわたる障害や、他システムを起因とした障害の場合はこの限りではない。</w:t>
      </w:r>
      <w:r w:rsidR="00B32B72" w:rsidRPr="00B32B72">
        <w:rPr>
          <w:rFonts w:hint="eastAsia"/>
          <w:kern w:val="0"/>
        </w:rPr>
        <w:t>尚、可用性の範囲内とはサーバ冗長化を持つサーバ障害時にサーバ切替えで復旧できる等を意味しておりAPデプロイやデータのリストア等は含まない。</w:t>
      </w:r>
    </w:p>
    <w:p w14:paraId="5A20F2B0" w14:textId="77777777" w:rsidR="000D041C" w:rsidRPr="007B6573" w:rsidRDefault="000D041C" w:rsidP="000D041C">
      <w:pPr>
        <w:pStyle w:val="af4"/>
        <w:widowControl/>
        <w:ind w:leftChars="0" w:left="2122"/>
        <w:jc w:val="left"/>
      </w:pPr>
      <w:r>
        <w:rPr>
          <w:rFonts w:hint="eastAsia"/>
        </w:rPr>
        <w:t>平常時より大阪リージョンへのデータ退避</w:t>
      </w:r>
      <w:r w:rsidR="00C36B21">
        <w:rPr>
          <w:rFonts w:hint="eastAsia"/>
        </w:rPr>
        <w:t>はDBデータを対象に行う。</w:t>
      </w:r>
    </w:p>
    <w:p w14:paraId="3D0B2B45" w14:textId="77777777" w:rsidR="00F608DD" w:rsidRPr="000D041C" w:rsidRDefault="009622BE" w:rsidP="00BD208B">
      <w:pPr>
        <w:widowControl/>
        <w:jc w:val="left"/>
      </w:pPr>
      <w:r>
        <w:br w:type="page"/>
      </w:r>
    </w:p>
    <w:p w14:paraId="7087CE08" w14:textId="77777777" w:rsidR="00F46F06" w:rsidRPr="007E57A0" w:rsidRDefault="00F46F06" w:rsidP="00F46F06">
      <w:pPr>
        <w:pStyle w:val="4"/>
      </w:pPr>
      <w:r>
        <w:rPr>
          <w:rFonts w:hint="eastAsia"/>
        </w:rPr>
        <w:lastRenderedPageBreak/>
        <w:t>稼働率</w:t>
      </w:r>
    </w:p>
    <w:p w14:paraId="24F7EC30" w14:textId="77777777" w:rsidR="00F46F06" w:rsidRDefault="00F46F06" w:rsidP="00D70F5B">
      <w:pPr>
        <w:pStyle w:val="af4"/>
        <w:numPr>
          <w:ilvl w:val="0"/>
          <w:numId w:val="6"/>
        </w:numPr>
        <w:ind w:leftChars="0"/>
      </w:pPr>
      <w:r>
        <w:rPr>
          <w:rFonts w:hint="eastAsia"/>
        </w:rPr>
        <w:t>稼働率は、サービスレベル目標（</w:t>
      </w:r>
      <w:r>
        <w:t>SLO）を前提</w:t>
      </w:r>
      <w:r w:rsidR="009321A6">
        <w:rPr>
          <w:rFonts w:hint="eastAsia"/>
        </w:rPr>
        <w:t>とし</w:t>
      </w:r>
      <w:r>
        <w:t>、99.9%と定める。</w:t>
      </w:r>
    </w:p>
    <w:p w14:paraId="562CBAD6" w14:textId="77777777" w:rsidR="00F608DD" w:rsidRDefault="00F46F06" w:rsidP="00D70F5B">
      <w:pPr>
        <w:pStyle w:val="af4"/>
        <w:numPr>
          <w:ilvl w:val="0"/>
          <w:numId w:val="6"/>
        </w:numPr>
        <w:ind w:leftChars="0"/>
      </w:pPr>
      <w:r>
        <w:rPr>
          <w:rFonts w:hint="eastAsia"/>
        </w:rPr>
        <w:t>稼働率の対象となるサービス時間は、オンラインサービス提供時間である</w:t>
      </w:r>
      <w:r>
        <w:t>6:00～22:00とする。</w:t>
      </w:r>
    </w:p>
    <w:p w14:paraId="0D0895F0" w14:textId="77777777" w:rsidR="00A03D94" w:rsidRDefault="00A03D94" w:rsidP="00A03D94"/>
    <w:p w14:paraId="1D6CC4C6" w14:textId="77777777" w:rsidR="009D31B4" w:rsidRPr="001F342B" w:rsidRDefault="009D31B4" w:rsidP="000359C3">
      <w:pPr>
        <w:pStyle w:val="3"/>
      </w:pPr>
      <w:bookmarkStart w:id="24" w:name="_Toc124835515"/>
      <w:r>
        <w:rPr>
          <w:rFonts w:hint="eastAsia"/>
        </w:rPr>
        <w:t>耐障害性</w:t>
      </w:r>
      <w:bookmarkEnd w:id="24"/>
    </w:p>
    <w:p w14:paraId="70C59653" w14:textId="77777777" w:rsidR="009D31B4" w:rsidRDefault="006F1C59" w:rsidP="00D70F5B">
      <w:pPr>
        <w:pStyle w:val="4"/>
        <w:numPr>
          <w:ilvl w:val="3"/>
          <w:numId w:val="4"/>
        </w:numPr>
      </w:pPr>
      <w:r>
        <w:rPr>
          <w:rFonts w:hint="eastAsia"/>
        </w:rPr>
        <w:t>ネットワーク</w:t>
      </w:r>
    </w:p>
    <w:p w14:paraId="6724E968" w14:textId="77777777" w:rsidR="006F1C59" w:rsidRPr="000838EB" w:rsidRDefault="008A27C7" w:rsidP="00D70F5B">
      <w:pPr>
        <w:pStyle w:val="af4"/>
        <w:widowControl/>
        <w:numPr>
          <w:ilvl w:val="0"/>
          <w:numId w:val="8"/>
        </w:numPr>
        <w:ind w:leftChars="0"/>
        <w:jc w:val="left"/>
        <w:rPr>
          <w:rFonts w:cs="Helvetica"/>
          <w:color w:val="333333"/>
          <w:shd w:val="clear" w:color="auto" w:fill="FFFFFF"/>
        </w:rPr>
      </w:pPr>
      <w:r>
        <w:rPr>
          <w:rFonts w:cs="Helvetica" w:hint="eastAsia"/>
          <w:color w:val="333333"/>
          <w:shd w:val="clear" w:color="auto" w:fill="FFFFFF"/>
        </w:rPr>
        <w:t>各</w:t>
      </w:r>
      <w:r w:rsidR="006F1C59" w:rsidRPr="00EF3A73">
        <w:rPr>
          <w:rFonts w:cs="Helvetica" w:hint="eastAsia"/>
          <w:color w:val="333333"/>
          <w:shd w:val="clear" w:color="auto" w:fill="FFFFFF"/>
        </w:rPr>
        <w:t>リージョン</w:t>
      </w:r>
      <w:r>
        <w:rPr>
          <w:rFonts w:cs="Helvetica" w:hint="eastAsia"/>
          <w:color w:val="333333"/>
          <w:shd w:val="clear" w:color="auto" w:fill="FFFFFF"/>
        </w:rPr>
        <w:t>（</w:t>
      </w:r>
      <w:r w:rsidRPr="00EF3A73">
        <w:rPr>
          <w:rFonts w:cs="Helvetica" w:hint="eastAsia"/>
          <w:color w:val="333333"/>
          <w:shd w:val="clear" w:color="auto" w:fill="FFFFFF"/>
        </w:rPr>
        <w:t>東京</w:t>
      </w:r>
      <w:r>
        <w:rPr>
          <w:rFonts w:cs="Helvetica" w:hint="eastAsia"/>
          <w:color w:val="333333"/>
          <w:shd w:val="clear" w:color="auto" w:fill="FFFFFF"/>
        </w:rPr>
        <w:t>、大阪）においては</w:t>
      </w:r>
      <w:r w:rsidR="006F1C59" w:rsidRPr="00EF3A73">
        <w:rPr>
          <w:rFonts w:cs="Helvetica" w:hint="eastAsia"/>
          <w:color w:val="333333"/>
          <w:shd w:val="clear" w:color="auto" w:fill="FFFFFF"/>
        </w:rPr>
        <w:t>、</w:t>
      </w:r>
      <w:r w:rsidR="006F1C59" w:rsidRPr="00EF3A73">
        <w:rPr>
          <w:rFonts w:cs="Helvetica"/>
          <w:color w:val="333333"/>
          <w:shd w:val="clear" w:color="auto" w:fill="FFFFFF"/>
        </w:rPr>
        <w:t>リージョン内のA</w:t>
      </w:r>
      <w:r w:rsidR="00416422">
        <w:rPr>
          <w:rFonts w:cs="Helvetica" w:hint="eastAsia"/>
          <w:color w:val="333333"/>
          <w:shd w:val="clear" w:color="auto" w:fill="FFFFFF"/>
        </w:rPr>
        <w:t>Z</w:t>
      </w:r>
      <w:r w:rsidR="006F1C59" w:rsidRPr="00EF3A73">
        <w:rPr>
          <w:rFonts w:cs="Helvetica"/>
          <w:color w:val="333333"/>
          <w:shd w:val="clear" w:color="auto" w:fill="FFFFFF"/>
        </w:rPr>
        <w:t>で障害が発生</w:t>
      </w:r>
      <w:r w:rsidR="00F8540D">
        <w:rPr>
          <w:rFonts w:cs="Helvetica" w:hint="eastAsia"/>
          <w:color w:val="333333"/>
          <w:shd w:val="clear" w:color="auto" w:fill="FFFFFF"/>
        </w:rPr>
        <w:t>しても</w:t>
      </w:r>
      <w:r w:rsidR="006F1C59" w:rsidRPr="00EF3A73">
        <w:rPr>
          <w:rFonts w:cs="Helvetica"/>
          <w:color w:val="333333"/>
          <w:shd w:val="clear" w:color="auto" w:fill="FFFFFF"/>
        </w:rPr>
        <w:t>サービス</w:t>
      </w:r>
      <w:r w:rsidR="00705EB2">
        <w:rPr>
          <w:rFonts w:cs="Helvetica" w:hint="eastAsia"/>
          <w:color w:val="333333"/>
          <w:shd w:val="clear" w:color="auto" w:fill="FFFFFF"/>
        </w:rPr>
        <w:t>が維持</w:t>
      </w:r>
      <w:r w:rsidR="006F1C59" w:rsidRPr="00EF3A73">
        <w:rPr>
          <w:rFonts w:cs="Helvetica"/>
          <w:color w:val="333333"/>
          <w:shd w:val="clear" w:color="auto" w:fill="FFFFFF"/>
        </w:rPr>
        <w:t>出来るよう2つ以上の</w:t>
      </w:r>
      <w:r w:rsidR="00A8204B">
        <w:rPr>
          <w:rFonts w:cs="Helvetica" w:hint="eastAsia"/>
          <w:color w:val="333333"/>
          <w:shd w:val="clear" w:color="auto" w:fill="FFFFFF"/>
        </w:rPr>
        <w:t>AZ</w:t>
      </w:r>
      <w:r w:rsidR="006F1C59" w:rsidRPr="00EF3A73">
        <w:rPr>
          <w:rFonts w:cs="Helvetica"/>
          <w:color w:val="333333"/>
          <w:shd w:val="clear" w:color="auto" w:fill="FFFFFF"/>
        </w:rPr>
        <w:t>を利用し</w:t>
      </w:r>
      <w:r w:rsidR="000838EB">
        <w:rPr>
          <w:rFonts w:cs="Helvetica" w:hint="eastAsia"/>
          <w:color w:val="333333"/>
          <w:shd w:val="clear" w:color="auto" w:fill="FFFFFF"/>
        </w:rPr>
        <w:t>、</w:t>
      </w:r>
      <w:r w:rsidR="006F1C59" w:rsidRPr="000838EB">
        <w:rPr>
          <w:rFonts w:cs="Helvetica"/>
          <w:color w:val="333333"/>
          <w:shd w:val="clear" w:color="auto" w:fill="FFFFFF"/>
        </w:rPr>
        <w:t>Multi-AZ構成</w:t>
      </w:r>
      <w:r w:rsidR="00A8204B">
        <w:rPr>
          <w:rFonts w:cs="Helvetica" w:hint="eastAsia"/>
          <w:color w:val="333333"/>
          <w:shd w:val="clear" w:color="auto" w:fill="FFFFFF"/>
        </w:rPr>
        <w:t>とすることで</w:t>
      </w:r>
      <w:r w:rsidR="00EC24D8">
        <w:rPr>
          <w:rFonts w:cs="Helvetica" w:hint="eastAsia"/>
          <w:color w:val="333333"/>
          <w:shd w:val="clear" w:color="auto" w:fill="FFFFFF"/>
        </w:rPr>
        <w:t>冗長性を担保する</w:t>
      </w:r>
      <w:r w:rsidR="00F8540D" w:rsidRPr="000838EB">
        <w:rPr>
          <w:rFonts w:cs="Helvetica" w:hint="eastAsia"/>
          <w:color w:val="333333"/>
          <w:shd w:val="clear" w:color="auto" w:fill="FFFFFF"/>
        </w:rPr>
        <w:t>。</w:t>
      </w:r>
    </w:p>
    <w:p w14:paraId="0E1B3358" w14:textId="77777777" w:rsidR="009373FE" w:rsidRPr="00EF354E" w:rsidRDefault="009373FE" w:rsidP="00B13512">
      <w:pPr>
        <w:widowControl/>
        <w:jc w:val="left"/>
        <w:rPr>
          <w:rFonts w:cs="Helvetica"/>
          <w:color w:val="333333"/>
          <w:shd w:val="clear" w:color="auto" w:fill="FFFFFF"/>
        </w:rPr>
      </w:pPr>
    </w:p>
    <w:p w14:paraId="448D7469" w14:textId="77777777" w:rsidR="006F1C59" w:rsidRDefault="006F1C59" w:rsidP="00D70F5B">
      <w:pPr>
        <w:pStyle w:val="4"/>
        <w:numPr>
          <w:ilvl w:val="3"/>
          <w:numId w:val="4"/>
        </w:numPr>
      </w:pPr>
      <w:r>
        <w:rPr>
          <w:rFonts w:hint="eastAsia"/>
        </w:rPr>
        <w:t>サーバ</w:t>
      </w:r>
    </w:p>
    <w:p w14:paraId="01B7B7E4" w14:textId="77777777" w:rsidR="00E6624A" w:rsidRDefault="00E6624A" w:rsidP="00D70F5B">
      <w:pPr>
        <w:pStyle w:val="af4"/>
        <w:widowControl/>
        <w:numPr>
          <w:ilvl w:val="0"/>
          <w:numId w:val="7"/>
        </w:numPr>
        <w:ind w:leftChars="0"/>
        <w:jc w:val="left"/>
      </w:pPr>
      <w:r>
        <w:rPr>
          <w:rFonts w:hint="eastAsia"/>
        </w:rPr>
        <w:t>サーバインスタンスは２台以上で構成することを基本とし、</w:t>
      </w:r>
      <w:r>
        <w:t>Multi-AZ</w:t>
      </w:r>
      <w:r>
        <w:rPr>
          <w:rFonts w:hint="eastAsia"/>
        </w:rPr>
        <w:t>に分散配置することで冗長性を確保する。</w:t>
      </w:r>
    </w:p>
    <w:p w14:paraId="00164DD8" w14:textId="77777777" w:rsidR="00E6624A" w:rsidRPr="00557C0B" w:rsidRDefault="00E6624A" w:rsidP="00D70F5B">
      <w:pPr>
        <w:pStyle w:val="af4"/>
        <w:widowControl/>
        <w:numPr>
          <w:ilvl w:val="0"/>
          <w:numId w:val="7"/>
        </w:numPr>
        <w:ind w:leftChars="0"/>
        <w:jc w:val="left"/>
      </w:pPr>
      <w:r>
        <w:rPr>
          <w:rFonts w:hint="eastAsia"/>
        </w:rPr>
        <w:t>サービス障害についても考慮するため、</w:t>
      </w:r>
      <w:r w:rsidR="00CF5F9A" w:rsidRPr="008206A8">
        <w:rPr>
          <w:rFonts w:hint="eastAsia"/>
        </w:rPr>
        <w:t>ロードバランサによる負荷分散を用いてサービスの冗長性を図る。</w:t>
      </w:r>
    </w:p>
    <w:p w14:paraId="72B50ACB" w14:textId="77777777" w:rsidR="00E6624A" w:rsidRDefault="00E6624A" w:rsidP="00D70F5B">
      <w:pPr>
        <w:pStyle w:val="af4"/>
        <w:widowControl/>
        <w:numPr>
          <w:ilvl w:val="0"/>
          <w:numId w:val="7"/>
        </w:numPr>
        <w:ind w:leftChars="0"/>
        <w:jc w:val="left"/>
      </w:pPr>
      <w:r>
        <w:rPr>
          <w:rFonts w:hint="eastAsia"/>
        </w:rPr>
        <w:t>AWS側で自動管理されるサービス（DBおよびレプリケーションなど）を利用することで、冗長性を担保する。</w:t>
      </w:r>
    </w:p>
    <w:p w14:paraId="266C0ED8" w14:textId="77777777" w:rsidR="00332EC3" w:rsidRPr="00E6624A" w:rsidRDefault="00332EC3" w:rsidP="00332EC3">
      <w:pPr>
        <w:widowControl/>
        <w:jc w:val="left"/>
      </w:pPr>
    </w:p>
    <w:p w14:paraId="1A823C2E" w14:textId="77777777" w:rsidR="00332EC3" w:rsidRDefault="00332EC3" w:rsidP="00D70F5B">
      <w:pPr>
        <w:pStyle w:val="4"/>
        <w:numPr>
          <w:ilvl w:val="3"/>
          <w:numId w:val="4"/>
        </w:numPr>
      </w:pPr>
      <w:r>
        <w:rPr>
          <w:rFonts w:hint="eastAsia"/>
        </w:rPr>
        <w:t>端末</w:t>
      </w:r>
    </w:p>
    <w:p w14:paraId="114B5DAC" w14:textId="77777777" w:rsidR="00332EC3" w:rsidRDefault="00395DE1" w:rsidP="00D70F5B">
      <w:pPr>
        <w:pStyle w:val="af4"/>
        <w:widowControl/>
        <w:numPr>
          <w:ilvl w:val="0"/>
          <w:numId w:val="7"/>
        </w:numPr>
        <w:ind w:leftChars="0"/>
        <w:jc w:val="left"/>
      </w:pPr>
      <w:r>
        <w:rPr>
          <w:rFonts w:hint="eastAsia"/>
        </w:rPr>
        <w:t>既存端末の流用</w:t>
      </w:r>
      <w:r w:rsidR="000F6D45">
        <w:rPr>
          <w:rFonts w:hint="eastAsia"/>
        </w:rPr>
        <w:t>が前提</w:t>
      </w:r>
      <w:r>
        <w:rPr>
          <w:rFonts w:hint="eastAsia"/>
        </w:rPr>
        <w:t>であり、</w:t>
      </w:r>
      <w:r w:rsidR="00332EC3">
        <w:rPr>
          <w:rFonts w:hint="eastAsia"/>
        </w:rPr>
        <w:t>新規端末の導入は行わないため、</w:t>
      </w:r>
      <w:r w:rsidR="00D8394D">
        <w:rPr>
          <w:rFonts w:hint="eastAsia"/>
        </w:rPr>
        <w:t>本</w:t>
      </w:r>
      <w:r w:rsidR="00332EC3">
        <w:rPr>
          <w:rFonts w:hint="eastAsia"/>
        </w:rPr>
        <w:t>要件のスコープ外とする。</w:t>
      </w:r>
    </w:p>
    <w:p w14:paraId="1355425D" w14:textId="77777777" w:rsidR="008821B1" w:rsidRPr="00B020A9" w:rsidRDefault="008821B1" w:rsidP="006D607B">
      <w:pPr>
        <w:widowControl/>
        <w:jc w:val="left"/>
      </w:pPr>
    </w:p>
    <w:p w14:paraId="48DFAA13" w14:textId="77777777" w:rsidR="006F1C59" w:rsidRDefault="006F1C59" w:rsidP="00D70F5B">
      <w:pPr>
        <w:pStyle w:val="4"/>
        <w:numPr>
          <w:ilvl w:val="3"/>
          <w:numId w:val="4"/>
        </w:numPr>
      </w:pPr>
      <w:r>
        <w:rPr>
          <w:rFonts w:hint="eastAsia"/>
        </w:rPr>
        <w:t>ストレージ</w:t>
      </w:r>
    </w:p>
    <w:p w14:paraId="478C6EE6" w14:textId="77777777" w:rsidR="00B020A9" w:rsidRDefault="00DD01BB" w:rsidP="00D70F5B">
      <w:pPr>
        <w:pStyle w:val="af4"/>
        <w:widowControl/>
        <w:numPr>
          <w:ilvl w:val="0"/>
          <w:numId w:val="7"/>
        </w:numPr>
        <w:ind w:leftChars="0"/>
        <w:jc w:val="left"/>
      </w:pPr>
      <w:r>
        <w:rPr>
          <w:rFonts w:hint="eastAsia"/>
        </w:rPr>
        <w:t>A</w:t>
      </w:r>
      <w:r>
        <w:t>WS</w:t>
      </w:r>
      <w:r>
        <w:rPr>
          <w:rFonts w:hint="eastAsia"/>
        </w:rPr>
        <w:t>側で</w:t>
      </w:r>
      <w:r w:rsidR="00D760EC">
        <w:rPr>
          <w:rFonts w:hint="eastAsia"/>
        </w:rPr>
        <w:t>既に</w:t>
      </w:r>
      <w:r>
        <w:rPr>
          <w:rFonts w:hint="eastAsia"/>
        </w:rPr>
        <w:t>冗長性を担保している</w:t>
      </w:r>
      <w:r w:rsidR="00332EC3">
        <w:rPr>
          <w:rFonts w:hint="eastAsia"/>
        </w:rPr>
        <w:t>ストレージサービス</w:t>
      </w:r>
      <w:r>
        <w:rPr>
          <w:rFonts w:hint="eastAsia"/>
        </w:rPr>
        <w:t>を利用することで、</w:t>
      </w:r>
      <w:r w:rsidR="006E08C7">
        <w:rPr>
          <w:rFonts w:hint="eastAsia"/>
        </w:rPr>
        <w:t>耐障害性を備える</w:t>
      </w:r>
      <w:r>
        <w:rPr>
          <w:rFonts w:hint="eastAsia"/>
        </w:rPr>
        <w:t>。</w:t>
      </w:r>
    </w:p>
    <w:p w14:paraId="718738C8" w14:textId="77777777" w:rsidR="00EB3BBE" w:rsidRDefault="00EB3BBE" w:rsidP="00D70F5B">
      <w:pPr>
        <w:pStyle w:val="af4"/>
        <w:widowControl/>
        <w:numPr>
          <w:ilvl w:val="0"/>
          <w:numId w:val="7"/>
        </w:numPr>
        <w:ind w:leftChars="0"/>
        <w:jc w:val="left"/>
      </w:pPr>
      <w:r>
        <w:rPr>
          <w:rFonts w:hint="eastAsia"/>
        </w:rPr>
        <w:t>ストレージを</w:t>
      </w:r>
      <w:r>
        <w:t>Multi-AZ</w:t>
      </w:r>
      <w:r>
        <w:rPr>
          <w:rFonts w:hint="eastAsia"/>
        </w:rPr>
        <w:t>に分散配置することで冗長性を確保する。</w:t>
      </w:r>
    </w:p>
    <w:p w14:paraId="6B9A3894" w14:textId="77777777" w:rsidR="00193F63" w:rsidRPr="00EB3BBE" w:rsidRDefault="00193F63" w:rsidP="00193F63">
      <w:pPr>
        <w:widowControl/>
        <w:jc w:val="left"/>
      </w:pPr>
    </w:p>
    <w:p w14:paraId="16798393" w14:textId="77777777" w:rsidR="005A1140" w:rsidRDefault="005A1140" w:rsidP="00D70F5B">
      <w:pPr>
        <w:pStyle w:val="4"/>
        <w:numPr>
          <w:ilvl w:val="3"/>
          <w:numId w:val="4"/>
        </w:numPr>
      </w:pPr>
      <w:r>
        <w:rPr>
          <w:rFonts w:hint="eastAsia"/>
        </w:rPr>
        <w:t>データ</w:t>
      </w:r>
    </w:p>
    <w:p w14:paraId="4EB950FA" w14:textId="77777777" w:rsidR="0078744C" w:rsidRPr="00912BF7" w:rsidRDefault="0078744C" w:rsidP="00D70F5B">
      <w:pPr>
        <w:pStyle w:val="af4"/>
        <w:widowControl/>
        <w:numPr>
          <w:ilvl w:val="0"/>
          <w:numId w:val="7"/>
        </w:numPr>
        <w:ind w:leftChars="0"/>
        <w:jc w:val="left"/>
      </w:pPr>
      <w:r>
        <w:rPr>
          <w:rFonts w:hint="eastAsia"/>
        </w:rPr>
        <w:t>AWSサービスおよびストレージに備わったインテグリティ機能でデータの保護を行うものとする。ただし、選択すべきAWSサービスおよびストレージにデータインテグリティの保護がないなどシステム構成上やむを得ない場合は、ストレージの可用性に従うものとする。</w:t>
      </w:r>
    </w:p>
    <w:p w14:paraId="366477F7" w14:textId="77777777" w:rsidR="0078744C" w:rsidRDefault="0078744C" w:rsidP="00D70F5B">
      <w:pPr>
        <w:pStyle w:val="af4"/>
        <w:widowControl/>
        <w:numPr>
          <w:ilvl w:val="0"/>
          <w:numId w:val="7"/>
        </w:numPr>
        <w:ind w:leftChars="0"/>
        <w:jc w:val="left"/>
      </w:pPr>
      <w:r>
        <w:rPr>
          <w:rFonts w:hint="eastAsia"/>
        </w:rPr>
        <w:t>システム内のデータをバックアップすることでデータの保護を行う。</w:t>
      </w:r>
    </w:p>
    <w:p w14:paraId="475AFCD9" w14:textId="77777777" w:rsidR="0078744C" w:rsidRDefault="0078744C" w:rsidP="00D70F5B">
      <w:pPr>
        <w:pStyle w:val="af4"/>
        <w:widowControl/>
        <w:numPr>
          <w:ilvl w:val="0"/>
          <w:numId w:val="7"/>
        </w:numPr>
        <w:ind w:leftChars="0"/>
        <w:jc w:val="left"/>
      </w:pPr>
      <w:r>
        <w:rPr>
          <w:rFonts w:hint="eastAsia"/>
        </w:rPr>
        <w:t>バックアップ形態は、サービス停止を伴わないオンラインバックアップ形式を前提とする。</w:t>
      </w:r>
    </w:p>
    <w:p w14:paraId="08A2DA91" w14:textId="77777777" w:rsidR="0078744C" w:rsidRDefault="0078744C" w:rsidP="0078744C">
      <w:pPr>
        <w:pStyle w:val="af4"/>
        <w:widowControl/>
        <w:ind w:leftChars="0" w:left="2098"/>
        <w:jc w:val="left"/>
      </w:pPr>
      <w:r>
        <w:rPr>
          <w:rFonts w:hint="eastAsia"/>
        </w:rPr>
        <w:t>なお、バックアップデータの整合性観点でオフラインバックアップが望ましい場合は、それを許容する。</w:t>
      </w:r>
    </w:p>
    <w:p w14:paraId="6AA795F6" w14:textId="77777777" w:rsidR="005A1140" w:rsidRPr="0078744C" w:rsidRDefault="005A1140" w:rsidP="00B3401C">
      <w:pPr>
        <w:widowControl/>
        <w:jc w:val="left"/>
      </w:pPr>
    </w:p>
    <w:p w14:paraId="3A30DB6E" w14:textId="77777777" w:rsidR="00622A26" w:rsidRDefault="002A429A" w:rsidP="00D70F5B">
      <w:pPr>
        <w:pStyle w:val="4"/>
        <w:numPr>
          <w:ilvl w:val="3"/>
          <w:numId w:val="4"/>
        </w:numPr>
      </w:pPr>
      <w:r>
        <w:rPr>
          <w:rFonts w:hint="eastAsia"/>
        </w:rPr>
        <w:t>運用・保守環境</w:t>
      </w:r>
    </w:p>
    <w:p w14:paraId="7F5ED55C" w14:textId="77777777" w:rsidR="009D31B4" w:rsidRDefault="00FF49CD" w:rsidP="00D70F5B">
      <w:pPr>
        <w:pStyle w:val="af4"/>
        <w:widowControl/>
        <w:numPr>
          <w:ilvl w:val="0"/>
          <w:numId w:val="7"/>
        </w:numPr>
        <w:ind w:leftChars="0"/>
        <w:jc w:val="left"/>
      </w:pPr>
      <w:r>
        <w:rPr>
          <w:rFonts w:hint="eastAsia"/>
        </w:rPr>
        <w:t>ベンダの運用・保守</w:t>
      </w:r>
      <w:r w:rsidR="002A429A">
        <w:rPr>
          <w:rFonts w:hint="eastAsia"/>
        </w:rPr>
        <w:t>環境</w:t>
      </w:r>
      <w:r>
        <w:rPr>
          <w:rFonts w:hint="eastAsia"/>
        </w:rPr>
        <w:t>について</w:t>
      </w:r>
      <w:r w:rsidR="00B532B6">
        <w:rPr>
          <w:rFonts w:hint="eastAsia"/>
        </w:rPr>
        <w:t>は</w:t>
      </w:r>
      <w:r>
        <w:rPr>
          <w:rFonts w:hint="eastAsia"/>
        </w:rPr>
        <w:t>、</w:t>
      </w:r>
      <w:r w:rsidR="00B37038">
        <w:rPr>
          <w:rFonts w:hint="eastAsia"/>
        </w:rPr>
        <w:t>極力</w:t>
      </w:r>
      <w:r w:rsidR="002A429A">
        <w:rPr>
          <w:rFonts w:hint="eastAsia"/>
        </w:rPr>
        <w:t>冗長性</w:t>
      </w:r>
      <w:r>
        <w:rPr>
          <w:rFonts w:hint="eastAsia"/>
        </w:rPr>
        <w:t>を考慮した構成とする</w:t>
      </w:r>
      <w:r w:rsidR="002E543F">
        <w:rPr>
          <w:rFonts w:hint="eastAsia"/>
        </w:rPr>
        <w:t>が</w:t>
      </w:r>
      <w:r w:rsidR="00674038">
        <w:rPr>
          <w:rFonts w:hint="eastAsia"/>
        </w:rPr>
        <w:t>、</w:t>
      </w:r>
      <w:r w:rsidR="00AA2239">
        <w:rPr>
          <w:rFonts w:hint="eastAsia"/>
        </w:rPr>
        <w:t>コスト</w:t>
      </w:r>
      <w:r w:rsidR="006A4C89">
        <w:rPr>
          <w:rFonts w:hint="eastAsia"/>
        </w:rPr>
        <w:t>削減</w:t>
      </w:r>
      <w:r w:rsidR="00AA2239">
        <w:rPr>
          <w:rFonts w:hint="eastAsia"/>
        </w:rPr>
        <w:t>や</w:t>
      </w:r>
      <w:r w:rsidR="002E543F">
        <w:rPr>
          <w:rFonts w:hint="eastAsia"/>
        </w:rPr>
        <w:t>構成上の制約</w:t>
      </w:r>
      <w:r w:rsidR="00813F98">
        <w:rPr>
          <w:rFonts w:hint="eastAsia"/>
        </w:rPr>
        <w:t>に準ずる</w:t>
      </w:r>
      <w:r w:rsidR="000F77BE">
        <w:rPr>
          <w:rFonts w:hint="eastAsia"/>
        </w:rPr>
        <w:t>ものとする</w:t>
      </w:r>
      <w:r w:rsidR="002A429A">
        <w:rPr>
          <w:rFonts w:hint="eastAsia"/>
        </w:rPr>
        <w:t>。</w:t>
      </w:r>
    </w:p>
    <w:p w14:paraId="742C38C8" w14:textId="77777777" w:rsidR="00A3045A" w:rsidRDefault="00A3045A" w:rsidP="00A3045A">
      <w:pPr>
        <w:widowControl/>
        <w:jc w:val="left"/>
      </w:pPr>
      <w:r>
        <w:br w:type="page"/>
      </w:r>
    </w:p>
    <w:p w14:paraId="5F8B555A" w14:textId="77777777" w:rsidR="0083049D" w:rsidRPr="004518DC" w:rsidRDefault="0083049D" w:rsidP="000359C3">
      <w:pPr>
        <w:pStyle w:val="3"/>
      </w:pPr>
      <w:bookmarkStart w:id="25" w:name="_Toc124835516"/>
      <w:r w:rsidRPr="00E0519B">
        <w:rPr>
          <w:rFonts w:hint="eastAsia"/>
        </w:rPr>
        <w:lastRenderedPageBreak/>
        <w:t>災害対策</w:t>
      </w:r>
      <w:bookmarkEnd w:id="25"/>
    </w:p>
    <w:p w14:paraId="7F5651E8" w14:textId="77777777" w:rsidR="00CB1AF3" w:rsidRDefault="00585804" w:rsidP="00D70F5B">
      <w:pPr>
        <w:pStyle w:val="4"/>
        <w:numPr>
          <w:ilvl w:val="3"/>
          <w:numId w:val="5"/>
        </w:numPr>
      </w:pPr>
      <w:r>
        <w:rPr>
          <w:rFonts w:hint="eastAsia"/>
        </w:rPr>
        <w:t>システム</w:t>
      </w:r>
    </w:p>
    <w:p w14:paraId="2D9126EC" w14:textId="77777777" w:rsidR="00692D03" w:rsidRDefault="00692D03" w:rsidP="00D70F5B">
      <w:pPr>
        <w:pStyle w:val="af4"/>
        <w:numPr>
          <w:ilvl w:val="0"/>
          <w:numId w:val="7"/>
        </w:numPr>
        <w:ind w:leftChars="0"/>
      </w:pPr>
      <w:r>
        <w:rPr>
          <w:rFonts w:hint="eastAsia"/>
        </w:rPr>
        <w:t>即復旧可能な災害対策環境は構築しない。復旧水準については、2</w:t>
      </w:r>
      <w:r>
        <w:t>.2.1.</w:t>
      </w:r>
      <w:r w:rsidR="007028CF">
        <w:rPr>
          <w:rFonts w:hint="eastAsia"/>
        </w:rPr>
        <w:t>3</w:t>
      </w:r>
      <w:r>
        <w:rPr>
          <w:rFonts w:hint="eastAsia"/>
        </w:rPr>
        <w:t>目標復旧水準を参照のこと。</w:t>
      </w:r>
    </w:p>
    <w:p w14:paraId="348EE61B" w14:textId="77777777" w:rsidR="00B66216" w:rsidRPr="00692D03" w:rsidRDefault="00B66216" w:rsidP="00221BCB"/>
    <w:p w14:paraId="691E6064" w14:textId="77777777" w:rsidR="00585804" w:rsidRDefault="00585804" w:rsidP="00D70F5B">
      <w:pPr>
        <w:pStyle w:val="4"/>
        <w:numPr>
          <w:ilvl w:val="3"/>
          <w:numId w:val="5"/>
        </w:numPr>
      </w:pPr>
      <w:r w:rsidRPr="00585804">
        <w:rPr>
          <w:rFonts w:hint="eastAsia"/>
        </w:rPr>
        <w:t>外部保管データ</w:t>
      </w:r>
    </w:p>
    <w:p w14:paraId="4D64BA36" w14:textId="77777777" w:rsidR="001972DA" w:rsidRDefault="001972DA" w:rsidP="00D70F5B">
      <w:pPr>
        <w:pStyle w:val="af4"/>
        <w:numPr>
          <w:ilvl w:val="0"/>
          <w:numId w:val="7"/>
        </w:numPr>
        <w:ind w:leftChars="0"/>
      </w:pPr>
      <w:r>
        <w:rPr>
          <w:rFonts w:hint="eastAsia"/>
        </w:rPr>
        <w:t>大阪リージョンを遠隔地とみなし、疎開データの保管先とする。</w:t>
      </w:r>
      <w:r w:rsidR="00EE58FD">
        <w:rPr>
          <w:rFonts w:hint="eastAsia"/>
        </w:rPr>
        <w:t>対象となるデータはD</w:t>
      </w:r>
      <w:r w:rsidR="00EE58FD">
        <w:t>B</w:t>
      </w:r>
      <w:r w:rsidR="00EE58FD">
        <w:rPr>
          <w:rFonts w:hint="eastAsia"/>
        </w:rPr>
        <w:t>データとする。</w:t>
      </w:r>
    </w:p>
    <w:p w14:paraId="2C489A50" w14:textId="77777777" w:rsidR="0096269D" w:rsidRPr="00ED2EE2" w:rsidRDefault="0096269D" w:rsidP="0096269D"/>
    <w:p w14:paraId="7854A9BA" w14:textId="77777777" w:rsidR="00585804" w:rsidRDefault="00585804" w:rsidP="00D70F5B">
      <w:pPr>
        <w:pStyle w:val="4"/>
        <w:numPr>
          <w:ilvl w:val="3"/>
          <w:numId w:val="5"/>
        </w:numPr>
      </w:pPr>
      <w:r w:rsidRPr="00585804">
        <w:rPr>
          <w:rFonts w:hint="eastAsia"/>
        </w:rPr>
        <w:t>付帯設備</w:t>
      </w:r>
    </w:p>
    <w:p w14:paraId="63004D63" w14:textId="77777777" w:rsidR="0083049D" w:rsidRDefault="00FC55DA" w:rsidP="00D70F5B">
      <w:pPr>
        <w:pStyle w:val="af4"/>
        <w:widowControl/>
        <w:numPr>
          <w:ilvl w:val="0"/>
          <w:numId w:val="7"/>
        </w:numPr>
        <w:ind w:leftChars="0"/>
        <w:jc w:val="left"/>
      </w:pPr>
      <w:r>
        <w:rPr>
          <w:rFonts w:hint="eastAsia"/>
        </w:rPr>
        <w:t>災害対策環境自体が想定される災害（地震、電力、火災、漏電、雷、水害）に耐えられる環境である</w:t>
      </w:r>
      <w:r w:rsidR="00F17BC1">
        <w:rPr>
          <w:rFonts w:hint="eastAsia"/>
        </w:rPr>
        <w:t>ものと</w:t>
      </w:r>
      <w:r>
        <w:rPr>
          <w:rFonts w:hint="eastAsia"/>
        </w:rPr>
        <w:t>する。なお、</w:t>
      </w:r>
      <w:r w:rsidR="0061539B">
        <w:rPr>
          <w:rFonts w:hint="eastAsia"/>
        </w:rPr>
        <w:t>災害対策環境</w:t>
      </w:r>
      <w:r>
        <w:rPr>
          <w:rFonts w:hint="eastAsia"/>
        </w:rPr>
        <w:t>のベース</w:t>
      </w:r>
      <w:r w:rsidR="0061539B">
        <w:rPr>
          <w:rFonts w:hint="eastAsia"/>
        </w:rPr>
        <w:t>となる</w:t>
      </w:r>
      <w:r w:rsidR="00863367">
        <w:rPr>
          <w:rFonts w:hint="eastAsia"/>
        </w:rPr>
        <w:t>AWSのAZを構成するデータセンターは、</w:t>
      </w:r>
      <w:r w:rsidR="009759E5">
        <w:rPr>
          <w:rFonts w:hint="eastAsia"/>
        </w:rPr>
        <w:t>地震リスクの少ない</w:t>
      </w:r>
      <w:r w:rsidR="00863367">
        <w:rPr>
          <w:rFonts w:hint="eastAsia"/>
        </w:rPr>
        <w:t>場所</w:t>
      </w:r>
      <w:r w:rsidR="0061539B">
        <w:rPr>
          <w:rFonts w:hint="eastAsia"/>
        </w:rPr>
        <w:t>をもとに選定されており、また、</w:t>
      </w:r>
      <w:r w:rsidR="00863367">
        <w:rPr>
          <w:rFonts w:hint="eastAsia"/>
        </w:rPr>
        <w:t>電力の冗長化、バックアップ電力の確保、</w:t>
      </w:r>
      <w:r w:rsidR="009759E5">
        <w:rPr>
          <w:rFonts w:hint="eastAsia"/>
        </w:rPr>
        <w:t>センタ</w:t>
      </w:r>
      <w:r w:rsidR="00863367">
        <w:rPr>
          <w:rFonts w:hint="eastAsia"/>
        </w:rPr>
        <w:t>ー内を監視する運用サポートシステム（電力の維持</w:t>
      </w:r>
      <w:r w:rsidR="00A64BF4">
        <w:rPr>
          <w:rFonts w:hint="eastAsia"/>
        </w:rPr>
        <w:t>管理</w:t>
      </w:r>
      <w:r w:rsidR="00863367">
        <w:rPr>
          <w:rFonts w:hint="eastAsia"/>
        </w:rPr>
        <w:t>、空調の維持</w:t>
      </w:r>
      <w:r w:rsidR="00A64BF4">
        <w:rPr>
          <w:rFonts w:hint="eastAsia"/>
        </w:rPr>
        <w:t>管理</w:t>
      </w:r>
      <w:r w:rsidR="00863367">
        <w:rPr>
          <w:rFonts w:hint="eastAsia"/>
        </w:rPr>
        <w:t>、火災、漏水の監視）が</w:t>
      </w:r>
      <w:r w:rsidR="0061539B">
        <w:rPr>
          <w:rFonts w:hint="eastAsia"/>
        </w:rPr>
        <w:t>備わっており</w:t>
      </w:r>
      <w:r w:rsidR="00863367">
        <w:rPr>
          <w:rFonts w:hint="eastAsia"/>
        </w:rPr>
        <w:t>、</w:t>
      </w:r>
      <w:r w:rsidR="0061539B">
        <w:rPr>
          <w:rFonts w:hint="eastAsia"/>
        </w:rPr>
        <w:t>付帯設備としての災害対策は</w:t>
      </w:r>
      <w:r>
        <w:rPr>
          <w:rFonts w:hint="eastAsia"/>
        </w:rPr>
        <w:t>考慮されている</w:t>
      </w:r>
      <w:r w:rsidR="0061539B">
        <w:rPr>
          <w:rFonts w:hint="eastAsia"/>
        </w:rPr>
        <w:t>。</w:t>
      </w:r>
    </w:p>
    <w:p w14:paraId="1DA5C2E2" w14:textId="77777777" w:rsidR="00A64BF4" w:rsidRPr="002A6D44" w:rsidRDefault="00A64BF4" w:rsidP="00A64BF4">
      <w:pPr>
        <w:widowControl/>
        <w:jc w:val="left"/>
      </w:pPr>
    </w:p>
    <w:p w14:paraId="7B320B80" w14:textId="77777777" w:rsidR="0083049D" w:rsidRDefault="0083049D" w:rsidP="000359C3">
      <w:pPr>
        <w:pStyle w:val="3"/>
      </w:pPr>
      <w:bookmarkStart w:id="26" w:name="_Toc124835517"/>
      <w:r>
        <w:rPr>
          <w:rFonts w:hint="eastAsia"/>
        </w:rPr>
        <w:t>回復性</w:t>
      </w:r>
      <w:bookmarkEnd w:id="26"/>
    </w:p>
    <w:p w14:paraId="49F01E91" w14:textId="77777777" w:rsidR="001972DA" w:rsidRDefault="001972DA" w:rsidP="00D70F5B">
      <w:pPr>
        <w:pStyle w:val="4"/>
        <w:numPr>
          <w:ilvl w:val="3"/>
          <w:numId w:val="10"/>
        </w:numPr>
      </w:pPr>
      <w:r w:rsidRPr="001972DA">
        <w:rPr>
          <w:rFonts w:hint="eastAsia"/>
        </w:rPr>
        <w:t>復旧作業</w:t>
      </w:r>
    </w:p>
    <w:p w14:paraId="1BD17E44" w14:textId="77777777" w:rsidR="00BE39C0" w:rsidRDefault="00BE39C0" w:rsidP="00D70F5B">
      <w:pPr>
        <w:pStyle w:val="af4"/>
        <w:numPr>
          <w:ilvl w:val="0"/>
          <w:numId w:val="23"/>
        </w:numPr>
        <w:ind w:leftChars="0"/>
      </w:pPr>
      <w:r>
        <w:rPr>
          <w:rFonts w:hint="eastAsia"/>
        </w:rPr>
        <w:t>復旧作業</w:t>
      </w:r>
    </w:p>
    <w:p w14:paraId="4EE5A528" w14:textId="77777777" w:rsidR="00BE39C0" w:rsidRDefault="00BE39C0" w:rsidP="00BE39C0">
      <w:pPr>
        <w:pStyle w:val="af4"/>
        <w:ind w:leftChars="0" w:left="2098"/>
      </w:pPr>
      <w:r>
        <w:rPr>
          <w:rFonts w:hint="eastAsia"/>
        </w:rPr>
        <w:t xml:space="preserve">サービスの自動復旧を可能とするため、AWSマネージドサービス（AWS Backup、Amazon </w:t>
      </w:r>
      <w:r w:rsidR="002D57B0">
        <w:rPr>
          <w:rFonts w:hint="eastAsia"/>
        </w:rPr>
        <w:t>Aurora</w:t>
      </w:r>
      <w:r>
        <w:rPr>
          <w:rFonts w:hint="eastAsia"/>
        </w:rPr>
        <w:t>など）や復旧用製品（クラスタ管理ソフト）を利用する。</w:t>
      </w:r>
    </w:p>
    <w:p w14:paraId="5AFDE10C" w14:textId="77777777" w:rsidR="00BE39C0" w:rsidRDefault="00BE39C0" w:rsidP="00BE39C0">
      <w:pPr>
        <w:pStyle w:val="af4"/>
        <w:ind w:leftChars="0" w:left="2098"/>
      </w:pPr>
    </w:p>
    <w:p w14:paraId="58AF6A51" w14:textId="77777777" w:rsidR="0084604B" w:rsidRDefault="0084604B" w:rsidP="00D70F5B">
      <w:pPr>
        <w:pStyle w:val="af4"/>
        <w:numPr>
          <w:ilvl w:val="0"/>
          <w:numId w:val="23"/>
        </w:numPr>
        <w:ind w:leftChars="0"/>
      </w:pPr>
      <w:r>
        <w:rPr>
          <w:rFonts w:hint="eastAsia"/>
        </w:rPr>
        <w:t>代替業務運用の範囲</w:t>
      </w:r>
    </w:p>
    <w:p w14:paraId="5C8E80E9" w14:textId="77777777" w:rsidR="0084604B" w:rsidRDefault="0084604B" w:rsidP="0084604B">
      <w:pPr>
        <w:pStyle w:val="af4"/>
        <w:ind w:leftChars="0" w:left="2098"/>
      </w:pPr>
      <w:r>
        <w:rPr>
          <w:rFonts w:hint="eastAsia"/>
        </w:rPr>
        <w:t>バックアップソリューションの制約から、データ整合のためにやむを得ず追いつき打鍵やデータの再送信が必要な場合は、それを許容する。</w:t>
      </w:r>
    </w:p>
    <w:p w14:paraId="61F46287" w14:textId="77777777" w:rsidR="00ED2EE2" w:rsidRPr="0084604B" w:rsidRDefault="00ED2EE2" w:rsidP="00ED2EE2"/>
    <w:p w14:paraId="7774C6DB" w14:textId="77777777" w:rsidR="001972DA" w:rsidRDefault="001972DA" w:rsidP="00D70F5B">
      <w:pPr>
        <w:pStyle w:val="4"/>
        <w:numPr>
          <w:ilvl w:val="3"/>
          <w:numId w:val="10"/>
        </w:numPr>
      </w:pPr>
      <w:r>
        <w:rPr>
          <w:rFonts w:hint="eastAsia"/>
        </w:rPr>
        <w:t>可用性確認</w:t>
      </w:r>
    </w:p>
    <w:p w14:paraId="55FDBC63" w14:textId="77777777" w:rsidR="00113861" w:rsidRDefault="00113861" w:rsidP="00D70F5B">
      <w:pPr>
        <w:pStyle w:val="af4"/>
        <w:numPr>
          <w:ilvl w:val="0"/>
          <w:numId w:val="7"/>
        </w:numPr>
        <w:ind w:leftChars="0"/>
      </w:pPr>
      <w:r w:rsidRPr="00C37054">
        <w:rPr>
          <w:rFonts w:hint="eastAsia"/>
        </w:rPr>
        <w:t>可用性</w:t>
      </w:r>
      <w:r>
        <w:rPr>
          <w:rFonts w:hint="eastAsia"/>
        </w:rPr>
        <w:t>の</w:t>
      </w:r>
      <w:r w:rsidRPr="00C37054">
        <w:rPr>
          <w:rFonts w:hint="eastAsia"/>
        </w:rPr>
        <w:t>確認として、障害発生時のサービス切替処理・動作</w:t>
      </w:r>
      <w:r>
        <w:rPr>
          <w:rFonts w:hint="eastAsia"/>
        </w:rPr>
        <w:t>に関するテストを</w:t>
      </w:r>
      <w:r w:rsidRPr="00C37054">
        <w:rPr>
          <w:rFonts w:hint="eastAsia"/>
        </w:rPr>
        <w:t>実施する。</w:t>
      </w:r>
      <w:r>
        <w:rPr>
          <w:rFonts w:hint="eastAsia"/>
        </w:rPr>
        <w:t>また、</w:t>
      </w:r>
      <w:r w:rsidRPr="00240FBA">
        <w:rPr>
          <w:rFonts w:hint="eastAsia"/>
        </w:rPr>
        <w:t>想定される障害</w:t>
      </w:r>
      <w:r>
        <w:rPr>
          <w:rFonts w:hint="eastAsia"/>
        </w:rPr>
        <w:t>の</w:t>
      </w:r>
      <w:r w:rsidRPr="00240FBA">
        <w:rPr>
          <w:rFonts w:hint="eastAsia"/>
        </w:rPr>
        <w:t>中で業務影響が大きいと判断される</w:t>
      </w:r>
      <w:r>
        <w:rPr>
          <w:rFonts w:hint="eastAsia"/>
        </w:rPr>
        <w:t>機能に関連する</w:t>
      </w:r>
      <w:r w:rsidRPr="00240FBA">
        <w:rPr>
          <w:rFonts w:hint="eastAsia"/>
        </w:rPr>
        <w:t>復旧</w:t>
      </w:r>
      <w:r>
        <w:rPr>
          <w:rFonts w:hint="eastAsia"/>
        </w:rPr>
        <w:t>テストを</w:t>
      </w:r>
      <w:r w:rsidRPr="00240FBA">
        <w:rPr>
          <w:rFonts w:hint="eastAsia"/>
        </w:rPr>
        <w:t>実施する。</w:t>
      </w:r>
      <w:r>
        <w:rPr>
          <w:rFonts w:hint="eastAsia"/>
        </w:rPr>
        <w:t>なお、AZ障害など完全再現が難しいテストケースは代替手段をもって確認を行う。</w:t>
      </w:r>
    </w:p>
    <w:p w14:paraId="0231137C" w14:textId="77777777" w:rsidR="004D0C1C" w:rsidRPr="00B37853" w:rsidRDefault="00197C2E" w:rsidP="00200DF2">
      <w:pPr>
        <w:widowControl/>
        <w:jc w:val="left"/>
      </w:pPr>
      <w:r>
        <w:br w:type="page"/>
      </w:r>
    </w:p>
    <w:p w14:paraId="2FC536A4" w14:textId="77777777" w:rsidR="0037174B" w:rsidRDefault="0037174B" w:rsidP="000251C7">
      <w:pPr>
        <w:pStyle w:val="2"/>
      </w:pPr>
      <w:bookmarkStart w:id="27" w:name="_Toc124835518"/>
      <w:r w:rsidRPr="00B007E6">
        <w:rPr>
          <w:rFonts w:hint="eastAsia"/>
        </w:rPr>
        <w:lastRenderedPageBreak/>
        <w:t>性能</w:t>
      </w:r>
      <w:bookmarkEnd w:id="27"/>
    </w:p>
    <w:p w14:paraId="3BCE0D12" w14:textId="77777777" w:rsidR="0037174B" w:rsidRDefault="006638B0" w:rsidP="000359C3">
      <w:pPr>
        <w:pStyle w:val="3"/>
      </w:pPr>
      <w:bookmarkStart w:id="28" w:name="_Toc124835519"/>
      <w:r>
        <w:rPr>
          <w:rFonts w:hint="eastAsia"/>
        </w:rPr>
        <w:t>業務処理量</w:t>
      </w:r>
      <w:bookmarkEnd w:id="28"/>
    </w:p>
    <w:p w14:paraId="6AD82DB3" w14:textId="77777777" w:rsidR="0037174B" w:rsidRDefault="00D33F8B" w:rsidP="00D70F5B">
      <w:pPr>
        <w:pStyle w:val="4"/>
        <w:numPr>
          <w:ilvl w:val="3"/>
          <w:numId w:val="9"/>
        </w:numPr>
      </w:pPr>
      <w:r w:rsidRPr="00D33F8B">
        <w:rPr>
          <w:rFonts w:hint="eastAsia"/>
        </w:rPr>
        <w:t>通常時の業務量</w:t>
      </w:r>
    </w:p>
    <w:p w14:paraId="025E14C8" w14:textId="77777777" w:rsidR="00EF63B9" w:rsidRDefault="00EF63B9" w:rsidP="00D70F5B">
      <w:pPr>
        <w:pStyle w:val="af4"/>
        <w:numPr>
          <w:ilvl w:val="0"/>
          <w:numId w:val="7"/>
        </w:numPr>
        <w:ind w:leftChars="0"/>
      </w:pPr>
      <w:r>
        <w:rPr>
          <w:rFonts w:hint="eastAsia"/>
        </w:rPr>
        <w:t>本システムの利用ユーザ数は、8,000ユーザと定める。</w:t>
      </w:r>
    </w:p>
    <w:p w14:paraId="6E4FEDBB" w14:textId="77777777" w:rsidR="00EF63B9" w:rsidRDefault="00EF63B9" w:rsidP="00EF63B9">
      <w:pPr>
        <w:pStyle w:val="af4"/>
        <w:ind w:leftChars="0" w:left="2098"/>
      </w:pPr>
      <w:r>
        <w:rPr>
          <w:rFonts w:hint="eastAsia"/>
        </w:rPr>
        <w:t>ユーザ数は、下表の通り、現行オンラインアプリケーションの各利用ユーザ数（ID数）をベースに、両方のアカウントを保有している前提で考慮し、いずれかの最大値を採用しておよそのユーザ数（人数）を算出。なお、AWS基盤とすることで経年によるユーザ数の変化に対しリソース拡張が柔軟に行えることを前提とする。</w:t>
      </w:r>
    </w:p>
    <w:p w14:paraId="0B601E2B" w14:textId="77777777" w:rsidR="00EF63B9" w:rsidRPr="00111268" w:rsidRDefault="00EF63B9" w:rsidP="00EF63B9">
      <w:pPr>
        <w:pStyle w:val="af4"/>
        <w:ind w:leftChars="0" w:left="2098"/>
      </w:pPr>
    </w:p>
    <w:tbl>
      <w:tblPr>
        <w:tblW w:w="0" w:type="auto"/>
        <w:tblInd w:w="2122" w:type="dxa"/>
        <w:tblLook w:val="04A0" w:firstRow="1" w:lastRow="0" w:firstColumn="1" w:lastColumn="0" w:noHBand="0" w:noVBand="1"/>
      </w:tblPr>
      <w:tblGrid>
        <w:gridCol w:w="1842"/>
        <w:gridCol w:w="1583"/>
        <w:gridCol w:w="1583"/>
        <w:gridCol w:w="1559"/>
      </w:tblGrid>
      <w:tr w:rsidR="00EF63B9" w14:paraId="6CE62E10" w14:textId="77777777" w:rsidTr="001067E9">
        <w:trPr>
          <w:trHeight w:val="722"/>
        </w:trPr>
        <w:tc>
          <w:tcPr>
            <w:tcW w:w="1842" w:type="dxa"/>
            <w:tcBorders>
              <w:top w:val="single" w:sz="4" w:space="0" w:color="auto"/>
              <w:left w:val="single" w:sz="4" w:space="0" w:color="auto"/>
              <w:bottom w:val="single" w:sz="4" w:space="0" w:color="auto"/>
              <w:right w:val="single" w:sz="4" w:space="0" w:color="auto"/>
              <w:tl2br w:val="single" w:sz="4" w:space="0" w:color="auto"/>
            </w:tcBorders>
            <w:shd w:val="clear" w:color="auto" w:fill="BDD6EE" w:themeFill="accent5" w:themeFillTint="66"/>
          </w:tcPr>
          <w:p w14:paraId="01720C26" w14:textId="77777777" w:rsidR="00EF63B9" w:rsidRPr="00614C9C" w:rsidRDefault="00EF63B9" w:rsidP="00E723C4">
            <w:pPr>
              <w:pStyle w:val="af4"/>
              <w:ind w:leftChars="0" w:left="0"/>
              <w:jc w:val="right"/>
              <w:rPr>
                <w:szCs w:val="20"/>
              </w:rPr>
            </w:pPr>
            <w:r w:rsidRPr="00614C9C">
              <w:rPr>
                <w:rFonts w:hint="eastAsia"/>
                <w:szCs w:val="20"/>
              </w:rPr>
              <w:t>ユーザ数</w:t>
            </w:r>
          </w:p>
          <w:p w14:paraId="0F48CDF2" w14:textId="77777777" w:rsidR="00EF63B9" w:rsidRDefault="00EF63B9" w:rsidP="00E723C4">
            <w:pPr>
              <w:pStyle w:val="af4"/>
              <w:ind w:leftChars="0" w:left="0"/>
              <w:jc w:val="left"/>
            </w:pPr>
            <w:r>
              <w:rPr>
                <w:rFonts w:hint="eastAsia"/>
              </w:rPr>
              <w:t>銀行</w:t>
            </w:r>
          </w:p>
        </w:tc>
        <w:tc>
          <w:tcPr>
            <w:tcW w:w="1583"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71182F8" w14:textId="77777777" w:rsidR="00EF63B9" w:rsidRDefault="00EF63B9" w:rsidP="00E723C4">
            <w:pPr>
              <w:pStyle w:val="af4"/>
              <w:spacing w:line="480" w:lineRule="auto"/>
              <w:ind w:leftChars="0" w:left="0"/>
              <w:jc w:val="center"/>
            </w:pPr>
            <w:r>
              <w:rPr>
                <w:rFonts w:hint="eastAsia"/>
              </w:rPr>
              <w:t>現行CRM</w:t>
            </w:r>
          </w:p>
        </w:tc>
        <w:tc>
          <w:tcPr>
            <w:tcW w:w="1583"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5DA696D" w14:textId="77777777" w:rsidR="00EF63B9" w:rsidRDefault="00EF63B9" w:rsidP="00E723C4">
            <w:pPr>
              <w:pStyle w:val="af4"/>
              <w:spacing w:line="480" w:lineRule="auto"/>
              <w:ind w:leftChars="0" w:left="0"/>
              <w:jc w:val="center"/>
            </w:pPr>
            <w:r>
              <w:rPr>
                <w:rFonts w:hint="eastAsia"/>
              </w:rPr>
              <w:t>現行YGS</w:t>
            </w:r>
          </w:p>
        </w:tc>
        <w:tc>
          <w:tcPr>
            <w:tcW w:w="1559"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570B7075" w14:textId="77777777" w:rsidR="00EF63B9" w:rsidRDefault="00EF63B9" w:rsidP="00E723C4">
            <w:pPr>
              <w:pStyle w:val="af4"/>
              <w:spacing w:line="480" w:lineRule="auto"/>
              <w:ind w:leftChars="0" w:left="0"/>
              <w:jc w:val="center"/>
            </w:pPr>
            <w:r>
              <w:rPr>
                <w:rFonts w:hint="eastAsia"/>
              </w:rPr>
              <w:t>新システム</w:t>
            </w:r>
          </w:p>
        </w:tc>
      </w:tr>
      <w:tr w:rsidR="00EF63B9" w14:paraId="1776039A" w14:textId="77777777" w:rsidTr="001067E9">
        <w:tc>
          <w:tcPr>
            <w:tcW w:w="1842" w:type="dxa"/>
            <w:tcBorders>
              <w:top w:val="single" w:sz="4" w:space="0" w:color="auto"/>
              <w:left w:val="single" w:sz="4" w:space="0" w:color="auto"/>
              <w:bottom w:val="single" w:sz="4" w:space="0" w:color="auto"/>
              <w:right w:val="single" w:sz="4" w:space="0" w:color="auto"/>
            </w:tcBorders>
          </w:tcPr>
          <w:p w14:paraId="55821BCA" w14:textId="77777777" w:rsidR="00EF63B9" w:rsidRDefault="00EF63B9" w:rsidP="00E723C4">
            <w:pPr>
              <w:pStyle w:val="af4"/>
              <w:ind w:leftChars="0" w:left="0"/>
              <w:jc w:val="center"/>
            </w:pPr>
            <w:r>
              <w:rPr>
                <w:rFonts w:hint="eastAsia"/>
              </w:rPr>
              <w:t>横浜銀行</w:t>
            </w:r>
          </w:p>
        </w:tc>
        <w:tc>
          <w:tcPr>
            <w:tcW w:w="1583" w:type="dxa"/>
            <w:tcBorders>
              <w:top w:val="single" w:sz="4" w:space="0" w:color="auto"/>
              <w:left w:val="single" w:sz="4" w:space="0" w:color="auto"/>
              <w:bottom w:val="single" w:sz="4" w:space="0" w:color="auto"/>
              <w:right w:val="single" w:sz="4" w:space="0" w:color="auto"/>
            </w:tcBorders>
          </w:tcPr>
          <w:p w14:paraId="7B70F782" w14:textId="77777777" w:rsidR="00EF63B9" w:rsidRPr="00F732D0" w:rsidRDefault="00EF63B9" w:rsidP="00E723C4">
            <w:pPr>
              <w:pStyle w:val="af4"/>
              <w:ind w:leftChars="0" w:left="0"/>
              <w:jc w:val="right"/>
            </w:pPr>
            <w:r w:rsidRPr="00F732D0">
              <w:rPr>
                <w:rFonts w:hint="eastAsia"/>
              </w:rPr>
              <w:t>5</w:t>
            </w:r>
            <w:r w:rsidRPr="00F732D0">
              <w:t>,141</w:t>
            </w:r>
          </w:p>
        </w:tc>
        <w:tc>
          <w:tcPr>
            <w:tcW w:w="1583" w:type="dxa"/>
            <w:tcBorders>
              <w:top w:val="single" w:sz="4" w:space="0" w:color="auto"/>
              <w:left w:val="single" w:sz="4" w:space="0" w:color="auto"/>
              <w:bottom w:val="single" w:sz="4" w:space="0" w:color="auto"/>
              <w:right w:val="single" w:sz="4" w:space="0" w:color="auto"/>
            </w:tcBorders>
          </w:tcPr>
          <w:p w14:paraId="37D44258" w14:textId="77777777" w:rsidR="00EF63B9" w:rsidRPr="00F732D0" w:rsidRDefault="00EF63B9" w:rsidP="00E723C4">
            <w:pPr>
              <w:pStyle w:val="af4"/>
              <w:ind w:leftChars="0" w:left="0"/>
              <w:jc w:val="right"/>
            </w:pPr>
            <w:r w:rsidRPr="00F732D0">
              <w:rPr>
                <w:rFonts w:hint="eastAsia"/>
              </w:rPr>
              <w:t>6</w:t>
            </w:r>
            <w:r w:rsidRPr="00F732D0">
              <w:t>,729</w:t>
            </w:r>
          </w:p>
        </w:tc>
        <w:tc>
          <w:tcPr>
            <w:tcW w:w="1559" w:type="dxa"/>
            <w:tcBorders>
              <w:top w:val="single" w:sz="4" w:space="0" w:color="auto"/>
              <w:left w:val="single" w:sz="4" w:space="0" w:color="auto"/>
              <w:bottom w:val="single" w:sz="4" w:space="0" w:color="auto"/>
              <w:right w:val="single" w:sz="4" w:space="0" w:color="auto"/>
            </w:tcBorders>
          </w:tcPr>
          <w:p w14:paraId="6501F738" w14:textId="77777777" w:rsidR="00EF63B9" w:rsidRPr="00F732D0" w:rsidRDefault="00EF63B9" w:rsidP="00E723C4">
            <w:pPr>
              <w:pStyle w:val="af4"/>
              <w:ind w:leftChars="0" w:left="0"/>
              <w:jc w:val="right"/>
              <w:rPr>
                <w:color w:val="00B0F0"/>
              </w:rPr>
            </w:pPr>
            <w:r w:rsidRPr="008A6C51">
              <w:rPr>
                <w:rFonts w:hint="eastAsia"/>
              </w:rPr>
              <w:t>6</w:t>
            </w:r>
            <w:r w:rsidRPr="008A6C51">
              <w:t>,729</w:t>
            </w:r>
          </w:p>
        </w:tc>
      </w:tr>
      <w:tr w:rsidR="00EF63B9" w14:paraId="550A7D83" w14:textId="77777777" w:rsidTr="001067E9">
        <w:tc>
          <w:tcPr>
            <w:tcW w:w="1842" w:type="dxa"/>
            <w:tcBorders>
              <w:top w:val="single" w:sz="4" w:space="0" w:color="auto"/>
              <w:left w:val="single" w:sz="4" w:space="0" w:color="auto"/>
              <w:bottom w:val="single" w:sz="4" w:space="0" w:color="auto"/>
              <w:right w:val="single" w:sz="4" w:space="0" w:color="auto"/>
            </w:tcBorders>
          </w:tcPr>
          <w:p w14:paraId="2574DFC6" w14:textId="77777777" w:rsidR="00EF63B9" w:rsidRDefault="00EF63B9" w:rsidP="00E723C4">
            <w:pPr>
              <w:pStyle w:val="af4"/>
              <w:ind w:leftChars="0" w:left="0"/>
              <w:jc w:val="center"/>
            </w:pPr>
            <w:r>
              <w:rPr>
                <w:rFonts w:hint="eastAsia"/>
              </w:rPr>
              <w:t>東日本銀行</w:t>
            </w:r>
          </w:p>
        </w:tc>
        <w:tc>
          <w:tcPr>
            <w:tcW w:w="1583" w:type="dxa"/>
            <w:tcBorders>
              <w:top w:val="single" w:sz="4" w:space="0" w:color="auto"/>
              <w:left w:val="single" w:sz="4" w:space="0" w:color="auto"/>
              <w:bottom w:val="single" w:sz="4" w:space="0" w:color="auto"/>
              <w:right w:val="single" w:sz="4" w:space="0" w:color="auto"/>
            </w:tcBorders>
          </w:tcPr>
          <w:p w14:paraId="0FB96495" w14:textId="77777777" w:rsidR="00EF63B9" w:rsidRPr="00F732D0" w:rsidRDefault="00EF63B9" w:rsidP="00E723C4">
            <w:pPr>
              <w:pStyle w:val="af4"/>
              <w:ind w:leftChars="0" w:left="0"/>
              <w:jc w:val="right"/>
            </w:pPr>
            <w:r w:rsidRPr="00F732D0">
              <w:rPr>
                <w:rFonts w:hint="eastAsia"/>
              </w:rPr>
              <w:t>4</w:t>
            </w:r>
            <w:r w:rsidRPr="00F732D0">
              <w:t>,332</w:t>
            </w:r>
          </w:p>
        </w:tc>
        <w:tc>
          <w:tcPr>
            <w:tcW w:w="1583" w:type="dxa"/>
            <w:tcBorders>
              <w:top w:val="single" w:sz="4" w:space="0" w:color="auto"/>
              <w:left w:val="single" w:sz="4" w:space="0" w:color="auto"/>
              <w:bottom w:val="single" w:sz="4" w:space="0" w:color="auto"/>
              <w:right w:val="single" w:sz="4" w:space="0" w:color="auto"/>
            </w:tcBorders>
          </w:tcPr>
          <w:p w14:paraId="56545DB4" w14:textId="77777777" w:rsidR="00EF63B9" w:rsidRPr="00F732D0" w:rsidRDefault="00EF63B9" w:rsidP="00E723C4">
            <w:pPr>
              <w:pStyle w:val="af4"/>
              <w:ind w:leftChars="0" w:left="0"/>
              <w:jc w:val="right"/>
            </w:pPr>
            <w:r w:rsidRPr="00F732D0">
              <w:rPr>
                <w:rFonts w:hint="eastAsia"/>
              </w:rPr>
              <w:t>4</w:t>
            </w:r>
            <w:r w:rsidRPr="00F732D0">
              <w:t>,033</w:t>
            </w:r>
          </w:p>
        </w:tc>
        <w:tc>
          <w:tcPr>
            <w:tcW w:w="1559" w:type="dxa"/>
            <w:tcBorders>
              <w:top w:val="single" w:sz="4" w:space="0" w:color="auto"/>
              <w:left w:val="single" w:sz="4" w:space="0" w:color="auto"/>
              <w:bottom w:val="single" w:sz="4" w:space="0" w:color="auto"/>
              <w:right w:val="single" w:sz="4" w:space="0" w:color="auto"/>
            </w:tcBorders>
          </w:tcPr>
          <w:p w14:paraId="7D9B975B" w14:textId="77777777" w:rsidR="00EF63B9" w:rsidRDefault="00EF63B9" w:rsidP="00E723C4">
            <w:pPr>
              <w:pStyle w:val="af4"/>
              <w:ind w:leftChars="0" w:left="0"/>
              <w:jc w:val="right"/>
            </w:pPr>
            <w:r>
              <w:rPr>
                <w:rFonts w:hint="eastAsia"/>
              </w:rPr>
              <w:t>4</w:t>
            </w:r>
            <w:r>
              <w:t>,322</w:t>
            </w:r>
          </w:p>
        </w:tc>
      </w:tr>
      <w:tr w:rsidR="00EF63B9" w14:paraId="348A52C6" w14:textId="77777777" w:rsidTr="001067E9">
        <w:tc>
          <w:tcPr>
            <w:tcW w:w="5008" w:type="dxa"/>
            <w:gridSpan w:val="3"/>
            <w:tcBorders>
              <w:top w:val="single" w:sz="4" w:space="0" w:color="auto"/>
              <w:left w:val="single" w:sz="4" w:space="0" w:color="auto"/>
              <w:bottom w:val="single" w:sz="4" w:space="0" w:color="auto"/>
              <w:right w:val="single" w:sz="4" w:space="0" w:color="auto"/>
            </w:tcBorders>
          </w:tcPr>
          <w:p w14:paraId="0E7DE362" w14:textId="77777777" w:rsidR="00EF63B9" w:rsidRPr="00320FAE" w:rsidRDefault="00EF63B9" w:rsidP="00E723C4">
            <w:pPr>
              <w:pStyle w:val="af4"/>
              <w:ind w:leftChars="0" w:left="0"/>
              <w:jc w:val="right"/>
            </w:pPr>
            <w:r>
              <w:rPr>
                <w:rFonts w:hint="eastAsia"/>
              </w:rPr>
              <w:t>年率5</w:t>
            </w:r>
            <w:r>
              <w:t>%</w:t>
            </w:r>
            <w:r>
              <w:rPr>
                <w:rFonts w:hint="eastAsia"/>
              </w:rPr>
              <w:t>（約4年）</w:t>
            </w:r>
          </w:p>
        </w:tc>
        <w:tc>
          <w:tcPr>
            <w:tcW w:w="1559" w:type="dxa"/>
            <w:tcBorders>
              <w:top w:val="single" w:sz="4" w:space="0" w:color="auto"/>
              <w:left w:val="single" w:sz="4" w:space="0" w:color="auto"/>
              <w:bottom w:val="single" w:sz="4" w:space="0" w:color="auto"/>
              <w:right w:val="single" w:sz="4" w:space="0" w:color="auto"/>
            </w:tcBorders>
          </w:tcPr>
          <w:p w14:paraId="0E88E372" w14:textId="77777777" w:rsidR="00EF63B9" w:rsidRPr="00B974B8" w:rsidRDefault="00EF63B9" w:rsidP="00E723C4">
            <w:pPr>
              <w:pStyle w:val="af4"/>
              <w:ind w:leftChars="0" w:left="0"/>
              <w:jc w:val="right"/>
            </w:pPr>
            <w:r>
              <w:rPr>
                <w:rFonts w:hint="eastAsia"/>
              </w:rPr>
              <w:t>8,142</w:t>
            </w:r>
          </w:p>
        </w:tc>
      </w:tr>
    </w:tbl>
    <w:p w14:paraId="39963EE9" w14:textId="77777777" w:rsidR="00FF6E2F" w:rsidRPr="00051939" w:rsidRDefault="00EF63B9" w:rsidP="00FF6E2F">
      <w:pPr>
        <w:pStyle w:val="af4"/>
        <w:ind w:leftChars="0" w:left="2098"/>
      </w:pPr>
      <w:r>
        <w:rPr>
          <w:rFonts w:hint="eastAsia"/>
        </w:rPr>
        <w:t>※</w:t>
      </w:r>
      <w:r w:rsidR="001D47D4">
        <w:rPr>
          <w:rFonts w:hint="eastAsia"/>
        </w:rPr>
        <w:t>1…</w:t>
      </w:r>
      <w:r>
        <w:rPr>
          <w:rFonts w:hint="eastAsia"/>
        </w:rPr>
        <w:t>2019年</w:t>
      </w:r>
      <w:r>
        <w:t>6</w:t>
      </w:r>
      <w:r>
        <w:rPr>
          <w:rFonts w:hint="eastAsia"/>
        </w:rPr>
        <w:t>月基準のデータのため、年率5%増加（</w:t>
      </w:r>
      <w:r w:rsidR="00FF6E2F" w:rsidRPr="00944C54">
        <w:rPr>
          <w:rFonts w:hint="eastAsia"/>
        </w:rPr>
        <w:t>横浜銀行・東日本銀行：</w:t>
      </w:r>
      <w:r w:rsidRPr="00051939">
        <w:rPr>
          <w:rFonts w:hint="eastAsia"/>
        </w:rPr>
        <w:t>202</w:t>
      </w:r>
      <w:r w:rsidRPr="00051939">
        <w:t>4</w:t>
      </w:r>
      <w:r w:rsidRPr="00051939">
        <w:rPr>
          <w:rFonts w:hint="eastAsia"/>
        </w:rPr>
        <w:t>年</w:t>
      </w:r>
      <w:r w:rsidRPr="00051939">
        <w:t>1</w:t>
      </w:r>
      <w:r w:rsidRPr="00051939">
        <w:rPr>
          <w:rFonts w:hint="eastAsia"/>
        </w:rPr>
        <w:t>月サービス</w:t>
      </w:r>
    </w:p>
    <w:p w14:paraId="53F84756" w14:textId="77777777" w:rsidR="00BB50A8" w:rsidRPr="00051939" w:rsidRDefault="00EF63B9" w:rsidP="00FF6E2F">
      <w:pPr>
        <w:pStyle w:val="af4"/>
        <w:ind w:leftChars="0" w:left="2618"/>
      </w:pPr>
      <w:r w:rsidRPr="00051939">
        <w:rPr>
          <w:rFonts w:hint="eastAsia"/>
        </w:rPr>
        <w:t>イン</w:t>
      </w:r>
      <w:r w:rsidR="00FF6E2F" w:rsidRPr="00051939">
        <w:rPr>
          <w:rFonts w:hint="eastAsia"/>
        </w:rPr>
        <w:t>、</w:t>
      </w:r>
      <w:r w:rsidR="00FF6E2F" w:rsidRPr="00944C54">
        <w:rPr>
          <w:rFonts w:hint="eastAsia"/>
        </w:rPr>
        <w:t>北陸銀行・北海道銀行・七十七銀行：</w:t>
      </w:r>
      <w:r w:rsidR="00FF6E2F" w:rsidRPr="00944C54">
        <w:t>2024年10月サービスイン</w:t>
      </w:r>
      <w:r w:rsidRPr="00051939">
        <w:rPr>
          <w:rFonts w:hint="eastAsia"/>
        </w:rPr>
        <w:t>）を考慮</w:t>
      </w:r>
    </w:p>
    <w:p w14:paraId="76D58E26" w14:textId="77777777" w:rsidR="00EF63B9" w:rsidRPr="00944C54" w:rsidRDefault="00CE400F" w:rsidP="00EF63B9">
      <w:pPr>
        <w:pStyle w:val="af4"/>
        <w:ind w:leftChars="0" w:left="2098"/>
      </w:pPr>
      <w:r w:rsidRPr="00944C54">
        <w:rPr>
          <w:rFonts w:hint="eastAsia"/>
        </w:rPr>
        <w:t>※</w:t>
      </w:r>
      <w:r w:rsidR="001D47D4" w:rsidRPr="00944C54">
        <w:t>2…</w:t>
      </w:r>
      <w:r w:rsidRPr="00944C54">
        <w:rPr>
          <w:rFonts w:hint="eastAsia"/>
        </w:rPr>
        <w:t>北陸銀行・北海道銀行・七十七銀行については、「補足資料</w:t>
      </w:r>
      <w:r w:rsidRPr="00944C54">
        <w:t>_2.3性能</w:t>
      </w:r>
      <w:r w:rsidRPr="00944C54">
        <w:rPr>
          <w:rFonts w:hint="eastAsia"/>
        </w:rPr>
        <w:t>」を参照</w:t>
      </w:r>
      <w:r w:rsidRPr="00944C54">
        <w:t>する。</w:t>
      </w:r>
    </w:p>
    <w:p w14:paraId="79BB34D2" w14:textId="77777777" w:rsidR="00CE400F" w:rsidRPr="00187AD2" w:rsidRDefault="00CE400F" w:rsidP="00EF63B9">
      <w:pPr>
        <w:pStyle w:val="af4"/>
        <w:ind w:leftChars="0" w:left="2098"/>
      </w:pPr>
    </w:p>
    <w:p w14:paraId="1DE66795" w14:textId="77777777" w:rsidR="00EF63B9" w:rsidRPr="00A20676" w:rsidRDefault="00EF63B9" w:rsidP="00D70F5B">
      <w:pPr>
        <w:pStyle w:val="af4"/>
        <w:numPr>
          <w:ilvl w:val="0"/>
          <w:numId w:val="7"/>
        </w:numPr>
        <w:ind w:leftChars="0"/>
      </w:pPr>
      <w:r w:rsidRPr="00875309">
        <w:rPr>
          <w:rFonts w:hint="eastAsia"/>
        </w:rPr>
        <w:t>同時アクセス数</w:t>
      </w:r>
    </w:p>
    <w:p w14:paraId="2B208C62" w14:textId="77777777" w:rsidR="00DE0CE8" w:rsidRDefault="00EF63B9" w:rsidP="00DE0CE8">
      <w:pPr>
        <w:pStyle w:val="af4"/>
        <w:ind w:leftChars="0" w:left="2098"/>
      </w:pPr>
      <w:r>
        <w:rPr>
          <w:rFonts w:hint="eastAsia"/>
        </w:rPr>
        <w:t>本</w:t>
      </w:r>
      <w:r w:rsidRPr="00DE76E2">
        <w:rPr>
          <w:rFonts w:hint="eastAsia"/>
        </w:rPr>
        <w:t>システム</w:t>
      </w:r>
      <w:r>
        <w:rPr>
          <w:rFonts w:hint="eastAsia"/>
        </w:rPr>
        <w:t>への同時</w:t>
      </w:r>
      <w:r w:rsidRPr="00DE76E2">
        <w:rPr>
          <w:rFonts w:hint="eastAsia"/>
        </w:rPr>
        <w:t>アクセス</w:t>
      </w:r>
      <w:r>
        <w:rPr>
          <w:rFonts w:hint="eastAsia"/>
        </w:rPr>
        <w:t>可能な</w:t>
      </w:r>
      <w:r w:rsidRPr="00DE76E2">
        <w:rPr>
          <w:rFonts w:hint="eastAsia"/>
        </w:rPr>
        <w:t>ユーザ数</w:t>
      </w:r>
      <w:r>
        <w:rPr>
          <w:rFonts w:hint="eastAsia"/>
        </w:rPr>
        <w:t>は、各行毎に</w:t>
      </w:r>
      <w:r>
        <w:t>2,250</w:t>
      </w:r>
      <w:r>
        <w:rPr>
          <w:rFonts w:hint="eastAsia"/>
        </w:rPr>
        <w:t>ユーザ※と定める。</w:t>
      </w:r>
    </w:p>
    <w:p w14:paraId="1AB6497F" w14:textId="77777777" w:rsidR="00EF63B9" w:rsidRDefault="00EF63B9" w:rsidP="00DE0CE8">
      <w:pPr>
        <w:pStyle w:val="af4"/>
        <w:ind w:leftChars="0" w:left="2098"/>
      </w:pPr>
      <w:r>
        <w:rPr>
          <w:rFonts w:hint="eastAsia"/>
        </w:rPr>
        <w:t>なお、AWS基盤とすることで経年による同時アクセス数の変化に対しリソース拡張が柔軟に行えることを前提とする。※YGS導入のミドルウェア（</w:t>
      </w:r>
      <w:r w:rsidRPr="00B26661">
        <w:t>Ap-Parts_MEMORY</w:t>
      </w:r>
      <w:r>
        <w:rPr>
          <w:rFonts w:hint="eastAsia"/>
        </w:rPr>
        <w:t>）のアクセス制御の仕様に基づく</w:t>
      </w:r>
    </w:p>
    <w:p w14:paraId="5E2E41F6" w14:textId="77777777" w:rsidR="008F0539" w:rsidRDefault="007C4BC1" w:rsidP="008A6C51">
      <w:pPr>
        <w:widowControl/>
        <w:jc w:val="left"/>
      </w:pPr>
      <w:r>
        <w:br w:type="page"/>
      </w:r>
    </w:p>
    <w:p w14:paraId="2FA55661" w14:textId="77777777" w:rsidR="00241E43" w:rsidRDefault="00241E43" w:rsidP="00D70F5B">
      <w:pPr>
        <w:pStyle w:val="af4"/>
        <w:numPr>
          <w:ilvl w:val="0"/>
          <w:numId w:val="7"/>
        </w:numPr>
        <w:ind w:leftChars="0"/>
      </w:pPr>
      <w:r w:rsidRPr="00875309">
        <w:rPr>
          <w:rFonts w:hint="eastAsia"/>
        </w:rPr>
        <w:lastRenderedPageBreak/>
        <w:t>データ量</w:t>
      </w:r>
    </w:p>
    <w:p w14:paraId="74EFA32C" w14:textId="77777777" w:rsidR="00241E43" w:rsidRDefault="00241E43" w:rsidP="00241E43">
      <w:pPr>
        <w:pStyle w:val="af4"/>
        <w:ind w:leftChars="0" w:left="2098"/>
      </w:pPr>
      <w:r>
        <w:rPr>
          <w:rFonts w:hint="eastAsia"/>
        </w:rPr>
        <w:t>試算が必要なデータ量は、新システムDBでの保管データ量、ファイル連携での保管データ量の二つと位置づける。以下に各データ量について記載する。なお、AWS基盤とすることで経年によるデータ量の変化に対しリソース拡張が柔軟に行えることを前提とする。</w:t>
      </w:r>
    </w:p>
    <w:p w14:paraId="2853CA51" w14:textId="77777777" w:rsidR="007F7B8D" w:rsidRDefault="007F7B8D" w:rsidP="00EF63B9"/>
    <w:p w14:paraId="31855EAB" w14:textId="77777777" w:rsidR="009518E4" w:rsidRDefault="009518E4" w:rsidP="009518E4">
      <w:pPr>
        <w:pStyle w:val="af4"/>
        <w:ind w:leftChars="0" w:left="2098"/>
      </w:pPr>
      <w:r>
        <w:rPr>
          <w:rFonts w:hint="eastAsia"/>
        </w:rPr>
        <w:t>＜新システムDB＞</w:t>
      </w:r>
    </w:p>
    <w:p w14:paraId="648D8668" w14:textId="77777777" w:rsidR="008C754B" w:rsidRDefault="008C754B" w:rsidP="008C754B">
      <w:pPr>
        <w:pStyle w:val="af4"/>
        <w:ind w:leftChars="0" w:left="2098"/>
      </w:pPr>
      <w:r>
        <w:rPr>
          <w:rFonts w:hint="eastAsia"/>
        </w:rPr>
        <w:t>RFP要件と現行データ量をもとにした試算結果は以下の通り。新システムDBは、現行チャネルDBのCRM、SFA部分、現行YGSDBの融資部分のデータから構成されるため、以下の通り、現行DBの各DBサイズをベースに初期構築に必要なデータ量を算出する。ただし、移行計画策定時などのタイミングにおいて詳細なデータ投入量が明らかになった際には、投入量に合わせた適切なサイジングへ見直すものとする。</w:t>
      </w:r>
    </w:p>
    <w:p w14:paraId="246A3E24" w14:textId="77777777" w:rsidR="009518E4" w:rsidRDefault="009518E4" w:rsidP="009518E4">
      <w:pPr>
        <w:pStyle w:val="af4"/>
        <w:ind w:leftChars="0" w:left="2098"/>
      </w:pPr>
    </w:p>
    <w:tbl>
      <w:tblPr>
        <w:tblW w:w="8930" w:type="dxa"/>
        <w:tblInd w:w="2122" w:type="dxa"/>
        <w:tblLook w:val="04A0" w:firstRow="1" w:lastRow="0" w:firstColumn="1" w:lastColumn="0" w:noHBand="0" w:noVBand="1"/>
      </w:tblPr>
      <w:tblGrid>
        <w:gridCol w:w="1275"/>
        <w:gridCol w:w="1701"/>
        <w:gridCol w:w="1645"/>
        <w:gridCol w:w="1250"/>
        <w:gridCol w:w="1216"/>
        <w:gridCol w:w="1843"/>
      </w:tblGrid>
      <w:tr w:rsidR="008C754B" w14:paraId="7F56250A" w14:textId="77777777" w:rsidTr="008C754B">
        <w:tc>
          <w:tcPr>
            <w:tcW w:w="1275" w:type="dxa"/>
            <w:vMerge w:val="restart"/>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1ADEB64F" w14:textId="77777777" w:rsidR="008C754B" w:rsidRDefault="008C754B">
            <w:pPr>
              <w:jc w:val="center"/>
            </w:pPr>
            <w:r>
              <w:rPr>
                <w:rFonts w:hint="eastAsia"/>
              </w:rPr>
              <w:t>銀行</w:t>
            </w:r>
          </w:p>
        </w:tc>
        <w:tc>
          <w:tcPr>
            <w:tcW w:w="1701"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6D04B642" w14:textId="77777777" w:rsidR="008C754B" w:rsidRDefault="008C754B">
            <w:pPr>
              <w:jc w:val="center"/>
            </w:pPr>
            <w:r>
              <w:rPr>
                <w:rFonts w:hint="eastAsia"/>
              </w:rPr>
              <w:t>①現行ﾁｬﾈﾙDB</w:t>
            </w:r>
          </w:p>
          <w:p w14:paraId="68D0FFB4" w14:textId="77777777" w:rsidR="008C754B" w:rsidRDefault="008C754B">
            <w:pPr>
              <w:jc w:val="center"/>
            </w:pPr>
            <w:r>
              <w:rPr>
                <w:rFonts w:hint="eastAsia"/>
              </w:rPr>
              <w:t>容量(GB) ※1</w:t>
            </w:r>
          </w:p>
        </w:tc>
        <w:tc>
          <w:tcPr>
            <w:tcW w:w="1645"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34EE94CD" w14:textId="77777777" w:rsidR="008C754B" w:rsidRDefault="008C754B">
            <w:pPr>
              <w:pStyle w:val="af4"/>
              <w:ind w:leftChars="0" w:left="0"/>
              <w:jc w:val="center"/>
            </w:pPr>
            <w:r>
              <w:rPr>
                <w:rFonts w:hint="eastAsia"/>
              </w:rPr>
              <w:t>②現行YGSDB</w:t>
            </w:r>
          </w:p>
          <w:p w14:paraId="3FCF5257" w14:textId="77777777" w:rsidR="008C754B" w:rsidRDefault="008C754B">
            <w:pPr>
              <w:pStyle w:val="af4"/>
              <w:ind w:leftChars="0" w:left="0"/>
              <w:jc w:val="center"/>
            </w:pPr>
            <w:r>
              <w:rPr>
                <w:rFonts w:hint="eastAsia"/>
              </w:rPr>
              <w:t>容量(GB) ※1</w:t>
            </w:r>
          </w:p>
        </w:tc>
        <w:tc>
          <w:tcPr>
            <w:tcW w:w="1250" w:type="dxa"/>
            <w:vMerge w:val="restart"/>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0F96B398" w14:textId="77777777" w:rsidR="008C754B" w:rsidRDefault="008C754B">
            <w:pPr>
              <w:pStyle w:val="af4"/>
              <w:ind w:leftChars="0" w:left="0"/>
              <w:jc w:val="center"/>
            </w:pPr>
            <w:r>
              <w:rPr>
                <w:rFonts w:hint="eastAsia"/>
              </w:rPr>
              <w:t>③増加率</w:t>
            </w:r>
          </w:p>
          <w:p w14:paraId="2374757C" w14:textId="77777777" w:rsidR="008C754B" w:rsidRDefault="008C754B">
            <w:pPr>
              <w:pStyle w:val="af4"/>
              <w:ind w:leftChars="0" w:left="0"/>
              <w:jc w:val="center"/>
            </w:pPr>
            <w:r>
              <w:rPr>
                <w:rFonts w:hint="eastAsia"/>
              </w:rPr>
              <w:t>※2</w:t>
            </w:r>
          </w:p>
        </w:tc>
        <w:tc>
          <w:tcPr>
            <w:tcW w:w="1216" w:type="dxa"/>
            <w:vMerge w:val="restart"/>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45CBD06A" w14:textId="77777777" w:rsidR="008C754B" w:rsidRDefault="008C754B">
            <w:pPr>
              <w:pStyle w:val="af4"/>
              <w:ind w:leftChars="0" w:left="0"/>
              <w:jc w:val="center"/>
            </w:pPr>
            <w:r>
              <w:rPr>
                <w:rFonts w:hint="eastAsia"/>
              </w:rPr>
              <w:t>④全体容量</w:t>
            </w:r>
          </w:p>
          <w:p w14:paraId="37075F74" w14:textId="77777777" w:rsidR="008C754B" w:rsidRDefault="008C754B">
            <w:pPr>
              <w:pStyle w:val="af4"/>
              <w:ind w:leftChars="0" w:left="0"/>
              <w:jc w:val="center"/>
            </w:pPr>
            <w:r>
              <w:rPr>
                <w:rFonts w:hint="eastAsia"/>
              </w:rPr>
              <w:t>※3</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30E5C307" w14:textId="77777777" w:rsidR="008C754B" w:rsidRDefault="008C754B">
            <w:pPr>
              <w:pStyle w:val="af4"/>
              <w:ind w:leftChars="0" w:left="0"/>
              <w:jc w:val="center"/>
            </w:pPr>
            <w:r>
              <w:rPr>
                <w:rFonts w:hint="eastAsia"/>
              </w:rPr>
              <w:t>新システムDB(GB)</w:t>
            </w:r>
          </w:p>
          <w:p w14:paraId="7977ADDE" w14:textId="77777777" w:rsidR="008C754B" w:rsidRDefault="008C754B">
            <w:pPr>
              <w:jc w:val="center"/>
            </w:pPr>
            <w:r>
              <w:rPr>
                <w:rFonts w:hint="eastAsia"/>
              </w:rPr>
              <w:t>(①＋②)×③×④</w:t>
            </w:r>
          </w:p>
        </w:tc>
      </w:tr>
      <w:tr w:rsidR="008C754B" w14:paraId="1F92C1F8" w14:textId="77777777" w:rsidTr="008C754B">
        <w:trPr>
          <w:trHeight w:val="28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D7F987" w14:textId="77777777" w:rsidR="008C754B" w:rsidRDefault="008C754B">
            <w:pPr>
              <w:widowControl/>
              <w:spacing w:beforeAutospacing="1" w:afterAutospacing="1"/>
              <w:jc w:val="left"/>
            </w:pPr>
          </w:p>
        </w:tc>
        <w:tc>
          <w:tcPr>
            <w:tcW w:w="1701"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468C847D" w14:textId="77777777" w:rsidR="008C754B" w:rsidRDefault="008C754B">
            <w:pPr>
              <w:pStyle w:val="af4"/>
              <w:ind w:leftChars="0" w:left="0"/>
              <w:jc w:val="center"/>
            </w:pPr>
            <w:r>
              <w:rPr>
                <w:rFonts w:hint="eastAsia"/>
              </w:rPr>
              <w:t>CRM/SFA</w:t>
            </w:r>
          </w:p>
        </w:tc>
        <w:tc>
          <w:tcPr>
            <w:tcW w:w="1645"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17C37E16" w14:textId="77777777" w:rsidR="008C754B" w:rsidRDefault="008C754B">
            <w:pPr>
              <w:pStyle w:val="af4"/>
              <w:ind w:leftChars="0" w:left="0"/>
              <w:jc w:val="center"/>
            </w:pPr>
            <w:r>
              <w:rPr>
                <w:rFonts w:hint="eastAsia"/>
              </w:rPr>
              <w:t>融資</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C8E131" w14:textId="77777777" w:rsidR="008C754B" w:rsidRDefault="008C754B">
            <w:pPr>
              <w:widowControl/>
              <w:spacing w:beforeAutospacing="1" w:afterAutospacing="1"/>
              <w:jc w:val="lef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73EE6A" w14:textId="77777777" w:rsidR="008C754B" w:rsidRDefault="008C754B">
            <w:pPr>
              <w:widowControl/>
              <w:spacing w:beforeAutospacing="1" w:afterAutospacing="1"/>
              <w:jc w:val="lef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8E3BA3" w14:textId="77777777" w:rsidR="008C754B" w:rsidRDefault="008C754B">
            <w:pPr>
              <w:widowControl/>
              <w:spacing w:beforeAutospacing="1" w:afterAutospacing="1"/>
              <w:jc w:val="left"/>
            </w:pPr>
          </w:p>
        </w:tc>
      </w:tr>
      <w:tr w:rsidR="008C754B" w14:paraId="317BCD16" w14:textId="77777777" w:rsidTr="008C754B">
        <w:trPr>
          <w:trHeight w:val="561"/>
        </w:trPr>
        <w:tc>
          <w:tcPr>
            <w:tcW w:w="1275" w:type="dxa"/>
            <w:tcBorders>
              <w:top w:val="single" w:sz="4" w:space="0" w:color="auto"/>
              <w:left w:val="single" w:sz="4" w:space="0" w:color="auto"/>
              <w:bottom w:val="single" w:sz="4" w:space="0" w:color="auto"/>
              <w:right w:val="single" w:sz="4" w:space="0" w:color="auto"/>
            </w:tcBorders>
            <w:hideMark/>
          </w:tcPr>
          <w:p w14:paraId="5C281432" w14:textId="77777777" w:rsidR="008C754B" w:rsidRDefault="008C754B">
            <w:pPr>
              <w:pStyle w:val="af4"/>
              <w:spacing w:line="480" w:lineRule="auto"/>
              <w:ind w:leftChars="0" w:left="0"/>
              <w:jc w:val="center"/>
            </w:pPr>
            <w:r>
              <w:rPr>
                <w:rFonts w:hint="eastAsia"/>
              </w:rPr>
              <w:t>横浜銀行</w:t>
            </w:r>
          </w:p>
        </w:tc>
        <w:tc>
          <w:tcPr>
            <w:tcW w:w="1701" w:type="dxa"/>
            <w:tcBorders>
              <w:top w:val="single" w:sz="4" w:space="0" w:color="auto"/>
              <w:left w:val="single" w:sz="4" w:space="0" w:color="auto"/>
              <w:bottom w:val="single" w:sz="4" w:space="0" w:color="auto"/>
              <w:right w:val="single" w:sz="4" w:space="0" w:color="auto"/>
            </w:tcBorders>
            <w:hideMark/>
          </w:tcPr>
          <w:p w14:paraId="089B987C" w14:textId="77777777" w:rsidR="008C754B" w:rsidRDefault="008C754B">
            <w:pPr>
              <w:pStyle w:val="af4"/>
              <w:spacing w:line="480" w:lineRule="auto"/>
              <w:ind w:leftChars="0" w:left="0"/>
              <w:jc w:val="center"/>
            </w:pPr>
            <w:r>
              <w:rPr>
                <w:rFonts w:hint="eastAsia"/>
              </w:rPr>
              <w:t>800</w:t>
            </w:r>
          </w:p>
        </w:tc>
        <w:tc>
          <w:tcPr>
            <w:tcW w:w="1645" w:type="dxa"/>
            <w:tcBorders>
              <w:top w:val="single" w:sz="4" w:space="0" w:color="auto"/>
              <w:left w:val="single" w:sz="4" w:space="0" w:color="auto"/>
              <w:bottom w:val="single" w:sz="4" w:space="0" w:color="auto"/>
              <w:right w:val="single" w:sz="4" w:space="0" w:color="auto"/>
            </w:tcBorders>
            <w:hideMark/>
          </w:tcPr>
          <w:p w14:paraId="54358A1D" w14:textId="77777777" w:rsidR="008C754B" w:rsidRDefault="008C754B">
            <w:pPr>
              <w:pStyle w:val="af4"/>
              <w:spacing w:line="480" w:lineRule="auto"/>
              <w:ind w:leftChars="0" w:left="0"/>
              <w:jc w:val="center"/>
            </w:pPr>
            <w:r>
              <w:rPr>
                <w:rFonts w:hint="eastAsia"/>
              </w:rPr>
              <w:t>550</w:t>
            </w:r>
          </w:p>
        </w:tc>
        <w:tc>
          <w:tcPr>
            <w:tcW w:w="1250" w:type="dxa"/>
            <w:vMerge w:val="restart"/>
            <w:tcBorders>
              <w:top w:val="single" w:sz="4" w:space="0" w:color="auto"/>
              <w:left w:val="single" w:sz="4" w:space="0" w:color="auto"/>
              <w:bottom w:val="single" w:sz="4" w:space="0" w:color="auto"/>
              <w:right w:val="single" w:sz="4" w:space="0" w:color="auto"/>
            </w:tcBorders>
            <w:hideMark/>
          </w:tcPr>
          <w:p w14:paraId="250055CD" w14:textId="77777777" w:rsidR="008C754B" w:rsidRDefault="008C754B">
            <w:pPr>
              <w:pStyle w:val="af4"/>
              <w:spacing w:line="960" w:lineRule="auto"/>
              <w:ind w:leftChars="0" w:left="0"/>
              <w:jc w:val="center"/>
            </w:pPr>
            <w:r>
              <w:rPr>
                <w:rFonts w:hint="eastAsia"/>
              </w:rPr>
              <w:t>1.34</w:t>
            </w:r>
          </w:p>
        </w:tc>
        <w:tc>
          <w:tcPr>
            <w:tcW w:w="1216" w:type="dxa"/>
            <w:vMerge w:val="restart"/>
            <w:tcBorders>
              <w:top w:val="single" w:sz="4" w:space="0" w:color="auto"/>
              <w:left w:val="single" w:sz="4" w:space="0" w:color="auto"/>
              <w:bottom w:val="single" w:sz="4" w:space="0" w:color="auto"/>
              <w:right w:val="single" w:sz="4" w:space="0" w:color="auto"/>
            </w:tcBorders>
            <w:hideMark/>
          </w:tcPr>
          <w:p w14:paraId="18E85618" w14:textId="77777777" w:rsidR="008C754B" w:rsidRDefault="008C754B">
            <w:pPr>
              <w:pStyle w:val="af4"/>
              <w:spacing w:line="960" w:lineRule="auto"/>
              <w:ind w:leftChars="0" w:left="0"/>
              <w:jc w:val="center"/>
            </w:pPr>
            <w:r>
              <w:rPr>
                <w:rFonts w:hint="eastAsia"/>
              </w:rPr>
              <w:t>2</w:t>
            </w:r>
          </w:p>
        </w:tc>
        <w:tc>
          <w:tcPr>
            <w:tcW w:w="1843" w:type="dxa"/>
            <w:tcBorders>
              <w:top w:val="single" w:sz="4" w:space="0" w:color="auto"/>
              <w:left w:val="single" w:sz="4" w:space="0" w:color="auto"/>
              <w:bottom w:val="single" w:sz="4" w:space="0" w:color="auto"/>
              <w:right w:val="single" w:sz="4" w:space="0" w:color="auto"/>
            </w:tcBorders>
            <w:hideMark/>
          </w:tcPr>
          <w:p w14:paraId="243B882C" w14:textId="77777777" w:rsidR="008C754B" w:rsidRDefault="008C754B">
            <w:pPr>
              <w:pStyle w:val="af4"/>
              <w:ind w:leftChars="0" w:left="0"/>
              <w:jc w:val="center"/>
            </w:pPr>
            <w:r>
              <w:rPr>
                <w:rFonts w:hint="eastAsia"/>
              </w:rPr>
              <w:t>3,700</w:t>
            </w:r>
          </w:p>
          <w:p w14:paraId="1AE3D555" w14:textId="77777777" w:rsidR="008C754B" w:rsidRDefault="008C754B">
            <w:pPr>
              <w:pStyle w:val="af4"/>
              <w:ind w:leftChars="0" w:left="0"/>
              <w:jc w:val="center"/>
            </w:pPr>
            <w:r>
              <w:rPr>
                <w:rFonts w:hint="eastAsia"/>
              </w:rPr>
              <w:t>(計 3,618)</w:t>
            </w:r>
          </w:p>
        </w:tc>
      </w:tr>
      <w:tr w:rsidR="008C754B" w14:paraId="66820C40" w14:textId="77777777" w:rsidTr="008C754B">
        <w:trPr>
          <w:trHeight w:val="232"/>
        </w:trPr>
        <w:tc>
          <w:tcPr>
            <w:tcW w:w="1275" w:type="dxa"/>
            <w:tcBorders>
              <w:top w:val="single" w:sz="4" w:space="0" w:color="auto"/>
              <w:left w:val="single" w:sz="4" w:space="0" w:color="auto"/>
              <w:bottom w:val="single" w:sz="4" w:space="0" w:color="auto"/>
              <w:right w:val="single" w:sz="4" w:space="0" w:color="auto"/>
            </w:tcBorders>
            <w:hideMark/>
          </w:tcPr>
          <w:p w14:paraId="75778919" w14:textId="77777777" w:rsidR="008C754B" w:rsidRDefault="008C754B">
            <w:pPr>
              <w:pStyle w:val="af4"/>
              <w:spacing w:line="480" w:lineRule="auto"/>
              <w:ind w:leftChars="0" w:left="0"/>
              <w:jc w:val="center"/>
            </w:pPr>
            <w:r>
              <w:rPr>
                <w:rFonts w:hint="eastAsia"/>
              </w:rPr>
              <w:t>東日本銀行</w:t>
            </w:r>
          </w:p>
        </w:tc>
        <w:tc>
          <w:tcPr>
            <w:tcW w:w="1701" w:type="dxa"/>
            <w:tcBorders>
              <w:top w:val="single" w:sz="4" w:space="0" w:color="auto"/>
              <w:left w:val="single" w:sz="4" w:space="0" w:color="auto"/>
              <w:bottom w:val="single" w:sz="4" w:space="0" w:color="auto"/>
              <w:right w:val="single" w:sz="4" w:space="0" w:color="auto"/>
            </w:tcBorders>
            <w:hideMark/>
          </w:tcPr>
          <w:p w14:paraId="05D3888F" w14:textId="77777777" w:rsidR="008C754B" w:rsidRDefault="008C754B">
            <w:pPr>
              <w:pStyle w:val="af4"/>
              <w:spacing w:line="480" w:lineRule="auto"/>
              <w:ind w:leftChars="0" w:left="0"/>
              <w:jc w:val="center"/>
            </w:pPr>
            <w:r>
              <w:rPr>
                <w:rFonts w:hint="eastAsia"/>
              </w:rPr>
              <w:t>100</w:t>
            </w:r>
          </w:p>
        </w:tc>
        <w:tc>
          <w:tcPr>
            <w:tcW w:w="1645" w:type="dxa"/>
            <w:tcBorders>
              <w:top w:val="single" w:sz="4" w:space="0" w:color="auto"/>
              <w:left w:val="single" w:sz="4" w:space="0" w:color="auto"/>
              <w:bottom w:val="single" w:sz="4" w:space="0" w:color="auto"/>
              <w:right w:val="single" w:sz="4" w:space="0" w:color="auto"/>
            </w:tcBorders>
            <w:hideMark/>
          </w:tcPr>
          <w:p w14:paraId="1F2A8ED2" w14:textId="77777777" w:rsidR="008C754B" w:rsidRDefault="008C754B">
            <w:pPr>
              <w:pStyle w:val="af4"/>
              <w:spacing w:line="480" w:lineRule="auto"/>
              <w:ind w:leftChars="0" w:left="0"/>
              <w:jc w:val="center"/>
            </w:pPr>
            <w:r>
              <w:rPr>
                <w:rFonts w:hint="eastAsia"/>
              </w:rPr>
              <w:t>70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B5E2F5" w14:textId="77777777" w:rsidR="008C754B" w:rsidRDefault="008C754B">
            <w:pPr>
              <w:widowControl/>
              <w:spacing w:beforeAutospacing="1" w:afterAutospacing="1"/>
              <w:jc w:val="lef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D0B495" w14:textId="77777777" w:rsidR="008C754B" w:rsidRDefault="008C754B">
            <w:pPr>
              <w:widowControl/>
              <w:spacing w:beforeAutospacing="1" w:afterAutospacing="1"/>
              <w:jc w:val="left"/>
            </w:pPr>
          </w:p>
        </w:tc>
        <w:tc>
          <w:tcPr>
            <w:tcW w:w="1843" w:type="dxa"/>
            <w:tcBorders>
              <w:top w:val="single" w:sz="4" w:space="0" w:color="auto"/>
              <w:left w:val="single" w:sz="4" w:space="0" w:color="auto"/>
              <w:bottom w:val="single" w:sz="4" w:space="0" w:color="auto"/>
              <w:right w:val="single" w:sz="4" w:space="0" w:color="auto"/>
            </w:tcBorders>
            <w:hideMark/>
          </w:tcPr>
          <w:p w14:paraId="7BACA153" w14:textId="77777777" w:rsidR="008C754B" w:rsidRDefault="008C754B">
            <w:pPr>
              <w:pStyle w:val="af4"/>
              <w:ind w:leftChars="0" w:left="0"/>
              <w:jc w:val="center"/>
            </w:pPr>
            <w:r>
              <w:rPr>
                <w:rFonts w:hint="eastAsia"/>
              </w:rPr>
              <w:t>500</w:t>
            </w:r>
          </w:p>
          <w:p w14:paraId="28B5EE41" w14:textId="77777777" w:rsidR="008C754B" w:rsidRDefault="008C754B">
            <w:pPr>
              <w:pStyle w:val="af4"/>
              <w:ind w:leftChars="0" w:left="0"/>
              <w:jc w:val="center"/>
            </w:pPr>
            <w:r>
              <w:rPr>
                <w:rFonts w:hint="eastAsia"/>
              </w:rPr>
              <w:t>(計 455)</w:t>
            </w:r>
          </w:p>
        </w:tc>
      </w:tr>
    </w:tbl>
    <w:p w14:paraId="261CEEE2" w14:textId="77777777" w:rsidR="00113D8B" w:rsidRDefault="00113D8B" w:rsidP="00113D8B">
      <w:pPr>
        <w:pStyle w:val="af4"/>
        <w:ind w:leftChars="0" w:left="2098"/>
      </w:pPr>
      <w:r>
        <w:rPr>
          <w:rFonts w:hint="eastAsia"/>
        </w:rPr>
        <w:t>※1…現行DBサイズは2021/4月を基準とし、未使用領域を含まない実使用量を抽出</w:t>
      </w:r>
    </w:p>
    <w:p w14:paraId="3F0522B4" w14:textId="77777777" w:rsidR="00113D8B" w:rsidRDefault="00113D8B" w:rsidP="00113D8B">
      <w:pPr>
        <w:pStyle w:val="af4"/>
        <w:ind w:leftChars="0" w:left="2098"/>
        <w:rPr>
          <w:szCs w:val="20"/>
        </w:rPr>
      </w:pPr>
      <w:r>
        <w:rPr>
          <w:rFonts w:hint="eastAsia"/>
          <w:szCs w:val="20"/>
        </w:rPr>
        <w:t>※2</w:t>
      </w:r>
      <w:r>
        <w:rPr>
          <w:rFonts w:hint="eastAsia"/>
        </w:rPr>
        <w:t>…</w:t>
      </w:r>
      <w:r>
        <w:rPr>
          <w:rFonts w:hint="eastAsia"/>
          <w:szCs w:val="20"/>
        </w:rPr>
        <w:t>2.4.1 リソース拡張性に加え、現行データの増加量も踏まえて以下3要素をもとにデータ増加率を</w:t>
      </w:r>
    </w:p>
    <w:p w14:paraId="43111B9F" w14:textId="77777777" w:rsidR="00113D8B" w:rsidRDefault="00113D8B" w:rsidP="00113D8B">
      <w:pPr>
        <w:pStyle w:val="af4"/>
        <w:ind w:leftChars="0" w:left="2098" w:firstLineChars="100" w:firstLine="200"/>
        <w:rPr>
          <w:szCs w:val="20"/>
        </w:rPr>
      </w:pPr>
      <w:r>
        <w:rPr>
          <w:rFonts w:hint="eastAsia"/>
          <w:szCs w:val="20"/>
        </w:rPr>
        <w:t>1.34倍（=1.05^(3+3)）として算出</w:t>
      </w:r>
    </w:p>
    <w:p w14:paraId="025D8080" w14:textId="77777777" w:rsidR="00113D8B" w:rsidRDefault="00113D8B" w:rsidP="00113D8B">
      <w:pPr>
        <w:pStyle w:val="af4"/>
        <w:ind w:leftChars="0" w:left="2098" w:firstLineChars="100" w:firstLine="200"/>
        <w:rPr>
          <w:szCs w:val="20"/>
        </w:rPr>
      </w:pPr>
    </w:p>
    <w:p w14:paraId="58176AE4" w14:textId="77777777" w:rsidR="00113D8B" w:rsidRDefault="00113D8B" w:rsidP="00D70F5B">
      <w:pPr>
        <w:pStyle w:val="af4"/>
        <w:numPr>
          <w:ilvl w:val="0"/>
          <w:numId w:val="40"/>
        </w:numPr>
        <w:ind w:leftChars="0"/>
        <w:rPr>
          <w:szCs w:val="20"/>
        </w:rPr>
      </w:pPr>
      <w:r>
        <w:rPr>
          <w:rFonts w:hint="eastAsia"/>
          <w:szCs w:val="20"/>
        </w:rPr>
        <w:t>データ量は年率5%で増加</w:t>
      </w:r>
    </w:p>
    <w:p w14:paraId="156C961C" w14:textId="77777777" w:rsidR="00113D8B" w:rsidRDefault="00113D8B" w:rsidP="00D70F5B">
      <w:pPr>
        <w:pStyle w:val="af4"/>
        <w:numPr>
          <w:ilvl w:val="0"/>
          <w:numId w:val="40"/>
        </w:numPr>
        <w:ind w:leftChars="0"/>
        <w:rPr>
          <w:szCs w:val="20"/>
        </w:rPr>
      </w:pPr>
      <w:r>
        <w:rPr>
          <w:rFonts w:hint="eastAsia"/>
          <w:szCs w:val="20"/>
        </w:rPr>
        <w:t>現在からサービスインまでの約3年間の現行データ増加量（2021/4月～2024/1月）</w:t>
      </w:r>
    </w:p>
    <w:p w14:paraId="01C75C29" w14:textId="77777777" w:rsidR="00113D8B" w:rsidRDefault="00113D8B" w:rsidP="00D70F5B">
      <w:pPr>
        <w:pStyle w:val="af4"/>
        <w:numPr>
          <w:ilvl w:val="0"/>
          <w:numId w:val="40"/>
        </w:numPr>
        <w:ind w:leftChars="0"/>
        <w:rPr>
          <w:szCs w:val="20"/>
        </w:rPr>
      </w:pPr>
      <w:r>
        <w:rPr>
          <w:rFonts w:hint="eastAsia"/>
          <w:szCs w:val="20"/>
        </w:rPr>
        <w:t>サービスインから3年後の新システムのデータ増加量（2024/1月～2027/1月）</w:t>
      </w:r>
    </w:p>
    <w:p w14:paraId="582735E8" w14:textId="77777777" w:rsidR="00113D8B" w:rsidRDefault="00113D8B" w:rsidP="00113D8B">
      <w:pPr>
        <w:ind w:left="2517"/>
        <w:rPr>
          <w:szCs w:val="20"/>
        </w:rPr>
      </w:pPr>
    </w:p>
    <w:p w14:paraId="734BFB25" w14:textId="77777777" w:rsidR="00113D8B" w:rsidRDefault="00113D8B" w:rsidP="00113D8B">
      <w:pPr>
        <w:pStyle w:val="af4"/>
        <w:ind w:leftChars="0" w:left="2098"/>
        <w:rPr>
          <w:szCs w:val="20"/>
        </w:rPr>
      </w:pPr>
      <w:r>
        <w:rPr>
          <w:rFonts w:hint="eastAsia"/>
          <w:szCs w:val="20"/>
        </w:rPr>
        <w:t>※3</w:t>
      </w:r>
      <w:r>
        <w:rPr>
          <w:rFonts w:hint="eastAsia"/>
        </w:rPr>
        <w:t>…</w:t>
      </w:r>
      <w:r>
        <w:rPr>
          <w:rFonts w:hint="eastAsia"/>
          <w:szCs w:val="20"/>
        </w:rPr>
        <w:t>2.4.1.3 ディスク拡張性に基づき、3年後のデータ使用率がおよそ50%程度となるよう想定使用量の</w:t>
      </w:r>
    </w:p>
    <w:p w14:paraId="44EEA092" w14:textId="77777777" w:rsidR="008C754B" w:rsidRDefault="00113D8B" w:rsidP="00113D8B">
      <w:pPr>
        <w:pStyle w:val="af4"/>
        <w:ind w:leftChars="0" w:left="2098" w:firstLineChars="100" w:firstLine="200"/>
        <w:rPr>
          <w:szCs w:val="20"/>
        </w:rPr>
      </w:pPr>
      <w:r>
        <w:rPr>
          <w:rFonts w:hint="eastAsia"/>
          <w:szCs w:val="20"/>
        </w:rPr>
        <w:t>2倍（=1/0.5）を全体容量算出の係数として定義</w:t>
      </w:r>
    </w:p>
    <w:p w14:paraId="1192CAB2" w14:textId="77777777" w:rsidR="000E429C" w:rsidRPr="00944C54" w:rsidRDefault="000E429C" w:rsidP="000E429C">
      <w:pPr>
        <w:pStyle w:val="af4"/>
        <w:ind w:leftChars="0" w:left="2098"/>
      </w:pPr>
      <w:r w:rsidRPr="00944C54">
        <w:rPr>
          <w:rFonts w:hint="eastAsia"/>
        </w:rPr>
        <w:t>※</w:t>
      </w:r>
      <w:r w:rsidR="001D47D4" w:rsidRPr="00944C54">
        <w:t>4…</w:t>
      </w:r>
      <w:r w:rsidRPr="00944C54">
        <w:rPr>
          <w:rFonts w:hint="eastAsia"/>
        </w:rPr>
        <w:t>北陸銀行・北海道銀行・七十七銀行については、「補足資料</w:t>
      </w:r>
      <w:r w:rsidRPr="00944C54">
        <w:t>_2.3性能</w:t>
      </w:r>
      <w:r w:rsidRPr="00944C54">
        <w:rPr>
          <w:rFonts w:hint="eastAsia"/>
        </w:rPr>
        <w:t>」を参照</w:t>
      </w:r>
      <w:r w:rsidRPr="00944C54">
        <w:t>する。</w:t>
      </w:r>
    </w:p>
    <w:p w14:paraId="4776D758" w14:textId="77777777" w:rsidR="000E429C" w:rsidRPr="000E429C" w:rsidRDefault="000E429C" w:rsidP="00113D8B">
      <w:pPr>
        <w:pStyle w:val="af4"/>
        <w:ind w:leftChars="0" w:left="2098" w:firstLineChars="100" w:firstLine="200"/>
        <w:rPr>
          <w:szCs w:val="20"/>
        </w:rPr>
      </w:pPr>
    </w:p>
    <w:p w14:paraId="35302C27" w14:textId="77777777" w:rsidR="009518E4" w:rsidRDefault="009518E4" w:rsidP="00EF63B9"/>
    <w:p w14:paraId="141A9E33" w14:textId="77777777" w:rsidR="00013F8A" w:rsidRDefault="00013F8A">
      <w:pPr>
        <w:widowControl/>
        <w:jc w:val="left"/>
      </w:pPr>
      <w:r>
        <w:br w:type="page"/>
      </w:r>
    </w:p>
    <w:p w14:paraId="5C33CFAF" w14:textId="77777777" w:rsidR="00700CF9" w:rsidRDefault="00700CF9" w:rsidP="00700CF9">
      <w:pPr>
        <w:pStyle w:val="af4"/>
        <w:ind w:leftChars="0" w:left="2098"/>
      </w:pPr>
      <w:r>
        <w:rPr>
          <w:rFonts w:hint="eastAsia"/>
        </w:rPr>
        <w:lastRenderedPageBreak/>
        <w:t>＜ファイル連携＞</w:t>
      </w:r>
    </w:p>
    <w:p w14:paraId="4AB35F84" w14:textId="77777777" w:rsidR="00113D8B" w:rsidRDefault="00113D8B" w:rsidP="00113D8B">
      <w:pPr>
        <w:ind w:left="1259" w:firstLine="839"/>
      </w:pPr>
      <w:r>
        <w:rPr>
          <w:rFonts w:hint="eastAsia"/>
        </w:rPr>
        <w:t>RFP要件と現行データ量をもとにした試算結果は以下の通り。ファイル連携は、新システムDBへデータ連携す</w:t>
      </w:r>
    </w:p>
    <w:p w14:paraId="5E6416DB" w14:textId="77777777" w:rsidR="00113D8B" w:rsidRDefault="00113D8B" w:rsidP="00113D8B">
      <w:pPr>
        <w:ind w:left="1259" w:firstLine="839"/>
      </w:pPr>
      <w:r>
        <w:rPr>
          <w:rFonts w:hint="eastAsia"/>
        </w:rPr>
        <w:t>るための中継機能であるため、以下の通り、現行CRM、SFA、YGS（融資）にかかわる現行のファイル連携</w:t>
      </w:r>
    </w:p>
    <w:p w14:paraId="40CDA979" w14:textId="77777777" w:rsidR="00113D8B" w:rsidRDefault="00113D8B" w:rsidP="00113D8B">
      <w:pPr>
        <w:ind w:left="1259" w:firstLine="839"/>
      </w:pPr>
      <w:r>
        <w:rPr>
          <w:rFonts w:hint="eastAsia"/>
        </w:rPr>
        <w:t>（集信、配信）をベースに初期構築に必要なデータ量を算出する。ただし、中継を目的とし、データを累積して</w:t>
      </w:r>
    </w:p>
    <w:p w14:paraId="2CEB5F99" w14:textId="77777777" w:rsidR="00113D8B" w:rsidRDefault="00113D8B" w:rsidP="00113D8B">
      <w:pPr>
        <w:ind w:left="1259" w:firstLine="839"/>
      </w:pPr>
      <w:r>
        <w:rPr>
          <w:rFonts w:hint="eastAsia"/>
        </w:rPr>
        <w:t>いくものではないため、日次処理などの一時的な格納に耐えられるサイジングとする。また、移行計画策定時な</w:t>
      </w:r>
    </w:p>
    <w:p w14:paraId="5CBF45D9" w14:textId="77777777" w:rsidR="006476BF" w:rsidRDefault="00113D8B" w:rsidP="00113D8B">
      <w:pPr>
        <w:ind w:left="1259" w:firstLine="839"/>
      </w:pPr>
      <w:r>
        <w:rPr>
          <w:rFonts w:hint="eastAsia"/>
        </w:rPr>
        <w:t>どのタイミングにおいて詳細なデータ投入量が明らかになった際には、投入量に合わせた適切なサイジングへ見</w:t>
      </w:r>
    </w:p>
    <w:p w14:paraId="30E78ACC" w14:textId="77777777" w:rsidR="00113D8B" w:rsidRDefault="006476BF" w:rsidP="00113D8B">
      <w:pPr>
        <w:ind w:left="1259" w:firstLine="839"/>
      </w:pPr>
      <w:r>
        <w:rPr>
          <w:rFonts w:hint="eastAsia"/>
        </w:rPr>
        <w:t>直すものとする</w:t>
      </w:r>
      <w:r w:rsidR="00113D8B">
        <w:rPr>
          <w:rFonts w:hint="eastAsia"/>
        </w:rPr>
        <w:t>。</w:t>
      </w:r>
    </w:p>
    <w:tbl>
      <w:tblPr>
        <w:tblpPr w:leftFromText="142" w:rightFromText="142" w:vertAnchor="text" w:horzAnchor="margin" w:tblpXSpec="right" w:tblpY="363"/>
        <w:tblW w:w="8925" w:type="dxa"/>
        <w:tblLayout w:type="fixed"/>
        <w:tblLook w:val="04A0" w:firstRow="1" w:lastRow="0" w:firstColumn="1" w:lastColumn="0" w:noHBand="0" w:noVBand="1"/>
      </w:tblPr>
      <w:tblGrid>
        <w:gridCol w:w="1270"/>
        <w:gridCol w:w="709"/>
        <w:gridCol w:w="709"/>
        <w:gridCol w:w="850"/>
        <w:gridCol w:w="851"/>
        <w:gridCol w:w="1275"/>
        <w:gridCol w:w="1276"/>
        <w:gridCol w:w="1985"/>
      </w:tblGrid>
      <w:tr w:rsidR="0063798F" w14:paraId="4E8CF0AE" w14:textId="77777777" w:rsidTr="0063798F">
        <w:trPr>
          <w:trHeight w:val="362"/>
        </w:trPr>
        <w:tc>
          <w:tcPr>
            <w:tcW w:w="1271" w:type="dxa"/>
            <w:vMerge w:val="restart"/>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3DC47C57" w14:textId="77777777" w:rsidR="0063798F" w:rsidRDefault="0063798F" w:rsidP="00E723C4">
            <w:pPr>
              <w:pStyle w:val="af4"/>
              <w:ind w:leftChars="0" w:left="0"/>
              <w:jc w:val="center"/>
            </w:pPr>
            <w:r>
              <w:rPr>
                <w:rFonts w:hint="eastAsia"/>
              </w:rPr>
              <w:t>銀行</w:t>
            </w:r>
          </w:p>
        </w:tc>
        <w:tc>
          <w:tcPr>
            <w:tcW w:w="3119" w:type="dxa"/>
            <w:gridSpan w:val="4"/>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35E2F357" w14:textId="77777777" w:rsidR="0063798F" w:rsidRDefault="0063798F" w:rsidP="00E723C4">
            <w:pPr>
              <w:pStyle w:val="af4"/>
              <w:ind w:leftChars="0" w:left="0"/>
              <w:jc w:val="center"/>
            </w:pPr>
            <w:r>
              <w:rPr>
                <w:rFonts w:hint="eastAsia"/>
              </w:rPr>
              <w:t>現行ファイル連携データ(GB)</w:t>
            </w:r>
          </w:p>
        </w:tc>
        <w:tc>
          <w:tcPr>
            <w:tcW w:w="1275" w:type="dxa"/>
            <w:vMerge w:val="restart"/>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5E9E335C" w14:textId="77777777" w:rsidR="0063798F" w:rsidRDefault="0063798F" w:rsidP="00E723C4">
            <w:pPr>
              <w:pStyle w:val="af4"/>
              <w:ind w:leftChars="0" w:left="0"/>
              <w:jc w:val="center"/>
            </w:pPr>
            <w:r>
              <w:rPr>
                <w:rFonts w:hint="eastAsia"/>
              </w:rPr>
              <w:t>③増加率</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762539B1" w14:textId="77777777" w:rsidR="0063798F" w:rsidRDefault="0063798F" w:rsidP="00E723C4">
            <w:pPr>
              <w:pStyle w:val="af4"/>
              <w:ind w:leftChars="0" w:left="0"/>
              <w:jc w:val="center"/>
            </w:pPr>
            <w:r>
              <w:rPr>
                <w:rFonts w:hint="eastAsia"/>
              </w:rPr>
              <w:t>④全体容量</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0D234360" w14:textId="77777777" w:rsidR="0063798F" w:rsidRDefault="0063798F" w:rsidP="00E723C4">
            <w:pPr>
              <w:pStyle w:val="af4"/>
              <w:ind w:leftChars="0" w:left="0"/>
              <w:jc w:val="center"/>
            </w:pPr>
            <w:r>
              <w:rPr>
                <w:rFonts w:hint="eastAsia"/>
              </w:rPr>
              <w:t>新ファイル連携(GB)</w:t>
            </w:r>
          </w:p>
          <w:p w14:paraId="1CDC67F5" w14:textId="77777777" w:rsidR="0063798F" w:rsidRDefault="0063798F" w:rsidP="00E723C4">
            <w:pPr>
              <w:pStyle w:val="af4"/>
              <w:ind w:leftChars="0" w:left="0"/>
              <w:jc w:val="center"/>
            </w:pPr>
            <w:r>
              <w:rPr>
                <w:rFonts w:hint="eastAsia"/>
              </w:rPr>
              <w:t>(①＋②)×③×④</w:t>
            </w:r>
          </w:p>
        </w:tc>
      </w:tr>
      <w:tr w:rsidR="0063798F" w14:paraId="2118D896" w14:textId="77777777" w:rsidTr="0063798F">
        <w:trPr>
          <w:trHeight w:val="266"/>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0FFA126A" w14:textId="77777777" w:rsidR="0063798F" w:rsidRDefault="0063798F" w:rsidP="00E723C4">
            <w:pPr>
              <w:widowControl/>
              <w:spacing w:beforeAutospacing="1" w:afterAutospacing="1"/>
              <w:jc w:val="left"/>
            </w:pPr>
          </w:p>
        </w:tc>
        <w:tc>
          <w:tcPr>
            <w:tcW w:w="1418" w:type="dxa"/>
            <w:gridSpan w:val="2"/>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07A11FC3" w14:textId="77777777" w:rsidR="0063798F" w:rsidRDefault="0063798F" w:rsidP="00E723C4">
            <w:pPr>
              <w:jc w:val="center"/>
            </w:pPr>
            <w:r>
              <w:rPr>
                <w:rFonts w:hint="eastAsia"/>
              </w:rPr>
              <w:t>①CRM/SFA</w:t>
            </w:r>
          </w:p>
        </w:tc>
        <w:tc>
          <w:tcPr>
            <w:tcW w:w="1701" w:type="dxa"/>
            <w:gridSpan w:val="2"/>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4B4C389B" w14:textId="77777777" w:rsidR="0063798F" w:rsidRDefault="0063798F" w:rsidP="00E723C4">
            <w:pPr>
              <w:jc w:val="center"/>
            </w:pPr>
            <w:r>
              <w:rPr>
                <w:rFonts w:hint="eastAsia"/>
              </w:rPr>
              <w:t>②YGS</w:t>
            </w: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46247810" w14:textId="77777777" w:rsidR="0063798F" w:rsidRDefault="0063798F" w:rsidP="00E723C4">
            <w:pPr>
              <w:widowControl/>
              <w:spacing w:beforeAutospacing="1" w:afterAutospacing="1"/>
              <w:jc w:val="left"/>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01ECAEB" w14:textId="77777777" w:rsidR="0063798F" w:rsidRDefault="0063798F" w:rsidP="00E723C4">
            <w:pPr>
              <w:widowControl/>
              <w:spacing w:beforeAutospacing="1" w:afterAutospacing="1"/>
              <w:jc w:val="left"/>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385B4953" w14:textId="77777777" w:rsidR="0063798F" w:rsidRDefault="0063798F" w:rsidP="00E723C4">
            <w:pPr>
              <w:widowControl/>
              <w:spacing w:beforeAutospacing="1" w:afterAutospacing="1"/>
              <w:jc w:val="left"/>
            </w:pPr>
          </w:p>
        </w:tc>
      </w:tr>
      <w:tr w:rsidR="0063798F" w14:paraId="771ECCBB" w14:textId="77777777" w:rsidTr="0063798F">
        <w:trPr>
          <w:trHeight w:val="266"/>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5139B5C7" w14:textId="77777777" w:rsidR="0063798F" w:rsidRDefault="0063798F" w:rsidP="00E723C4">
            <w:pPr>
              <w:widowControl/>
              <w:spacing w:beforeAutospacing="1" w:afterAutospacing="1"/>
              <w:jc w:val="left"/>
            </w:pPr>
          </w:p>
        </w:tc>
        <w:tc>
          <w:tcPr>
            <w:tcW w:w="709"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2DFF717B" w14:textId="77777777" w:rsidR="0063798F" w:rsidRDefault="0063798F" w:rsidP="00E723C4">
            <w:pPr>
              <w:pStyle w:val="af4"/>
              <w:ind w:leftChars="0" w:left="0"/>
              <w:jc w:val="center"/>
            </w:pPr>
            <w:r>
              <w:rPr>
                <w:rFonts w:hint="eastAsia"/>
              </w:rPr>
              <w:t>集信</w:t>
            </w:r>
          </w:p>
        </w:tc>
        <w:tc>
          <w:tcPr>
            <w:tcW w:w="709"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3BB13B86" w14:textId="77777777" w:rsidR="0063798F" w:rsidRDefault="0063798F" w:rsidP="00E723C4">
            <w:pPr>
              <w:pStyle w:val="af4"/>
              <w:ind w:leftChars="0" w:left="0"/>
              <w:jc w:val="center"/>
            </w:pPr>
            <w:r>
              <w:rPr>
                <w:rFonts w:hint="eastAsia"/>
              </w:rPr>
              <w:t>配信</w:t>
            </w:r>
          </w:p>
        </w:tc>
        <w:tc>
          <w:tcPr>
            <w:tcW w:w="850"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1945543B" w14:textId="77777777" w:rsidR="0063798F" w:rsidRDefault="0063798F" w:rsidP="00E723C4">
            <w:pPr>
              <w:pStyle w:val="af4"/>
              <w:ind w:leftChars="0" w:left="0"/>
              <w:jc w:val="center"/>
            </w:pPr>
            <w:r>
              <w:rPr>
                <w:rFonts w:hint="eastAsia"/>
              </w:rPr>
              <w:t>集信</w:t>
            </w:r>
          </w:p>
        </w:tc>
        <w:tc>
          <w:tcPr>
            <w:tcW w:w="851"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13BD1907" w14:textId="77777777" w:rsidR="0063798F" w:rsidRDefault="0063798F" w:rsidP="00E723C4">
            <w:pPr>
              <w:pStyle w:val="af4"/>
              <w:ind w:leftChars="0" w:left="0"/>
              <w:jc w:val="center"/>
            </w:pPr>
            <w:r>
              <w:rPr>
                <w:rFonts w:hint="eastAsia"/>
              </w:rPr>
              <w:t>配信</w:t>
            </w: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875E0DB" w14:textId="77777777" w:rsidR="0063798F" w:rsidRDefault="0063798F" w:rsidP="00E723C4">
            <w:pPr>
              <w:widowControl/>
              <w:spacing w:beforeAutospacing="1" w:afterAutospacing="1"/>
              <w:jc w:val="left"/>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D401E0E" w14:textId="77777777" w:rsidR="0063798F" w:rsidRDefault="0063798F" w:rsidP="00E723C4">
            <w:pPr>
              <w:widowControl/>
              <w:spacing w:beforeAutospacing="1" w:afterAutospacing="1"/>
              <w:jc w:val="left"/>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FCDD986" w14:textId="77777777" w:rsidR="0063798F" w:rsidRDefault="0063798F" w:rsidP="00E723C4">
            <w:pPr>
              <w:widowControl/>
              <w:spacing w:beforeAutospacing="1" w:afterAutospacing="1"/>
              <w:jc w:val="left"/>
            </w:pPr>
          </w:p>
        </w:tc>
      </w:tr>
      <w:tr w:rsidR="0063798F" w14:paraId="4EE911DD" w14:textId="77777777" w:rsidTr="0063798F">
        <w:trPr>
          <w:trHeight w:val="426"/>
        </w:trPr>
        <w:tc>
          <w:tcPr>
            <w:tcW w:w="1271" w:type="dxa"/>
            <w:tcBorders>
              <w:top w:val="single" w:sz="4" w:space="0" w:color="auto"/>
              <w:left w:val="single" w:sz="4" w:space="0" w:color="auto"/>
              <w:bottom w:val="single" w:sz="4" w:space="0" w:color="auto"/>
              <w:right w:val="single" w:sz="4" w:space="0" w:color="auto"/>
            </w:tcBorders>
            <w:hideMark/>
          </w:tcPr>
          <w:p w14:paraId="73A12714" w14:textId="77777777" w:rsidR="0063798F" w:rsidRDefault="0063798F" w:rsidP="00E723C4">
            <w:pPr>
              <w:pStyle w:val="af4"/>
              <w:spacing w:line="480" w:lineRule="auto"/>
              <w:ind w:leftChars="0" w:left="0"/>
              <w:jc w:val="center"/>
            </w:pPr>
            <w:r>
              <w:rPr>
                <w:rFonts w:hint="eastAsia"/>
              </w:rPr>
              <w:t>横浜銀行</w:t>
            </w:r>
          </w:p>
        </w:tc>
        <w:tc>
          <w:tcPr>
            <w:tcW w:w="709" w:type="dxa"/>
            <w:tcBorders>
              <w:top w:val="single" w:sz="4" w:space="0" w:color="auto"/>
              <w:left w:val="single" w:sz="4" w:space="0" w:color="auto"/>
              <w:bottom w:val="single" w:sz="4" w:space="0" w:color="auto"/>
              <w:right w:val="single" w:sz="4" w:space="0" w:color="auto"/>
            </w:tcBorders>
            <w:hideMark/>
          </w:tcPr>
          <w:p w14:paraId="086521EE" w14:textId="77777777" w:rsidR="0063798F" w:rsidRDefault="0063798F" w:rsidP="00E723C4">
            <w:pPr>
              <w:pStyle w:val="af4"/>
              <w:spacing w:line="480" w:lineRule="auto"/>
              <w:ind w:leftChars="0" w:left="0"/>
              <w:jc w:val="center"/>
            </w:pPr>
            <w:r>
              <w:rPr>
                <w:rFonts w:hint="eastAsia"/>
              </w:rPr>
              <w:t>83</w:t>
            </w:r>
          </w:p>
        </w:tc>
        <w:tc>
          <w:tcPr>
            <w:tcW w:w="709" w:type="dxa"/>
            <w:tcBorders>
              <w:top w:val="single" w:sz="4" w:space="0" w:color="auto"/>
              <w:left w:val="single" w:sz="4" w:space="0" w:color="auto"/>
              <w:bottom w:val="single" w:sz="4" w:space="0" w:color="auto"/>
              <w:right w:val="single" w:sz="4" w:space="0" w:color="auto"/>
            </w:tcBorders>
            <w:hideMark/>
          </w:tcPr>
          <w:p w14:paraId="2AD35E16" w14:textId="77777777" w:rsidR="0063798F" w:rsidRDefault="0063798F" w:rsidP="00E723C4">
            <w:pPr>
              <w:pStyle w:val="af4"/>
              <w:spacing w:line="480" w:lineRule="auto"/>
              <w:ind w:leftChars="0" w:left="0"/>
              <w:jc w:val="center"/>
            </w:pPr>
            <w:r>
              <w:rPr>
                <w:rFonts w:hint="eastAsia"/>
              </w:rPr>
              <w:t>37</w:t>
            </w:r>
          </w:p>
        </w:tc>
        <w:tc>
          <w:tcPr>
            <w:tcW w:w="850" w:type="dxa"/>
            <w:tcBorders>
              <w:top w:val="single" w:sz="4" w:space="0" w:color="auto"/>
              <w:left w:val="single" w:sz="4" w:space="0" w:color="auto"/>
              <w:bottom w:val="single" w:sz="4" w:space="0" w:color="auto"/>
              <w:right w:val="single" w:sz="4" w:space="0" w:color="auto"/>
            </w:tcBorders>
            <w:hideMark/>
          </w:tcPr>
          <w:p w14:paraId="09CD356E" w14:textId="77777777" w:rsidR="0063798F" w:rsidRDefault="0063798F" w:rsidP="00E723C4">
            <w:pPr>
              <w:pStyle w:val="af4"/>
              <w:spacing w:line="480" w:lineRule="auto"/>
              <w:ind w:leftChars="0" w:left="0"/>
              <w:jc w:val="center"/>
            </w:pPr>
            <w:r>
              <w:rPr>
                <w:rFonts w:hint="eastAsia"/>
              </w:rPr>
              <w:t>6.9</w:t>
            </w:r>
          </w:p>
        </w:tc>
        <w:tc>
          <w:tcPr>
            <w:tcW w:w="851" w:type="dxa"/>
            <w:tcBorders>
              <w:top w:val="single" w:sz="4" w:space="0" w:color="auto"/>
              <w:left w:val="single" w:sz="4" w:space="0" w:color="auto"/>
              <w:bottom w:val="single" w:sz="4" w:space="0" w:color="auto"/>
              <w:right w:val="single" w:sz="4" w:space="0" w:color="auto"/>
            </w:tcBorders>
            <w:hideMark/>
          </w:tcPr>
          <w:p w14:paraId="208782B9" w14:textId="77777777" w:rsidR="0063798F" w:rsidRDefault="0063798F" w:rsidP="00E723C4">
            <w:pPr>
              <w:pStyle w:val="af4"/>
              <w:spacing w:line="480" w:lineRule="auto"/>
              <w:ind w:leftChars="0" w:left="0"/>
              <w:jc w:val="center"/>
            </w:pPr>
            <w:r>
              <w:rPr>
                <w:rFonts w:hint="eastAsia"/>
              </w:rPr>
              <w:t>89.3</w:t>
            </w:r>
          </w:p>
        </w:tc>
        <w:tc>
          <w:tcPr>
            <w:tcW w:w="1275" w:type="dxa"/>
            <w:vMerge w:val="restart"/>
            <w:tcBorders>
              <w:top w:val="single" w:sz="4" w:space="0" w:color="auto"/>
              <w:left w:val="single" w:sz="4" w:space="0" w:color="auto"/>
              <w:bottom w:val="single" w:sz="4" w:space="0" w:color="auto"/>
              <w:right w:val="single" w:sz="4" w:space="0" w:color="auto"/>
            </w:tcBorders>
            <w:hideMark/>
          </w:tcPr>
          <w:p w14:paraId="09AEAACF" w14:textId="77777777" w:rsidR="0063798F" w:rsidRDefault="0063798F" w:rsidP="00E723C4">
            <w:pPr>
              <w:pStyle w:val="af4"/>
              <w:spacing w:line="960" w:lineRule="auto"/>
              <w:ind w:leftChars="0" w:left="0"/>
              <w:jc w:val="center"/>
            </w:pPr>
            <w:r>
              <w:rPr>
                <w:rFonts w:hint="eastAsia"/>
              </w:rPr>
              <w:t>1.4</w:t>
            </w:r>
          </w:p>
        </w:tc>
        <w:tc>
          <w:tcPr>
            <w:tcW w:w="1276" w:type="dxa"/>
            <w:vMerge w:val="restart"/>
            <w:tcBorders>
              <w:top w:val="single" w:sz="4" w:space="0" w:color="auto"/>
              <w:left w:val="single" w:sz="4" w:space="0" w:color="auto"/>
              <w:bottom w:val="single" w:sz="4" w:space="0" w:color="auto"/>
              <w:right w:val="single" w:sz="4" w:space="0" w:color="auto"/>
            </w:tcBorders>
            <w:hideMark/>
          </w:tcPr>
          <w:p w14:paraId="0CDB7223" w14:textId="77777777" w:rsidR="0063798F" w:rsidRDefault="0063798F" w:rsidP="00E723C4">
            <w:pPr>
              <w:pStyle w:val="af4"/>
              <w:spacing w:line="960" w:lineRule="auto"/>
              <w:ind w:leftChars="0" w:left="0"/>
              <w:jc w:val="center"/>
            </w:pPr>
            <w:r>
              <w:rPr>
                <w:rFonts w:hint="eastAsia"/>
              </w:rPr>
              <w:t>2</w:t>
            </w:r>
          </w:p>
        </w:tc>
        <w:tc>
          <w:tcPr>
            <w:tcW w:w="1985" w:type="dxa"/>
            <w:tcBorders>
              <w:top w:val="single" w:sz="4" w:space="0" w:color="auto"/>
              <w:left w:val="single" w:sz="4" w:space="0" w:color="auto"/>
              <w:bottom w:val="single" w:sz="4" w:space="0" w:color="auto"/>
              <w:right w:val="single" w:sz="4" w:space="0" w:color="auto"/>
            </w:tcBorders>
            <w:hideMark/>
          </w:tcPr>
          <w:p w14:paraId="59B65F43" w14:textId="77777777" w:rsidR="0063798F" w:rsidRDefault="0063798F" w:rsidP="00E723C4">
            <w:pPr>
              <w:pStyle w:val="af4"/>
              <w:ind w:leftChars="0" w:left="0"/>
              <w:jc w:val="center"/>
            </w:pPr>
            <w:r>
              <w:rPr>
                <w:rFonts w:hint="eastAsia"/>
              </w:rPr>
              <w:t>610</w:t>
            </w:r>
          </w:p>
          <w:p w14:paraId="4471702C" w14:textId="77777777" w:rsidR="0063798F" w:rsidRDefault="0063798F" w:rsidP="00E723C4">
            <w:pPr>
              <w:pStyle w:val="af4"/>
              <w:ind w:leftChars="0" w:left="0"/>
              <w:jc w:val="center"/>
            </w:pPr>
            <w:r>
              <w:rPr>
                <w:rFonts w:hint="eastAsia"/>
              </w:rPr>
              <w:t>(計 605)</w:t>
            </w:r>
          </w:p>
        </w:tc>
      </w:tr>
      <w:tr w:rsidR="0063798F" w14:paraId="51EC6512" w14:textId="77777777" w:rsidTr="0063798F">
        <w:trPr>
          <w:trHeight w:val="328"/>
        </w:trPr>
        <w:tc>
          <w:tcPr>
            <w:tcW w:w="1271" w:type="dxa"/>
            <w:tcBorders>
              <w:top w:val="single" w:sz="4" w:space="0" w:color="auto"/>
              <w:left w:val="single" w:sz="4" w:space="0" w:color="auto"/>
              <w:bottom w:val="single" w:sz="4" w:space="0" w:color="auto"/>
              <w:right w:val="single" w:sz="4" w:space="0" w:color="auto"/>
            </w:tcBorders>
            <w:hideMark/>
          </w:tcPr>
          <w:p w14:paraId="5E5F28DE" w14:textId="77777777" w:rsidR="0063798F" w:rsidRDefault="0063798F" w:rsidP="00E723C4">
            <w:pPr>
              <w:pStyle w:val="af4"/>
              <w:spacing w:line="480" w:lineRule="auto"/>
              <w:ind w:leftChars="0" w:left="0"/>
              <w:jc w:val="center"/>
            </w:pPr>
            <w:r>
              <w:rPr>
                <w:rFonts w:hint="eastAsia"/>
              </w:rPr>
              <w:t>東日本銀行</w:t>
            </w:r>
          </w:p>
        </w:tc>
        <w:tc>
          <w:tcPr>
            <w:tcW w:w="709" w:type="dxa"/>
            <w:tcBorders>
              <w:top w:val="single" w:sz="4" w:space="0" w:color="auto"/>
              <w:left w:val="single" w:sz="4" w:space="0" w:color="auto"/>
              <w:bottom w:val="single" w:sz="4" w:space="0" w:color="auto"/>
              <w:right w:val="single" w:sz="4" w:space="0" w:color="auto"/>
            </w:tcBorders>
            <w:hideMark/>
          </w:tcPr>
          <w:p w14:paraId="03AFC7D6" w14:textId="77777777" w:rsidR="0063798F" w:rsidRDefault="0063798F" w:rsidP="00E723C4">
            <w:pPr>
              <w:pStyle w:val="af4"/>
              <w:spacing w:line="480" w:lineRule="auto"/>
              <w:ind w:leftChars="0" w:left="0"/>
              <w:jc w:val="center"/>
            </w:pPr>
            <w:r>
              <w:rPr>
                <w:rFonts w:hint="eastAsia"/>
              </w:rPr>
              <w:t>10</w:t>
            </w:r>
          </w:p>
        </w:tc>
        <w:tc>
          <w:tcPr>
            <w:tcW w:w="709" w:type="dxa"/>
            <w:tcBorders>
              <w:top w:val="single" w:sz="4" w:space="0" w:color="auto"/>
              <w:left w:val="single" w:sz="4" w:space="0" w:color="auto"/>
              <w:bottom w:val="single" w:sz="4" w:space="0" w:color="auto"/>
              <w:right w:val="single" w:sz="4" w:space="0" w:color="auto"/>
            </w:tcBorders>
            <w:hideMark/>
          </w:tcPr>
          <w:p w14:paraId="09920189" w14:textId="77777777" w:rsidR="0063798F" w:rsidRDefault="0063798F" w:rsidP="00E723C4">
            <w:pPr>
              <w:pStyle w:val="af4"/>
              <w:spacing w:line="480" w:lineRule="auto"/>
              <w:ind w:leftChars="0" w:left="0"/>
              <w:jc w:val="center"/>
            </w:pPr>
            <w:r>
              <w:rPr>
                <w:rFonts w:hint="eastAsia"/>
              </w:rPr>
              <w:t>0.2</w:t>
            </w:r>
          </w:p>
        </w:tc>
        <w:tc>
          <w:tcPr>
            <w:tcW w:w="850" w:type="dxa"/>
            <w:tcBorders>
              <w:top w:val="single" w:sz="4" w:space="0" w:color="auto"/>
              <w:left w:val="single" w:sz="4" w:space="0" w:color="auto"/>
              <w:bottom w:val="single" w:sz="4" w:space="0" w:color="auto"/>
              <w:right w:val="single" w:sz="4" w:space="0" w:color="auto"/>
            </w:tcBorders>
            <w:hideMark/>
          </w:tcPr>
          <w:p w14:paraId="41519F5D" w14:textId="77777777" w:rsidR="0063798F" w:rsidRDefault="0063798F" w:rsidP="00E723C4">
            <w:pPr>
              <w:pStyle w:val="af4"/>
              <w:spacing w:line="480" w:lineRule="auto"/>
              <w:ind w:leftChars="0" w:left="0"/>
              <w:jc w:val="center"/>
            </w:pPr>
            <w:r>
              <w:rPr>
                <w:rFonts w:hint="eastAsia"/>
              </w:rPr>
              <w:t>0.7</w:t>
            </w:r>
          </w:p>
        </w:tc>
        <w:tc>
          <w:tcPr>
            <w:tcW w:w="851" w:type="dxa"/>
            <w:tcBorders>
              <w:top w:val="single" w:sz="4" w:space="0" w:color="auto"/>
              <w:left w:val="single" w:sz="4" w:space="0" w:color="auto"/>
              <w:bottom w:val="single" w:sz="4" w:space="0" w:color="auto"/>
              <w:right w:val="single" w:sz="4" w:space="0" w:color="auto"/>
            </w:tcBorders>
            <w:hideMark/>
          </w:tcPr>
          <w:p w14:paraId="735B8E45" w14:textId="77777777" w:rsidR="0063798F" w:rsidRDefault="0063798F" w:rsidP="00E723C4">
            <w:pPr>
              <w:pStyle w:val="af4"/>
              <w:spacing w:line="480" w:lineRule="auto"/>
              <w:ind w:leftChars="0" w:left="0"/>
              <w:jc w:val="center"/>
            </w:pPr>
            <w:r>
              <w:rPr>
                <w:rFonts w:hint="eastAsia"/>
              </w:rPr>
              <w:t>17.5</w:t>
            </w: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1A6DE4F4" w14:textId="77777777" w:rsidR="0063798F" w:rsidRDefault="0063798F" w:rsidP="00E723C4">
            <w:pPr>
              <w:widowControl/>
              <w:spacing w:beforeAutospacing="1" w:afterAutospacing="1"/>
              <w:jc w:val="left"/>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4F53019" w14:textId="77777777" w:rsidR="0063798F" w:rsidRDefault="0063798F" w:rsidP="00E723C4">
            <w:pPr>
              <w:widowControl/>
              <w:spacing w:beforeAutospacing="1" w:afterAutospacing="1"/>
              <w:jc w:val="left"/>
            </w:pPr>
          </w:p>
        </w:tc>
        <w:tc>
          <w:tcPr>
            <w:tcW w:w="1985" w:type="dxa"/>
            <w:tcBorders>
              <w:top w:val="single" w:sz="4" w:space="0" w:color="auto"/>
              <w:left w:val="single" w:sz="4" w:space="0" w:color="auto"/>
              <w:bottom w:val="single" w:sz="4" w:space="0" w:color="auto"/>
              <w:right w:val="single" w:sz="4" w:space="0" w:color="auto"/>
            </w:tcBorders>
            <w:hideMark/>
          </w:tcPr>
          <w:p w14:paraId="4D42DF2F" w14:textId="77777777" w:rsidR="0063798F" w:rsidRDefault="0063798F" w:rsidP="00E723C4">
            <w:pPr>
              <w:pStyle w:val="af4"/>
              <w:ind w:leftChars="0" w:left="0"/>
              <w:jc w:val="center"/>
            </w:pPr>
            <w:r>
              <w:rPr>
                <w:rFonts w:hint="eastAsia"/>
              </w:rPr>
              <w:t>80</w:t>
            </w:r>
          </w:p>
          <w:p w14:paraId="1978FF72" w14:textId="77777777" w:rsidR="0063798F" w:rsidRDefault="0063798F" w:rsidP="00E723C4">
            <w:pPr>
              <w:pStyle w:val="af4"/>
              <w:ind w:leftChars="0" w:left="0"/>
              <w:jc w:val="center"/>
            </w:pPr>
            <w:r>
              <w:rPr>
                <w:rFonts w:hint="eastAsia"/>
              </w:rPr>
              <w:t>(計 79)</w:t>
            </w:r>
          </w:p>
        </w:tc>
      </w:tr>
    </w:tbl>
    <w:p w14:paraId="74EE4744" w14:textId="77777777" w:rsidR="00700CF9" w:rsidRPr="00DF7EC9" w:rsidRDefault="00700CF9" w:rsidP="00700CF9">
      <w:pPr>
        <w:pStyle w:val="af4"/>
        <w:ind w:leftChars="0" w:left="2098"/>
      </w:pPr>
    </w:p>
    <w:p w14:paraId="7430F2D6" w14:textId="77777777" w:rsidR="00700CF9" w:rsidRPr="009518E4" w:rsidRDefault="00700CF9" w:rsidP="00EF63B9"/>
    <w:p w14:paraId="14E0F4C1" w14:textId="77777777" w:rsidR="0063798F" w:rsidRDefault="0063798F" w:rsidP="0063798F">
      <w:pPr>
        <w:pStyle w:val="af4"/>
        <w:ind w:leftChars="0" w:left="2098"/>
      </w:pPr>
      <w:r>
        <w:rPr>
          <w:rFonts w:hint="eastAsia"/>
        </w:rPr>
        <w:t>※1…現行ファイル連携データのサイズは2020/3月を基準とする。</w:t>
      </w:r>
    </w:p>
    <w:p w14:paraId="151A5114" w14:textId="77777777" w:rsidR="0063798F" w:rsidRDefault="0063798F" w:rsidP="0063798F">
      <w:pPr>
        <w:pStyle w:val="af4"/>
        <w:ind w:leftChars="0" w:left="2098"/>
        <w:rPr>
          <w:szCs w:val="20"/>
        </w:rPr>
      </w:pPr>
      <w:r>
        <w:rPr>
          <w:rFonts w:hint="eastAsia"/>
          <w:szCs w:val="20"/>
        </w:rPr>
        <w:t>※2</w:t>
      </w:r>
      <w:r>
        <w:rPr>
          <w:rFonts w:hint="eastAsia"/>
        </w:rPr>
        <w:t>…</w:t>
      </w:r>
      <w:r>
        <w:rPr>
          <w:rFonts w:hint="eastAsia"/>
          <w:szCs w:val="20"/>
        </w:rPr>
        <w:t>2.4.1 リソース拡張性に加え、現行データの増加量も踏まえて以下3要素をもとにデータ増加率を</w:t>
      </w:r>
    </w:p>
    <w:p w14:paraId="2DA53240" w14:textId="77777777" w:rsidR="0063798F" w:rsidRDefault="0063798F" w:rsidP="0063798F">
      <w:pPr>
        <w:pStyle w:val="af4"/>
        <w:ind w:leftChars="0" w:left="2098" w:firstLineChars="100" w:firstLine="200"/>
        <w:rPr>
          <w:szCs w:val="20"/>
        </w:rPr>
      </w:pPr>
      <w:r>
        <w:rPr>
          <w:rFonts w:hint="eastAsia"/>
          <w:szCs w:val="20"/>
        </w:rPr>
        <w:t>1.4倍（=1.05^(4+3)）として算出</w:t>
      </w:r>
    </w:p>
    <w:p w14:paraId="35858DC1" w14:textId="77777777" w:rsidR="0063798F" w:rsidRDefault="0063798F" w:rsidP="0063798F">
      <w:pPr>
        <w:pStyle w:val="af4"/>
        <w:ind w:leftChars="0" w:left="2098" w:firstLineChars="100" w:firstLine="200"/>
        <w:rPr>
          <w:szCs w:val="20"/>
        </w:rPr>
      </w:pPr>
    </w:p>
    <w:p w14:paraId="5F9BEA0C" w14:textId="77777777" w:rsidR="0063798F" w:rsidRDefault="0063798F" w:rsidP="00D70F5B">
      <w:pPr>
        <w:pStyle w:val="af4"/>
        <w:numPr>
          <w:ilvl w:val="0"/>
          <w:numId w:val="41"/>
        </w:numPr>
        <w:ind w:leftChars="0"/>
        <w:rPr>
          <w:szCs w:val="20"/>
        </w:rPr>
      </w:pPr>
      <w:r>
        <w:rPr>
          <w:rFonts w:hint="eastAsia"/>
          <w:szCs w:val="20"/>
        </w:rPr>
        <w:t>データ量は年率5%で増加</w:t>
      </w:r>
    </w:p>
    <w:p w14:paraId="7B6EAC64" w14:textId="77777777" w:rsidR="0063798F" w:rsidRDefault="0063798F" w:rsidP="00D70F5B">
      <w:pPr>
        <w:pStyle w:val="af4"/>
        <w:numPr>
          <w:ilvl w:val="0"/>
          <w:numId w:val="41"/>
        </w:numPr>
        <w:ind w:leftChars="0"/>
        <w:rPr>
          <w:szCs w:val="20"/>
        </w:rPr>
      </w:pPr>
      <w:r>
        <w:rPr>
          <w:rFonts w:hint="eastAsia"/>
          <w:szCs w:val="20"/>
        </w:rPr>
        <w:t>情報取得基準日からサービスインまでの約4年間の現行データ増加量（2020/3月～2024/1月）</w:t>
      </w:r>
    </w:p>
    <w:p w14:paraId="5FD876F5" w14:textId="77777777" w:rsidR="0063798F" w:rsidRDefault="0063798F" w:rsidP="00D70F5B">
      <w:pPr>
        <w:pStyle w:val="af4"/>
        <w:numPr>
          <w:ilvl w:val="0"/>
          <w:numId w:val="41"/>
        </w:numPr>
        <w:ind w:leftChars="0"/>
        <w:rPr>
          <w:szCs w:val="20"/>
        </w:rPr>
      </w:pPr>
      <w:r>
        <w:rPr>
          <w:rFonts w:hint="eastAsia"/>
          <w:szCs w:val="20"/>
        </w:rPr>
        <w:t>サービスインから3年後の新システムのデータ増加量（2024/1月～2027/1月）</w:t>
      </w:r>
    </w:p>
    <w:p w14:paraId="0E586DF2" w14:textId="77777777" w:rsidR="0063798F" w:rsidRDefault="0063798F" w:rsidP="0063798F">
      <w:pPr>
        <w:ind w:left="2517"/>
        <w:rPr>
          <w:szCs w:val="20"/>
        </w:rPr>
      </w:pPr>
    </w:p>
    <w:p w14:paraId="717EA7B1" w14:textId="77777777" w:rsidR="0063798F" w:rsidRDefault="0063798F" w:rsidP="0063798F">
      <w:pPr>
        <w:pStyle w:val="af4"/>
        <w:ind w:leftChars="0" w:left="2098"/>
        <w:rPr>
          <w:szCs w:val="20"/>
        </w:rPr>
      </w:pPr>
      <w:r>
        <w:rPr>
          <w:rFonts w:hint="eastAsia"/>
          <w:szCs w:val="20"/>
        </w:rPr>
        <w:t>※3</w:t>
      </w:r>
      <w:r>
        <w:rPr>
          <w:rFonts w:hint="eastAsia"/>
        </w:rPr>
        <w:t>…</w:t>
      </w:r>
      <w:r>
        <w:rPr>
          <w:rFonts w:hint="eastAsia"/>
          <w:szCs w:val="20"/>
        </w:rPr>
        <w:t>2.4.1.3 ディスク拡張性に基づき、サービスインから3年後のデータ使用率がおよそ50%程度となるよう</w:t>
      </w:r>
    </w:p>
    <w:p w14:paraId="22F415C8" w14:textId="77777777" w:rsidR="0063798F" w:rsidRDefault="0063798F" w:rsidP="0063798F">
      <w:pPr>
        <w:pStyle w:val="af4"/>
        <w:ind w:leftChars="0" w:left="2098" w:firstLineChars="100" w:firstLine="200"/>
        <w:rPr>
          <w:szCs w:val="20"/>
        </w:rPr>
      </w:pPr>
      <w:r>
        <w:rPr>
          <w:rFonts w:hint="eastAsia"/>
          <w:szCs w:val="20"/>
        </w:rPr>
        <w:t>想定使用量の2倍（=1/0.5）を全体容量算出の係数として定義</w:t>
      </w:r>
    </w:p>
    <w:p w14:paraId="08F46377" w14:textId="77777777" w:rsidR="005B1901" w:rsidRPr="00944C54" w:rsidRDefault="005B1901" w:rsidP="005B1901">
      <w:pPr>
        <w:pStyle w:val="af4"/>
        <w:ind w:leftChars="0" w:left="2098"/>
      </w:pPr>
      <w:r w:rsidRPr="00944C54">
        <w:rPr>
          <w:rFonts w:hint="eastAsia"/>
        </w:rPr>
        <w:t>※</w:t>
      </w:r>
      <w:r w:rsidRPr="00944C54">
        <w:t>4…北陸銀行・北海道銀行・七十七銀行については、「補足資料_2.3性能</w:t>
      </w:r>
      <w:r w:rsidRPr="00944C54">
        <w:rPr>
          <w:rFonts w:hint="eastAsia"/>
        </w:rPr>
        <w:t>」を参照</w:t>
      </w:r>
      <w:r w:rsidRPr="00944C54">
        <w:t>する。</w:t>
      </w:r>
    </w:p>
    <w:p w14:paraId="22987C7D" w14:textId="77777777" w:rsidR="0063798F" w:rsidRDefault="0063798F" w:rsidP="0063798F">
      <w:pPr>
        <w:pStyle w:val="af4"/>
        <w:ind w:leftChars="0" w:left="2098"/>
      </w:pPr>
    </w:p>
    <w:p w14:paraId="4EEC79FC" w14:textId="77777777" w:rsidR="00197189" w:rsidRDefault="00197189" w:rsidP="00D70F5B">
      <w:pPr>
        <w:pStyle w:val="af4"/>
        <w:numPr>
          <w:ilvl w:val="0"/>
          <w:numId w:val="7"/>
        </w:numPr>
        <w:ind w:leftChars="0"/>
      </w:pPr>
      <w:r w:rsidRPr="00875309">
        <w:rPr>
          <w:rFonts w:hint="eastAsia"/>
        </w:rPr>
        <w:t>オンラインリクエスト件数</w:t>
      </w:r>
    </w:p>
    <w:p w14:paraId="6110A9B0" w14:textId="77777777" w:rsidR="00197189" w:rsidRPr="002F1EBC" w:rsidRDefault="00197189" w:rsidP="00197189">
      <w:pPr>
        <w:pStyle w:val="af4"/>
        <w:ind w:leftChars="0" w:left="2098"/>
      </w:pPr>
      <w:r>
        <w:rPr>
          <w:rFonts w:hint="eastAsia"/>
        </w:rPr>
        <w:t>現行のCRM、YGSにおける</w:t>
      </w:r>
      <w:r w:rsidRPr="002F1EBC">
        <w:rPr>
          <w:rFonts w:hint="eastAsia"/>
        </w:rPr>
        <w:t>ピーク日端末取引件数</w:t>
      </w:r>
      <w:r>
        <w:rPr>
          <w:rFonts w:hint="eastAsia"/>
        </w:rPr>
        <w:t>の合算値から新システムのオンラインリクエスト件数を算出する。なお、AWS基盤とすることで経年によるオンラインリクエスト件数の変化に対しリソース拡張が柔軟に行えることを前提とする。</w:t>
      </w:r>
    </w:p>
    <w:p w14:paraId="574AA96A" w14:textId="77777777" w:rsidR="00197189" w:rsidRPr="00AE2F71" w:rsidRDefault="00197189" w:rsidP="00197189">
      <w:pPr>
        <w:pStyle w:val="af4"/>
        <w:ind w:leftChars="0" w:left="2098"/>
      </w:pPr>
    </w:p>
    <w:tbl>
      <w:tblPr>
        <w:tblW w:w="0" w:type="auto"/>
        <w:tblInd w:w="2098" w:type="dxa"/>
        <w:tblLook w:val="04A0" w:firstRow="1" w:lastRow="0" w:firstColumn="1" w:lastColumn="0" w:noHBand="0" w:noVBand="1"/>
      </w:tblPr>
      <w:tblGrid>
        <w:gridCol w:w="2155"/>
        <w:gridCol w:w="1696"/>
        <w:gridCol w:w="1701"/>
        <w:gridCol w:w="2126"/>
      </w:tblGrid>
      <w:tr w:rsidR="00197189" w14:paraId="150BF3B2" w14:textId="77777777" w:rsidTr="005F320A">
        <w:tc>
          <w:tcPr>
            <w:tcW w:w="2155" w:type="dxa"/>
            <w:vMerge w:val="restart"/>
            <w:tcBorders>
              <w:top w:val="single" w:sz="4" w:space="0" w:color="auto"/>
              <w:left w:val="single" w:sz="4" w:space="0" w:color="auto"/>
              <w:right w:val="single" w:sz="4" w:space="0" w:color="auto"/>
              <w:tl2br w:val="single" w:sz="4" w:space="0" w:color="auto"/>
            </w:tcBorders>
            <w:shd w:val="clear" w:color="auto" w:fill="BDD6EE" w:themeFill="accent5" w:themeFillTint="66"/>
          </w:tcPr>
          <w:p w14:paraId="66523799" w14:textId="77777777" w:rsidR="00197189" w:rsidRDefault="00197189" w:rsidP="00E723C4">
            <w:pPr>
              <w:pStyle w:val="af4"/>
              <w:ind w:leftChars="0" w:left="0"/>
              <w:jc w:val="right"/>
            </w:pPr>
            <w:r>
              <w:rPr>
                <w:rFonts w:hint="eastAsia"/>
              </w:rPr>
              <w:t>取引件数</w:t>
            </w:r>
          </w:p>
          <w:p w14:paraId="7B2BDE97" w14:textId="77777777" w:rsidR="00197189" w:rsidRDefault="00197189" w:rsidP="00E723C4">
            <w:pPr>
              <w:pStyle w:val="af4"/>
              <w:ind w:leftChars="0" w:left="0"/>
            </w:pPr>
            <w:r>
              <w:rPr>
                <w:rFonts w:hint="eastAsia"/>
              </w:rPr>
              <w:t>銀行</w:t>
            </w:r>
          </w:p>
        </w:tc>
        <w:tc>
          <w:tcPr>
            <w:tcW w:w="3397" w:type="dxa"/>
            <w:gridSpan w:val="2"/>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5D074A47" w14:textId="77777777" w:rsidR="00197189" w:rsidRDefault="00197189" w:rsidP="00E723C4">
            <w:pPr>
              <w:pStyle w:val="af4"/>
              <w:ind w:leftChars="0" w:left="0"/>
              <w:jc w:val="center"/>
            </w:pPr>
            <w:r w:rsidRPr="00E349D4">
              <w:rPr>
                <w:rFonts w:hint="eastAsia"/>
              </w:rPr>
              <w:t>ピーク日端末取引件数</w:t>
            </w:r>
            <w:r>
              <w:rPr>
                <w:rFonts w:hint="eastAsia"/>
              </w:rPr>
              <w:t>/日</w:t>
            </w:r>
          </w:p>
        </w:tc>
        <w:tc>
          <w:tcPr>
            <w:tcW w:w="2126" w:type="dxa"/>
            <w:vMerge w:val="restart"/>
            <w:tcBorders>
              <w:top w:val="single" w:sz="4" w:space="0" w:color="auto"/>
              <w:left w:val="single" w:sz="4" w:space="0" w:color="auto"/>
              <w:right w:val="single" w:sz="4" w:space="0" w:color="auto"/>
            </w:tcBorders>
            <w:shd w:val="clear" w:color="auto" w:fill="BDD6EE" w:themeFill="accent5" w:themeFillTint="66"/>
          </w:tcPr>
          <w:p w14:paraId="7BB976B5" w14:textId="77777777" w:rsidR="00197189" w:rsidRDefault="00197189" w:rsidP="00E723C4">
            <w:pPr>
              <w:pStyle w:val="af4"/>
              <w:spacing w:line="480" w:lineRule="auto"/>
              <w:ind w:leftChars="0" w:left="0"/>
              <w:jc w:val="center"/>
            </w:pPr>
            <w:r>
              <w:rPr>
                <w:rFonts w:hint="eastAsia"/>
              </w:rPr>
              <w:t>新システム（合計）</w:t>
            </w:r>
          </w:p>
        </w:tc>
      </w:tr>
      <w:tr w:rsidR="00197189" w14:paraId="4806BD3F" w14:textId="77777777" w:rsidTr="005F320A">
        <w:tc>
          <w:tcPr>
            <w:tcW w:w="2155" w:type="dxa"/>
            <w:vMerge/>
            <w:tcBorders>
              <w:left w:val="single" w:sz="4" w:space="0" w:color="auto"/>
              <w:bottom w:val="single" w:sz="4" w:space="0" w:color="auto"/>
              <w:right w:val="single" w:sz="4" w:space="0" w:color="auto"/>
              <w:tl2br w:val="single" w:sz="4" w:space="0" w:color="auto"/>
            </w:tcBorders>
            <w:shd w:val="clear" w:color="auto" w:fill="BDD6EE" w:themeFill="accent5" w:themeFillTint="66"/>
          </w:tcPr>
          <w:p w14:paraId="0690A38C" w14:textId="77777777" w:rsidR="00197189" w:rsidRDefault="00197189" w:rsidP="00E723C4">
            <w:pPr>
              <w:pStyle w:val="af4"/>
              <w:ind w:leftChars="0" w:left="0"/>
            </w:pPr>
          </w:p>
        </w:tc>
        <w:tc>
          <w:tcPr>
            <w:tcW w:w="169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5DEE7F4" w14:textId="77777777" w:rsidR="00197189" w:rsidRDefault="00197189" w:rsidP="00E723C4">
            <w:pPr>
              <w:pStyle w:val="af4"/>
              <w:ind w:leftChars="0" w:left="0"/>
              <w:jc w:val="center"/>
            </w:pPr>
            <w:r>
              <w:rPr>
                <w:rFonts w:hint="eastAsia"/>
              </w:rPr>
              <w:t>現行CRM</w:t>
            </w:r>
          </w:p>
        </w:tc>
        <w:tc>
          <w:tcPr>
            <w:tcW w:w="1701"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3758164" w14:textId="77777777" w:rsidR="00197189" w:rsidRDefault="00197189" w:rsidP="00E723C4">
            <w:pPr>
              <w:pStyle w:val="af4"/>
              <w:ind w:leftChars="0" w:left="0"/>
              <w:jc w:val="center"/>
            </w:pPr>
            <w:r>
              <w:rPr>
                <w:rFonts w:hint="eastAsia"/>
              </w:rPr>
              <w:t>現行YGS</w:t>
            </w:r>
          </w:p>
        </w:tc>
        <w:tc>
          <w:tcPr>
            <w:tcW w:w="2126" w:type="dxa"/>
            <w:vMerge/>
            <w:tcBorders>
              <w:left w:val="single" w:sz="4" w:space="0" w:color="auto"/>
              <w:bottom w:val="single" w:sz="4" w:space="0" w:color="auto"/>
              <w:right w:val="single" w:sz="4" w:space="0" w:color="auto"/>
            </w:tcBorders>
            <w:shd w:val="clear" w:color="auto" w:fill="BDD6EE" w:themeFill="accent5" w:themeFillTint="66"/>
          </w:tcPr>
          <w:p w14:paraId="4DF195A5" w14:textId="77777777" w:rsidR="00197189" w:rsidRDefault="00197189" w:rsidP="00E723C4">
            <w:pPr>
              <w:pStyle w:val="af4"/>
              <w:ind w:leftChars="0" w:left="0"/>
            </w:pPr>
          </w:p>
        </w:tc>
      </w:tr>
      <w:tr w:rsidR="004D7A34" w14:paraId="1567BA97" w14:textId="77777777" w:rsidTr="005F320A">
        <w:tc>
          <w:tcPr>
            <w:tcW w:w="2155" w:type="dxa"/>
            <w:tcBorders>
              <w:top w:val="single" w:sz="4" w:space="0" w:color="auto"/>
              <w:left w:val="single" w:sz="4" w:space="0" w:color="auto"/>
              <w:bottom w:val="single" w:sz="4" w:space="0" w:color="auto"/>
              <w:right w:val="single" w:sz="4" w:space="0" w:color="auto"/>
            </w:tcBorders>
          </w:tcPr>
          <w:p w14:paraId="4596FFB7" w14:textId="77777777" w:rsidR="004D7A34" w:rsidRDefault="004D7A34" w:rsidP="004D7A34">
            <w:pPr>
              <w:pStyle w:val="af4"/>
              <w:ind w:leftChars="0" w:left="0"/>
              <w:jc w:val="center"/>
            </w:pPr>
            <w:r>
              <w:rPr>
                <w:rFonts w:hint="eastAsia"/>
              </w:rPr>
              <w:t>横浜銀行</w:t>
            </w:r>
          </w:p>
        </w:tc>
        <w:tc>
          <w:tcPr>
            <w:tcW w:w="1696" w:type="dxa"/>
            <w:tcBorders>
              <w:top w:val="single" w:sz="4" w:space="0" w:color="auto"/>
              <w:left w:val="single" w:sz="4" w:space="0" w:color="auto"/>
              <w:bottom w:val="single" w:sz="4" w:space="0" w:color="auto"/>
              <w:right w:val="single" w:sz="4" w:space="0" w:color="auto"/>
            </w:tcBorders>
          </w:tcPr>
          <w:p w14:paraId="4CDCE38D" w14:textId="77777777" w:rsidR="004D7A34" w:rsidRDefault="004D7A34" w:rsidP="004D7A34">
            <w:pPr>
              <w:pStyle w:val="af4"/>
              <w:ind w:leftChars="0" w:left="0"/>
              <w:jc w:val="right"/>
            </w:pPr>
            <w:r>
              <w:rPr>
                <w:rFonts w:hint="eastAsia"/>
              </w:rPr>
              <w:t>874,591</w:t>
            </w:r>
          </w:p>
        </w:tc>
        <w:tc>
          <w:tcPr>
            <w:tcW w:w="1701" w:type="dxa"/>
            <w:tcBorders>
              <w:top w:val="single" w:sz="4" w:space="0" w:color="auto"/>
              <w:left w:val="single" w:sz="4" w:space="0" w:color="auto"/>
              <w:bottom w:val="single" w:sz="4" w:space="0" w:color="auto"/>
              <w:right w:val="single" w:sz="4" w:space="0" w:color="auto"/>
            </w:tcBorders>
          </w:tcPr>
          <w:p w14:paraId="51126A6B" w14:textId="77777777" w:rsidR="004D7A34" w:rsidRDefault="004D7A34" w:rsidP="004D7A34">
            <w:pPr>
              <w:pStyle w:val="af4"/>
              <w:ind w:leftChars="0" w:left="0"/>
              <w:jc w:val="right"/>
            </w:pPr>
            <w:r>
              <w:rPr>
                <w:rFonts w:hint="eastAsia"/>
              </w:rPr>
              <w:t>347,528</w:t>
            </w:r>
          </w:p>
        </w:tc>
        <w:tc>
          <w:tcPr>
            <w:tcW w:w="2126" w:type="dxa"/>
            <w:tcBorders>
              <w:top w:val="single" w:sz="4" w:space="0" w:color="auto"/>
              <w:left w:val="single" w:sz="4" w:space="0" w:color="auto"/>
              <w:bottom w:val="single" w:sz="4" w:space="0" w:color="auto"/>
              <w:right w:val="single" w:sz="4" w:space="0" w:color="auto"/>
            </w:tcBorders>
          </w:tcPr>
          <w:p w14:paraId="4A896EAD" w14:textId="77777777" w:rsidR="004D7A34" w:rsidRDefault="004D7A34" w:rsidP="004D7A34">
            <w:pPr>
              <w:pStyle w:val="af4"/>
              <w:ind w:leftChars="0" w:left="0"/>
              <w:jc w:val="right"/>
            </w:pPr>
            <w:r>
              <w:rPr>
                <w:rFonts w:hint="eastAsia"/>
              </w:rPr>
              <w:t>1,222,119</w:t>
            </w:r>
          </w:p>
        </w:tc>
      </w:tr>
      <w:tr w:rsidR="004D7A34" w14:paraId="6167928F" w14:textId="77777777" w:rsidTr="005F320A">
        <w:tc>
          <w:tcPr>
            <w:tcW w:w="2155" w:type="dxa"/>
            <w:tcBorders>
              <w:top w:val="single" w:sz="4" w:space="0" w:color="auto"/>
              <w:left w:val="single" w:sz="4" w:space="0" w:color="auto"/>
              <w:bottom w:val="single" w:sz="4" w:space="0" w:color="auto"/>
              <w:right w:val="single" w:sz="4" w:space="0" w:color="auto"/>
            </w:tcBorders>
          </w:tcPr>
          <w:p w14:paraId="476E013B" w14:textId="77777777" w:rsidR="004D7A34" w:rsidRDefault="004D7A34" w:rsidP="004D7A34">
            <w:pPr>
              <w:pStyle w:val="af4"/>
              <w:ind w:leftChars="0" w:left="0"/>
              <w:jc w:val="center"/>
            </w:pPr>
            <w:r>
              <w:rPr>
                <w:rFonts w:hint="eastAsia"/>
              </w:rPr>
              <w:t>東日本銀行</w:t>
            </w:r>
          </w:p>
        </w:tc>
        <w:tc>
          <w:tcPr>
            <w:tcW w:w="1696" w:type="dxa"/>
            <w:tcBorders>
              <w:top w:val="single" w:sz="4" w:space="0" w:color="auto"/>
              <w:left w:val="single" w:sz="4" w:space="0" w:color="auto"/>
              <w:bottom w:val="single" w:sz="4" w:space="0" w:color="auto"/>
              <w:right w:val="single" w:sz="4" w:space="0" w:color="auto"/>
            </w:tcBorders>
          </w:tcPr>
          <w:p w14:paraId="62320E1F" w14:textId="77777777" w:rsidR="004D7A34" w:rsidRDefault="004D7A34" w:rsidP="004D7A34">
            <w:pPr>
              <w:pStyle w:val="af4"/>
              <w:ind w:leftChars="0" w:left="0"/>
              <w:jc w:val="right"/>
            </w:pPr>
            <w:r>
              <w:rPr>
                <w:rFonts w:hint="eastAsia"/>
              </w:rPr>
              <w:t>159,318</w:t>
            </w:r>
          </w:p>
        </w:tc>
        <w:tc>
          <w:tcPr>
            <w:tcW w:w="1701" w:type="dxa"/>
            <w:tcBorders>
              <w:top w:val="single" w:sz="4" w:space="0" w:color="auto"/>
              <w:left w:val="single" w:sz="4" w:space="0" w:color="auto"/>
              <w:bottom w:val="single" w:sz="4" w:space="0" w:color="auto"/>
              <w:right w:val="single" w:sz="4" w:space="0" w:color="auto"/>
            </w:tcBorders>
          </w:tcPr>
          <w:p w14:paraId="3554A55C" w14:textId="77777777" w:rsidR="004D7A34" w:rsidRDefault="004D7A34" w:rsidP="004D7A34">
            <w:pPr>
              <w:pStyle w:val="af4"/>
              <w:ind w:leftChars="0" w:left="0"/>
              <w:jc w:val="right"/>
            </w:pPr>
            <w:r>
              <w:rPr>
                <w:rFonts w:hint="eastAsia"/>
              </w:rPr>
              <w:t>149,401</w:t>
            </w:r>
          </w:p>
        </w:tc>
        <w:tc>
          <w:tcPr>
            <w:tcW w:w="2126" w:type="dxa"/>
            <w:tcBorders>
              <w:top w:val="single" w:sz="4" w:space="0" w:color="auto"/>
              <w:left w:val="single" w:sz="4" w:space="0" w:color="auto"/>
              <w:bottom w:val="single" w:sz="4" w:space="0" w:color="auto"/>
              <w:right w:val="single" w:sz="4" w:space="0" w:color="auto"/>
            </w:tcBorders>
          </w:tcPr>
          <w:p w14:paraId="0B589C0F" w14:textId="77777777" w:rsidR="004D7A34" w:rsidRDefault="004D7A34" w:rsidP="004D7A34">
            <w:pPr>
              <w:pStyle w:val="af4"/>
              <w:ind w:leftChars="0" w:left="0"/>
              <w:jc w:val="right"/>
            </w:pPr>
            <w:r>
              <w:rPr>
                <w:rFonts w:hint="eastAsia"/>
              </w:rPr>
              <w:t>308,719</w:t>
            </w:r>
          </w:p>
        </w:tc>
      </w:tr>
    </w:tbl>
    <w:p w14:paraId="5D6E711B" w14:textId="77777777" w:rsidR="004C35BC" w:rsidRPr="00944C54" w:rsidRDefault="004C35BC" w:rsidP="004C35BC">
      <w:pPr>
        <w:pStyle w:val="af4"/>
        <w:ind w:leftChars="0" w:left="2098"/>
      </w:pPr>
      <w:r w:rsidRPr="00944C54">
        <w:rPr>
          <w:rFonts w:hint="eastAsia"/>
        </w:rPr>
        <w:t>※北陸銀行・北海道銀行・七十七銀行については、「補足資料</w:t>
      </w:r>
      <w:r w:rsidRPr="00944C54">
        <w:t>_2.3性能</w:t>
      </w:r>
      <w:r w:rsidRPr="00944C54">
        <w:rPr>
          <w:rFonts w:hint="eastAsia"/>
        </w:rPr>
        <w:t>」を参照</w:t>
      </w:r>
      <w:r w:rsidRPr="00944C54">
        <w:t>する。</w:t>
      </w:r>
    </w:p>
    <w:p w14:paraId="70F60DFE" w14:textId="77777777" w:rsidR="00197189" w:rsidRPr="00930137" w:rsidRDefault="00F74F5B" w:rsidP="00F74F5B">
      <w:pPr>
        <w:widowControl/>
        <w:jc w:val="left"/>
      </w:pPr>
      <w:r>
        <w:br w:type="page"/>
      </w:r>
    </w:p>
    <w:p w14:paraId="2A83CCC6" w14:textId="77777777" w:rsidR="00197189" w:rsidRDefault="00197189" w:rsidP="00D70F5B">
      <w:pPr>
        <w:pStyle w:val="af4"/>
        <w:numPr>
          <w:ilvl w:val="0"/>
          <w:numId w:val="7"/>
        </w:numPr>
        <w:ind w:leftChars="0"/>
      </w:pPr>
      <w:r w:rsidRPr="00875309">
        <w:rPr>
          <w:rFonts w:hint="eastAsia"/>
        </w:rPr>
        <w:lastRenderedPageBreak/>
        <w:t>バッチ処理件数</w:t>
      </w:r>
    </w:p>
    <w:p w14:paraId="1D539961" w14:textId="77777777" w:rsidR="005369A0" w:rsidRPr="00D876AE" w:rsidRDefault="005369A0" w:rsidP="005369A0">
      <w:pPr>
        <w:pStyle w:val="af4"/>
        <w:widowControl/>
        <w:ind w:leftChars="0" w:left="2098"/>
        <w:jc w:val="left"/>
        <w:rPr>
          <w:rFonts w:cs="Segoe UI"/>
          <w:color w:val="000000" w:themeColor="text1"/>
          <w:kern w:val="0"/>
          <w:sz w:val="21"/>
          <w:szCs w:val="21"/>
        </w:rPr>
      </w:pPr>
      <w:r w:rsidRPr="00D876AE">
        <w:rPr>
          <w:rFonts w:cs="Segoe UI"/>
          <w:color w:val="000000" w:themeColor="text1"/>
          <w:kern w:val="0"/>
          <w:sz w:val="21"/>
          <w:szCs w:val="21"/>
        </w:rPr>
        <w:t>本システムにて取り扱いが必要なバッチのうち、最も処理件数の多いものとして顧客全件の洗替処理があるため、その件数を以下に記載する。</w:t>
      </w:r>
    </w:p>
    <w:p w14:paraId="2B2FE2B9" w14:textId="77777777" w:rsidR="005369A0" w:rsidRPr="00D876AE" w:rsidRDefault="005369A0" w:rsidP="005369A0">
      <w:pPr>
        <w:pStyle w:val="af4"/>
        <w:ind w:leftChars="0" w:left="2098"/>
        <w:rPr>
          <w:color w:val="000000" w:themeColor="text1"/>
        </w:rPr>
      </w:pPr>
    </w:p>
    <w:tbl>
      <w:tblPr>
        <w:tblStyle w:val="ae"/>
        <w:tblW w:w="0" w:type="auto"/>
        <w:tblInd w:w="2098" w:type="dxa"/>
        <w:tblLook w:val="04A0" w:firstRow="1" w:lastRow="0" w:firstColumn="1" w:lastColumn="0" w:noHBand="0" w:noVBand="1"/>
      </w:tblPr>
      <w:tblGrid>
        <w:gridCol w:w="1866"/>
        <w:gridCol w:w="3544"/>
        <w:gridCol w:w="1843"/>
      </w:tblGrid>
      <w:tr w:rsidR="00D876AE" w:rsidRPr="00D876AE" w14:paraId="3ABE1EDD" w14:textId="77777777" w:rsidTr="003845D8">
        <w:tc>
          <w:tcPr>
            <w:tcW w:w="1866" w:type="dxa"/>
            <w:shd w:val="clear" w:color="auto" w:fill="BDD6EE" w:themeFill="accent5" w:themeFillTint="66"/>
          </w:tcPr>
          <w:p w14:paraId="6719ADCB" w14:textId="77777777" w:rsidR="005369A0" w:rsidRPr="00D876AE" w:rsidRDefault="005369A0" w:rsidP="003845D8">
            <w:pPr>
              <w:pStyle w:val="af4"/>
              <w:ind w:leftChars="0" w:left="0"/>
              <w:jc w:val="center"/>
              <w:rPr>
                <w:color w:val="000000" w:themeColor="text1"/>
              </w:rPr>
            </w:pPr>
            <w:r w:rsidRPr="00D876AE">
              <w:rPr>
                <w:rFonts w:hint="eastAsia"/>
                <w:color w:val="000000" w:themeColor="text1"/>
              </w:rPr>
              <w:t>銀行</w:t>
            </w:r>
          </w:p>
        </w:tc>
        <w:tc>
          <w:tcPr>
            <w:tcW w:w="3544" w:type="dxa"/>
            <w:shd w:val="clear" w:color="auto" w:fill="BDD6EE" w:themeFill="accent5" w:themeFillTint="66"/>
          </w:tcPr>
          <w:p w14:paraId="5F2D35BD" w14:textId="77777777" w:rsidR="005369A0" w:rsidRPr="00D876AE" w:rsidRDefault="005369A0" w:rsidP="003845D8">
            <w:pPr>
              <w:pStyle w:val="af4"/>
              <w:ind w:leftChars="0" w:left="0"/>
              <w:jc w:val="center"/>
              <w:rPr>
                <w:color w:val="000000" w:themeColor="text1"/>
              </w:rPr>
            </w:pPr>
            <w:r w:rsidRPr="00D876AE">
              <w:rPr>
                <w:rFonts w:hint="eastAsia"/>
                <w:color w:val="000000" w:themeColor="text1"/>
              </w:rPr>
              <w:t>処理概要</w:t>
            </w:r>
          </w:p>
        </w:tc>
        <w:tc>
          <w:tcPr>
            <w:tcW w:w="1843" w:type="dxa"/>
            <w:shd w:val="clear" w:color="auto" w:fill="BDD6EE" w:themeFill="accent5" w:themeFillTint="66"/>
          </w:tcPr>
          <w:p w14:paraId="64736A33" w14:textId="77777777" w:rsidR="005369A0" w:rsidRPr="00D876AE" w:rsidRDefault="005369A0" w:rsidP="003845D8">
            <w:pPr>
              <w:pStyle w:val="af4"/>
              <w:ind w:leftChars="0" w:left="0"/>
              <w:jc w:val="center"/>
              <w:rPr>
                <w:color w:val="000000" w:themeColor="text1"/>
              </w:rPr>
            </w:pPr>
            <w:r w:rsidRPr="00D876AE">
              <w:rPr>
                <w:rFonts w:hint="eastAsia"/>
                <w:color w:val="000000" w:themeColor="text1"/>
              </w:rPr>
              <w:t>処理件数(千件</w:t>
            </w:r>
            <w:r w:rsidRPr="00D876AE">
              <w:rPr>
                <w:color w:val="000000" w:themeColor="text1"/>
              </w:rPr>
              <w:t>)</w:t>
            </w:r>
          </w:p>
        </w:tc>
      </w:tr>
      <w:tr w:rsidR="00D876AE" w:rsidRPr="00D876AE" w14:paraId="7FFFB2F2" w14:textId="77777777" w:rsidTr="003845D8">
        <w:tc>
          <w:tcPr>
            <w:tcW w:w="1866" w:type="dxa"/>
          </w:tcPr>
          <w:p w14:paraId="2AB2D330" w14:textId="77777777" w:rsidR="005369A0" w:rsidRPr="00D876AE" w:rsidRDefault="005369A0" w:rsidP="003845D8">
            <w:pPr>
              <w:pStyle w:val="af4"/>
              <w:ind w:leftChars="0" w:left="0"/>
              <w:jc w:val="center"/>
              <w:rPr>
                <w:color w:val="000000" w:themeColor="text1"/>
              </w:rPr>
            </w:pPr>
            <w:r w:rsidRPr="00D876AE">
              <w:rPr>
                <w:rFonts w:hint="eastAsia"/>
                <w:color w:val="000000" w:themeColor="text1"/>
              </w:rPr>
              <w:t>横浜銀行</w:t>
            </w:r>
          </w:p>
        </w:tc>
        <w:tc>
          <w:tcPr>
            <w:tcW w:w="3544" w:type="dxa"/>
          </w:tcPr>
          <w:p w14:paraId="295C962E" w14:textId="77777777" w:rsidR="005369A0" w:rsidRPr="00D876AE" w:rsidRDefault="005369A0" w:rsidP="003845D8">
            <w:pPr>
              <w:pStyle w:val="af4"/>
              <w:ind w:leftChars="0" w:left="0"/>
              <w:rPr>
                <w:color w:val="000000" w:themeColor="text1"/>
              </w:rPr>
            </w:pPr>
            <w:r w:rsidRPr="00D876AE">
              <w:rPr>
                <w:rFonts w:hint="eastAsia"/>
                <w:color w:val="000000" w:themeColor="text1"/>
              </w:rPr>
              <w:t>顧客洗替処理</w:t>
            </w:r>
          </w:p>
          <w:p w14:paraId="5FFA2FF6" w14:textId="77777777" w:rsidR="005369A0" w:rsidRPr="00D876AE" w:rsidRDefault="005369A0" w:rsidP="003845D8">
            <w:pPr>
              <w:pStyle w:val="af4"/>
              <w:ind w:leftChars="0" w:left="0"/>
              <w:rPr>
                <w:color w:val="000000" w:themeColor="text1"/>
              </w:rPr>
            </w:pPr>
            <w:r w:rsidRPr="00D876AE">
              <w:rPr>
                <w:rFonts w:hint="eastAsia"/>
                <w:color w:val="000000" w:themeColor="text1"/>
              </w:rPr>
              <w:t>(現行のバッチ名を確認後に更新</w:t>
            </w:r>
            <w:r w:rsidRPr="00D876AE">
              <w:rPr>
                <w:color w:val="000000" w:themeColor="text1"/>
              </w:rPr>
              <w:t>)</w:t>
            </w:r>
          </w:p>
        </w:tc>
        <w:tc>
          <w:tcPr>
            <w:tcW w:w="1843" w:type="dxa"/>
          </w:tcPr>
          <w:p w14:paraId="1C0ED4A0" w14:textId="77777777" w:rsidR="005369A0" w:rsidRPr="00D876AE" w:rsidRDefault="005369A0" w:rsidP="003845D8">
            <w:pPr>
              <w:widowControl/>
              <w:jc w:val="right"/>
              <w:rPr>
                <w:rFonts w:ascii="Segoe UI" w:eastAsia="ＭＳ Ｐゴシック" w:hAnsi="Segoe UI" w:cs="Segoe UI"/>
                <w:color w:val="000000" w:themeColor="text1"/>
                <w:kern w:val="0"/>
                <w:sz w:val="21"/>
                <w:szCs w:val="21"/>
              </w:rPr>
            </w:pPr>
            <w:r w:rsidRPr="00D876AE">
              <w:rPr>
                <w:rFonts w:ascii="Segoe UI" w:eastAsia="ＭＳ Ｐゴシック" w:hAnsi="Segoe UI" w:cs="Segoe UI" w:hint="eastAsia"/>
                <w:color w:val="000000" w:themeColor="text1"/>
                <w:kern w:val="0"/>
                <w:sz w:val="21"/>
                <w:szCs w:val="21"/>
              </w:rPr>
              <w:t>9</w:t>
            </w:r>
            <w:r w:rsidRPr="00D876AE">
              <w:rPr>
                <w:rFonts w:ascii="Segoe UI" w:eastAsia="ＭＳ Ｐゴシック" w:hAnsi="Segoe UI" w:cs="Segoe UI"/>
                <w:color w:val="000000" w:themeColor="text1"/>
                <w:kern w:val="0"/>
                <w:sz w:val="21"/>
                <w:szCs w:val="21"/>
              </w:rPr>
              <w:t>,610</w:t>
            </w:r>
          </w:p>
        </w:tc>
      </w:tr>
      <w:tr w:rsidR="00D876AE" w:rsidRPr="00D876AE" w14:paraId="0B5D2CF8" w14:textId="77777777" w:rsidTr="003845D8">
        <w:tc>
          <w:tcPr>
            <w:tcW w:w="1866" w:type="dxa"/>
          </w:tcPr>
          <w:p w14:paraId="0F80F04B" w14:textId="77777777" w:rsidR="005369A0" w:rsidRPr="00D876AE" w:rsidRDefault="005369A0" w:rsidP="003845D8">
            <w:pPr>
              <w:pStyle w:val="af4"/>
              <w:ind w:leftChars="0" w:left="0"/>
              <w:jc w:val="center"/>
              <w:rPr>
                <w:color w:val="000000" w:themeColor="text1"/>
              </w:rPr>
            </w:pPr>
            <w:r w:rsidRPr="00D876AE">
              <w:rPr>
                <w:rFonts w:hint="eastAsia"/>
                <w:color w:val="000000" w:themeColor="text1"/>
              </w:rPr>
              <w:t>東日本銀行</w:t>
            </w:r>
          </w:p>
        </w:tc>
        <w:tc>
          <w:tcPr>
            <w:tcW w:w="3544" w:type="dxa"/>
          </w:tcPr>
          <w:p w14:paraId="608F22D1" w14:textId="77777777" w:rsidR="005369A0" w:rsidRPr="00D876AE" w:rsidRDefault="005369A0" w:rsidP="003845D8">
            <w:pPr>
              <w:pStyle w:val="af4"/>
              <w:ind w:leftChars="0" w:left="0"/>
              <w:rPr>
                <w:color w:val="000000" w:themeColor="text1"/>
              </w:rPr>
            </w:pPr>
            <w:r w:rsidRPr="00D876AE">
              <w:rPr>
                <w:rFonts w:hint="eastAsia"/>
                <w:color w:val="000000" w:themeColor="text1"/>
              </w:rPr>
              <w:t>顧客洗替処理</w:t>
            </w:r>
          </w:p>
          <w:p w14:paraId="6E37A741" w14:textId="77777777" w:rsidR="005369A0" w:rsidRPr="00D876AE" w:rsidRDefault="005369A0" w:rsidP="003845D8">
            <w:pPr>
              <w:pStyle w:val="af4"/>
              <w:ind w:leftChars="0" w:left="0"/>
              <w:rPr>
                <w:color w:val="000000" w:themeColor="text1"/>
              </w:rPr>
            </w:pPr>
            <w:r w:rsidRPr="00D876AE">
              <w:rPr>
                <w:rFonts w:hint="eastAsia"/>
                <w:color w:val="000000" w:themeColor="text1"/>
              </w:rPr>
              <w:t>(現行のバッチ名を確認後に更新</w:t>
            </w:r>
            <w:r w:rsidRPr="00D876AE">
              <w:rPr>
                <w:color w:val="000000" w:themeColor="text1"/>
              </w:rPr>
              <w:t>)</w:t>
            </w:r>
          </w:p>
        </w:tc>
        <w:tc>
          <w:tcPr>
            <w:tcW w:w="1843" w:type="dxa"/>
          </w:tcPr>
          <w:p w14:paraId="68186810" w14:textId="77777777" w:rsidR="005369A0" w:rsidRPr="00D876AE" w:rsidRDefault="005369A0" w:rsidP="003845D8">
            <w:pPr>
              <w:pStyle w:val="af4"/>
              <w:ind w:leftChars="0" w:left="0"/>
              <w:jc w:val="right"/>
              <w:rPr>
                <w:color w:val="000000" w:themeColor="text1"/>
              </w:rPr>
            </w:pPr>
            <w:r w:rsidRPr="00D876AE">
              <w:rPr>
                <w:rFonts w:hint="eastAsia"/>
                <w:color w:val="000000" w:themeColor="text1"/>
              </w:rPr>
              <w:t>7</w:t>
            </w:r>
            <w:r w:rsidRPr="00D876AE">
              <w:rPr>
                <w:color w:val="000000" w:themeColor="text1"/>
              </w:rPr>
              <w:t>80</w:t>
            </w:r>
          </w:p>
        </w:tc>
      </w:tr>
    </w:tbl>
    <w:p w14:paraId="1092E2F0" w14:textId="77777777" w:rsidR="005369A0" w:rsidRDefault="005369A0" w:rsidP="005369A0">
      <w:pPr>
        <w:pStyle w:val="af4"/>
        <w:ind w:leftChars="0" w:left="2098"/>
      </w:pPr>
    </w:p>
    <w:p w14:paraId="6E18D78B" w14:textId="77777777" w:rsidR="00197189" w:rsidRDefault="00197189" w:rsidP="00D70F5B">
      <w:pPr>
        <w:pStyle w:val="af4"/>
        <w:numPr>
          <w:ilvl w:val="0"/>
          <w:numId w:val="7"/>
        </w:numPr>
        <w:ind w:leftChars="0"/>
      </w:pPr>
      <w:r w:rsidRPr="00875309">
        <w:rPr>
          <w:rFonts w:hint="eastAsia"/>
        </w:rPr>
        <w:t>業務機能数</w:t>
      </w:r>
    </w:p>
    <w:p w14:paraId="4A11DED7" w14:textId="77777777" w:rsidR="00AE417A" w:rsidRDefault="00531E97" w:rsidP="00AE417A">
      <w:pPr>
        <w:ind w:leftChars="991" w:left="1983" w:hanging="1"/>
        <w:rPr>
          <w:color w:val="000000" w:themeColor="text1"/>
        </w:rPr>
      </w:pPr>
      <w:r w:rsidRPr="00F85D3E">
        <w:rPr>
          <w:rFonts w:hint="eastAsia"/>
          <w:color w:val="000000" w:themeColor="text1"/>
        </w:rPr>
        <w:t>新システム</w:t>
      </w:r>
      <w:r w:rsidR="006E0BEF">
        <w:rPr>
          <w:rFonts w:hint="eastAsia"/>
          <w:color w:val="000000" w:themeColor="text1"/>
        </w:rPr>
        <w:t>ではマイクロサービスとなる為、サブドメイン毎に業務機能が搭載される。</w:t>
      </w:r>
    </w:p>
    <w:p w14:paraId="2A9EB4F3" w14:textId="77777777" w:rsidR="00AE417A" w:rsidRPr="00AE417A" w:rsidRDefault="00AE417A" w:rsidP="00AE417A">
      <w:pPr>
        <w:ind w:leftChars="991" w:left="1983" w:hanging="1"/>
        <w:rPr>
          <w:color w:val="000000" w:themeColor="text1"/>
        </w:rPr>
      </w:pPr>
      <w:r w:rsidRPr="00AE417A">
        <w:rPr>
          <w:rFonts w:hint="eastAsia"/>
          <w:color w:val="000000" w:themeColor="text1"/>
        </w:rPr>
        <w:t>新システムにおけるサブドメインは以下に記載する。尚、業務機能数については下記資料を参照すること</w:t>
      </w:r>
    </w:p>
    <w:p w14:paraId="259095C3" w14:textId="77777777" w:rsidR="00AE2808" w:rsidRPr="00F85D3E" w:rsidRDefault="00AE2808" w:rsidP="00F85D3E">
      <w:pPr>
        <w:ind w:leftChars="992" w:left="1985" w:hanging="1"/>
        <w:rPr>
          <w:color w:val="000000" w:themeColor="text1"/>
        </w:rPr>
      </w:pPr>
      <w:r w:rsidRPr="00F85D3E">
        <w:rPr>
          <w:rFonts w:hint="eastAsia"/>
          <w:color w:val="000000" w:themeColor="text1"/>
        </w:rPr>
        <w:t>・</w:t>
      </w:r>
      <w:r w:rsidRPr="00F85D3E">
        <w:rPr>
          <w:color w:val="000000" w:themeColor="text1"/>
        </w:rPr>
        <w:t>SCR01_画面一覧.xlsx</w:t>
      </w:r>
    </w:p>
    <w:p w14:paraId="36CE1842" w14:textId="77777777" w:rsidR="00AE2808" w:rsidRPr="00F85D3E" w:rsidRDefault="00AE2808" w:rsidP="00F85D3E">
      <w:pPr>
        <w:ind w:leftChars="992" w:left="1985" w:hanging="1"/>
        <w:rPr>
          <w:color w:val="000000" w:themeColor="text1"/>
        </w:rPr>
      </w:pPr>
      <w:r w:rsidRPr="00F85D3E">
        <w:rPr>
          <w:rFonts w:hint="eastAsia"/>
          <w:color w:val="000000" w:themeColor="text1"/>
        </w:rPr>
        <w:t>・</w:t>
      </w:r>
      <w:r w:rsidRPr="00F85D3E">
        <w:rPr>
          <w:color w:val="000000" w:themeColor="text1"/>
        </w:rPr>
        <w:t>BAT01_バッチ機能一覧.xlsx</w:t>
      </w:r>
    </w:p>
    <w:p w14:paraId="1B855B38" w14:textId="77777777" w:rsidR="00AE2808" w:rsidRPr="00F85D3E" w:rsidRDefault="00AE2808" w:rsidP="00F85D3E">
      <w:pPr>
        <w:tabs>
          <w:tab w:val="left" w:pos="3940"/>
        </w:tabs>
        <w:ind w:leftChars="992" w:left="1985" w:hanging="1"/>
        <w:rPr>
          <w:color w:val="000000" w:themeColor="text1"/>
        </w:rPr>
      </w:pPr>
      <w:r w:rsidRPr="00F85D3E">
        <w:rPr>
          <w:rFonts w:hint="eastAsia"/>
          <w:color w:val="000000" w:themeColor="text1"/>
        </w:rPr>
        <w:t>・</w:t>
      </w:r>
      <w:r w:rsidRPr="00F85D3E">
        <w:rPr>
          <w:color w:val="000000" w:themeColor="text1"/>
        </w:rPr>
        <w:t>IIF01_内部IF一覧.xlsx</w:t>
      </w:r>
    </w:p>
    <w:p w14:paraId="66093282" w14:textId="77777777" w:rsidR="00531E97" w:rsidRPr="00D876AE" w:rsidRDefault="00531E97" w:rsidP="00531E97">
      <w:pPr>
        <w:pStyle w:val="af4"/>
        <w:ind w:leftChars="0" w:left="2098"/>
        <w:rPr>
          <w:color w:val="000000" w:themeColor="text1"/>
        </w:rPr>
      </w:pPr>
    </w:p>
    <w:tbl>
      <w:tblPr>
        <w:tblStyle w:val="ae"/>
        <w:tblW w:w="0" w:type="auto"/>
        <w:tblInd w:w="2098" w:type="dxa"/>
        <w:tblLook w:val="04A0" w:firstRow="1" w:lastRow="0" w:firstColumn="1" w:lastColumn="0" w:noHBand="0" w:noVBand="1"/>
      </w:tblPr>
      <w:tblGrid>
        <w:gridCol w:w="699"/>
        <w:gridCol w:w="4002"/>
      </w:tblGrid>
      <w:tr w:rsidR="00AE417A" w:rsidRPr="00D876AE" w14:paraId="5445ED55" w14:textId="77777777" w:rsidTr="003845D8">
        <w:tc>
          <w:tcPr>
            <w:tcW w:w="699" w:type="dxa"/>
            <w:shd w:val="clear" w:color="auto" w:fill="BDD6EE" w:themeFill="accent5" w:themeFillTint="66"/>
          </w:tcPr>
          <w:p w14:paraId="09E383CA" w14:textId="77777777" w:rsidR="00AE417A" w:rsidRPr="00D876AE" w:rsidRDefault="00AE417A" w:rsidP="003845D8">
            <w:pPr>
              <w:pStyle w:val="af4"/>
              <w:ind w:leftChars="0" w:left="0"/>
              <w:jc w:val="center"/>
              <w:rPr>
                <w:color w:val="000000" w:themeColor="text1"/>
              </w:rPr>
            </w:pPr>
            <w:r w:rsidRPr="00D876AE">
              <w:rPr>
                <w:rFonts w:hint="eastAsia"/>
                <w:color w:val="000000" w:themeColor="text1"/>
              </w:rPr>
              <w:t>N</w:t>
            </w:r>
            <w:r w:rsidRPr="00D876AE">
              <w:rPr>
                <w:color w:val="000000" w:themeColor="text1"/>
              </w:rPr>
              <w:t>o</w:t>
            </w:r>
          </w:p>
        </w:tc>
        <w:tc>
          <w:tcPr>
            <w:tcW w:w="4002" w:type="dxa"/>
            <w:shd w:val="clear" w:color="auto" w:fill="BDD6EE" w:themeFill="accent5" w:themeFillTint="66"/>
          </w:tcPr>
          <w:p w14:paraId="784398B2" w14:textId="77777777" w:rsidR="00AE417A" w:rsidRPr="00D876AE" w:rsidRDefault="00AE417A" w:rsidP="003845D8">
            <w:pPr>
              <w:pStyle w:val="af4"/>
              <w:ind w:leftChars="0" w:left="0"/>
              <w:jc w:val="center"/>
              <w:rPr>
                <w:color w:val="000000" w:themeColor="text1"/>
              </w:rPr>
            </w:pPr>
            <w:r w:rsidRPr="00D876AE">
              <w:rPr>
                <w:rFonts w:hint="eastAsia"/>
                <w:color w:val="000000" w:themeColor="text1"/>
              </w:rPr>
              <w:t>機能名</w:t>
            </w:r>
          </w:p>
        </w:tc>
      </w:tr>
      <w:tr w:rsidR="00AE417A" w:rsidRPr="00D876AE" w14:paraId="16018ADA" w14:textId="77777777" w:rsidTr="003845D8">
        <w:tc>
          <w:tcPr>
            <w:tcW w:w="699" w:type="dxa"/>
          </w:tcPr>
          <w:p w14:paraId="19AEBBB6" w14:textId="77777777" w:rsidR="00AE417A" w:rsidRPr="00D876AE" w:rsidRDefault="00AE417A" w:rsidP="003845D8">
            <w:pPr>
              <w:pStyle w:val="af4"/>
              <w:ind w:leftChars="0" w:left="0"/>
              <w:rPr>
                <w:color w:val="000000" w:themeColor="text1"/>
              </w:rPr>
            </w:pPr>
            <w:r w:rsidRPr="00D876AE">
              <w:rPr>
                <w:rFonts w:hint="eastAsia"/>
                <w:color w:val="000000" w:themeColor="text1"/>
              </w:rPr>
              <w:t>1</w:t>
            </w:r>
          </w:p>
        </w:tc>
        <w:tc>
          <w:tcPr>
            <w:tcW w:w="4002" w:type="dxa"/>
          </w:tcPr>
          <w:p w14:paraId="5F63E2D2" w14:textId="77777777" w:rsidR="00AE417A" w:rsidRPr="00D876AE" w:rsidRDefault="00AE417A" w:rsidP="003845D8">
            <w:pPr>
              <w:pStyle w:val="af4"/>
              <w:ind w:leftChars="0" w:left="0"/>
              <w:rPr>
                <w:color w:val="000000" w:themeColor="text1"/>
              </w:rPr>
            </w:pPr>
            <w:r w:rsidRPr="00D876AE">
              <w:rPr>
                <w:rFonts w:hint="eastAsia"/>
                <w:color w:val="000000" w:themeColor="text1"/>
              </w:rPr>
              <w:t>認証・メニュー</w:t>
            </w:r>
          </w:p>
        </w:tc>
      </w:tr>
      <w:tr w:rsidR="00AE417A" w:rsidRPr="00D876AE" w14:paraId="54199361" w14:textId="77777777" w:rsidTr="003845D8">
        <w:tc>
          <w:tcPr>
            <w:tcW w:w="699" w:type="dxa"/>
          </w:tcPr>
          <w:p w14:paraId="54388AA3" w14:textId="77777777" w:rsidR="00AE417A" w:rsidRPr="00D876AE" w:rsidRDefault="00AE417A" w:rsidP="003845D8">
            <w:pPr>
              <w:pStyle w:val="af4"/>
              <w:ind w:leftChars="0" w:left="0"/>
              <w:rPr>
                <w:color w:val="000000" w:themeColor="text1"/>
              </w:rPr>
            </w:pPr>
            <w:r w:rsidRPr="00D876AE">
              <w:rPr>
                <w:rFonts w:hint="eastAsia"/>
                <w:color w:val="000000" w:themeColor="text1"/>
              </w:rPr>
              <w:t>2</w:t>
            </w:r>
          </w:p>
        </w:tc>
        <w:tc>
          <w:tcPr>
            <w:tcW w:w="4002" w:type="dxa"/>
          </w:tcPr>
          <w:p w14:paraId="182B66F5" w14:textId="77777777" w:rsidR="00AE417A" w:rsidRPr="00D876AE" w:rsidRDefault="00AE417A" w:rsidP="003845D8">
            <w:pPr>
              <w:pStyle w:val="af4"/>
              <w:ind w:leftChars="0" w:left="0"/>
              <w:rPr>
                <w:color w:val="000000" w:themeColor="text1"/>
              </w:rPr>
            </w:pPr>
            <w:r w:rsidRPr="00D876AE">
              <w:rPr>
                <w:rFonts w:hint="eastAsia"/>
                <w:color w:val="000000" w:themeColor="text1"/>
              </w:rPr>
              <w:t>添付資料</w:t>
            </w:r>
          </w:p>
        </w:tc>
      </w:tr>
      <w:tr w:rsidR="00AE417A" w:rsidRPr="00D876AE" w14:paraId="123226CC" w14:textId="77777777" w:rsidTr="003845D8">
        <w:tc>
          <w:tcPr>
            <w:tcW w:w="699" w:type="dxa"/>
          </w:tcPr>
          <w:p w14:paraId="7437C9ED" w14:textId="77777777" w:rsidR="00AE417A" w:rsidRPr="00D876AE" w:rsidRDefault="00AE417A" w:rsidP="003845D8">
            <w:pPr>
              <w:pStyle w:val="af4"/>
              <w:ind w:leftChars="0" w:left="0"/>
              <w:rPr>
                <w:color w:val="000000" w:themeColor="text1"/>
              </w:rPr>
            </w:pPr>
            <w:r w:rsidRPr="00D876AE">
              <w:rPr>
                <w:rFonts w:hint="eastAsia"/>
                <w:color w:val="000000" w:themeColor="text1"/>
              </w:rPr>
              <w:t>3</w:t>
            </w:r>
          </w:p>
        </w:tc>
        <w:tc>
          <w:tcPr>
            <w:tcW w:w="4002" w:type="dxa"/>
          </w:tcPr>
          <w:p w14:paraId="1B4A7333" w14:textId="77777777" w:rsidR="00AE417A" w:rsidRPr="00D876AE" w:rsidRDefault="00AE417A" w:rsidP="003845D8">
            <w:pPr>
              <w:pStyle w:val="af4"/>
              <w:ind w:leftChars="0" w:left="0"/>
              <w:rPr>
                <w:color w:val="000000" w:themeColor="text1"/>
              </w:rPr>
            </w:pPr>
            <w:r w:rsidRPr="00D876AE">
              <w:rPr>
                <w:rFonts w:hint="eastAsia"/>
                <w:color w:val="000000" w:themeColor="text1"/>
              </w:rPr>
              <w:t>画面操作ログ</w:t>
            </w:r>
          </w:p>
        </w:tc>
      </w:tr>
      <w:tr w:rsidR="00AE417A" w:rsidRPr="00D876AE" w14:paraId="4A3433B5" w14:textId="77777777" w:rsidTr="003845D8">
        <w:tc>
          <w:tcPr>
            <w:tcW w:w="699" w:type="dxa"/>
          </w:tcPr>
          <w:p w14:paraId="29072D96" w14:textId="77777777" w:rsidR="00AE417A" w:rsidRPr="00D876AE" w:rsidRDefault="00AE417A" w:rsidP="003845D8">
            <w:pPr>
              <w:pStyle w:val="af4"/>
              <w:ind w:leftChars="0" w:left="0"/>
              <w:rPr>
                <w:color w:val="000000" w:themeColor="text1"/>
              </w:rPr>
            </w:pPr>
            <w:r w:rsidRPr="00D876AE">
              <w:rPr>
                <w:rFonts w:hint="eastAsia"/>
                <w:color w:val="000000" w:themeColor="text1"/>
              </w:rPr>
              <w:t>4</w:t>
            </w:r>
          </w:p>
        </w:tc>
        <w:tc>
          <w:tcPr>
            <w:tcW w:w="4002" w:type="dxa"/>
          </w:tcPr>
          <w:p w14:paraId="136CA64A" w14:textId="77777777" w:rsidR="00AE417A" w:rsidRPr="00D876AE" w:rsidRDefault="00AE417A" w:rsidP="003845D8">
            <w:pPr>
              <w:pStyle w:val="af4"/>
              <w:ind w:leftChars="0" w:left="0"/>
              <w:rPr>
                <w:color w:val="000000" w:themeColor="text1"/>
              </w:rPr>
            </w:pPr>
            <w:r w:rsidRPr="00D876AE">
              <w:rPr>
                <w:rFonts w:hint="eastAsia"/>
                <w:color w:val="000000" w:themeColor="text1"/>
              </w:rPr>
              <w:t>顧客照会</w:t>
            </w:r>
          </w:p>
        </w:tc>
      </w:tr>
      <w:tr w:rsidR="00AE417A" w:rsidRPr="00D876AE" w14:paraId="13DBEF69" w14:textId="77777777" w:rsidTr="003845D8">
        <w:tc>
          <w:tcPr>
            <w:tcW w:w="699" w:type="dxa"/>
          </w:tcPr>
          <w:p w14:paraId="4FB083E4" w14:textId="77777777" w:rsidR="00AE417A" w:rsidRPr="00D876AE" w:rsidRDefault="00AE417A" w:rsidP="003845D8">
            <w:pPr>
              <w:pStyle w:val="af4"/>
              <w:ind w:leftChars="0" w:left="0"/>
              <w:rPr>
                <w:color w:val="000000" w:themeColor="text1"/>
              </w:rPr>
            </w:pPr>
            <w:r w:rsidRPr="00D876AE">
              <w:rPr>
                <w:rFonts w:hint="eastAsia"/>
                <w:color w:val="000000" w:themeColor="text1"/>
              </w:rPr>
              <w:t>5</w:t>
            </w:r>
          </w:p>
        </w:tc>
        <w:tc>
          <w:tcPr>
            <w:tcW w:w="4002" w:type="dxa"/>
          </w:tcPr>
          <w:p w14:paraId="41C09333" w14:textId="77777777" w:rsidR="00AE417A" w:rsidRPr="00D876AE" w:rsidRDefault="00AE417A" w:rsidP="003845D8">
            <w:pPr>
              <w:pStyle w:val="af4"/>
              <w:ind w:leftChars="0" w:left="0"/>
              <w:rPr>
                <w:color w:val="000000" w:themeColor="text1"/>
              </w:rPr>
            </w:pPr>
            <w:r w:rsidRPr="00D876AE">
              <w:rPr>
                <w:rFonts w:hint="eastAsia"/>
                <w:color w:val="000000" w:themeColor="text1"/>
              </w:rPr>
              <w:t>顧客登録</w:t>
            </w:r>
          </w:p>
        </w:tc>
      </w:tr>
      <w:tr w:rsidR="00AE417A" w:rsidRPr="00D876AE" w14:paraId="331621AF" w14:textId="77777777" w:rsidTr="003845D8">
        <w:tc>
          <w:tcPr>
            <w:tcW w:w="699" w:type="dxa"/>
          </w:tcPr>
          <w:p w14:paraId="777C477D" w14:textId="77777777" w:rsidR="00AE417A" w:rsidRPr="00D876AE" w:rsidRDefault="00AE417A" w:rsidP="003845D8">
            <w:pPr>
              <w:pStyle w:val="af4"/>
              <w:ind w:leftChars="0" w:left="0"/>
              <w:rPr>
                <w:color w:val="000000" w:themeColor="text1"/>
              </w:rPr>
            </w:pPr>
            <w:r w:rsidRPr="00D876AE">
              <w:rPr>
                <w:rFonts w:hint="eastAsia"/>
                <w:color w:val="000000" w:themeColor="text1"/>
              </w:rPr>
              <w:t>6</w:t>
            </w:r>
          </w:p>
        </w:tc>
        <w:tc>
          <w:tcPr>
            <w:tcW w:w="4002" w:type="dxa"/>
          </w:tcPr>
          <w:p w14:paraId="75CF7706" w14:textId="77777777" w:rsidR="00AE417A" w:rsidRPr="00D876AE" w:rsidRDefault="00AE417A" w:rsidP="003845D8">
            <w:pPr>
              <w:pStyle w:val="af4"/>
              <w:ind w:leftChars="0" w:left="0"/>
              <w:rPr>
                <w:color w:val="000000" w:themeColor="text1"/>
              </w:rPr>
            </w:pPr>
            <w:r w:rsidRPr="00D876AE">
              <w:rPr>
                <w:rFonts w:hint="eastAsia"/>
                <w:color w:val="000000" w:themeColor="text1"/>
              </w:rPr>
              <w:t>担保保証</w:t>
            </w:r>
          </w:p>
        </w:tc>
      </w:tr>
      <w:tr w:rsidR="00AE417A" w:rsidRPr="00D876AE" w14:paraId="36EE1D5E" w14:textId="77777777" w:rsidTr="003845D8">
        <w:tc>
          <w:tcPr>
            <w:tcW w:w="699" w:type="dxa"/>
          </w:tcPr>
          <w:p w14:paraId="7316FDD4" w14:textId="77777777" w:rsidR="00AE417A" w:rsidRPr="00D876AE" w:rsidRDefault="00AE417A" w:rsidP="003845D8">
            <w:pPr>
              <w:pStyle w:val="af4"/>
              <w:ind w:leftChars="0" w:left="0"/>
              <w:rPr>
                <w:color w:val="000000" w:themeColor="text1"/>
              </w:rPr>
            </w:pPr>
            <w:r w:rsidRPr="00D876AE">
              <w:rPr>
                <w:rFonts w:hint="eastAsia"/>
                <w:color w:val="000000" w:themeColor="text1"/>
              </w:rPr>
              <w:t>7</w:t>
            </w:r>
          </w:p>
        </w:tc>
        <w:tc>
          <w:tcPr>
            <w:tcW w:w="4002" w:type="dxa"/>
          </w:tcPr>
          <w:p w14:paraId="5414A440" w14:textId="77777777" w:rsidR="00AE417A" w:rsidRPr="00D876AE" w:rsidRDefault="00AE417A" w:rsidP="003845D8">
            <w:pPr>
              <w:pStyle w:val="af4"/>
              <w:ind w:leftChars="0" w:left="0"/>
              <w:rPr>
                <w:color w:val="000000" w:themeColor="text1"/>
              </w:rPr>
            </w:pPr>
            <w:r w:rsidRPr="00D876AE">
              <w:rPr>
                <w:rFonts w:hint="eastAsia"/>
                <w:color w:val="000000" w:themeColor="text1"/>
              </w:rPr>
              <w:t>アカウントプラン・ニーズ・コミュニケーション</w:t>
            </w:r>
          </w:p>
        </w:tc>
      </w:tr>
      <w:tr w:rsidR="00AE417A" w:rsidRPr="00D876AE" w14:paraId="4F57CEBF" w14:textId="77777777" w:rsidTr="003845D8">
        <w:tc>
          <w:tcPr>
            <w:tcW w:w="699" w:type="dxa"/>
          </w:tcPr>
          <w:p w14:paraId="67E96B20" w14:textId="77777777" w:rsidR="00AE417A" w:rsidRPr="00D876AE" w:rsidRDefault="00AE417A" w:rsidP="003845D8">
            <w:pPr>
              <w:pStyle w:val="af4"/>
              <w:ind w:leftChars="0" w:left="0"/>
              <w:rPr>
                <w:color w:val="000000" w:themeColor="text1"/>
              </w:rPr>
            </w:pPr>
            <w:r w:rsidRPr="00D876AE">
              <w:rPr>
                <w:rFonts w:hint="eastAsia"/>
                <w:color w:val="000000" w:themeColor="text1"/>
              </w:rPr>
              <w:t>8</w:t>
            </w:r>
          </w:p>
        </w:tc>
        <w:tc>
          <w:tcPr>
            <w:tcW w:w="4002" w:type="dxa"/>
          </w:tcPr>
          <w:p w14:paraId="00BF8B83" w14:textId="77777777" w:rsidR="00AE417A" w:rsidRPr="00D876AE" w:rsidRDefault="00AE417A" w:rsidP="003845D8">
            <w:pPr>
              <w:pStyle w:val="af4"/>
              <w:ind w:leftChars="0" w:left="0"/>
              <w:rPr>
                <w:color w:val="000000" w:themeColor="text1"/>
              </w:rPr>
            </w:pPr>
            <w:r w:rsidRPr="00D876AE">
              <w:rPr>
                <w:rFonts w:hint="eastAsia"/>
                <w:color w:val="000000" w:themeColor="text1"/>
              </w:rPr>
              <w:t>融資照会</w:t>
            </w:r>
          </w:p>
        </w:tc>
      </w:tr>
      <w:tr w:rsidR="00AE417A" w:rsidRPr="00D876AE" w14:paraId="2E2235D3" w14:textId="77777777" w:rsidTr="003845D8">
        <w:tc>
          <w:tcPr>
            <w:tcW w:w="699" w:type="dxa"/>
          </w:tcPr>
          <w:p w14:paraId="76A34B07" w14:textId="77777777" w:rsidR="00AE417A" w:rsidRPr="00D876AE" w:rsidRDefault="00AE417A" w:rsidP="003845D8">
            <w:pPr>
              <w:pStyle w:val="af4"/>
              <w:ind w:leftChars="0" w:left="0"/>
              <w:rPr>
                <w:color w:val="000000" w:themeColor="text1"/>
              </w:rPr>
            </w:pPr>
            <w:r w:rsidRPr="00D876AE">
              <w:rPr>
                <w:rFonts w:hint="eastAsia"/>
                <w:color w:val="000000" w:themeColor="text1"/>
              </w:rPr>
              <w:t>9</w:t>
            </w:r>
          </w:p>
        </w:tc>
        <w:tc>
          <w:tcPr>
            <w:tcW w:w="4002" w:type="dxa"/>
          </w:tcPr>
          <w:p w14:paraId="71824872" w14:textId="77777777" w:rsidR="00AE417A" w:rsidRPr="00D876AE" w:rsidRDefault="00AE417A" w:rsidP="003845D8">
            <w:pPr>
              <w:pStyle w:val="af4"/>
              <w:ind w:leftChars="0" w:left="0"/>
              <w:rPr>
                <w:color w:val="000000" w:themeColor="text1"/>
              </w:rPr>
            </w:pPr>
            <w:r w:rsidRPr="00D876AE">
              <w:rPr>
                <w:rFonts w:hint="eastAsia"/>
                <w:color w:val="000000" w:themeColor="text1"/>
              </w:rPr>
              <w:t>稟議関連</w:t>
            </w:r>
          </w:p>
        </w:tc>
      </w:tr>
      <w:tr w:rsidR="00AE417A" w:rsidRPr="00D876AE" w14:paraId="457BB4A4" w14:textId="77777777" w:rsidTr="003845D8">
        <w:tc>
          <w:tcPr>
            <w:tcW w:w="699" w:type="dxa"/>
          </w:tcPr>
          <w:p w14:paraId="7177B598" w14:textId="77777777" w:rsidR="00AE417A" w:rsidRPr="00D876AE" w:rsidRDefault="00AE417A" w:rsidP="003845D8">
            <w:pPr>
              <w:pStyle w:val="af4"/>
              <w:ind w:leftChars="0" w:left="0"/>
              <w:rPr>
                <w:color w:val="000000" w:themeColor="text1"/>
              </w:rPr>
            </w:pPr>
            <w:r w:rsidRPr="00D876AE">
              <w:rPr>
                <w:rFonts w:hint="eastAsia"/>
                <w:color w:val="000000" w:themeColor="text1"/>
              </w:rPr>
              <w:t>1</w:t>
            </w:r>
            <w:r w:rsidRPr="00D876AE">
              <w:rPr>
                <w:color w:val="000000" w:themeColor="text1"/>
              </w:rPr>
              <w:t>0</w:t>
            </w:r>
          </w:p>
        </w:tc>
        <w:tc>
          <w:tcPr>
            <w:tcW w:w="4002" w:type="dxa"/>
          </w:tcPr>
          <w:p w14:paraId="187E6F2C" w14:textId="77777777" w:rsidR="00AE417A" w:rsidRPr="00D876AE" w:rsidRDefault="00AE417A" w:rsidP="003845D8">
            <w:pPr>
              <w:pStyle w:val="af4"/>
              <w:tabs>
                <w:tab w:val="left" w:pos="910"/>
              </w:tabs>
              <w:ind w:leftChars="0" w:left="0"/>
              <w:rPr>
                <w:color w:val="000000" w:themeColor="text1"/>
              </w:rPr>
            </w:pPr>
            <w:r w:rsidRPr="00D876AE">
              <w:rPr>
                <w:rFonts w:hint="eastAsia"/>
                <w:color w:val="000000" w:themeColor="text1"/>
              </w:rPr>
              <w:t>契約・実行・延滞・完済</w:t>
            </w:r>
          </w:p>
        </w:tc>
      </w:tr>
      <w:tr w:rsidR="00AE417A" w:rsidRPr="00D876AE" w14:paraId="38E23FED" w14:textId="77777777" w:rsidTr="003845D8">
        <w:tc>
          <w:tcPr>
            <w:tcW w:w="699" w:type="dxa"/>
          </w:tcPr>
          <w:p w14:paraId="35CDC042" w14:textId="77777777" w:rsidR="00AE417A" w:rsidRPr="00D876AE" w:rsidRDefault="00AE417A" w:rsidP="003845D8">
            <w:pPr>
              <w:pStyle w:val="af4"/>
              <w:ind w:leftChars="0" w:left="0"/>
              <w:rPr>
                <w:color w:val="000000" w:themeColor="text1"/>
              </w:rPr>
            </w:pPr>
            <w:r w:rsidRPr="00D876AE">
              <w:rPr>
                <w:rFonts w:hint="eastAsia"/>
                <w:color w:val="000000" w:themeColor="text1"/>
              </w:rPr>
              <w:t>1</w:t>
            </w:r>
            <w:r w:rsidRPr="00D876AE">
              <w:rPr>
                <w:color w:val="000000" w:themeColor="text1"/>
              </w:rPr>
              <w:t>1</w:t>
            </w:r>
          </w:p>
        </w:tc>
        <w:tc>
          <w:tcPr>
            <w:tcW w:w="4002" w:type="dxa"/>
          </w:tcPr>
          <w:p w14:paraId="31558529" w14:textId="77777777" w:rsidR="00AE417A" w:rsidRPr="00D876AE" w:rsidRDefault="00AE417A" w:rsidP="003845D8">
            <w:pPr>
              <w:pStyle w:val="af4"/>
              <w:ind w:leftChars="0" w:left="0"/>
              <w:rPr>
                <w:color w:val="000000" w:themeColor="text1"/>
              </w:rPr>
            </w:pPr>
            <w:r w:rsidRPr="00D876AE">
              <w:rPr>
                <w:rFonts w:hint="eastAsia"/>
                <w:color w:val="000000" w:themeColor="text1"/>
              </w:rPr>
              <w:t>目標実績管理</w:t>
            </w:r>
          </w:p>
        </w:tc>
      </w:tr>
      <w:tr w:rsidR="00AE417A" w:rsidRPr="00D876AE" w14:paraId="10F18F7E" w14:textId="77777777" w:rsidTr="003845D8">
        <w:tc>
          <w:tcPr>
            <w:tcW w:w="699" w:type="dxa"/>
          </w:tcPr>
          <w:p w14:paraId="5ABB2C41" w14:textId="77777777" w:rsidR="00AE417A" w:rsidRPr="00D876AE" w:rsidRDefault="00AE417A" w:rsidP="003845D8">
            <w:pPr>
              <w:pStyle w:val="af4"/>
              <w:ind w:leftChars="0" w:left="0"/>
              <w:rPr>
                <w:color w:val="000000" w:themeColor="text1"/>
              </w:rPr>
            </w:pPr>
            <w:r w:rsidRPr="00D876AE">
              <w:rPr>
                <w:rFonts w:hint="eastAsia"/>
                <w:color w:val="000000" w:themeColor="text1"/>
              </w:rPr>
              <w:t>1</w:t>
            </w:r>
            <w:r w:rsidRPr="00D876AE">
              <w:rPr>
                <w:color w:val="000000" w:themeColor="text1"/>
              </w:rPr>
              <w:t>2</w:t>
            </w:r>
          </w:p>
        </w:tc>
        <w:tc>
          <w:tcPr>
            <w:tcW w:w="4002" w:type="dxa"/>
          </w:tcPr>
          <w:p w14:paraId="599DAC8D" w14:textId="77777777" w:rsidR="00AE417A" w:rsidRPr="00D876AE" w:rsidRDefault="00AE417A" w:rsidP="003845D8">
            <w:pPr>
              <w:pStyle w:val="af4"/>
              <w:ind w:leftChars="0" w:left="0"/>
              <w:rPr>
                <w:color w:val="000000" w:themeColor="text1"/>
              </w:rPr>
            </w:pPr>
            <w:r w:rsidRPr="00D876AE">
              <w:rPr>
                <w:rFonts w:hint="eastAsia"/>
                <w:color w:val="000000" w:themeColor="text1"/>
              </w:rPr>
              <w:t>担当者・エリア・ユーザ</w:t>
            </w:r>
          </w:p>
        </w:tc>
      </w:tr>
      <w:tr w:rsidR="00AE417A" w:rsidRPr="00D876AE" w14:paraId="65473103" w14:textId="77777777" w:rsidTr="003845D8">
        <w:tc>
          <w:tcPr>
            <w:tcW w:w="699" w:type="dxa"/>
          </w:tcPr>
          <w:p w14:paraId="1E1A8854" w14:textId="77777777" w:rsidR="00AE417A" w:rsidRPr="00D876AE" w:rsidRDefault="00AE417A" w:rsidP="003845D8">
            <w:pPr>
              <w:pStyle w:val="af4"/>
              <w:ind w:leftChars="0" w:left="0"/>
              <w:rPr>
                <w:color w:val="000000" w:themeColor="text1"/>
              </w:rPr>
            </w:pPr>
            <w:r w:rsidRPr="00D876AE">
              <w:rPr>
                <w:rFonts w:hint="eastAsia"/>
                <w:color w:val="000000" w:themeColor="text1"/>
              </w:rPr>
              <w:t>1</w:t>
            </w:r>
            <w:r w:rsidRPr="00D876AE">
              <w:rPr>
                <w:color w:val="000000" w:themeColor="text1"/>
              </w:rPr>
              <w:t>3</w:t>
            </w:r>
          </w:p>
        </w:tc>
        <w:tc>
          <w:tcPr>
            <w:tcW w:w="4002" w:type="dxa"/>
          </w:tcPr>
          <w:p w14:paraId="7AECB0CA" w14:textId="77777777" w:rsidR="00AE417A" w:rsidRPr="00D876AE" w:rsidRDefault="00AE417A" w:rsidP="003845D8">
            <w:pPr>
              <w:pStyle w:val="af4"/>
              <w:ind w:leftChars="0" w:left="0"/>
              <w:rPr>
                <w:color w:val="000000" w:themeColor="text1"/>
              </w:rPr>
            </w:pPr>
            <w:r w:rsidRPr="00D876AE">
              <w:rPr>
                <w:rFonts w:hint="eastAsia"/>
                <w:color w:val="000000" w:themeColor="text1"/>
              </w:rPr>
              <w:t>その他</w:t>
            </w:r>
          </w:p>
        </w:tc>
      </w:tr>
    </w:tbl>
    <w:p w14:paraId="77303533" w14:textId="77777777" w:rsidR="00531E97" w:rsidRDefault="00531E97" w:rsidP="00531E97">
      <w:pPr>
        <w:pStyle w:val="af4"/>
        <w:ind w:leftChars="0" w:left="2098"/>
        <w:rPr>
          <w:color w:val="FF0000"/>
        </w:rPr>
      </w:pPr>
    </w:p>
    <w:p w14:paraId="0F75E210" w14:textId="77777777" w:rsidR="00531E97" w:rsidRDefault="00531E97">
      <w:pPr>
        <w:widowControl/>
        <w:jc w:val="left"/>
        <w:rPr>
          <w:color w:val="FF0000"/>
        </w:rPr>
      </w:pPr>
      <w:r>
        <w:rPr>
          <w:color w:val="FF0000"/>
        </w:rPr>
        <w:br w:type="page"/>
      </w:r>
    </w:p>
    <w:p w14:paraId="386E2F18" w14:textId="77777777" w:rsidR="00EA758D" w:rsidRDefault="00D33F8B" w:rsidP="00D70F5B">
      <w:pPr>
        <w:pStyle w:val="4"/>
        <w:numPr>
          <w:ilvl w:val="3"/>
          <w:numId w:val="9"/>
        </w:numPr>
      </w:pPr>
      <w:r w:rsidRPr="00D33F8B">
        <w:rPr>
          <w:rFonts w:hint="eastAsia"/>
        </w:rPr>
        <w:lastRenderedPageBreak/>
        <w:t>業務量増大度</w:t>
      </w:r>
    </w:p>
    <w:p w14:paraId="761176CB" w14:textId="77777777" w:rsidR="00E166B1" w:rsidRDefault="00226055" w:rsidP="00E166B1">
      <w:pPr>
        <w:pStyle w:val="af4"/>
        <w:ind w:leftChars="0" w:left="2098"/>
      </w:pPr>
      <w:r>
        <w:rPr>
          <w:rFonts w:hint="eastAsia"/>
        </w:rPr>
        <w:t>2</w:t>
      </w:r>
      <w:r>
        <w:t>.</w:t>
      </w:r>
      <w:r>
        <w:rPr>
          <w:rFonts w:hint="eastAsia"/>
        </w:rPr>
        <w:t>3</w:t>
      </w:r>
      <w:r>
        <w:t>.</w:t>
      </w:r>
      <w:r>
        <w:rPr>
          <w:rFonts w:hint="eastAsia"/>
        </w:rPr>
        <w:t>1</w:t>
      </w:r>
      <w:r>
        <w:t>.</w:t>
      </w:r>
      <w:r>
        <w:rPr>
          <w:rFonts w:hint="eastAsia"/>
        </w:rPr>
        <w:t>1</w:t>
      </w:r>
      <w:r w:rsidRPr="00D33F8B">
        <w:rPr>
          <w:rFonts w:hint="eastAsia"/>
        </w:rPr>
        <w:t>通常時の業務量</w:t>
      </w:r>
      <w:r>
        <w:rPr>
          <w:rFonts w:hint="eastAsia"/>
        </w:rPr>
        <w:t>に記載の各要素は、一律年率5%増とする。10年利用を前提とした場合の試算は以下の通り。なお、拡張性については、2</w:t>
      </w:r>
      <w:r>
        <w:t>.4.1</w:t>
      </w:r>
      <w:r w:rsidRPr="00C64B69">
        <w:rPr>
          <w:rFonts w:hint="eastAsia"/>
        </w:rPr>
        <w:t>リソース拡張性</w:t>
      </w:r>
      <w:r>
        <w:rPr>
          <w:rFonts w:hint="eastAsia"/>
        </w:rPr>
        <w:t>を参照のこと。</w:t>
      </w:r>
    </w:p>
    <w:p w14:paraId="17074A1A" w14:textId="77777777" w:rsidR="00E166B1" w:rsidRPr="00D876AE" w:rsidRDefault="00E166B1" w:rsidP="00E166B1">
      <w:pPr>
        <w:pStyle w:val="af4"/>
        <w:ind w:leftChars="0" w:left="2098"/>
        <w:rPr>
          <w:color w:val="000000" w:themeColor="text1"/>
        </w:rPr>
      </w:pPr>
      <w:r w:rsidRPr="00D876AE">
        <w:rPr>
          <w:rFonts w:hint="eastAsia"/>
          <w:color w:val="000000" w:themeColor="text1"/>
        </w:rPr>
        <w:t>尚、業務機能数に限っては一律年率で増加するもので無い為、記載は行わないものとする。</w:t>
      </w:r>
    </w:p>
    <w:p w14:paraId="0DB280C5" w14:textId="77777777" w:rsidR="00226055" w:rsidRPr="00D876AE" w:rsidRDefault="00226055" w:rsidP="00226055">
      <w:pPr>
        <w:rPr>
          <w:color w:val="000000" w:themeColor="text1"/>
        </w:rPr>
      </w:pPr>
    </w:p>
    <w:tbl>
      <w:tblPr>
        <w:tblW w:w="8790" w:type="dxa"/>
        <w:tblInd w:w="2126" w:type="dxa"/>
        <w:tblLayout w:type="fixed"/>
        <w:tblLook w:val="04A0" w:firstRow="1" w:lastRow="0" w:firstColumn="1" w:lastColumn="0" w:noHBand="0" w:noVBand="1"/>
      </w:tblPr>
      <w:tblGrid>
        <w:gridCol w:w="2264"/>
        <w:gridCol w:w="851"/>
        <w:gridCol w:w="1135"/>
        <w:gridCol w:w="1135"/>
        <w:gridCol w:w="1135"/>
        <w:gridCol w:w="1135"/>
        <w:gridCol w:w="1135"/>
      </w:tblGrid>
      <w:tr w:rsidR="00D876AE" w:rsidRPr="00D876AE" w14:paraId="1C9030A9" w14:textId="77777777" w:rsidTr="001D47D4">
        <w:trPr>
          <w:trHeight w:val="360"/>
        </w:trPr>
        <w:tc>
          <w:tcPr>
            <w:tcW w:w="3115" w:type="dxa"/>
            <w:gridSpan w:val="2"/>
            <w:tcBorders>
              <w:top w:val="single" w:sz="4" w:space="0" w:color="auto"/>
              <w:left w:val="single" w:sz="4" w:space="0" w:color="auto"/>
              <w:bottom w:val="single" w:sz="4" w:space="0" w:color="auto"/>
              <w:right w:val="single" w:sz="4" w:space="0" w:color="auto"/>
              <w:tl2br w:val="single" w:sz="4" w:space="0" w:color="auto"/>
            </w:tcBorders>
            <w:shd w:val="clear" w:color="auto" w:fill="BDD6EE" w:themeFill="accent5" w:themeFillTint="66"/>
          </w:tcPr>
          <w:p w14:paraId="1402B752" w14:textId="77777777" w:rsidR="00F74F5B" w:rsidRPr="00D876AE" w:rsidRDefault="00F74F5B">
            <w:pPr>
              <w:pStyle w:val="af4"/>
              <w:ind w:leftChars="0" w:left="0"/>
              <w:jc w:val="center"/>
              <w:rPr>
                <w:color w:val="000000" w:themeColor="text1"/>
              </w:rPr>
            </w:pPr>
          </w:p>
        </w:tc>
        <w:tc>
          <w:tcPr>
            <w:tcW w:w="1135"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473F8FA4" w14:textId="77777777" w:rsidR="00F74F5B" w:rsidRPr="00D876AE" w:rsidRDefault="00F74F5B">
            <w:pPr>
              <w:pStyle w:val="af4"/>
              <w:ind w:leftChars="0" w:left="0"/>
              <w:jc w:val="center"/>
              <w:rPr>
                <w:color w:val="000000" w:themeColor="text1"/>
              </w:rPr>
            </w:pPr>
            <w:r w:rsidRPr="00D876AE">
              <w:rPr>
                <w:rFonts w:hint="eastAsia"/>
                <w:color w:val="000000" w:themeColor="text1"/>
              </w:rPr>
              <w:t>1年後</w:t>
            </w:r>
          </w:p>
        </w:tc>
        <w:tc>
          <w:tcPr>
            <w:tcW w:w="1135"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6C767206" w14:textId="77777777" w:rsidR="00F74F5B" w:rsidRPr="00D876AE" w:rsidRDefault="00F74F5B">
            <w:pPr>
              <w:pStyle w:val="af4"/>
              <w:ind w:leftChars="0" w:left="0"/>
              <w:jc w:val="center"/>
              <w:rPr>
                <w:color w:val="000000" w:themeColor="text1"/>
              </w:rPr>
            </w:pPr>
            <w:r w:rsidRPr="00D876AE">
              <w:rPr>
                <w:rFonts w:hint="eastAsia"/>
                <w:color w:val="000000" w:themeColor="text1"/>
              </w:rPr>
              <w:t>3年後</w:t>
            </w:r>
          </w:p>
        </w:tc>
        <w:tc>
          <w:tcPr>
            <w:tcW w:w="1135"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17013C27" w14:textId="77777777" w:rsidR="00F74F5B" w:rsidRPr="00D876AE" w:rsidRDefault="00F74F5B">
            <w:pPr>
              <w:pStyle w:val="af4"/>
              <w:ind w:leftChars="0" w:left="0"/>
              <w:jc w:val="center"/>
              <w:rPr>
                <w:color w:val="000000" w:themeColor="text1"/>
              </w:rPr>
            </w:pPr>
            <w:r w:rsidRPr="00D876AE">
              <w:rPr>
                <w:rFonts w:hint="eastAsia"/>
                <w:color w:val="000000" w:themeColor="text1"/>
              </w:rPr>
              <w:t>5年後</w:t>
            </w:r>
          </w:p>
        </w:tc>
        <w:tc>
          <w:tcPr>
            <w:tcW w:w="1135"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256D7445" w14:textId="77777777" w:rsidR="00F74F5B" w:rsidRPr="00D876AE" w:rsidRDefault="00F74F5B">
            <w:pPr>
              <w:pStyle w:val="af4"/>
              <w:ind w:leftChars="0" w:left="0"/>
              <w:jc w:val="center"/>
              <w:rPr>
                <w:color w:val="000000" w:themeColor="text1"/>
              </w:rPr>
            </w:pPr>
            <w:r w:rsidRPr="00D876AE">
              <w:rPr>
                <w:rFonts w:hint="eastAsia"/>
                <w:color w:val="000000" w:themeColor="text1"/>
              </w:rPr>
              <w:t>7年後</w:t>
            </w:r>
          </w:p>
        </w:tc>
        <w:tc>
          <w:tcPr>
            <w:tcW w:w="1135"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73123535" w14:textId="77777777" w:rsidR="00F74F5B" w:rsidRPr="00D876AE" w:rsidRDefault="00F74F5B">
            <w:pPr>
              <w:pStyle w:val="af4"/>
              <w:ind w:leftChars="0" w:left="0"/>
              <w:jc w:val="center"/>
              <w:rPr>
                <w:color w:val="000000" w:themeColor="text1"/>
              </w:rPr>
            </w:pPr>
            <w:r w:rsidRPr="00D876AE">
              <w:rPr>
                <w:rFonts w:hint="eastAsia"/>
                <w:color w:val="000000" w:themeColor="text1"/>
              </w:rPr>
              <w:t>10年後</w:t>
            </w:r>
          </w:p>
        </w:tc>
      </w:tr>
      <w:tr w:rsidR="00D876AE" w:rsidRPr="00D876AE" w14:paraId="1A72F628" w14:textId="77777777" w:rsidTr="001D47D4">
        <w:trPr>
          <w:trHeight w:val="346"/>
        </w:trPr>
        <w:tc>
          <w:tcPr>
            <w:tcW w:w="3115" w:type="dxa"/>
            <w:gridSpan w:val="2"/>
            <w:tcBorders>
              <w:top w:val="single" w:sz="4" w:space="0" w:color="auto"/>
              <w:left w:val="single" w:sz="4" w:space="0" w:color="auto"/>
              <w:bottom w:val="single" w:sz="4" w:space="0" w:color="auto"/>
              <w:right w:val="single" w:sz="4" w:space="0" w:color="auto"/>
            </w:tcBorders>
            <w:hideMark/>
          </w:tcPr>
          <w:p w14:paraId="62A7875A" w14:textId="77777777" w:rsidR="00F74F5B" w:rsidRPr="00D876AE" w:rsidRDefault="00F74F5B">
            <w:pPr>
              <w:pStyle w:val="af4"/>
              <w:ind w:leftChars="0" w:left="0"/>
              <w:jc w:val="left"/>
              <w:rPr>
                <w:color w:val="000000" w:themeColor="text1"/>
              </w:rPr>
            </w:pPr>
            <w:r w:rsidRPr="00D876AE">
              <w:rPr>
                <w:rFonts w:hint="eastAsia"/>
                <w:color w:val="000000" w:themeColor="text1"/>
              </w:rPr>
              <w:t>ユーザ数</w:t>
            </w:r>
          </w:p>
        </w:tc>
        <w:tc>
          <w:tcPr>
            <w:tcW w:w="1135" w:type="dxa"/>
            <w:tcBorders>
              <w:top w:val="single" w:sz="4" w:space="0" w:color="auto"/>
              <w:left w:val="single" w:sz="4" w:space="0" w:color="auto"/>
              <w:bottom w:val="single" w:sz="4" w:space="0" w:color="auto"/>
              <w:right w:val="single" w:sz="4" w:space="0" w:color="auto"/>
            </w:tcBorders>
            <w:hideMark/>
          </w:tcPr>
          <w:p w14:paraId="50007E3B" w14:textId="77777777" w:rsidR="00F74F5B" w:rsidRPr="00D876AE" w:rsidRDefault="00F74F5B">
            <w:pPr>
              <w:pStyle w:val="af4"/>
              <w:ind w:leftChars="0" w:left="0"/>
              <w:jc w:val="right"/>
              <w:rPr>
                <w:color w:val="000000" w:themeColor="text1"/>
              </w:rPr>
            </w:pPr>
            <w:r w:rsidRPr="00D876AE">
              <w:rPr>
                <w:rFonts w:hint="eastAsia"/>
                <w:color w:val="000000" w:themeColor="text1"/>
              </w:rPr>
              <w:t>8,400</w:t>
            </w:r>
          </w:p>
        </w:tc>
        <w:tc>
          <w:tcPr>
            <w:tcW w:w="1135" w:type="dxa"/>
            <w:tcBorders>
              <w:top w:val="single" w:sz="4" w:space="0" w:color="auto"/>
              <w:left w:val="single" w:sz="4" w:space="0" w:color="auto"/>
              <w:bottom w:val="single" w:sz="4" w:space="0" w:color="auto"/>
              <w:right w:val="single" w:sz="4" w:space="0" w:color="auto"/>
            </w:tcBorders>
            <w:hideMark/>
          </w:tcPr>
          <w:p w14:paraId="3DF784E9" w14:textId="77777777" w:rsidR="00F74F5B" w:rsidRPr="00D876AE" w:rsidRDefault="00F74F5B">
            <w:pPr>
              <w:pStyle w:val="af4"/>
              <w:ind w:leftChars="0" w:left="0"/>
              <w:jc w:val="right"/>
              <w:rPr>
                <w:color w:val="000000" w:themeColor="text1"/>
              </w:rPr>
            </w:pPr>
            <w:r w:rsidRPr="00D876AE">
              <w:rPr>
                <w:rFonts w:hint="eastAsia"/>
                <w:color w:val="000000" w:themeColor="text1"/>
              </w:rPr>
              <w:t>9,261</w:t>
            </w:r>
          </w:p>
        </w:tc>
        <w:tc>
          <w:tcPr>
            <w:tcW w:w="1135" w:type="dxa"/>
            <w:tcBorders>
              <w:top w:val="single" w:sz="4" w:space="0" w:color="auto"/>
              <w:left w:val="single" w:sz="4" w:space="0" w:color="auto"/>
              <w:bottom w:val="single" w:sz="4" w:space="0" w:color="auto"/>
              <w:right w:val="single" w:sz="4" w:space="0" w:color="auto"/>
            </w:tcBorders>
            <w:hideMark/>
          </w:tcPr>
          <w:p w14:paraId="5BB2B290" w14:textId="77777777" w:rsidR="00F74F5B" w:rsidRPr="00D876AE" w:rsidRDefault="00F74F5B">
            <w:pPr>
              <w:pStyle w:val="af4"/>
              <w:ind w:leftChars="0" w:left="0"/>
              <w:jc w:val="right"/>
              <w:rPr>
                <w:color w:val="000000" w:themeColor="text1"/>
              </w:rPr>
            </w:pPr>
            <w:r w:rsidRPr="00D876AE">
              <w:rPr>
                <w:rFonts w:hint="eastAsia"/>
                <w:color w:val="000000" w:themeColor="text1"/>
              </w:rPr>
              <w:t>10,210</w:t>
            </w:r>
          </w:p>
        </w:tc>
        <w:tc>
          <w:tcPr>
            <w:tcW w:w="1135" w:type="dxa"/>
            <w:tcBorders>
              <w:top w:val="single" w:sz="4" w:space="0" w:color="auto"/>
              <w:left w:val="single" w:sz="4" w:space="0" w:color="auto"/>
              <w:bottom w:val="single" w:sz="4" w:space="0" w:color="auto"/>
              <w:right w:val="single" w:sz="4" w:space="0" w:color="auto"/>
            </w:tcBorders>
            <w:hideMark/>
          </w:tcPr>
          <w:p w14:paraId="717928EF" w14:textId="77777777" w:rsidR="00F74F5B" w:rsidRPr="00D876AE" w:rsidRDefault="00F74F5B">
            <w:pPr>
              <w:pStyle w:val="af4"/>
              <w:ind w:leftChars="0" w:left="0"/>
              <w:jc w:val="right"/>
              <w:rPr>
                <w:color w:val="000000" w:themeColor="text1"/>
              </w:rPr>
            </w:pPr>
            <w:r w:rsidRPr="00D876AE">
              <w:rPr>
                <w:rFonts w:hint="eastAsia"/>
                <w:color w:val="000000" w:themeColor="text1"/>
              </w:rPr>
              <w:t>11,256</w:t>
            </w:r>
          </w:p>
        </w:tc>
        <w:tc>
          <w:tcPr>
            <w:tcW w:w="1135" w:type="dxa"/>
            <w:tcBorders>
              <w:top w:val="single" w:sz="4" w:space="0" w:color="auto"/>
              <w:left w:val="single" w:sz="4" w:space="0" w:color="auto"/>
              <w:bottom w:val="single" w:sz="4" w:space="0" w:color="auto"/>
              <w:right w:val="single" w:sz="4" w:space="0" w:color="auto"/>
            </w:tcBorders>
            <w:hideMark/>
          </w:tcPr>
          <w:p w14:paraId="502444DF" w14:textId="77777777" w:rsidR="00F74F5B" w:rsidRPr="00D876AE" w:rsidRDefault="00F74F5B">
            <w:pPr>
              <w:pStyle w:val="af4"/>
              <w:ind w:leftChars="0" w:left="0"/>
              <w:jc w:val="right"/>
              <w:rPr>
                <w:color w:val="000000" w:themeColor="text1"/>
              </w:rPr>
            </w:pPr>
            <w:r w:rsidRPr="00D876AE">
              <w:rPr>
                <w:rFonts w:hint="eastAsia"/>
                <w:color w:val="000000" w:themeColor="text1"/>
              </w:rPr>
              <w:t>13,031</w:t>
            </w:r>
          </w:p>
        </w:tc>
      </w:tr>
      <w:tr w:rsidR="00D876AE" w:rsidRPr="00D876AE" w14:paraId="48F58C0F" w14:textId="77777777" w:rsidTr="001D47D4">
        <w:trPr>
          <w:trHeight w:val="360"/>
        </w:trPr>
        <w:tc>
          <w:tcPr>
            <w:tcW w:w="3115" w:type="dxa"/>
            <w:gridSpan w:val="2"/>
            <w:tcBorders>
              <w:top w:val="single" w:sz="4" w:space="0" w:color="auto"/>
              <w:left w:val="single" w:sz="4" w:space="0" w:color="auto"/>
              <w:bottom w:val="single" w:sz="4" w:space="0" w:color="auto"/>
              <w:right w:val="single" w:sz="4" w:space="0" w:color="auto"/>
            </w:tcBorders>
            <w:hideMark/>
          </w:tcPr>
          <w:p w14:paraId="475A1986" w14:textId="77777777" w:rsidR="00F74F5B" w:rsidRPr="00D876AE" w:rsidRDefault="00F74F5B">
            <w:pPr>
              <w:pStyle w:val="af4"/>
              <w:ind w:leftChars="0" w:left="0"/>
              <w:jc w:val="left"/>
              <w:rPr>
                <w:color w:val="000000" w:themeColor="text1"/>
              </w:rPr>
            </w:pPr>
            <w:r w:rsidRPr="00D876AE">
              <w:rPr>
                <w:rFonts w:hint="eastAsia"/>
                <w:color w:val="000000" w:themeColor="text1"/>
              </w:rPr>
              <w:t>同時アクセス数</w:t>
            </w:r>
          </w:p>
        </w:tc>
        <w:tc>
          <w:tcPr>
            <w:tcW w:w="1135" w:type="dxa"/>
            <w:tcBorders>
              <w:top w:val="single" w:sz="4" w:space="0" w:color="auto"/>
              <w:left w:val="single" w:sz="4" w:space="0" w:color="auto"/>
              <w:bottom w:val="single" w:sz="4" w:space="0" w:color="auto"/>
              <w:right w:val="single" w:sz="4" w:space="0" w:color="auto"/>
            </w:tcBorders>
            <w:hideMark/>
          </w:tcPr>
          <w:p w14:paraId="6691FDF9" w14:textId="77777777" w:rsidR="00F74F5B" w:rsidRPr="00D876AE" w:rsidRDefault="00F74F5B">
            <w:pPr>
              <w:pStyle w:val="af4"/>
              <w:ind w:leftChars="0" w:left="0"/>
              <w:jc w:val="right"/>
              <w:rPr>
                <w:color w:val="000000" w:themeColor="text1"/>
              </w:rPr>
            </w:pPr>
            <w:r w:rsidRPr="00D876AE">
              <w:rPr>
                <w:rFonts w:hint="eastAsia"/>
                <w:color w:val="000000" w:themeColor="text1"/>
              </w:rPr>
              <w:t>2,362</w:t>
            </w:r>
          </w:p>
        </w:tc>
        <w:tc>
          <w:tcPr>
            <w:tcW w:w="1135" w:type="dxa"/>
            <w:tcBorders>
              <w:top w:val="single" w:sz="4" w:space="0" w:color="auto"/>
              <w:left w:val="single" w:sz="4" w:space="0" w:color="auto"/>
              <w:bottom w:val="single" w:sz="4" w:space="0" w:color="auto"/>
              <w:right w:val="single" w:sz="4" w:space="0" w:color="auto"/>
            </w:tcBorders>
            <w:hideMark/>
          </w:tcPr>
          <w:p w14:paraId="09C92090" w14:textId="77777777" w:rsidR="00F74F5B" w:rsidRPr="00D876AE" w:rsidRDefault="00F74F5B">
            <w:pPr>
              <w:pStyle w:val="af4"/>
              <w:ind w:leftChars="0" w:left="0"/>
              <w:jc w:val="right"/>
              <w:rPr>
                <w:color w:val="000000" w:themeColor="text1"/>
              </w:rPr>
            </w:pPr>
            <w:r w:rsidRPr="00D876AE">
              <w:rPr>
                <w:rFonts w:hint="eastAsia"/>
                <w:color w:val="000000" w:themeColor="text1"/>
              </w:rPr>
              <w:t>2,604</w:t>
            </w:r>
          </w:p>
        </w:tc>
        <w:tc>
          <w:tcPr>
            <w:tcW w:w="1135" w:type="dxa"/>
            <w:tcBorders>
              <w:top w:val="single" w:sz="4" w:space="0" w:color="auto"/>
              <w:left w:val="single" w:sz="4" w:space="0" w:color="auto"/>
              <w:bottom w:val="single" w:sz="4" w:space="0" w:color="auto"/>
              <w:right w:val="single" w:sz="4" w:space="0" w:color="auto"/>
            </w:tcBorders>
            <w:hideMark/>
          </w:tcPr>
          <w:p w14:paraId="03F2E565" w14:textId="77777777" w:rsidR="00F74F5B" w:rsidRPr="00D876AE" w:rsidRDefault="00F74F5B">
            <w:pPr>
              <w:pStyle w:val="af4"/>
              <w:ind w:leftChars="0" w:left="0"/>
              <w:jc w:val="right"/>
              <w:rPr>
                <w:color w:val="000000" w:themeColor="text1"/>
              </w:rPr>
            </w:pPr>
            <w:r w:rsidRPr="00D876AE">
              <w:rPr>
                <w:rFonts w:hint="eastAsia"/>
                <w:color w:val="000000" w:themeColor="text1"/>
              </w:rPr>
              <w:t>2,871</w:t>
            </w:r>
          </w:p>
        </w:tc>
        <w:tc>
          <w:tcPr>
            <w:tcW w:w="1135" w:type="dxa"/>
            <w:tcBorders>
              <w:top w:val="single" w:sz="4" w:space="0" w:color="auto"/>
              <w:left w:val="single" w:sz="4" w:space="0" w:color="auto"/>
              <w:bottom w:val="single" w:sz="4" w:space="0" w:color="auto"/>
              <w:right w:val="single" w:sz="4" w:space="0" w:color="auto"/>
            </w:tcBorders>
            <w:hideMark/>
          </w:tcPr>
          <w:p w14:paraId="18570632" w14:textId="77777777" w:rsidR="00F74F5B" w:rsidRPr="00D876AE" w:rsidRDefault="00F74F5B">
            <w:pPr>
              <w:pStyle w:val="af4"/>
              <w:ind w:leftChars="0" w:left="0"/>
              <w:jc w:val="right"/>
              <w:rPr>
                <w:color w:val="000000" w:themeColor="text1"/>
              </w:rPr>
            </w:pPr>
            <w:r w:rsidRPr="00D876AE">
              <w:rPr>
                <w:rFonts w:hint="eastAsia"/>
                <w:color w:val="000000" w:themeColor="text1"/>
              </w:rPr>
              <w:t>3,165</w:t>
            </w:r>
          </w:p>
        </w:tc>
        <w:tc>
          <w:tcPr>
            <w:tcW w:w="1135" w:type="dxa"/>
            <w:tcBorders>
              <w:top w:val="single" w:sz="4" w:space="0" w:color="auto"/>
              <w:left w:val="single" w:sz="4" w:space="0" w:color="auto"/>
              <w:bottom w:val="single" w:sz="4" w:space="0" w:color="auto"/>
              <w:right w:val="single" w:sz="4" w:space="0" w:color="auto"/>
            </w:tcBorders>
            <w:hideMark/>
          </w:tcPr>
          <w:p w14:paraId="5D956FF9" w14:textId="77777777" w:rsidR="00F74F5B" w:rsidRPr="00D876AE" w:rsidRDefault="00F74F5B">
            <w:pPr>
              <w:pStyle w:val="af4"/>
              <w:ind w:leftChars="0" w:left="0"/>
              <w:jc w:val="right"/>
              <w:rPr>
                <w:color w:val="000000" w:themeColor="text1"/>
              </w:rPr>
            </w:pPr>
            <w:r w:rsidRPr="00D876AE">
              <w:rPr>
                <w:rFonts w:hint="eastAsia"/>
                <w:color w:val="000000" w:themeColor="text1"/>
              </w:rPr>
              <w:t>3,665</w:t>
            </w:r>
          </w:p>
        </w:tc>
      </w:tr>
      <w:tr w:rsidR="00D876AE" w:rsidRPr="00D876AE" w14:paraId="6355F148" w14:textId="77777777" w:rsidTr="006752AB">
        <w:trPr>
          <w:trHeight w:val="346"/>
        </w:trPr>
        <w:tc>
          <w:tcPr>
            <w:tcW w:w="2264" w:type="dxa"/>
            <w:vMerge w:val="restart"/>
            <w:tcBorders>
              <w:top w:val="single" w:sz="4" w:space="0" w:color="auto"/>
              <w:left w:val="single" w:sz="4" w:space="0" w:color="auto"/>
              <w:bottom w:val="single" w:sz="4" w:space="0" w:color="auto"/>
              <w:right w:val="single" w:sz="4" w:space="0" w:color="auto"/>
            </w:tcBorders>
            <w:hideMark/>
          </w:tcPr>
          <w:p w14:paraId="0F0AE4CF" w14:textId="77777777" w:rsidR="00F74F5B" w:rsidRPr="00D876AE" w:rsidRDefault="00F74F5B">
            <w:pPr>
              <w:pStyle w:val="af4"/>
              <w:ind w:leftChars="0" w:left="0"/>
              <w:rPr>
                <w:color w:val="000000" w:themeColor="text1"/>
              </w:rPr>
            </w:pPr>
            <w:r w:rsidRPr="00D876AE">
              <w:rPr>
                <w:rFonts w:hint="eastAsia"/>
                <w:color w:val="000000" w:themeColor="text1"/>
              </w:rPr>
              <w:t>DBデータ量(GB)</w:t>
            </w:r>
          </w:p>
        </w:tc>
        <w:tc>
          <w:tcPr>
            <w:tcW w:w="851" w:type="dxa"/>
            <w:tcBorders>
              <w:top w:val="single" w:sz="4" w:space="0" w:color="auto"/>
              <w:left w:val="single" w:sz="4" w:space="0" w:color="auto"/>
              <w:bottom w:val="single" w:sz="4" w:space="0" w:color="auto"/>
              <w:right w:val="single" w:sz="4" w:space="0" w:color="auto"/>
            </w:tcBorders>
            <w:hideMark/>
          </w:tcPr>
          <w:p w14:paraId="2FF88602" w14:textId="77777777" w:rsidR="00F74F5B" w:rsidRPr="00D876AE" w:rsidRDefault="00F74F5B">
            <w:pPr>
              <w:pStyle w:val="af4"/>
              <w:ind w:leftChars="0" w:left="0"/>
              <w:jc w:val="left"/>
              <w:rPr>
                <w:color w:val="000000" w:themeColor="text1"/>
              </w:rPr>
            </w:pPr>
            <w:r w:rsidRPr="00D876AE">
              <w:rPr>
                <w:rFonts w:hint="eastAsia"/>
                <w:color w:val="000000" w:themeColor="text1"/>
              </w:rPr>
              <w:t>横浜</w:t>
            </w:r>
          </w:p>
        </w:tc>
        <w:tc>
          <w:tcPr>
            <w:tcW w:w="1135" w:type="dxa"/>
            <w:tcBorders>
              <w:top w:val="single" w:sz="4" w:space="0" w:color="auto"/>
              <w:left w:val="single" w:sz="4" w:space="0" w:color="auto"/>
              <w:bottom w:val="single" w:sz="4" w:space="0" w:color="auto"/>
              <w:right w:val="single" w:sz="4" w:space="0" w:color="auto"/>
            </w:tcBorders>
            <w:hideMark/>
          </w:tcPr>
          <w:p w14:paraId="6C39C607" w14:textId="77777777" w:rsidR="00F74F5B" w:rsidRPr="00D876AE" w:rsidRDefault="00F74F5B">
            <w:pPr>
              <w:pStyle w:val="af4"/>
              <w:ind w:leftChars="0" w:left="0"/>
              <w:jc w:val="right"/>
              <w:rPr>
                <w:color w:val="000000" w:themeColor="text1"/>
              </w:rPr>
            </w:pPr>
            <w:r w:rsidRPr="00D876AE">
              <w:rPr>
                <w:rFonts w:hint="eastAsia"/>
                <w:color w:val="000000" w:themeColor="text1"/>
              </w:rPr>
              <w:t>1,640</w:t>
            </w:r>
          </w:p>
        </w:tc>
        <w:tc>
          <w:tcPr>
            <w:tcW w:w="1135" w:type="dxa"/>
            <w:tcBorders>
              <w:top w:val="single" w:sz="4" w:space="0" w:color="auto"/>
              <w:left w:val="single" w:sz="4" w:space="0" w:color="auto"/>
              <w:bottom w:val="single" w:sz="4" w:space="0" w:color="auto"/>
              <w:right w:val="single" w:sz="4" w:space="0" w:color="auto"/>
            </w:tcBorders>
            <w:hideMark/>
          </w:tcPr>
          <w:p w14:paraId="7F6EE96F" w14:textId="77777777" w:rsidR="00F74F5B" w:rsidRPr="00D876AE" w:rsidRDefault="00F74F5B">
            <w:pPr>
              <w:pStyle w:val="af4"/>
              <w:ind w:leftChars="0" w:left="0"/>
              <w:jc w:val="right"/>
              <w:rPr>
                <w:color w:val="000000" w:themeColor="text1"/>
              </w:rPr>
            </w:pPr>
            <w:r w:rsidRPr="00D876AE">
              <w:rPr>
                <w:rFonts w:hint="eastAsia"/>
                <w:color w:val="000000" w:themeColor="text1"/>
              </w:rPr>
              <w:t>1,809</w:t>
            </w:r>
          </w:p>
        </w:tc>
        <w:tc>
          <w:tcPr>
            <w:tcW w:w="1135" w:type="dxa"/>
            <w:tcBorders>
              <w:top w:val="single" w:sz="4" w:space="0" w:color="auto"/>
              <w:left w:val="single" w:sz="4" w:space="0" w:color="auto"/>
              <w:bottom w:val="single" w:sz="4" w:space="0" w:color="auto"/>
              <w:right w:val="single" w:sz="4" w:space="0" w:color="auto"/>
            </w:tcBorders>
            <w:hideMark/>
          </w:tcPr>
          <w:p w14:paraId="5CFE40EE" w14:textId="77777777" w:rsidR="00F74F5B" w:rsidRPr="00D876AE" w:rsidRDefault="00F74F5B">
            <w:pPr>
              <w:pStyle w:val="af4"/>
              <w:ind w:leftChars="0" w:left="0"/>
              <w:jc w:val="right"/>
              <w:rPr>
                <w:color w:val="000000" w:themeColor="text1"/>
              </w:rPr>
            </w:pPr>
            <w:r w:rsidRPr="00D876AE">
              <w:rPr>
                <w:rFonts w:hint="eastAsia"/>
                <w:color w:val="000000" w:themeColor="text1"/>
              </w:rPr>
              <w:t>1,994</w:t>
            </w:r>
          </w:p>
        </w:tc>
        <w:tc>
          <w:tcPr>
            <w:tcW w:w="1135" w:type="dxa"/>
            <w:tcBorders>
              <w:top w:val="single" w:sz="4" w:space="0" w:color="auto"/>
              <w:left w:val="single" w:sz="4" w:space="0" w:color="auto"/>
              <w:bottom w:val="single" w:sz="4" w:space="0" w:color="auto"/>
              <w:right w:val="single" w:sz="4" w:space="0" w:color="auto"/>
            </w:tcBorders>
            <w:hideMark/>
          </w:tcPr>
          <w:p w14:paraId="210DE32C" w14:textId="77777777" w:rsidR="00F74F5B" w:rsidRPr="00D876AE" w:rsidRDefault="00F74F5B">
            <w:pPr>
              <w:pStyle w:val="af4"/>
              <w:ind w:leftChars="0" w:left="0"/>
              <w:jc w:val="right"/>
              <w:rPr>
                <w:color w:val="000000" w:themeColor="text1"/>
              </w:rPr>
            </w:pPr>
            <w:r w:rsidRPr="00D876AE">
              <w:rPr>
                <w:rFonts w:hint="eastAsia"/>
                <w:color w:val="000000" w:themeColor="text1"/>
              </w:rPr>
              <w:t>2,199</w:t>
            </w:r>
          </w:p>
        </w:tc>
        <w:tc>
          <w:tcPr>
            <w:tcW w:w="1135" w:type="dxa"/>
            <w:tcBorders>
              <w:top w:val="single" w:sz="4" w:space="0" w:color="auto"/>
              <w:left w:val="single" w:sz="4" w:space="0" w:color="auto"/>
              <w:bottom w:val="single" w:sz="4" w:space="0" w:color="auto"/>
              <w:right w:val="single" w:sz="4" w:space="0" w:color="auto"/>
            </w:tcBorders>
            <w:hideMark/>
          </w:tcPr>
          <w:p w14:paraId="2CD0DA5D" w14:textId="77777777" w:rsidR="00F74F5B" w:rsidRPr="00D876AE" w:rsidRDefault="00F74F5B">
            <w:pPr>
              <w:pStyle w:val="af4"/>
              <w:ind w:leftChars="0" w:left="0"/>
              <w:jc w:val="right"/>
              <w:rPr>
                <w:color w:val="000000" w:themeColor="text1"/>
              </w:rPr>
            </w:pPr>
            <w:r w:rsidRPr="00D876AE">
              <w:rPr>
                <w:rFonts w:hint="eastAsia"/>
                <w:color w:val="000000" w:themeColor="text1"/>
              </w:rPr>
              <w:t>2,545</w:t>
            </w:r>
          </w:p>
        </w:tc>
      </w:tr>
      <w:tr w:rsidR="00D876AE" w:rsidRPr="00D876AE" w14:paraId="77D1832D" w14:textId="77777777" w:rsidTr="006752AB">
        <w:trPr>
          <w:trHeight w:val="360"/>
        </w:trPr>
        <w:tc>
          <w:tcPr>
            <w:tcW w:w="2264" w:type="dxa"/>
            <w:vMerge/>
            <w:tcBorders>
              <w:top w:val="single" w:sz="4" w:space="0" w:color="auto"/>
              <w:left w:val="single" w:sz="4" w:space="0" w:color="auto"/>
              <w:bottom w:val="single" w:sz="4" w:space="0" w:color="auto"/>
              <w:right w:val="single" w:sz="4" w:space="0" w:color="auto"/>
            </w:tcBorders>
            <w:vAlign w:val="center"/>
            <w:hideMark/>
          </w:tcPr>
          <w:p w14:paraId="73164CA4" w14:textId="77777777" w:rsidR="00F74F5B" w:rsidRPr="00D876AE" w:rsidRDefault="00F74F5B">
            <w:pPr>
              <w:widowControl/>
              <w:spacing w:beforeAutospacing="1" w:afterAutospacing="1"/>
              <w:jc w:val="left"/>
              <w:rPr>
                <w:color w:val="000000" w:themeColor="text1"/>
              </w:rPr>
            </w:pPr>
          </w:p>
        </w:tc>
        <w:tc>
          <w:tcPr>
            <w:tcW w:w="851" w:type="dxa"/>
            <w:tcBorders>
              <w:top w:val="single" w:sz="4" w:space="0" w:color="auto"/>
              <w:left w:val="single" w:sz="4" w:space="0" w:color="auto"/>
              <w:bottom w:val="single" w:sz="4" w:space="0" w:color="auto"/>
              <w:right w:val="single" w:sz="4" w:space="0" w:color="auto"/>
            </w:tcBorders>
            <w:hideMark/>
          </w:tcPr>
          <w:p w14:paraId="39872897" w14:textId="77777777" w:rsidR="00F74F5B" w:rsidRPr="00D876AE" w:rsidRDefault="00F74F5B">
            <w:pPr>
              <w:pStyle w:val="af4"/>
              <w:ind w:leftChars="0" w:left="0"/>
              <w:jc w:val="left"/>
              <w:rPr>
                <w:color w:val="000000" w:themeColor="text1"/>
              </w:rPr>
            </w:pPr>
            <w:r w:rsidRPr="00D876AE">
              <w:rPr>
                <w:rFonts w:hint="eastAsia"/>
                <w:color w:val="000000" w:themeColor="text1"/>
              </w:rPr>
              <w:t>東日本</w:t>
            </w:r>
          </w:p>
        </w:tc>
        <w:tc>
          <w:tcPr>
            <w:tcW w:w="1135" w:type="dxa"/>
            <w:tcBorders>
              <w:top w:val="single" w:sz="4" w:space="0" w:color="auto"/>
              <w:left w:val="single" w:sz="4" w:space="0" w:color="auto"/>
              <w:bottom w:val="single" w:sz="4" w:space="0" w:color="auto"/>
              <w:right w:val="single" w:sz="4" w:space="0" w:color="auto"/>
            </w:tcBorders>
            <w:hideMark/>
          </w:tcPr>
          <w:p w14:paraId="112CE9D2" w14:textId="77777777" w:rsidR="00F74F5B" w:rsidRPr="00D876AE" w:rsidRDefault="00F74F5B">
            <w:pPr>
              <w:pStyle w:val="af4"/>
              <w:ind w:leftChars="0" w:left="0"/>
              <w:jc w:val="right"/>
              <w:rPr>
                <w:color w:val="000000" w:themeColor="text1"/>
              </w:rPr>
            </w:pPr>
            <w:r w:rsidRPr="00D876AE">
              <w:rPr>
                <w:rFonts w:hint="eastAsia"/>
                <w:color w:val="000000" w:themeColor="text1"/>
              </w:rPr>
              <w:t>206</w:t>
            </w:r>
          </w:p>
        </w:tc>
        <w:tc>
          <w:tcPr>
            <w:tcW w:w="1135" w:type="dxa"/>
            <w:tcBorders>
              <w:top w:val="single" w:sz="4" w:space="0" w:color="auto"/>
              <w:left w:val="single" w:sz="4" w:space="0" w:color="auto"/>
              <w:bottom w:val="single" w:sz="4" w:space="0" w:color="auto"/>
              <w:right w:val="single" w:sz="4" w:space="0" w:color="auto"/>
            </w:tcBorders>
            <w:hideMark/>
          </w:tcPr>
          <w:p w14:paraId="0312E347" w14:textId="77777777" w:rsidR="00F74F5B" w:rsidRPr="00D876AE" w:rsidRDefault="00F74F5B">
            <w:pPr>
              <w:pStyle w:val="af4"/>
              <w:ind w:leftChars="0" w:left="0"/>
              <w:jc w:val="right"/>
              <w:rPr>
                <w:color w:val="000000" w:themeColor="text1"/>
              </w:rPr>
            </w:pPr>
            <w:r w:rsidRPr="00D876AE">
              <w:rPr>
                <w:rFonts w:hint="eastAsia"/>
                <w:color w:val="000000" w:themeColor="text1"/>
              </w:rPr>
              <w:t>227</w:t>
            </w:r>
          </w:p>
        </w:tc>
        <w:tc>
          <w:tcPr>
            <w:tcW w:w="1135" w:type="dxa"/>
            <w:tcBorders>
              <w:top w:val="single" w:sz="4" w:space="0" w:color="auto"/>
              <w:left w:val="single" w:sz="4" w:space="0" w:color="auto"/>
              <w:bottom w:val="single" w:sz="4" w:space="0" w:color="auto"/>
              <w:right w:val="single" w:sz="4" w:space="0" w:color="auto"/>
            </w:tcBorders>
            <w:hideMark/>
          </w:tcPr>
          <w:p w14:paraId="06A5C0EF" w14:textId="77777777" w:rsidR="00F74F5B" w:rsidRPr="00D876AE" w:rsidRDefault="00F74F5B">
            <w:pPr>
              <w:pStyle w:val="af4"/>
              <w:ind w:leftChars="0" w:left="0"/>
              <w:jc w:val="right"/>
              <w:rPr>
                <w:color w:val="000000" w:themeColor="text1"/>
              </w:rPr>
            </w:pPr>
            <w:r w:rsidRPr="00D876AE">
              <w:rPr>
                <w:rFonts w:hint="eastAsia"/>
                <w:color w:val="000000" w:themeColor="text1"/>
              </w:rPr>
              <w:t>251</w:t>
            </w:r>
          </w:p>
        </w:tc>
        <w:tc>
          <w:tcPr>
            <w:tcW w:w="1135" w:type="dxa"/>
            <w:tcBorders>
              <w:top w:val="single" w:sz="4" w:space="0" w:color="auto"/>
              <w:left w:val="single" w:sz="4" w:space="0" w:color="auto"/>
              <w:bottom w:val="single" w:sz="4" w:space="0" w:color="auto"/>
              <w:right w:val="single" w:sz="4" w:space="0" w:color="auto"/>
            </w:tcBorders>
            <w:hideMark/>
          </w:tcPr>
          <w:p w14:paraId="1FE755C3" w14:textId="77777777" w:rsidR="00F74F5B" w:rsidRPr="00D876AE" w:rsidRDefault="00F74F5B">
            <w:pPr>
              <w:pStyle w:val="af4"/>
              <w:ind w:leftChars="0" w:left="0"/>
              <w:jc w:val="right"/>
              <w:rPr>
                <w:color w:val="000000" w:themeColor="text1"/>
              </w:rPr>
            </w:pPr>
            <w:r w:rsidRPr="00D876AE">
              <w:rPr>
                <w:rFonts w:hint="eastAsia"/>
                <w:color w:val="000000" w:themeColor="text1"/>
              </w:rPr>
              <w:t>276</w:t>
            </w:r>
          </w:p>
        </w:tc>
        <w:tc>
          <w:tcPr>
            <w:tcW w:w="1135" w:type="dxa"/>
            <w:tcBorders>
              <w:top w:val="single" w:sz="4" w:space="0" w:color="auto"/>
              <w:left w:val="single" w:sz="4" w:space="0" w:color="auto"/>
              <w:bottom w:val="single" w:sz="4" w:space="0" w:color="auto"/>
              <w:right w:val="single" w:sz="4" w:space="0" w:color="auto"/>
            </w:tcBorders>
            <w:hideMark/>
          </w:tcPr>
          <w:p w14:paraId="08D1E882" w14:textId="77777777" w:rsidR="00F74F5B" w:rsidRPr="00D876AE" w:rsidRDefault="00F74F5B">
            <w:pPr>
              <w:pStyle w:val="af4"/>
              <w:ind w:leftChars="0" w:left="0"/>
              <w:jc w:val="right"/>
              <w:rPr>
                <w:color w:val="000000" w:themeColor="text1"/>
              </w:rPr>
            </w:pPr>
            <w:r w:rsidRPr="00D876AE">
              <w:rPr>
                <w:rFonts w:hint="eastAsia"/>
                <w:color w:val="000000" w:themeColor="text1"/>
              </w:rPr>
              <w:t>320</w:t>
            </w:r>
          </w:p>
        </w:tc>
      </w:tr>
      <w:tr w:rsidR="00D876AE" w:rsidRPr="00D876AE" w14:paraId="29D93167" w14:textId="77777777" w:rsidTr="006752AB">
        <w:trPr>
          <w:trHeight w:val="253"/>
        </w:trPr>
        <w:tc>
          <w:tcPr>
            <w:tcW w:w="2264" w:type="dxa"/>
            <w:vMerge w:val="restart"/>
            <w:tcBorders>
              <w:top w:val="single" w:sz="4" w:space="0" w:color="auto"/>
              <w:left w:val="single" w:sz="4" w:space="0" w:color="auto"/>
              <w:bottom w:val="single" w:sz="4" w:space="0" w:color="auto"/>
              <w:right w:val="single" w:sz="4" w:space="0" w:color="auto"/>
            </w:tcBorders>
            <w:hideMark/>
          </w:tcPr>
          <w:p w14:paraId="3BA24388" w14:textId="77777777" w:rsidR="00F74F5B" w:rsidRPr="00D876AE" w:rsidRDefault="00F74F5B">
            <w:pPr>
              <w:pStyle w:val="af4"/>
              <w:ind w:leftChars="0" w:left="0"/>
              <w:rPr>
                <w:color w:val="000000" w:themeColor="text1"/>
              </w:rPr>
            </w:pPr>
            <w:r w:rsidRPr="00D876AE">
              <w:rPr>
                <w:rFonts w:hint="eastAsia"/>
                <w:color w:val="000000" w:themeColor="text1"/>
              </w:rPr>
              <w:t>ファイル連携データ量</w:t>
            </w:r>
          </w:p>
        </w:tc>
        <w:tc>
          <w:tcPr>
            <w:tcW w:w="851" w:type="dxa"/>
            <w:tcBorders>
              <w:top w:val="single" w:sz="4" w:space="0" w:color="auto"/>
              <w:left w:val="single" w:sz="4" w:space="0" w:color="auto"/>
              <w:bottom w:val="single" w:sz="4" w:space="0" w:color="auto"/>
              <w:right w:val="single" w:sz="4" w:space="0" w:color="auto"/>
            </w:tcBorders>
            <w:hideMark/>
          </w:tcPr>
          <w:p w14:paraId="5B05831C" w14:textId="77777777" w:rsidR="00F74F5B" w:rsidRPr="00D876AE" w:rsidRDefault="00F74F5B">
            <w:pPr>
              <w:pStyle w:val="af4"/>
              <w:ind w:leftChars="0" w:left="0"/>
              <w:jc w:val="left"/>
              <w:rPr>
                <w:color w:val="000000" w:themeColor="text1"/>
              </w:rPr>
            </w:pPr>
            <w:r w:rsidRPr="00D876AE">
              <w:rPr>
                <w:rFonts w:hint="eastAsia"/>
                <w:color w:val="000000" w:themeColor="text1"/>
              </w:rPr>
              <w:t>横浜</w:t>
            </w:r>
          </w:p>
        </w:tc>
        <w:tc>
          <w:tcPr>
            <w:tcW w:w="1135" w:type="dxa"/>
            <w:tcBorders>
              <w:top w:val="single" w:sz="4" w:space="0" w:color="auto"/>
              <w:left w:val="single" w:sz="4" w:space="0" w:color="auto"/>
              <w:bottom w:val="single" w:sz="4" w:space="0" w:color="auto"/>
              <w:right w:val="single" w:sz="4" w:space="0" w:color="auto"/>
            </w:tcBorders>
            <w:hideMark/>
          </w:tcPr>
          <w:p w14:paraId="7D83A6AE" w14:textId="77777777" w:rsidR="00F74F5B" w:rsidRPr="00D876AE" w:rsidRDefault="00F74F5B">
            <w:pPr>
              <w:pStyle w:val="af4"/>
              <w:ind w:leftChars="0" w:left="0"/>
              <w:jc w:val="right"/>
              <w:rPr>
                <w:color w:val="000000" w:themeColor="text1"/>
              </w:rPr>
            </w:pPr>
            <w:r w:rsidRPr="00D876AE">
              <w:rPr>
                <w:rFonts w:hint="eastAsia"/>
                <w:color w:val="000000" w:themeColor="text1"/>
              </w:rPr>
              <w:t>275</w:t>
            </w:r>
          </w:p>
        </w:tc>
        <w:tc>
          <w:tcPr>
            <w:tcW w:w="1135" w:type="dxa"/>
            <w:tcBorders>
              <w:top w:val="single" w:sz="4" w:space="0" w:color="auto"/>
              <w:left w:val="single" w:sz="4" w:space="0" w:color="auto"/>
              <w:bottom w:val="single" w:sz="4" w:space="0" w:color="auto"/>
              <w:right w:val="single" w:sz="4" w:space="0" w:color="auto"/>
            </w:tcBorders>
            <w:hideMark/>
          </w:tcPr>
          <w:p w14:paraId="3E9E556D" w14:textId="77777777" w:rsidR="00F74F5B" w:rsidRPr="00D876AE" w:rsidRDefault="00F74F5B">
            <w:pPr>
              <w:pStyle w:val="af4"/>
              <w:ind w:leftChars="0" w:left="0"/>
              <w:jc w:val="right"/>
              <w:rPr>
                <w:color w:val="000000" w:themeColor="text1"/>
              </w:rPr>
            </w:pPr>
            <w:r w:rsidRPr="00D876AE">
              <w:rPr>
                <w:rFonts w:hint="eastAsia"/>
                <w:color w:val="000000" w:themeColor="text1"/>
              </w:rPr>
              <w:t>303</w:t>
            </w:r>
          </w:p>
        </w:tc>
        <w:tc>
          <w:tcPr>
            <w:tcW w:w="1135" w:type="dxa"/>
            <w:tcBorders>
              <w:top w:val="single" w:sz="4" w:space="0" w:color="auto"/>
              <w:left w:val="single" w:sz="4" w:space="0" w:color="auto"/>
              <w:bottom w:val="single" w:sz="4" w:space="0" w:color="auto"/>
              <w:right w:val="single" w:sz="4" w:space="0" w:color="auto"/>
            </w:tcBorders>
            <w:hideMark/>
          </w:tcPr>
          <w:p w14:paraId="5B4005F2" w14:textId="77777777" w:rsidR="00F74F5B" w:rsidRPr="00D876AE" w:rsidRDefault="00F74F5B">
            <w:pPr>
              <w:pStyle w:val="af4"/>
              <w:ind w:leftChars="0" w:left="0"/>
              <w:jc w:val="right"/>
              <w:rPr>
                <w:color w:val="000000" w:themeColor="text1"/>
              </w:rPr>
            </w:pPr>
            <w:r w:rsidRPr="00D876AE">
              <w:rPr>
                <w:rFonts w:hint="eastAsia"/>
                <w:color w:val="000000" w:themeColor="text1"/>
              </w:rPr>
              <w:t>335</w:t>
            </w:r>
          </w:p>
        </w:tc>
        <w:tc>
          <w:tcPr>
            <w:tcW w:w="1135" w:type="dxa"/>
            <w:tcBorders>
              <w:top w:val="single" w:sz="4" w:space="0" w:color="auto"/>
              <w:left w:val="single" w:sz="4" w:space="0" w:color="auto"/>
              <w:bottom w:val="single" w:sz="4" w:space="0" w:color="auto"/>
              <w:right w:val="single" w:sz="4" w:space="0" w:color="auto"/>
            </w:tcBorders>
            <w:hideMark/>
          </w:tcPr>
          <w:p w14:paraId="4230FC77" w14:textId="77777777" w:rsidR="00F74F5B" w:rsidRPr="00D876AE" w:rsidRDefault="00F74F5B">
            <w:pPr>
              <w:pStyle w:val="af4"/>
              <w:ind w:leftChars="0" w:left="0"/>
              <w:jc w:val="right"/>
              <w:rPr>
                <w:color w:val="000000" w:themeColor="text1"/>
              </w:rPr>
            </w:pPr>
            <w:r w:rsidRPr="00D876AE">
              <w:rPr>
                <w:rFonts w:hint="eastAsia"/>
                <w:color w:val="000000" w:themeColor="text1"/>
              </w:rPr>
              <w:t>369</w:t>
            </w:r>
          </w:p>
        </w:tc>
        <w:tc>
          <w:tcPr>
            <w:tcW w:w="1135" w:type="dxa"/>
            <w:tcBorders>
              <w:top w:val="single" w:sz="4" w:space="0" w:color="auto"/>
              <w:left w:val="single" w:sz="4" w:space="0" w:color="auto"/>
              <w:bottom w:val="single" w:sz="4" w:space="0" w:color="auto"/>
              <w:right w:val="single" w:sz="4" w:space="0" w:color="auto"/>
            </w:tcBorders>
            <w:hideMark/>
          </w:tcPr>
          <w:p w14:paraId="6C523C1E" w14:textId="77777777" w:rsidR="00F74F5B" w:rsidRPr="00D876AE" w:rsidRDefault="00F74F5B">
            <w:pPr>
              <w:pStyle w:val="af4"/>
              <w:ind w:leftChars="0" w:left="0"/>
              <w:jc w:val="right"/>
              <w:rPr>
                <w:color w:val="000000" w:themeColor="text1"/>
              </w:rPr>
            </w:pPr>
            <w:r w:rsidRPr="00D876AE">
              <w:rPr>
                <w:rFonts w:hint="eastAsia"/>
                <w:color w:val="000000" w:themeColor="text1"/>
              </w:rPr>
              <w:t>427</w:t>
            </w:r>
          </w:p>
        </w:tc>
      </w:tr>
      <w:tr w:rsidR="00D876AE" w:rsidRPr="00D876AE" w14:paraId="34A30B1F" w14:textId="77777777" w:rsidTr="006752AB">
        <w:trPr>
          <w:trHeight w:val="302"/>
        </w:trPr>
        <w:tc>
          <w:tcPr>
            <w:tcW w:w="2264" w:type="dxa"/>
            <w:vMerge/>
            <w:tcBorders>
              <w:top w:val="single" w:sz="4" w:space="0" w:color="auto"/>
              <w:left w:val="single" w:sz="4" w:space="0" w:color="auto"/>
              <w:bottom w:val="single" w:sz="4" w:space="0" w:color="auto"/>
              <w:right w:val="single" w:sz="4" w:space="0" w:color="auto"/>
            </w:tcBorders>
            <w:vAlign w:val="center"/>
            <w:hideMark/>
          </w:tcPr>
          <w:p w14:paraId="0C49027B" w14:textId="77777777" w:rsidR="00F74F5B" w:rsidRPr="00D876AE" w:rsidRDefault="00F74F5B">
            <w:pPr>
              <w:widowControl/>
              <w:spacing w:beforeAutospacing="1" w:afterAutospacing="1"/>
              <w:jc w:val="left"/>
              <w:rPr>
                <w:color w:val="000000" w:themeColor="text1"/>
              </w:rPr>
            </w:pPr>
          </w:p>
        </w:tc>
        <w:tc>
          <w:tcPr>
            <w:tcW w:w="851" w:type="dxa"/>
            <w:tcBorders>
              <w:top w:val="single" w:sz="4" w:space="0" w:color="auto"/>
              <w:left w:val="single" w:sz="4" w:space="0" w:color="auto"/>
              <w:bottom w:val="single" w:sz="4" w:space="0" w:color="auto"/>
              <w:right w:val="single" w:sz="4" w:space="0" w:color="auto"/>
            </w:tcBorders>
            <w:hideMark/>
          </w:tcPr>
          <w:p w14:paraId="67F0D5CA" w14:textId="77777777" w:rsidR="00F74F5B" w:rsidRPr="00D876AE" w:rsidRDefault="00F74F5B">
            <w:pPr>
              <w:pStyle w:val="af4"/>
              <w:ind w:leftChars="0" w:left="0"/>
              <w:jc w:val="left"/>
              <w:rPr>
                <w:color w:val="000000" w:themeColor="text1"/>
              </w:rPr>
            </w:pPr>
            <w:r w:rsidRPr="00D876AE">
              <w:rPr>
                <w:rFonts w:hint="eastAsia"/>
                <w:color w:val="000000" w:themeColor="text1"/>
              </w:rPr>
              <w:t>東日本</w:t>
            </w:r>
          </w:p>
        </w:tc>
        <w:tc>
          <w:tcPr>
            <w:tcW w:w="1135" w:type="dxa"/>
            <w:tcBorders>
              <w:top w:val="single" w:sz="4" w:space="0" w:color="auto"/>
              <w:left w:val="single" w:sz="4" w:space="0" w:color="auto"/>
              <w:bottom w:val="single" w:sz="4" w:space="0" w:color="auto"/>
              <w:right w:val="single" w:sz="4" w:space="0" w:color="auto"/>
            </w:tcBorders>
            <w:hideMark/>
          </w:tcPr>
          <w:p w14:paraId="1D468D90" w14:textId="77777777" w:rsidR="00F74F5B" w:rsidRPr="00D876AE" w:rsidRDefault="00F74F5B">
            <w:pPr>
              <w:pStyle w:val="af4"/>
              <w:ind w:leftChars="0" w:left="0"/>
              <w:jc w:val="right"/>
              <w:rPr>
                <w:color w:val="000000" w:themeColor="text1"/>
              </w:rPr>
            </w:pPr>
            <w:r w:rsidRPr="00D876AE">
              <w:rPr>
                <w:rFonts w:hint="eastAsia"/>
                <w:color w:val="000000" w:themeColor="text1"/>
              </w:rPr>
              <w:t>35</w:t>
            </w:r>
          </w:p>
        </w:tc>
        <w:tc>
          <w:tcPr>
            <w:tcW w:w="1135" w:type="dxa"/>
            <w:tcBorders>
              <w:top w:val="single" w:sz="4" w:space="0" w:color="auto"/>
              <w:left w:val="single" w:sz="4" w:space="0" w:color="auto"/>
              <w:bottom w:val="single" w:sz="4" w:space="0" w:color="auto"/>
              <w:right w:val="single" w:sz="4" w:space="0" w:color="auto"/>
            </w:tcBorders>
            <w:hideMark/>
          </w:tcPr>
          <w:p w14:paraId="36B1855C" w14:textId="77777777" w:rsidR="00F74F5B" w:rsidRPr="00D876AE" w:rsidRDefault="00F74F5B">
            <w:pPr>
              <w:pStyle w:val="af4"/>
              <w:ind w:leftChars="0" w:left="0"/>
              <w:jc w:val="right"/>
              <w:rPr>
                <w:color w:val="000000" w:themeColor="text1"/>
              </w:rPr>
            </w:pPr>
            <w:r w:rsidRPr="00D876AE">
              <w:rPr>
                <w:rFonts w:hint="eastAsia"/>
                <w:color w:val="000000" w:themeColor="text1"/>
              </w:rPr>
              <w:t>39</w:t>
            </w:r>
          </w:p>
        </w:tc>
        <w:tc>
          <w:tcPr>
            <w:tcW w:w="1135" w:type="dxa"/>
            <w:tcBorders>
              <w:top w:val="single" w:sz="4" w:space="0" w:color="auto"/>
              <w:left w:val="single" w:sz="4" w:space="0" w:color="auto"/>
              <w:bottom w:val="single" w:sz="4" w:space="0" w:color="auto"/>
              <w:right w:val="single" w:sz="4" w:space="0" w:color="auto"/>
            </w:tcBorders>
            <w:hideMark/>
          </w:tcPr>
          <w:p w14:paraId="5355EF2A" w14:textId="77777777" w:rsidR="00F74F5B" w:rsidRPr="00D876AE" w:rsidRDefault="00F74F5B">
            <w:pPr>
              <w:pStyle w:val="af4"/>
              <w:ind w:leftChars="0" w:left="0"/>
              <w:jc w:val="right"/>
              <w:rPr>
                <w:color w:val="000000" w:themeColor="text1"/>
              </w:rPr>
            </w:pPr>
            <w:r w:rsidRPr="00D876AE">
              <w:rPr>
                <w:rFonts w:hint="eastAsia"/>
                <w:color w:val="000000" w:themeColor="text1"/>
              </w:rPr>
              <w:t>43</w:t>
            </w:r>
          </w:p>
        </w:tc>
        <w:tc>
          <w:tcPr>
            <w:tcW w:w="1135" w:type="dxa"/>
            <w:tcBorders>
              <w:top w:val="single" w:sz="4" w:space="0" w:color="auto"/>
              <w:left w:val="single" w:sz="4" w:space="0" w:color="auto"/>
              <w:bottom w:val="single" w:sz="4" w:space="0" w:color="auto"/>
              <w:right w:val="single" w:sz="4" w:space="0" w:color="auto"/>
            </w:tcBorders>
            <w:hideMark/>
          </w:tcPr>
          <w:p w14:paraId="22C508CF" w14:textId="77777777" w:rsidR="00F74F5B" w:rsidRPr="00D876AE" w:rsidRDefault="00F74F5B">
            <w:pPr>
              <w:pStyle w:val="af4"/>
              <w:ind w:leftChars="0" w:left="0"/>
              <w:jc w:val="right"/>
              <w:rPr>
                <w:color w:val="000000" w:themeColor="text1"/>
              </w:rPr>
            </w:pPr>
            <w:r w:rsidRPr="00D876AE">
              <w:rPr>
                <w:rFonts w:hint="eastAsia"/>
                <w:color w:val="000000" w:themeColor="text1"/>
              </w:rPr>
              <w:t>47</w:t>
            </w:r>
          </w:p>
        </w:tc>
        <w:tc>
          <w:tcPr>
            <w:tcW w:w="1135" w:type="dxa"/>
            <w:tcBorders>
              <w:top w:val="single" w:sz="4" w:space="0" w:color="auto"/>
              <w:left w:val="single" w:sz="4" w:space="0" w:color="auto"/>
              <w:bottom w:val="single" w:sz="4" w:space="0" w:color="auto"/>
              <w:right w:val="single" w:sz="4" w:space="0" w:color="auto"/>
            </w:tcBorders>
            <w:hideMark/>
          </w:tcPr>
          <w:p w14:paraId="7BEFABE9" w14:textId="77777777" w:rsidR="00F74F5B" w:rsidRPr="00D876AE" w:rsidRDefault="00F74F5B">
            <w:pPr>
              <w:pStyle w:val="af4"/>
              <w:ind w:leftChars="0" w:left="0"/>
              <w:jc w:val="right"/>
              <w:rPr>
                <w:color w:val="000000" w:themeColor="text1"/>
              </w:rPr>
            </w:pPr>
            <w:r w:rsidRPr="00D876AE">
              <w:rPr>
                <w:rFonts w:hint="eastAsia"/>
                <w:color w:val="000000" w:themeColor="text1"/>
              </w:rPr>
              <w:t>55</w:t>
            </w:r>
          </w:p>
        </w:tc>
      </w:tr>
      <w:tr w:rsidR="00D876AE" w:rsidRPr="00D876AE" w14:paraId="6FCE52ED" w14:textId="77777777" w:rsidTr="006752AB">
        <w:trPr>
          <w:trHeight w:val="221"/>
        </w:trPr>
        <w:tc>
          <w:tcPr>
            <w:tcW w:w="2264" w:type="dxa"/>
            <w:vMerge w:val="restart"/>
            <w:tcBorders>
              <w:top w:val="single" w:sz="4" w:space="0" w:color="auto"/>
              <w:left w:val="single" w:sz="4" w:space="0" w:color="auto"/>
              <w:bottom w:val="single" w:sz="4" w:space="0" w:color="auto"/>
              <w:right w:val="single" w:sz="4" w:space="0" w:color="auto"/>
            </w:tcBorders>
          </w:tcPr>
          <w:p w14:paraId="6DEE794E" w14:textId="77777777" w:rsidR="00F74F5B" w:rsidRPr="00D876AE" w:rsidRDefault="00F74F5B">
            <w:pPr>
              <w:pStyle w:val="af4"/>
              <w:ind w:leftChars="0" w:left="0"/>
              <w:rPr>
                <w:color w:val="000000" w:themeColor="text1"/>
              </w:rPr>
            </w:pPr>
            <w:r w:rsidRPr="00D876AE">
              <w:rPr>
                <w:rFonts w:hint="eastAsia"/>
                <w:color w:val="000000" w:themeColor="text1"/>
              </w:rPr>
              <w:t>ｵﾝﾗｲﾝﾘｸｴｽﾄ件数(千件)</w:t>
            </w:r>
          </w:p>
          <w:p w14:paraId="70B08564" w14:textId="77777777" w:rsidR="00F74F5B" w:rsidRPr="00D876AE" w:rsidRDefault="00F74F5B">
            <w:pPr>
              <w:pStyle w:val="af4"/>
              <w:ind w:leftChars="0" w:left="0"/>
              <w:rPr>
                <w:color w:val="000000" w:themeColor="text1"/>
              </w:rPr>
            </w:pPr>
          </w:p>
        </w:tc>
        <w:tc>
          <w:tcPr>
            <w:tcW w:w="851" w:type="dxa"/>
            <w:tcBorders>
              <w:top w:val="single" w:sz="4" w:space="0" w:color="auto"/>
              <w:left w:val="single" w:sz="4" w:space="0" w:color="auto"/>
              <w:bottom w:val="single" w:sz="4" w:space="0" w:color="auto"/>
              <w:right w:val="single" w:sz="4" w:space="0" w:color="auto"/>
            </w:tcBorders>
            <w:hideMark/>
          </w:tcPr>
          <w:p w14:paraId="3EFA4870" w14:textId="77777777" w:rsidR="00F74F5B" w:rsidRPr="00D876AE" w:rsidRDefault="00F74F5B">
            <w:pPr>
              <w:pStyle w:val="af4"/>
              <w:ind w:leftChars="0" w:left="0"/>
              <w:jc w:val="left"/>
              <w:rPr>
                <w:color w:val="000000" w:themeColor="text1"/>
              </w:rPr>
            </w:pPr>
            <w:r w:rsidRPr="00D876AE">
              <w:rPr>
                <w:rFonts w:hint="eastAsia"/>
                <w:color w:val="000000" w:themeColor="text1"/>
              </w:rPr>
              <w:t>横浜</w:t>
            </w:r>
          </w:p>
        </w:tc>
        <w:tc>
          <w:tcPr>
            <w:tcW w:w="1135" w:type="dxa"/>
            <w:tcBorders>
              <w:top w:val="single" w:sz="4" w:space="0" w:color="auto"/>
              <w:left w:val="single" w:sz="4" w:space="0" w:color="auto"/>
              <w:bottom w:val="single" w:sz="4" w:space="0" w:color="auto"/>
              <w:right w:val="single" w:sz="4" w:space="0" w:color="auto"/>
            </w:tcBorders>
            <w:hideMark/>
          </w:tcPr>
          <w:p w14:paraId="22B9B4F3" w14:textId="77777777" w:rsidR="00F74F5B" w:rsidRPr="00D876AE" w:rsidRDefault="00F74F5B">
            <w:pPr>
              <w:pStyle w:val="af4"/>
              <w:ind w:leftChars="0" w:left="0"/>
              <w:jc w:val="right"/>
              <w:rPr>
                <w:color w:val="000000" w:themeColor="text1"/>
              </w:rPr>
            </w:pPr>
            <w:r w:rsidRPr="00D876AE">
              <w:rPr>
                <w:rFonts w:hint="eastAsia"/>
                <w:color w:val="000000" w:themeColor="text1"/>
              </w:rPr>
              <w:t>1,283</w:t>
            </w:r>
          </w:p>
        </w:tc>
        <w:tc>
          <w:tcPr>
            <w:tcW w:w="1135" w:type="dxa"/>
            <w:tcBorders>
              <w:top w:val="single" w:sz="4" w:space="0" w:color="auto"/>
              <w:left w:val="single" w:sz="4" w:space="0" w:color="auto"/>
              <w:bottom w:val="single" w:sz="4" w:space="0" w:color="auto"/>
              <w:right w:val="single" w:sz="4" w:space="0" w:color="auto"/>
            </w:tcBorders>
            <w:hideMark/>
          </w:tcPr>
          <w:p w14:paraId="495F93F6" w14:textId="77777777" w:rsidR="00F74F5B" w:rsidRPr="00D876AE" w:rsidRDefault="00F74F5B">
            <w:pPr>
              <w:pStyle w:val="af4"/>
              <w:ind w:leftChars="0" w:left="0"/>
              <w:jc w:val="right"/>
              <w:rPr>
                <w:color w:val="000000" w:themeColor="text1"/>
              </w:rPr>
            </w:pPr>
            <w:r w:rsidRPr="00D876AE">
              <w:rPr>
                <w:rFonts w:hint="eastAsia"/>
                <w:color w:val="000000" w:themeColor="text1"/>
              </w:rPr>
              <w:t>1,414</w:t>
            </w:r>
          </w:p>
        </w:tc>
        <w:tc>
          <w:tcPr>
            <w:tcW w:w="1135" w:type="dxa"/>
            <w:tcBorders>
              <w:top w:val="single" w:sz="4" w:space="0" w:color="auto"/>
              <w:left w:val="single" w:sz="4" w:space="0" w:color="auto"/>
              <w:bottom w:val="single" w:sz="4" w:space="0" w:color="auto"/>
              <w:right w:val="single" w:sz="4" w:space="0" w:color="auto"/>
            </w:tcBorders>
            <w:hideMark/>
          </w:tcPr>
          <w:p w14:paraId="72BC1B5B" w14:textId="77777777" w:rsidR="00F74F5B" w:rsidRPr="00D876AE" w:rsidRDefault="00F74F5B">
            <w:pPr>
              <w:pStyle w:val="af4"/>
              <w:ind w:leftChars="0" w:left="0"/>
              <w:jc w:val="right"/>
              <w:rPr>
                <w:color w:val="000000" w:themeColor="text1"/>
              </w:rPr>
            </w:pPr>
            <w:r w:rsidRPr="00D876AE">
              <w:rPr>
                <w:rFonts w:hint="eastAsia"/>
                <w:color w:val="000000" w:themeColor="text1"/>
              </w:rPr>
              <w:t>1,559</w:t>
            </w:r>
          </w:p>
        </w:tc>
        <w:tc>
          <w:tcPr>
            <w:tcW w:w="1135" w:type="dxa"/>
            <w:tcBorders>
              <w:top w:val="single" w:sz="4" w:space="0" w:color="auto"/>
              <w:left w:val="single" w:sz="4" w:space="0" w:color="auto"/>
              <w:bottom w:val="single" w:sz="4" w:space="0" w:color="auto"/>
              <w:right w:val="single" w:sz="4" w:space="0" w:color="auto"/>
            </w:tcBorders>
            <w:hideMark/>
          </w:tcPr>
          <w:p w14:paraId="35726DD7" w14:textId="77777777" w:rsidR="00F74F5B" w:rsidRPr="00D876AE" w:rsidRDefault="00F74F5B">
            <w:pPr>
              <w:pStyle w:val="af4"/>
              <w:ind w:leftChars="0" w:left="0"/>
              <w:jc w:val="right"/>
              <w:rPr>
                <w:color w:val="000000" w:themeColor="text1"/>
              </w:rPr>
            </w:pPr>
            <w:r w:rsidRPr="00D876AE">
              <w:rPr>
                <w:rFonts w:hint="eastAsia"/>
                <w:color w:val="000000" w:themeColor="text1"/>
              </w:rPr>
              <w:t>1,719</w:t>
            </w:r>
          </w:p>
        </w:tc>
        <w:tc>
          <w:tcPr>
            <w:tcW w:w="1135" w:type="dxa"/>
            <w:tcBorders>
              <w:top w:val="single" w:sz="4" w:space="0" w:color="auto"/>
              <w:left w:val="single" w:sz="4" w:space="0" w:color="auto"/>
              <w:bottom w:val="single" w:sz="4" w:space="0" w:color="auto"/>
              <w:right w:val="single" w:sz="4" w:space="0" w:color="auto"/>
            </w:tcBorders>
            <w:hideMark/>
          </w:tcPr>
          <w:p w14:paraId="01ECADA5" w14:textId="77777777" w:rsidR="00F74F5B" w:rsidRPr="00D876AE" w:rsidRDefault="00F74F5B">
            <w:pPr>
              <w:pStyle w:val="af4"/>
              <w:ind w:leftChars="0" w:left="0"/>
              <w:jc w:val="right"/>
              <w:rPr>
                <w:color w:val="000000" w:themeColor="text1"/>
              </w:rPr>
            </w:pPr>
            <w:r w:rsidRPr="00D876AE">
              <w:rPr>
                <w:rFonts w:hint="eastAsia"/>
                <w:color w:val="000000" w:themeColor="text1"/>
              </w:rPr>
              <w:t>1,990</w:t>
            </w:r>
          </w:p>
        </w:tc>
      </w:tr>
      <w:tr w:rsidR="00D876AE" w:rsidRPr="00D876AE" w14:paraId="4992D468" w14:textId="77777777" w:rsidTr="002F53AC">
        <w:trPr>
          <w:trHeight w:val="269"/>
        </w:trPr>
        <w:tc>
          <w:tcPr>
            <w:tcW w:w="2264" w:type="dxa"/>
            <w:vMerge/>
            <w:tcBorders>
              <w:top w:val="single" w:sz="4" w:space="0" w:color="auto"/>
              <w:left w:val="single" w:sz="4" w:space="0" w:color="auto"/>
              <w:bottom w:val="single" w:sz="4" w:space="0" w:color="auto"/>
              <w:right w:val="single" w:sz="4" w:space="0" w:color="auto"/>
            </w:tcBorders>
            <w:vAlign w:val="center"/>
            <w:hideMark/>
          </w:tcPr>
          <w:p w14:paraId="595052F2" w14:textId="77777777" w:rsidR="00F74F5B" w:rsidRPr="00D876AE" w:rsidRDefault="00F74F5B">
            <w:pPr>
              <w:widowControl/>
              <w:spacing w:beforeAutospacing="1" w:afterAutospacing="1"/>
              <w:jc w:val="left"/>
              <w:rPr>
                <w:color w:val="000000" w:themeColor="text1"/>
              </w:rPr>
            </w:pPr>
          </w:p>
        </w:tc>
        <w:tc>
          <w:tcPr>
            <w:tcW w:w="851" w:type="dxa"/>
            <w:tcBorders>
              <w:top w:val="single" w:sz="4" w:space="0" w:color="auto"/>
              <w:left w:val="single" w:sz="4" w:space="0" w:color="auto"/>
              <w:bottom w:val="single" w:sz="4" w:space="0" w:color="auto"/>
              <w:right w:val="single" w:sz="4" w:space="0" w:color="auto"/>
            </w:tcBorders>
            <w:hideMark/>
          </w:tcPr>
          <w:p w14:paraId="798B00A0" w14:textId="77777777" w:rsidR="00F74F5B" w:rsidRPr="00D876AE" w:rsidRDefault="00F74F5B">
            <w:pPr>
              <w:pStyle w:val="af4"/>
              <w:ind w:leftChars="0" w:left="0"/>
              <w:jc w:val="left"/>
              <w:rPr>
                <w:color w:val="000000" w:themeColor="text1"/>
              </w:rPr>
            </w:pPr>
            <w:r w:rsidRPr="00D876AE">
              <w:rPr>
                <w:rFonts w:hint="eastAsia"/>
                <w:color w:val="000000" w:themeColor="text1"/>
              </w:rPr>
              <w:t>東日本</w:t>
            </w:r>
          </w:p>
        </w:tc>
        <w:tc>
          <w:tcPr>
            <w:tcW w:w="1135" w:type="dxa"/>
            <w:tcBorders>
              <w:top w:val="single" w:sz="4" w:space="0" w:color="auto"/>
              <w:left w:val="single" w:sz="4" w:space="0" w:color="auto"/>
              <w:bottom w:val="single" w:sz="4" w:space="0" w:color="auto"/>
              <w:right w:val="single" w:sz="4" w:space="0" w:color="auto"/>
            </w:tcBorders>
            <w:hideMark/>
          </w:tcPr>
          <w:p w14:paraId="64A3FDD9" w14:textId="77777777" w:rsidR="00F74F5B" w:rsidRPr="00D876AE" w:rsidRDefault="00F74F5B">
            <w:pPr>
              <w:pStyle w:val="af4"/>
              <w:ind w:leftChars="0" w:left="0"/>
              <w:jc w:val="right"/>
              <w:rPr>
                <w:color w:val="000000" w:themeColor="text1"/>
              </w:rPr>
            </w:pPr>
            <w:r w:rsidRPr="00D876AE">
              <w:rPr>
                <w:rFonts w:hint="eastAsia"/>
                <w:color w:val="000000" w:themeColor="text1"/>
              </w:rPr>
              <w:t>323</w:t>
            </w:r>
          </w:p>
        </w:tc>
        <w:tc>
          <w:tcPr>
            <w:tcW w:w="1135" w:type="dxa"/>
            <w:tcBorders>
              <w:top w:val="single" w:sz="4" w:space="0" w:color="auto"/>
              <w:left w:val="single" w:sz="4" w:space="0" w:color="auto"/>
              <w:bottom w:val="single" w:sz="4" w:space="0" w:color="auto"/>
              <w:right w:val="single" w:sz="4" w:space="0" w:color="auto"/>
            </w:tcBorders>
            <w:hideMark/>
          </w:tcPr>
          <w:p w14:paraId="024E5443" w14:textId="77777777" w:rsidR="00F74F5B" w:rsidRPr="00D876AE" w:rsidRDefault="00F74F5B">
            <w:pPr>
              <w:pStyle w:val="af4"/>
              <w:ind w:leftChars="0" w:left="0"/>
              <w:jc w:val="right"/>
              <w:rPr>
                <w:color w:val="000000" w:themeColor="text1"/>
              </w:rPr>
            </w:pPr>
            <w:r w:rsidRPr="00D876AE">
              <w:rPr>
                <w:rFonts w:hint="eastAsia"/>
                <w:color w:val="000000" w:themeColor="text1"/>
              </w:rPr>
              <w:t>356</w:t>
            </w:r>
          </w:p>
        </w:tc>
        <w:tc>
          <w:tcPr>
            <w:tcW w:w="1135" w:type="dxa"/>
            <w:tcBorders>
              <w:top w:val="single" w:sz="4" w:space="0" w:color="auto"/>
              <w:left w:val="single" w:sz="4" w:space="0" w:color="auto"/>
              <w:bottom w:val="single" w:sz="4" w:space="0" w:color="auto"/>
              <w:right w:val="single" w:sz="4" w:space="0" w:color="auto"/>
            </w:tcBorders>
            <w:hideMark/>
          </w:tcPr>
          <w:p w14:paraId="12034D6F" w14:textId="77777777" w:rsidR="00F74F5B" w:rsidRPr="00D876AE" w:rsidRDefault="00F74F5B">
            <w:pPr>
              <w:pStyle w:val="af4"/>
              <w:ind w:leftChars="0" w:left="0"/>
              <w:jc w:val="right"/>
              <w:rPr>
                <w:color w:val="000000" w:themeColor="text1"/>
              </w:rPr>
            </w:pPr>
            <w:r w:rsidRPr="00D876AE">
              <w:rPr>
                <w:rFonts w:hint="eastAsia"/>
                <w:color w:val="000000" w:themeColor="text1"/>
              </w:rPr>
              <w:t>393</w:t>
            </w:r>
          </w:p>
        </w:tc>
        <w:tc>
          <w:tcPr>
            <w:tcW w:w="1135" w:type="dxa"/>
            <w:tcBorders>
              <w:top w:val="single" w:sz="4" w:space="0" w:color="auto"/>
              <w:left w:val="single" w:sz="4" w:space="0" w:color="auto"/>
              <w:bottom w:val="single" w:sz="4" w:space="0" w:color="auto"/>
              <w:right w:val="single" w:sz="4" w:space="0" w:color="auto"/>
            </w:tcBorders>
            <w:hideMark/>
          </w:tcPr>
          <w:p w14:paraId="23BE4C8E" w14:textId="77777777" w:rsidR="00F74F5B" w:rsidRPr="00D876AE" w:rsidRDefault="00F74F5B">
            <w:pPr>
              <w:pStyle w:val="af4"/>
              <w:ind w:leftChars="0" w:left="0"/>
              <w:jc w:val="right"/>
              <w:rPr>
                <w:color w:val="000000" w:themeColor="text1"/>
              </w:rPr>
            </w:pPr>
            <w:r w:rsidRPr="00D876AE">
              <w:rPr>
                <w:rFonts w:hint="eastAsia"/>
                <w:color w:val="000000" w:themeColor="text1"/>
              </w:rPr>
              <w:t>433</w:t>
            </w:r>
          </w:p>
        </w:tc>
        <w:tc>
          <w:tcPr>
            <w:tcW w:w="1135" w:type="dxa"/>
            <w:tcBorders>
              <w:top w:val="single" w:sz="4" w:space="0" w:color="auto"/>
              <w:left w:val="single" w:sz="4" w:space="0" w:color="auto"/>
              <w:bottom w:val="single" w:sz="4" w:space="0" w:color="auto"/>
              <w:right w:val="single" w:sz="4" w:space="0" w:color="auto"/>
            </w:tcBorders>
            <w:hideMark/>
          </w:tcPr>
          <w:p w14:paraId="568BBB07" w14:textId="77777777" w:rsidR="00F74F5B" w:rsidRPr="00D876AE" w:rsidRDefault="00F74F5B">
            <w:pPr>
              <w:pStyle w:val="af4"/>
              <w:ind w:leftChars="0" w:left="0"/>
              <w:jc w:val="right"/>
              <w:rPr>
                <w:color w:val="000000" w:themeColor="text1"/>
              </w:rPr>
            </w:pPr>
            <w:r w:rsidRPr="00D876AE">
              <w:rPr>
                <w:rFonts w:hint="eastAsia"/>
                <w:color w:val="000000" w:themeColor="text1"/>
              </w:rPr>
              <w:t>501</w:t>
            </w:r>
          </w:p>
        </w:tc>
      </w:tr>
      <w:tr w:rsidR="00D876AE" w:rsidRPr="00D876AE" w14:paraId="560E6593" w14:textId="77777777" w:rsidTr="002F53AC">
        <w:trPr>
          <w:trHeight w:val="129"/>
        </w:trPr>
        <w:tc>
          <w:tcPr>
            <w:tcW w:w="2264" w:type="dxa"/>
            <w:vMerge w:val="restart"/>
            <w:tcBorders>
              <w:top w:val="single" w:sz="4" w:space="0" w:color="auto"/>
              <w:left w:val="single" w:sz="4" w:space="0" w:color="auto"/>
              <w:right w:val="single" w:sz="4" w:space="0" w:color="auto"/>
            </w:tcBorders>
            <w:hideMark/>
          </w:tcPr>
          <w:p w14:paraId="20EB83F5" w14:textId="77777777" w:rsidR="002F53AC" w:rsidRPr="00D876AE" w:rsidRDefault="002F53AC" w:rsidP="002F53AC">
            <w:pPr>
              <w:pStyle w:val="af4"/>
              <w:ind w:leftChars="0" w:left="0"/>
              <w:jc w:val="left"/>
              <w:rPr>
                <w:color w:val="000000" w:themeColor="text1"/>
              </w:rPr>
            </w:pPr>
            <w:r w:rsidRPr="00D876AE">
              <w:rPr>
                <w:rFonts w:hint="eastAsia"/>
                <w:color w:val="000000" w:themeColor="text1"/>
              </w:rPr>
              <w:t>バッチ処理件数（千件）</w:t>
            </w:r>
          </w:p>
        </w:tc>
        <w:tc>
          <w:tcPr>
            <w:tcW w:w="851" w:type="dxa"/>
            <w:tcBorders>
              <w:top w:val="single" w:sz="4" w:space="0" w:color="auto"/>
              <w:left w:val="single" w:sz="4" w:space="0" w:color="auto"/>
              <w:bottom w:val="single" w:sz="4" w:space="0" w:color="auto"/>
              <w:right w:val="single" w:sz="4" w:space="0" w:color="auto"/>
            </w:tcBorders>
          </w:tcPr>
          <w:p w14:paraId="0632103F" w14:textId="77777777" w:rsidR="002F53AC" w:rsidRPr="00D876AE" w:rsidRDefault="002F53AC" w:rsidP="002F53AC">
            <w:pPr>
              <w:pStyle w:val="af4"/>
              <w:ind w:leftChars="0" w:left="0"/>
              <w:jc w:val="left"/>
              <w:rPr>
                <w:color w:val="000000" w:themeColor="text1"/>
              </w:rPr>
            </w:pPr>
            <w:r w:rsidRPr="00D876AE">
              <w:rPr>
                <w:rFonts w:hint="eastAsia"/>
                <w:color w:val="000000" w:themeColor="text1"/>
              </w:rPr>
              <w:t>横浜</w:t>
            </w:r>
          </w:p>
        </w:tc>
        <w:tc>
          <w:tcPr>
            <w:tcW w:w="1135" w:type="dxa"/>
            <w:tcBorders>
              <w:top w:val="single" w:sz="4" w:space="0" w:color="auto"/>
              <w:left w:val="single" w:sz="4" w:space="0" w:color="auto"/>
              <w:bottom w:val="single" w:sz="4" w:space="0" w:color="auto"/>
              <w:right w:val="single" w:sz="4" w:space="0" w:color="auto"/>
            </w:tcBorders>
          </w:tcPr>
          <w:p w14:paraId="49A5E3E1" w14:textId="77777777" w:rsidR="002F53AC" w:rsidRPr="00D876AE" w:rsidRDefault="002F53AC" w:rsidP="002F53AC">
            <w:pPr>
              <w:pStyle w:val="af4"/>
              <w:ind w:leftChars="0" w:left="0"/>
              <w:jc w:val="right"/>
              <w:rPr>
                <w:color w:val="000000" w:themeColor="text1"/>
              </w:rPr>
            </w:pPr>
            <w:r w:rsidRPr="00D876AE">
              <w:rPr>
                <w:color w:val="000000" w:themeColor="text1"/>
              </w:rPr>
              <w:t>10,091</w:t>
            </w:r>
          </w:p>
        </w:tc>
        <w:tc>
          <w:tcPr>
            <w:tcW w:w="1135" w:type="dxa"/>
            <w:tcBorders>
              <w:top w:val="single" w:sz="4" w:space="0" w:color="auto"/>
              <w:left w:val="single" w:sz="4" w:space="0" w:color="auto"/>
              <w:bottom w:val="single" w:sz="4" w:space="0" w:color="auto"/>
              <w:right w:val="single" w:sz="4" w:space="0" w:color="auto"/>
            </w:tcBorders>
          </w:tcPr>
          <w:p w14:paraId="7C2401E8" w14:textId="77777777" w:rsidR="002F53AC" w:rsidRPr="00D876AE" w:rsidRDefault="002F53AC" w:rsidP="002F53AC">
            <w:pPr>
              <w:pStyle w:val="af4"/>
              <w:ind w:leftChars="0" w:left="0"/>
              <w:jc w:val="right"/>
              <w:rPr>
                <w:color w:val="000000" w:themeColor="text1"/>
              </w:rPr>
            </w:pPr>
            <w:r w:rsidRPr="00D876AE">
              <w:rPr>
                <w:rFonts w:hint="eastAsia"/>
                <w:color w:val="000000" w:themeColor="text1"/>
              </w:rPr>
              <w:t>1</w:t>
            </w:r>
            <w:r w:rsidRPr="00D876AE">
              <w:rPr>
                <w:color w:val="000000" w:themeColor="text1"/>
              </w:rPr>
              <w:t>1,125</w:t>
            </w:r>
          </w:p>
        </w:tc>
        <w:tc>
          <w:tcPr>
            <w:tcW w:w="1135" w:type="dxa"/>
            <w:tcBorders>
              <w:top w:val="single" w:sz="4" w:space="0" w:color="auto"/>
              <w:left w:val="single" w:sz="4" w:space="0" w:color="auto"/>
              <w:bottom w:val="single" w:sz="4" w:space="0" w:color="auto"/>
              <w:right w:val="single" w:sz="4" w:space="0" w:color="auto"/>
            </w:tcBorders>
          </w:tcPr>
          <w:p w14:paraId="0C6A12F3" w14:textId="77777777" w:rsidR="002F53AC" w:rsidRPr="00D876AE" w:rsidRDefault="002F53AC" w:rsidP="002F53AC">
            <w:pPr>
              <w:pStyle w:val="af4"/>
              <w:ind w:leftChars="0" w:left="0"/>
              <w:jc w:val="right"/>
              <w:rPr>
                <w:color w:val="000000" w:themeColor="text1"/>
              </w:rPr>
            </w:pPr>
            <w:r w:rsidRPr="00D876AE">
              <w:rPr>
                <w:color w:val="000000" w:themeColor="text1"/>
              </w:rPr>
              <w:t>12,265</w:t>
            </w:r>
          </w:p>
        </w:tc>
        <w:tc>
          <w:tcPr>
            <w:tcW w:w="1135" w:type="dxa"/>
            <w:tcBorders>
              <w:top w:val="single" w:sz="4" w:space="0" w:color="auto"/>
              <w:left w:val="single" w:sz="4" w:space="0" w:color="auto"/>
              <w:bottom w:val="single" w:sz="4" w:space="0" w:color="auto"/>
              <w:right w:val="single" w:sz="4" w:space="0" w:color="auto"/>
            </w:tcBorders>
          </w:tcPr>
          <w:p w14:paraId="5C65BCE2" w14:textId="77777777" w:rsidR="002F53AC" w:rsidRPr="00D876AE" w:rsidRDefault="002F53AC" w:rsidP="002F53AC">
            <w:pPr>
              <w:pStyle w:val="af4"/>
              <w:ind w:leftChars="0" w:left="0"/>
              <w:jc w:val="right"/>
              <w:rPr>
                <w:color w:val="000000" w:themeColor="text1"/>
              </w:rPr>
            </w:pPr>
            <w:r w:rsidRPr="00D876AE">
              <w:rPr>
                <w:color w:val="000000" w:themeColor="text1"/>
              </w:rPr>
              <w:t>13,552</w:t>
            </w:r>
          </w:p>
        </w:tc>
        <w:tc>
          <w:tcPr>
            <w:tcW w:w="1135" w:type="dxa"/>
            <w:tcBorders>
              <w:top w:val="single" w:sz="4" w:space="0" w:color="auto"/>
              <w:left w:val="single" w:sz="4" w:space="0" w:color="auto"/>
              <w:bottom w:val="single" w:sz="4" w:space="0" w:color="auto"/>
              <w:right w:val="single" w:sz="4" w:space="0" w:color="auto"/>
            </w:tcBorders>
          </w:tcPr>
          <w:p w14:paraId="460C0451" w14:textId="77777777" w:rsidR="002F53AC" w:rsidRPr="00D876AE" w:rsidRDefault="002F53AC" w:rsidP="002F53AC">
            <w:pPr>
              <w:pStyle w:val="af4"/>
              <w:ind w:leftChars="0" w:left="0"/>
              <w:jc w:val="right"/>
              <w:rPr>
                <w:color w:val="000000" w:themeColor="text1"/>
              </w:rPr>
            </w:pPr>
            <w:r w:rsidRPr="00D876AE">
              <w:rPr>
                <w:color w:val="000000" w:themeColor="text1"/>
              </w:rPr>
              <w:t>15,654</w:t>
            </w:r>
          </w:p>
        </w:tc>
      </w:tr>
      <w:tr w:rsidR="00D876AE" w:rsidRPr="00D876AE" w14:paraId="3BD0A2F9" w14:textId="77777777" w:rsidTr="002F53AC">
        <w:trPr>
          <w:trHeight w:val="129"/>
        </w:trPr>
        <w:tc>
          <w:tcPr>
            <w:tcW w:w="2264" w:type="dxa"/>
            <w:vMerge/>
            <w:tcBorders>
              <w:left w:val="single" w:sz="4" w:space="0" w:color="auto"/>
              <w:bottom w:val="single" w:sz="4" w:space="0" w:color="auto"/>
              <w:right w:val="single" w:sz="4" w:space="0" w:color="auto"/>
            </w:tcBorders>
          </w:tcPr>
          <w:p w14:paraId="015BA38E" w14:textId="77777777" w:rsidR="002F53AC" w:rsidRPr="00D876AE" w:rsidRDefault="002F53AC" w:rsidP="002F53AC">
            <w:pPr>
              <w:pStyle w:val="af4"/>
              <w:ind w:leftChars="0" w:left="0"/>
              <w:jc w:val="left"/>
              <w:rPr>
                <w:color w:val="000000" w:themeColor="text1"/>
              </w:rPr>
            </w:pPr>
          </w:p>
        </w:tc>
        <w:tc>
          <w:tcPr>
            <w:tcW w:w="851" w:type="dxa"/>
            <w:tcBorders>
              <w:top w:val="single" w:sz="4" w:space="0" w:color="auto"/>
              <w:left w:val="single" w:sz="4" w:space="0" w:color="auto"/>
              <w:bottom w:val="single" w:sz="4" w:space="0" w:color="auto"/>
              <w:right w:val="single" w:sz="4" w:space="0" w:color="auto"/>
            </w:tcBorders>
          </w:tcPr>
          <w:p w14:paraId="339E2852" w14:textId="77777777" w:rsidR="002F53AC" w:rsidRPr="00D876AE" w:rsidRDefault="002F53AC" w:rsidP="002F53AC">
            <w:pPr>
              <w:pStyle w:val="af4"/>
              <w:ind w:leftChars="0" w:left="0"/>
              <w:jc w:val="left"/>
              <w:rPr>
                <w:color w:val="000000" w:themeColor="text1"/>
              </w:rPr>
            </w:pPr>
            <w:r w:rsidRPr="00D876AE">
              <w:rPr>
                <w:rFonts w:hint="eastAsia"/>
                <w:color w:val="000000" w:themeColor="text1"/>
              </w:rPr>
              <w:t>東日本</w:t>
            </w:r>
          </w:p>
        </w:tc>
        <w:tc>
          <w:tcPr>
            <w:tcW w:w="1135" w:type="dxa"/>
            <w:tcBorders>
              <w:top w:val="single" w:sz="4" w:space="0" w:color="auto"/>
              <w:left w:val="single" w:sz="4" w:space="0" w:color="auto"/>
              <w:bottom w:val="single" w:sz="4" w:space="0" w:color="auto"/>
              <w:right w:val="single" w:sz="4" w:space="0" w:color="auto"/>
            </w:tcBorders>
          </w:tcPr>
          <w:p w14:paraId="557DB24C" w14:textId="77777777" w:rsidR="002F53AC" w:rsidRPr="00D876AE" w:rsidRDefault="002F53AC" w:rsidP="002F53AC">
            <w:pPr>
              <w:pStyle w:val="af4"/>
              <w:ind w:leftChars="0" w:left="0"/>
              <w:jc w:val="right"/>
              <w:rPr>
                <w:color w:val="000000" w:themeColor="text1"/>
              </w:rPr>
            </w:pPr>
            <w:r w:rsidRPr="00D876AE">
              <w:rPr>
                <w:color w:val="000000" w:themeColor="text1"/>
              </w:rPr>
              <w:t>819</w:t>
            </w:r>
          </w:p>
        </w:tc>
        <w:tc>
          <w:tcPr>
            <w:tcW w:w="1135" w:type="dxa"/>
            <w:tcBorders>
              <w:top w:val="single" w:sz="4" w:space="0" w:color="auto"/>
              <w:left w:val="single" w:sz="4" w:space="0" w:color="auto"/>
              <w:bottom w:val="single" w:sz="4" w:space="0" w:color="auto"/>
              <w:right w:val="single" w:sz="4" w:space="0" w:color="auto"/>
            </w:tcBorders>
          </w:tcPr>
          <w:p w14:paraId="522DF127" w14:textId="77777777" w:rsidR="002F53AC" w:rsidRPr="00D876AE" w:rsidRDefault="002F53AC" w:rsidP="002F53AC">
            <w:pPr>
              <w:pStyle w:val="af4"/>
              <w:ind w:leftChars="0" w:left="0"/>
              <w:jc w:val="right"/>
              <w:rPr>
                <w:color w:val="000000" w:themeColor="text1"/>
              </w:rPr>
            </w:pPr>
            <w:r w:rsidRPr="00D876AE">
              <w:rPr>
                <w:color w:val="000000" w:themeColor="text1"/>
              </w:rPr>
              <w:t>903</w:t>
            </w:r>
          </w:p>
        </w:tc>
        <w:tc>
          <w:tcPr>
            <w:tcW w:w="1135" w:type="dxa"/>
            <w:tcBorders>
              <w:top w:val="single" w:sz="4" w:space="0" w:color="auto"/>
              <w:left w:val="single" w:sz="4" w:space="0" w:color="auto"/>
              <w:bottom w:val="single" w:sz="4" w:space="0" w:color="auto"/>
              <w:right w:val="single" w:sz="4" w:space="0" w:color="auto"/>
            </w:tcBorders>
          </w:tcPr>
          <w:p w14:paraId="478937BD" w14:textId="77777777" w:rsidR="002F53AC" w:rsidRPr="00D876AE" w:rsidRDefault="002F53AC" w:rsidP="002F53AC">
            <w:pPr>
              <w:pStyle w:val="af4"/>
              <w:ind w:leftChars="0" w:left="0"/>
              <w:jc w:val="right"/>
              <w:rPr>
                <w:color w:val="000000" w:themeColor="text1"/>
              </w:rPr>
            </w:pPr>
            <w:r w:rsidRPr="00D876AE">
              <w:rPr>
                <w:color w:val="000000" w:themeColor="text1"/>
              </w:rPr>
              <w:t>995</w:t>
            </w:r>
          </w:p>
        </w:tc>
        <w:tc>
          <w:tcPr>
            <w:tcW w:w="1135" w:type="dxa"/>
            <w:tcBorders>
              <w:top w:val="single" w:sz="4" w:space="0" w:color="auto"/>
              <w:left w:val="single" w:sz="4" w:space="0" w:color="auto"/>
              <w:bottom w:val="single" w:sz="4" w:space="0" w:color="auto"/>
              <w:right w:val="single" w:sz="4" w:space="0" w:color="auto"/>
            </w:tcBorders>
          </w:tcPr>
          <w:p w14:paraId="762C2DF1" w14:textId="77777777" w:rsidR="002F53AC" w:rsidRPr="00D876AE" w:rsidRDefault="002F53AC" w:rsidP="002F53AC">
            <w:pPr>
              <w:pStyle w:val="af4"/>
              <w:ind w:leftChars="0" w:left="0"/>
              <w:jc w:val="right"/>
              <w:rPr>
                <w:color w:val="000000" w:themeColor="text1"/>
              </w:rPr>
            </w:pPr>
            <w:r w:rsidRPr="00D876AE">
              <w:rPr>
                <w:color w:val="000000" w:themeColor="text1"/>
              </w:rPr>
              <w:t>1,098</w:t>
            </w:r>
          </w:p>
        </w:tc>
        <w:tc>
          <w:tcPr>
            <w:tcW w:w="1135" w:type="dxa"/>
            <w:tcBorders>
              <w:top w:val="single" w:sz="4" w:space="0" w:color="auto"/>
              <w:left w:val="single" w:sz="4" w:space="0" w:color="auto"/>
              <w:bottom w:val="single" w:sz="4" w:space="0" w:color="auto"/>
              <w:right w:val="single" w:sz="4" w:space="0" w:color="auto"/>
            </w:tcBorders>
          </w:tcPr>
          <w:p w14:paraId="17EB600D" w14:textId="77777777" w:rsidR="002F53AC" w:rsidRPr="00D876AE" w:rsidRDefault="002F53AC" w:rsidP="002F53AC">
            <w:pPr>
              <w:pStyle w:val="af4"/>
              <w:ind w:leftChars="0" w:left="0"/>
              <w:jc w:val="right"/>
              <w:rPr>
                <w:color w:val="000000" w:themeColor="text1"/>
              </w:rPr>
            </w:pPr>
            <w:r w:rsidRPr="00D876AE">
              <w:rPr>
                <w:color w:val="000000" w:themeColor="text1"/>
              </w:rPr>
              <w:t>1,271</w:t>
            </w:r>
          </w:p>
        </w:tc>
      </w:tr>
    </w:tbl>
    <w:p w14:paraId="4E08F28A" w14:textId="77777777" w:rsidR="001D47D4" w:rsidRPr="00944C54" w:rsidRDefault="001D47D4" w:rsidP="001D47D4">
      <w:pPr>
        <w:pStyle w:val="af4"/>
        <w:ind w:leftChars="0" w:left="2098"/>
      </w:pPr>
      <w:r w:rsidRPr="00944C54">
        <w:rPr>
          <w:rFonts w:hint="eastAsia"/>
        </w:rPr>
        <w:t>※北陸銀行・北海道銀行・七十七銀行については、「補足資料</w:t>
      </w:r>
      <w:r w:rsidRPr="00944C54">
        <w:t>_2.3性能</w:t>
      </w:r>
      <w:r w:rsidRPr="00944C54">
        <w:rPr>
          <w:rFonts w:hint="eastAsia"/>
        </w:rPr>
        <w:t>」を参照</w:t>
      </w:r>
      <w:r w:rsidRPr="00944C54">
        <w:t>する。</w:t>
      </w:r>
    </w:p>
    <w:p w14:paraId="484D67EE" w14:textId="77777777" w:rsidR="00B1087C" w:rsidRPr="00226055" w:rsidRDefault="00B1087C" w:rsidP="00B1087C"/>
    <w:p w14:paraId="5C990075" w14:textId="77777777" w:rsidR="00D33F8B" w:rsidRDefault="004F2FB4" w:rsidP="00D70F5B">
      <w:pPr>
        <w:pStyle w:val="4"/>
        <w:numPr>
          <w:ilvl w:val="3"/>
          <w:numId w:val="9"/>
        </w:numPr>
      </w:pPr>
      <w:r w:rsidRPr="004F2FB4">
        <w:rPr>
          <w:rFonts w:hint="eastAsia"/>
        </w:rPr>
        <w:t>保管期間</w:t>
      </w:r>
    </w:p>
    <w:p w14:paraId="74B37107" w14:textId="77777777" w:rsidR="00BD54C1" w:rsidRDefault="00BD54C1" w:rsidP="00D70F5B">
      <w:pPr>
        <w:pStyle w:val="af4"/>
        <w:numPr>
          <w:ilvl w:val="0"/>
          <w:numId w:val="7"/>
        </w:numPr>
        <w:ind w:leftChars="0"/>
      </w:pPr>
      <w:r w:rsidRPr="00EB5AC7">
        <w:rPr>
          <w:rFonts w:hint="eastAsia"/>
        </w:rPr>
        <w:t>保管期間</w:t>
      </w:r>
    </w:p>
    <w:p w14:paraId="2304024B" w14:textId="77777777" w:rsidR="00BD54C1" w:rsidRDefault="00BD54C1" w:rsidP="00BD54C1">
      <w:pPr>
        <w:pStyle w:val="af4"/>
        <w:ind w:leftChars="0" w:left="2098"/>
      </w:pPr>
      <w:r>
        <w:rPr>
          <w:rFonts w:hint="eastAsia"/>
        </w:rPr>
        <w:t>AWS関連サービス、</w:t>
      </w:r>
      <w:r w:rsidRPr="008B69D1">
        <w:t>OSやミドルウェアのログなどのシステム基盤が</w:t>
      </w:r>
      <w:r>
        <w:rPr>
          <w:rFonts w:hint="eastAsia"/>
        </w:rPr>
        <w:t>管理するデ</w:t>
      </w:r>
      <w:r w:rsidRPr="008B69D1">
        <w:t>ータ</w:t>
      </w:r>
      <w:r>
        <w:rPr>
          <w:rFonts w:hint="eastAsia"/>
        </w:rPr>
        <w:t>の</w:t>
      </w:r>
      <w:r w:rsidRPr="008B69D1">
        <w:t>保管</w:t>
      </w:r>
      <w:r>
        <w:rPr>
          <w:rFonts w:hint="eastAsia"/>
        </w:rPr>
        <w:t>は、1年とする。</w:t>
      </w:r>
    </w:p>
    <w:p w14:paraId="6BD8CEAF" w14:textId="77777777" w:rsidR="00BD54C1" w:rsidRDefault="00BD54C1" w:rsidP="00BD54C1">
      <w:pPr>
        <w:pStyle w:val="af4"/>
        <w:ind w:leftChars="0" w:left="2098"/>
      </w:pPr>
      <w:r>
        <w:rPr>
          <w:rFonts w:hint="eastAsia"/>
        </w:rPr>
        <w:t>ただし、製品仕様上、該当保管期間の保存ができない場合はその仕様に従う。</w:t>
      </w:r>
    </w:p>
    <w:p w14:paraId="777E0ECD" w14:textId="77777777" w:rsidR="00BD54C1" w:rsidRDefault="00BD54C1" w:rsidP="00BD54C1">
      <w:pPr>
        <w:pStyle w:val="af4"/>
        <w:ind w:leftChars="0" w:left="2098"/>
      </w:pPr>
    </w:p>
    <w:p w14:paraId="3A0AB8CC" w14:textId="77777777" w:rsidR="00BD54C1" w:rsidRDefault="00BD54C1" w:rsidP="00D70F5B">
      <w:pPr>
        <w:pStyle w:val="af4"/>
        <w:numPr>
          <w:ilvl w:val="0"/>
          <w:numId w:val="7"/>
        </w:numPr>
        <w:ind w:leftChars="0"/>
      </w:pPr>
      <w:r w:rsidRPr="002F4BF7">
        <w:rPr>
          <w:rFonts w:hint="eastAsia"/>
        </w:rPr>
        <w:t>対象範囲</w:t>
      </w:r>
    </w:p>
    <w:p w14:paraId="48603A5B" w14:textId="77777777" w:rsidR="00BD54C1" w:rsidRDefault="00BD54C1" w:rsidP="00BD54C1">
      <w:pPr>
        <w:pStyle w:val="af4"/>
        <w:ind w:leftChars="0" w:left="2098"/>
      </w:pPr>
      <w:r>
        <w:rPr>
          <w:rFonts w:hint="eastAsia"/>
        </w:rPr>
        <w:t>ログをアーカイブしている場合、アーカイブしたログも含めて1年保管の対象とする。</w:t>
      </w:r>
    </w:p>
    <w:p w14:paraId="2EABA381" w14:textId="77777777" w:rsidR="001F663E" w:rsidRDefault="001F663E">
      <w:pPr>
        <w:widowControl/>
        <w:jc w:val="left"/>
      </w:pPr>
      <w:r>
        <w:br w:type="page"/>
      </w:r>
    </w:p>
    <w:p w14:paraId="09AC5BAA" w14:textId="77777777" w:rsidR="004F61EE" w:rsidRDefault="004F61EE" w:rsidP="000359C3">
      <w:pPr>
        <w:pStyle w:val="3"/>
      </w:pPr>
      <w:bookmarkStart w:id="29" w:name="_Toc124835520"/>
      <w:r>
        <w:rPr>
          <w:rFonts w:hint="eastAsia"/>
        </w:rPr>
        <w:lastRenderedPageBreak/>
        <w:t>性能目標値</w:t>
      </w:r>
      <w:bookmarkEnd w:id="29"/>
    </w:p>
    <w:p w14:paraId="34454D65" w14:textId="77777777" w:rsidR="001D2985" w:rsidRDefault="001D2985" w:rsidP="00D70F5B">
      <w:pPr>
        <w:pStyle w:val="4"/>
        <w:numPr>
          <w:ilvl w:val="3"/>
          <w:numId w:val="11"/>
        </w:numPr>
      </w:pPr>
      <w:r>
        <w:rPr>
          <w:rFonts w:hint="eastAsia"/>
        </w:rPr>
        <w:t>オンラインレスポンス</w:t>
      </w:r>
    </w:p>
    <w:p w14:paraId="61B6DDDA" w14:textId="77777777" w:rsidR="00597D4A" w:rsidRDefault="00597D4A" w:rsidP="00597D4A">
      <w:pPr>
        <w:ind w:left="1678"/>
      </w:pPr>
      <w:r>
        <w:rPr>
          <w:rFonts w:hint="eastAsia"/>
        </w:rPr>
        <w:t>本項では、オンラインサービス提供時間（6</w:t>
      </w:r>
      <w:r>
        <w:t>:00</w:t>
      </w:r>
      <w:r>
        <w:rPr>
          <w:rFonts w:hint="eastAsia"/>
        </w:rPr>
        <w:t>～2</w:t>
      </w:r>
      <w:r>
        <w:t>2:00</w:t>
      </w:r>
      <w:r>
        <w:rPr>
          <w:rFonts w:hint="eastAsia"/>
        </w:rPr>
        <w:t>）に実行される</w:t>
      </w:r>
      <w:r>
        <w:tab/>
      </w:r>
      <w:r>
        <w:rPr>
          <w:rFonts w:hint="eastAsia"/>
        </w:rPr>
        <w:t>新システムの</w:t>
      </w:r>
      <w:r w:rsidRPr="00E066F1">
        <w:t>オンラインアプリケーション</w:t>
      </w:r>
      <w:r>
        <w:rPr>
          <w:rFonts w:hint="eastAsia"/>
        </w:rPr>
        <w:t>のレスポンス（入力⇒処理⇒出力まで）に関し、その目標応答時間や応答時間の順守に対する要求について以下に定める。なお、定義した値は原則順守とするが、システムおよびアプリケーション特性、処理難度によっては順守できない可能性があるため、チューニングによる改善を前提のうえでそれらを許容する。</w:t>
      </w:r>
    </w:p>
    <w:p w14:paraId="3F69DCF2" w14:textId="77777777" w:rsidR="00597D4A" w:rsidRPr="009C1FCE" w:rsidRDefault="00597D4A" w:rsidP="00597D4A"/>
    <w:tbl>
      <w:tblPr>
        <w:tblW w:w="0" w:type="auto"/>
        <w:tblInd w:w="1678" w:type="dxa"/>
        <w:tblLook w:val="04A0" w:firstRow="1" w:lastRow="0" w:firstColumn="1" w:lastColumn="0" w:noHBand="0" w:noVBand="1"/>
      </w:tblPr>
      <w:tblGrid>
        <w:gridCol w:w="2428"/>
        <w:gridCol w:w="3260"/>
      </w:tblGrid>
      <w:tr w:rsidR="00597D4A" w14:paraId="09F2A221" w14:textId="77777777" w:rsidTr="005F320A">
        <w:tc>
          <w:tcPr>
            <w:tcW w:w="2428" w:type="dxa"/>
            <w:tcBorders>
              <w:top w:val="single" w:sz="4" w:space="0" w:color="auto"/>
              <w:left w:val="single" w:sz="4" w:space="0" w:color="auto"/>
              <w:bottom w:val="single" w:sz="4" w:space="0" w:color="auto"/>
              <w:right w:val="single" w:sz="4" w:space="0" w:color="auto"/>
              <w:tl2br w:val="single" w:sz="4" w:space="0" w:color="auto"/>
            </w:tcBorders>
            <w:shd w:val="clear" w:color="auto" w:fill="BDD6EE" w:themeFill="accent5" w:themeFillTint="66"/>
          </w:tcPr>
          <w:p w14:paraId="5B4E0734" w14:textId="77777777" w:rsidR="00597D4A" w:rsidRDefault="00597D4A" w:rsidP="00E723C4"/>
        </w:tc>
        <w:tc>
          <w:tcPr>
            <w:tcW w:w="3260"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5B77472E" w14:textId="77777777" w:rsidR="00597D4A" w:rsidRDefault="00597D4A" w:rsidP="00E723C4">
            <w:pPr>
              <w:jc w:val="center"/>
            </w:pPr>
            <w:r w:rsidRPr="000C0CF4">
              <w:rPr>
                <w:rFonts w:hint="eastAsia"/>
              </w:rPr>
              <w:t>新システム</w:t>
            </w:r>
          </w:p>
        </w:tc>
      </w:tr>
      <w:tr w:rsidR="00597D4A" w14:paraId="02E246D9" w14:textId="77777777" w:rsidTr="005F320A">
        <w:tc>
          <w:tcPr>
            <w:tcW w:w="2428" w:type="dxa"/>
            <w:tcBorders>
              <w:top w:val="single" w:sz="4" w:space="0" w:color="auto"/>
              <w:left w:val="single" w:sz="4" w:space="0" w:color="auto"/>
              <w:bottom w:val="single" w:sz="4" w:space="0" w:color="auto"/>
              <w:right w:val="single" w:sz="4" w:space="0" w:color="auto"/>
              <w:tl2br w:val="nil"/>
            </w:tcBorders>
          </w:tcPr>
          <w:p w14:paraId="3C428D7A" w14:textId="77777777" w:rsidR="00597D4A" w:rsidRDefault="00597D4A" w:rsidP="00E723C4">
            <w:pPr>
              <w:jc w:val="left"/>
            </w:pPr>
            <w:r>
              <w:rPr>
                <w:rFonts w:hint="eastAsia"/>
              </w:rPr>
              <w:t>応答目標値（秒）</w:t>
            </w:r>
          </w:p>
        </w:tc>
        <w:tc>
          <w:tcPr>
            <w:tcW w:w="3260" w:type="dxa"/>
            <w:tcBorders>
              <w:top w:val="single" w:sz="4" w:space="0" w:color="auto"/>
              <w:left w:val="single" w:sz="4" w:space="0" w:color="auto"/>
              <w:bottom w:val="single" w:sz="4" w:space="0" w:color="auto"/>
              <w:right w:val="single" w:sz="4" w:space="0" w:color="auto"/>
            </w:tcBorders>
          </w:tcPr>
          <w:p w14:paraId="603A51B7" w14:textId="77777777" w:rsidR="00597D4A" w:rsidRDefault="00597D4A" w:rsidP="00E723C4">
            <w:pPr>
              <w:jc w:val="center"/>
            </w:pPr>
            <w:r w:rsidRPr="000C0CF4">
              <w:t>3秒</w:t>
            </w:r>
          </w:p>
          <w:p w14:paraId="385DD5DD" w14:textId="77777777" w:rsidR="00597D4A" w:rsidRDefault="00597D4A" w:rsidP="00E723C4">
            <w:pPr>
              <w:jc w:val="center"/>
            </w:pPr>
            <w:r w:rsidRPr="000C0CF4">
              <w:rPr>
                <w:rFonts w:hint="eastAsia"/>
              </w:rPr>
              <w:t>※長時間取引処理については</w:t>
            </w:r>
            <w:r w:rsidRPr="000C0CF4">
              <w:t>45秒</w:t>
            </w:r>
          </w:p>
        </w:tc>
      </w:tr>
      <w:tr w:rsidR="00597D4A" w14:paraId="0ADD9EC2" w14:textId="77777777" w:rsidTr="005F320A">
        <w:tc>
          <w:tcPr>
            <w:tcW w:w="2428" w:type="dxa"/>
            <w:tcBorders>
              <w:top w:val="single" w:sz="4" w:space="0" w:color="auto"/>
              <w:left w:val="single" w:sz="4" w:space="0" w:color="auto"/>
              <w:bottom w:val="single" w:sz="4" w:space="0" w:color="auto"/>
              <w:right w:val="single" w:sz="4" w:space="0" w:color="auto"/>
            </w:tcBorders>
          </w:tcPr>
          <w:p w14:paraId="3DC491DA" w14:textId="77777777" w:rsidR="00597D4A" w:rsidRDefault="00597D4A" w:rsidP="00E723C4">
            <w:pPr>
              <w:jc w:val="left"/>
            </w:pPr>
            <w:r>
              <w:rPr>
                <w:rFonts w:hint="eastAsia"/>
              </w:rPr>
              <w:t>通常時レスポンス順守率</w:t>
            </w:r>
          </w:p>
        </w:tc>
        <w:tc>
          <w:tcPr>
            <w:tcW w:w="3260" w:type="dxa"/>
            <w:tcBorders>
              <w:top w:val="single" w:sz="4" w:space="0" w:color="auto"/>
              <w:left w:val="single" w:sz="4" w:space="0" w:color="auto"/>
              <w:bottom w:val="single" w:sz="4" w:space="0" w:color="auto"/>
              <w:right w:val="single" w:sz="4" w:space="0" w:color="auto"/>
            </w:tcBorders>
          </w:tcPr>
          <w:p w14:paraId="391C39AE" w14:textId="77777777" w:rsidR="00597D4A" w:rsidRDefault="00597D4A" w:rsidP="00E723C4">
            <w:pPr>
              <w:jc w:val="center"/>
            </w:pPr>
            <w:r w:rsidRPr="000C0CF4">
              <w:t>95%</w:t>
            </w:r>
          </w:p>
        </w:tc>
      </w:tr>
      <w:tr w:rsidR="00597D4A" w14:paraId="4EB4C502" w14:textId="77777777" w:rsidTr="005F320A">
        <w:tc>
          <w:tcPr>
            <w:tcW w:w="2428" w:type="dxa"/>
            <w:tcBorders>
              <w:top w:val="single" w:sz="4" w:space="0" w:color="auto"/>
              <w:left w:val="single" w:sz="4" w:space="0" w:color="auto"/>
              <w:bottom w:val="single" w:sz="4" w:space="0" w:color="auto"/>
              <w:right w:val="single" w:sz="4" w:space="0" w:color="auto"/>
            </w:tcBorders>
          </w:tcPr>
          <w:p w14:paraId="73202415" w14:textId="77777777" w:rsidR="00597D4A" w:rsidRDefault="00597D4A" w:rsidP="00E723C4">
            <w:pPr>
              <w:jc w:val="left"/>
            </w:pPr>
            <w:r>
              <w:rPr>
                <w:rFonts w:hint="eastAsia"/>
              </w:rPr>
              <w:t>ピーク時レスポンス順守率</w:t>
            </w:r>
          </w:p>
        </w:tc>
        <w:tc>
          <w:tcPr>
            <w:tcW w:w="3260" w:type="dxa"/>
            <w:tcBorders>
              <w:top w:val="single" w:sz="4" w:space="0" w:color="auto"/>
              <w:left w:val="single" w:sz="4" w:space="0" w:color="auto"/>
              <w:bottom w:val="single" w:sz="4" w:space="0" w:color="auto"/>
              <w:right w:val="single" w:sz="4" w:space="0" w:color="auto"/>
            </w:tcBorders>
          </w:tcPr>
          <w:p w14:paraId="33152EE5" w14:textId="77777777" w:rsidR="00597D4A" w:rsidRDefault="00597D4A" w:rsidP="00E723C4">
            <w:pPr>
              <w:jc w:val="center"/>
            </w:pPr>
            <w:r w:rsidRPr="000C0CF4">
              <w:t>90%</w:t>
            </w:r>
          </w:p>
        </w:tc>
      </w:tr>
      <w:tr w:rsidR="00597D4A" w14:paraId="379EB4EC" w14:textId="77777777" w:rsidTr="005F320A">
        <w:tc>
          <w:tcPr>
            <w:tcW w:w="2428" w:type="dxa"/>
            <w:tcBorders>
              <w:top w:val="single" w:sz="4" w:space="0" w:color="auto"/>
              <w:left w:val="single" w:sz="4" w:space="0" w:color="auto"/>
              <w:bottom w:val="single" w:sz="4" w:space="0" w:color="auto"/>
              <w:right w:val="single" w:sz="4" w:space="0" w:color="auto"/>
            </w:tcBorders>
          </w:tcPr>
          <w:p w14:paraId="07F6B1F3" w14:textId="77777777" w:rsidR="00597D4A" w:rsidRDefault="00597D4A" w:rsidP="00E723C4">
            <w:pPr>
              <w:jc w:val="left"/>
            </w:pPr>
            <w:r>
              <w:rPr>
                <w:rFonts w:hint="eastAsia"/>
              </w:rPr>
              <w:t>縮退時レスポンス順守率</w:t>
            </w:r>
          </w:p>
        </w:tc>
        <w:tc>
          <w:tcPr>
            <w:tcW w:w="3260" w:type="dxa"/>
            <w:tcBorders>
              <w:top w:val="single" w:sz="4" w:space="0" w:color="auto"/>
              <w:left w:val="single" w:sz="4" w:space="0" w:color="auto"/>
              <w:bottom w:val="single" w:sz="4" w:space="0" w:color="auto"/>
              <w:right w:val="single" w:sz="4" w:space="0" w:color="auto"/>
            </w:tcBorders>
          </w:tcPr>
          <w:p w14:paraId="1E15710D" w14:textId="77777777" w:rsidR="00597D4A" w:rsidRDefault="00BB5DB0" w:rsidP="00E723C4">
            <w:pPr>
              <w:jc w:val="center"/>
            </w:pPr>
            <w:r>
              <w:rPr>
                <w:rFonts w:hint="eastAsia"/>
              </w:rPr>
              <w:t>50％</w:t>
            </w:r>
          </w:p>
        </w:tc>
      </w:tr>
    </w:tbl>
    <w:p w14:paraId="5E8F9A39" w14:textId="77777777" w:rsidR="00597D4A" w:rsidRDefault="00597D4A" w:rsidP="00597D4A">
      <w:r>
        <w:tab/>
      </w:r>
      <w:r>
        <w:tab/>
      </w:r>
      <w:r>
        <w:rPr>
          <w:rFonts w:hint="eastAsia"/>
        </w:rPr>
        <w:t>※応答目標値（秒）とは、1処理あたりのオンラインレスポンス時間（秒）を表わす。</w:t>
      </w:r>
    </w:p>
    <w:p w14:paraId="461C6A67" w14:textId="77777777" w:rsidR="00597D4A" w:rsidRDefault="00597D4A" w:rsidP="00597D4A">
      <w:pPr>
        <w:ind w:left="839" w:firstLine="839"/>
      </w:pPr>
      <w:r>
        <w:rPr>
          <w:rFonts w:hint="eastAsia"/>
        </w:rPr>
        <w:t>※レスポンス順守率とは、管理対象の処理数のうち、応答目標値（秒）を達成できる処理数の割合を表わす。</w:t>
      </w:r>
    </w:p>
    <w:p w14:paraId="4B2AC842" w14:textId="77777777" w:rsidR="00597D4A" w:rsidRDefault="00597D4A" w:rsidP="00597D4A">
      <w:pPr>
        <w:ind w:left="839" w:firstLine="839"/>
      </w:pPr>
      <w:r>
        <w:rPr>
          <w:rFonts w:hint="eastAsia"/>
        </w:rPr>
        <w:t>※ピーク時とは、通常時と異なり、繁忙期や処理が集中する月末～月初などのある一定の期間を表わす。</w:t>
      </w:r>
    </w:p>
    <w:p w14:paraId="435179D2" w14:textId="77777777" w:rsidR="00597D4A" w:rsidRDefault="00597D4A" w:rsidP="00747F86">
      <w:pPr>
        <w:ind w:left="1843" w:hanging="165"/>
      </w:pPr>
      <w:r>
        <w:rPr>
          <w:rFonts w:hint="eastAsia"/>
        </w:rPr>
        <w:t>※</w:t>
      </w:r>
      <w:r w:rsidRPr="00567BD7">
        <w:rPr>
          <w:rFonts w:hint="eastAsia"/>
        </w:rPr>
        <w:t>縮退時とは、サービス縮退を指しており</w:t>
      </w:r>
      <w:r w:rsidR="005671F7" w:rsidRPr="00567BD7">
        <w:rPr>
          <w:rFonts w:hint="eastAsia"/>
        </w:rPr>
        <w:t>、</w:t>
      </w:r>
      <w:r w:rsidR="00BB0BA0" w:rsidRPr="00567BD7">
        <w:rPr>
          <w:rFonts w:hint="eastAsia"/>
        </w:rPr>
        <w:t>Web</w:t>
      </w:r>
      <w:r w:rsidR="00484D18" w:rsidRPr="00567BD7">
        <w:rPr>
          <w:rFonts w:hint="eastAsia"/>
        </w:rPr>
        <w:t>/</w:t>
      </w:r>
      <w:r w:rsidR="00BB0BA0" w:rsidRPr="00567BD7">
        <w:rPr>
          <w:rFonts w:hint="eastAsia"/>
        </w:rPr>
        <w:t>APサーバはAct/Act構成の</w:t>
      </w:r>
      <w:r w:rsidR="00BB0BA0" w:rsidRPr="00567BD7">
        <w:t>EC2</w:t>
      </w:r>
      <w:r w:rsidR="00BB0BA0" w:rsidRPr="00567BD7">
        <w:rPr>
          <w:rFonts w:hint="eastAsia"/>
        </w:rPr>
        <w:t>利用の為、サービス縮退時のレスポンス順守率は50%となる。</w:t>
      </w:r>
    </w:p>
    <w:p w14:paraId="27BB5212" w14:textId="77777777" w:rsidR="00597D4A" w:rsidRDefault="00597D4A" w:rsidP="00597D4A">
      <w:pPr>
        <w:ind w:left="839" w:firstLine="839"/>
      </w:pPr>
      <w:r>
        <w:rPr>
          <w:rFonts w:hint="eastAsia"/>
        </w:rPr>
        <w:t>※目標値および順守率は、サービスレベル目標（</w:t>
      </w:r>
      <w:r>
        <w:t>SLO）</w:t>
      </w:r>
      <w:r>
        <w:rPr>
          <w:rFonts w:hint="eastAsia"/>
        </w:rPr>
        <w:t>とする。</w:t>
      </w:r>
    </w:p>
    <w:p w14:paraId="58483BC7" w14:textId="77777777" w:rsidR="00F8084A" w:rsidRPr="00F8084A" w:rsidRDefault="00F8084A" w:rsidP="00F8084A"/>
    <w:p w14:paraId="662A26D2" w14:textId="77777777" w:rsidR="00F46C61" w:rsidRDefault="00F46C61" w:rsidP="00D70F5B">
      <w:pPr>
        <w:pStyle w:val="4"/>
        <w:numPr>
          <w:ilvl w:val="3"/>
          <w:numId w:val="11"/>
        </w:numPr>
      </w:pPr>
      <w:r w:rsidRPr="00F46C61">
        <w:rPr>
          <w:rFonts w:hint="eastAsia"/>
        </w:rPr>
        <w:t>バッチレスポンス</w:t>
      </w:r>
    </w:p>
    <w:p w14:paraId="7A2024D8" w14:textId="77777777" w:rsidR="00A75BC7" w:rsidRDefault="00A75BC7" w:rsidP="00A75BC7">
      <w:pPr>
        <w:ind w:left="1678"/>
      </w:pPr>
      <w:r>
        <w:rPr>
          <w:rFonts w:hint="eastAsia"/>
        </w:rPr>
        <w:t>本項では、夜間バッチ時間（2</w:t>
      </w:r>
      <w:r>
        <w:t>2:00</w:t>
      </w:r>
      <w:r>
        <w:rPr>
          <w:rFonts w:hint="eastAsia"/>
        </w:rPr>
        <w:t>～6</w:t>
      </w:r>
      <w:r>
        <w:t>:00</w:t>
      </w:r>
      <w:r>
        <w:rPr>
          <w:rFonts w:hint="eastAsia"/>
        </w:rPr>
        <w:t>）に実行されるバッチアプリケーションのレスポンス（入力⇒処理⇒出力まで）に関し、その処理完了への順守度合いに対する要求について定める。</w:t>
      </w:r>
    </w:p>
    <w:p w14:paraId="3E327B83" w14:textId="77777777" w:rsidR="00A75BC7" w:rsidRDefault="00A75BC7" w:rsidP="00A75BC7">
      <w:pPr>
        <w:ind w:left="1678"/>
      </w:pPr>
    </w:p>
    <w:p w14:paraId="31B932F9" w14:textId="77777777" w:rsidR="00A75BC7" w:rsidRDefault="00A75BC7" w:rsidP="00D70F5B">
      <w:pPr>
        <w:pStyle w:val="af4"/>
        <w:numPr>
          <w:ilvl w:val="0"/>
          <w:numId w:val="7"/>
        </w:numPr>
        <w:ind w:leftChars="0"/>
      </w:pPr>
      <w:r>
        <w:rPr>
          <w:rFonts w:hint="eastAsia"/>
        </w:rPr>
        <w:t>各バッチ処理（日次、週次、月次、年次など）は、通常時、ピーク時を問わず、オンライン開局時である6</w:t>
      </w:r>
      <w:r>
        <w:t>:00</w:t>
      </w:r>
      <w:r>
        <w:rPr>
          <w:rFonts w:hint="eastAsia"/>
        </w:rPr>
        <w:t>の1時間前までには完了させるものとする。ただし、他システムを起因とした処理遅延や</w:t>
      </w:r>
      <w:r w:rsidRPr="00A75BC7">
        <w:rPr>
          <w:rFonts w:hint="eastAsia"/>
        </w:rPr>
        <w:t>ファイル受信時刻等の要因により十分なバッチ処理時間を確保できない場合については</w:t>
      </w:r>
      <w:r>
        <w:rPr>
          <w:rFonts w:hint="eastAsia"/>
        </w:rPr>
        <w:t>、この限りではない。</w:t>
      </w:r>
    </w:p>
    <w:p w14:paraId="28E540E4" w14:textId="77777777" w:rsidR="00A75BC7" w:rsidRDefault="00A75BC7" w:rsidP="00D70F5B">
      <w:pPr>
        <w:pStyle w:val="af4"/>
        <w:numPr>
          <w:ilvl w:val="0"/>
          <w:numId w:val="7"/>
        </w:numPr>
        <w:ind w:leftChars="0"/>
      </w:pPr>
      <w:r>
        <w:rPr>
          <w:rFonts w:hint="eastAsia"/>
        </w:rPr>
        <w:t>サービス縮退を伴うバッチ処理は発生しえない為、考慮不要とする。</w:t>
      </w:r>
    </w:p>
    <w:p w14:paraId="7DF73AC6" w14:textId="77777777" w:rsidR="00A75BC7" w:rsidRDefault="00A75BC7" w:rsidP="00D70F5B">
      <w:pPr>
        <w:pStyle w:val="af4"/>
        <w:numPr>
          <w:ilvl w:val="0"/>
          <w:numId w:val="7"/>
        </w:numPr>
        <w:ind w:leftChars="0"/>
      </w:pPr>
      <w:r>
        <w:rPr>
          <w:rFonts w:hint="eastAsia"/>
        </w:rPr>
        <w:t>原則、処理失敗時の再実行や再実行に必要な余裕時間設置等の考慮は行わないが、処理の重要性に応じて回復への対処を実施する。</w:t>
      </w:r>
    </w:p>
    <w:p w14:paraId="1096B6DE" w14:textId="77777777" w:rsidR="003B7B0D" w:rsidRDefault="003B7B0D">
      <w:pPr>
        <w:widowControl/>
        <w:jc w:val="left"/>
      </w:pPr>
      <w:r>
        <w:br w:type="page"/>
      </w:r>
    </w:p>
    <w:p w14:paraId="00F21CB9" w14:textId="77777777" w:rsidR="00F46C61" w:rsidRDefault="00621627" w:rsidP="00D70F5B">
      <w:pPr>
        <w:pStyle w:val="4"/>
        <w:numPr>
          <w:ilvl w:val="3"/>
          <w:numId w:val="11"/>
        </w:numPr>
      </w:pPr>
      <w:r w:rsidRPr="00621627">
        <w:rPr>
          <w:rFonts w:hint="eastAsia"/>
        </w:rPr>
        <w:lastRenderedPageBreak/>
        <w:t>オンラインスループット</w:t>
      </w:r>
    </w:p>
    <w:p w14:paraId="63448FEA" w14:textId="77777777" w:rsidR="00F57B03" w:rsidRDefault="00F57B03" w:rsidP="00F57B03">
      <w:pPr>
        <w:ind w:left="1678"/>
      </w:pPr>
      <w:r>
        <w:rPr>
          <w:rFonts w:hint="eastAsia"/>
        </w:rPr>
        <w:t>本項では、オンラインサービス提供時間（6</w:t>
      </w:r>
      <w:r>
        <w:t>:00</w:t>
      </w:r>
      <w:r>
        <w:rPr>
          <w:rFonts w:hint="eastAsia"/>
        </w:rPr>
        <w:t>～2</w:t>
      </w:r>
      <w:r>
        <w:t>2:00</w:t>
      </w:r>
      <w:r>
        <w:rPr>
          <w:rFonts w:hint="eastAsia"/>
        </w:rPr>
        <w:t>）に実行される新システムの</w:t>
      </w:r>
      <w:r w:rsidRPr="00E066F1">
        <w:t>オンラインアプリケーション</w:t>
      </w:r>
      <w:r>
        <w:rPr>
          <w:rFonts w:hint="eastAsia"/>
        </w:rPr>
        <w:t>に関し、その処理可能量に対する要求について以下に定める。なお、定義した値は原則順守とするが、システムおよびアプリケーション特性、処理難度によっては順守できない可能性があるため、チューニングによる改善を前提のうえでそれらを許容する。</w:t>
      </w:r>
    </w:p>
    <w:p w14:paraId="5851F261" w14:textId="77777777" w:rsidR="00F57B03" w:rsidRDefault="00F57B03" w:rsidP="00F57B03"/>
    <w:p w14:paraId="5ACC4788" w14:textId="77777777" w:rsidR="003B15ED" w:rsidRDefault="003B15ED" w:rsidP="003B15ED">
      <w:r>
        <w:tab/>
      </w:r>
      <w:r>
        <w:tab/>
      </w:r>
      <w:r>
        <w:rPr>
          <w:rFonts w:hint="eastAsia"/>
        </w:rPr>
        <w:t>処理余裕率</w:t>
      </w:r>
    </w:p>
    <w:tbl>
      <w:tblPr>
        <w:tblW w:w="4554" w:type="dxa"/>
        <w:tblInd w:w="1678" w:type="dxa"/>
        <w:tblLook w:val="04A0" w:firstRow="1" w:lastRow="0" w:firstColumn="1" w:lastColumn="0" w:noHBand="0" w:noVBand="1"/>
      </w:tblPr>
      <w:tblGrid>
        <w:gridCol w:w="2286"/>
        <w:gridCol w:w="2268"/>
      </w:tblGrid>
      <w:tr w:rsidR="003B15ED" w14:paraId="3BCF2DFD" w14:textId="77777777" w:rsidTr="001067E9">
        <w:tc>
          <w:tcPr>
            <w:tcW w:w="2286" w:type="dxa"/>
            <w:tcBorders>
              <w:top w:val="single" w:sz="4" w:space="0" w:color="auto"/>
              <w:left w:val="single" w:sz="4" w:space="0" w:color="auto"/>
              <w:bottom w:val="single" w:sz="4" w:space="0" w:color="auto"/>
              <w:right w:val="single" w:sz="4" w:space="0" w:color="auto"/>
              <w:tl2br w:val="single" w:sz="4" w:space="0" w:color="auto"/>
            </w:tcBorders>
            <w:shd w:val="clear" w:color="auto" w:fill="BDD6EE" w:themeFill="accent5" w:themeFillTint="66"/>
          </w:tcPr>
          <w:p w14:paraId="69E11381" w14:textId="77777777" w:rsidR="003B15ED" w:rsidRDefault="003B15ED" w:rsidP="00110C63">
            <w:pPr>
              <w:jc w:val="center"/>
            </w:pPr>
          </w:p>
        </w:tc>
        <w:tc>
          <w:tcPr>
            <w:tcW w:w="2268"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AB639AA" w14:textId="77777777" w:rsidR="003B15ED" w:rsidRDefault="003B15ED" w:rsidP="00110C63">
            <w:pPr>
              <w:jc w:val="center"/>
            </w:pPr>
            <w:r>
              <w:rPr>
                <w:rFonts w:hint="eastAsia"/>
              </w:rPr>
              <w:t>新システム</w:t>
            </w:r>
          </w:p>
        </w:tc>
      </w:tr>
      <w:tr w:rsidR="003B15ED" w14:paraId="4C58178D" w14:textId="77777777" w:rsidTr="001067E9">
        <w:tc>
          <w:tcPr>
            <w:tcW w:w="2286" w:type="dxa"/>
            <w:tcBorders>
              <w:top w:val="single" w:sz="4" w:space="0" w:color="auto"/>
              <w:left w:val="single" w:sz="4" w:space="0" w:color="auto"/>
              <w:bottom w:val="single" w:sz="4" w:space="0" w:color="auto"/>
              <w:right w:val="single" w:sz="4" w:space="0" w:color="auto"/>
            </w:tcBorders>
          </w:tcPr>
          <w:p w14:paraId="162406DF" w14:textId="77777777" w:rsidR="003B15ED" w:rsidRDefault="003B15ED" w:rsidP="00110C63">
            <w:pPr>
              <w:jc w:val="left"/>
            </w:pPr>
            <w:r w:rsidRPr="004F32D7">
              <w:rPr>
                <w:rFonts w:hint="eastAsia"/>
              </w:rPr>
              <w:t>通常時</w:t>
            </w:r>
            <w:r>
              <w:rPr>
                <w:rFonts w:hint="eastAsia"/>
              </w:rPr>
              <w:t>処理余裕率</w:t>
            </w:r>
          </w:p>
        </w:tc>
        <w:tc>
          <w:tcPr>
            <w:tcW w:w="2268" w:type="dxa"/>
            <w:tcBorders>
              <w:top w:val="single" w:sz="4" w:space="0" w:color="auto"/>
              <w:left w:val="single" w:sz="4" w:space="0" w:color="auto"/>
              <w:bottom w:val="single" w:sz="4" w:space="0" w:color="auto"/>
              <w:right w:val="single" w:sz="4" w:space="0" w:color="auto"/>
            </w:tcBorders>
          </w:tcPr>
          <w:p w14:paraId="7F28692E" w14:textId="77777777" w:rsidR="003B15ED" w:rsidRDefault="00F85ADF" w:rsidP="00110C63">
            <w:pPr>
              <w:jc w:val="center"/>
            </w:pPr>
            <w:r>
              <w:t>150</w:t>
            </w:r>
            <w:r w:rsidR="005B3120">
              <w:rPr>
                <w:rFonts w:hint="eastAsia"/>
              </w:rPr>
              <w:t>%</w:t>
            </w:r>
          </w:p>
        </w:tc>
      </w:tr>
      <w:tr w:rsidR="003B15ED" w14:paraId="0609ABF8" w14:textId="77777777" w:rsidTr="001067E9">
        <w:tc>
          <w:tcPr>
            <w:tcW w:w="2286" w:type="dxa"/>
            <w:tcBorders>
              <w:top w:val="single" w:sz="4" w:space="0" w:color="auto"/>
              <w:left w:val="single" w:sz="4" w:space="0" w:color="auto"/>
              <w:bottom w:val="single" w:sz="4" w:space="0" w:color="auto"/>
              <w:right w:val="single" w:sz="4" w:space="0" w:color="auto"/>
            </w:tcBorders>
          </w:tcPr>
          <w:p w14:paraId="6A8C5037" w14:textId="77777777" w:rsidR="003B15ED" w:rsidRDefault="003B15ED" w:rsidP="00110C63">
            <w:pPr>
              <w:jc w:val="left"/>
            </w:pPr>
            <w:r w:rsidRPr="00B46217">
              <w:rPr>
                <w:rFonts w:hint="eastAsia"/>
              </w:rPr>
              <w:t>ピーク時</w:t>
            </w:r>
            <w:r>
              <w:rPr>
                <w:rFonts w:hint="eastAsia"/>
              </w:rPr>
              <w:t>処理余裕率</w:t>
            </w:r>
          </w:p>
        </w:tc>
        <w:tc>
          <w:tcPr>
            <w:tcW w:w="2268" w:type="dxa"/>
            <w:tcBorders>
              <w:top w:val="single" w:sz="4" w:space="0" w:color="auto"/>
              <w:left w:val="single" w:sz="4" w:space="0" w:color="auto"/>
              <w:bottom w:val="single" w:sz="4" w:space="0" w:color="auto"/>
              <w:right w:val="single" w:sz="4" w:space="0" w:color="auto"/>
            </w:tcBorders>
          </w:tcPr>
          <w:p w14:paraId="23EE3F93" w14:textId="77777777" w:rsidR="003B15ED" w:rsidRDefault="00F85ADF" w:rsidP="00110C63">
            <w:pPr>
              <w:jc w:val="center"/>
            </w:pPr>
            <w:r>
              <w:rPr>
                <w:rFonts w:hint="eastAsia"/>
              </w:rPr>
              <w:t>150</w:t>
            </w:r>
            <w:r w:rsidR="005B3120">
              <w:rPr>
                <w:rFonts w:hint="eastAsia"/>
              </w:rPr>
              <w:t>%</w:t>
            </w:r>
          </w:p>
        </w:tc>
      </w:tr>
      <w:tr w:rsidR="003B15ED" w14:paraId="1032FF1E" w14:textId="77777777" w:rsidTr="001067E9">
        <w:tc>
          <w:tcPr>
            <w:tcW w:w="2286" w:type="dxa"/>
            <w:tcBorders>
              <w:top w:val="single" w:sz="4" w:space="0" w:color="auto"/>
              <w:left w:val="single" w:sz="4" w:space="0" w:color="auto"/>
              <w:bottom w:val="single" w:sz="4" w:space="0" w:color="auto"/>
              <w:right w:val="single" w:sz="4" w:space="0" w:color="auto"/>
            </w:tcBorders>
          </w:tcPr>
          <w:p w14:paraId="3C16FA19" w14:textId="77777777" w:rsidR="003B15ED" w:rsidRDefault="003B15ED" w:rsidP="00110C63">
            <w:pPr>
              <w:jc w:val="left"/>
            </w:pPr>
            <w:r w:rsidRPr="00484E4C">
              <w:rPr>
                <w:rFonts w:hint="eastAsia"/>
              </w:rPr>
              <w:t>縮退時</w:t>
            </w:r>
            <w:r>
              <w:rPr>
                <w:rFonts w:hint="eastAsia"/>
              </w:rPr>
              <w:t>処理余裕率</w:t>
            </w:r>
          </w:p>
        </w:tc>
        <w:tc>
          <w:tcPr>
            <w:tcW w:w="2268" w:type="dxa"/>
            <w:tcBorders>
              <w:top w:val="single" w:sz="4" w:space="0" w:color="auto"/>
              <w:left w:val="single" w:sz="4" w:space="0" w:color="auto"/>
              <w:bottom w:val="single" w:sz="4" w:space="0" w:color="auto"/>
              <w:right w:val="single" w:sz="4" w:space="0" w:color="auto"/>
            </w:tcBorders>
          </w:tcPr>
          <w:p w14:paraId="588562FA" w14:textId="77777777" w:rsidR="003B15ED" w:rsidRDefault="005B3120" w:rsidP="00110C63">
            <w:pPr>
              <w:jc w:val="center"/>
            </w:pPr>
            <w:r>
              <w:rPr>
                <w:rFonts w:hint="eastAsia"/>
              </w:rPr>
              <w:t>7</w:t>
            </w:r>
            <w:r>
              <w:t>5%</w:t>
            </w:r>
          </w:p>
        </w:tc>
      </w:tr>
    </w:tbl>
    <w:p w14:paraId="0F71E3C4" w14:textId="77777777" w:rsidR="003B15ED" w:rsidRDefault="003B15ED" w:rsidP="003B15ED">
      <w:pPr>
        <w:ind w:left="839" w:firstLine="839"/>
      </w:pPr>
      <w:r>
        <w:rPr>
          <w:rFonts w:hint="eastAsia"/>
        </w:rPr>
        <w:t>※処理余裕率とは、アプリケーション全体</w:t>
      </w:r>
      <w:r w:rsidRPr="006D78C3">
        <w:rPr>
          <w:rFonts w:hint="eastAsia"/>
        </w:rPr>
        <w:t>で処理できるトランザクション量を示す</w:t>
      </w:r>
    </w:p>
    <w:p w14:paraId="1F3B7CB8" w14:textId="77777777" w:rsidR="003B15ED" w:rsidRDefault="003B15ED" w:rsidP="003B15ED">
      <w:pPr>
        <w:ind w:left="839" w:firstLine="839"/>
      </w:pPr>
      <w:r>
        <w:rPr>
          <w:rFonts w:hint="eastAsia"/>
        </w:rPr>
        <w:t>※ピーク時とは、通常時と異なり、繁忙期や処理が集中する月末～月初などのある一定の期間を表わす。</w:t>
      </w:r>
    </w:p>
    <w:p w14:paraId="482C6042" w14:textId="77777777" w:rsidR="00DA17C0" w:rsidRPr="002C0A08" w:rsidRDefault="001820D6" w:rsidP="00DA17C0">
      <w:pPr>
        <w:ind w:left="1843" w:hanging="165"/>
      </w:pPr>
      <w:r w:rsidRPr="002C0A08">
        <w:rPr>
          <w:rFonts w:hint="eastAsia"/>
        </w:rPr>
        <w:t>※</w:t>
      </w:r>
      <w:r w:rsidRPr="00567BD7">
        <w:rPr>
          <w:rFonts w:hint="eastAsia"/>
        </w:rPr>
        <w:t>縮退時とは、サービス縮退を指しており、</w:t>
      </w:r>
      <w:r w:rsidR="00953D9C" w:rsidRPr="00567BD7">
        <w:rPr>
          <w:rFonts w:hint="eastAsia"/>
        </w:rPr>
        <w:t>Web</w:t>
      </w:r>
      <w:r w:rsidR="00484D18" w:rsidRPr="00567BD7">
        <w:rPr>
          <w:rFonts w:hint="eastAsia"/>
        </w:rPr>
        <w:t>/</w:t>
      </w:r>
      <w:r w:rsidR="00953D9C" w:rsidRPr="00567BD7">
        <w:rPr>
          <w:rFonts w:hint="eastAsia"/>
        </w:rPr>
        <w:t>APサーバはAct/Act構成の</w:t>
      </w:r>
      <w:r w:rsidR="00953D9C" w:rsidRPr="00567BD7">
        <w:t>EC2</w:t>
      </w:r>
      <w:r w:rsidR="00953D9C" w:rsidRPr="00567BD7">
        <w:rPr>
          <w:rFonts w:hint="eastAsia"/>
        </w:rPr>
        <w:t>利用の為サービス縮退時は通常時処理余裕率の3/4倍となる</w:t>
      </w:r>
    </w:p>
    <w:p w14:paraId="69758D67" w14:textId="77777777" w:rsidR="003B15ED" w:rsidRDefault="003B15ED" w:rsidP="00DA17C0">
      <w:pPr>
        <w:ind w:left="1843" w:hanging="165"/>
      </w:pPr>
      <w:r>
        <w:rPr>
          <w:rFonts w:hint="eastAsia"/>
        </w:rPr>
        <w:t>※処理余裕率は、サービスレベル目標（</w:t>
      </w:r>
      <w:r>
        <w:t>SLO）</w:t>
      </w:r>
      <w:r>
        <w:rPr>
          <w:rFonts w:hint="eastAsia"/>
        </w:rPr>
        <w:t>とする。</w:t>
      </w:r>
    </w:p>
    <w:p w14:paraId="5DBEA8EB" w14:textId="77777777" w:rsidR="003B15ED" w:rsidRDefault="003B15ED" w:rsidP="003B15ED">
      <w:pPr>
        <w:ind w:left="839" w:firstLine="839"/>
      </w:pPr>
    </w:p>
    <w:p w14:paraId="76632CEA" w14:textId="77777777" w:rsidR="00EE7805" w:rsidRDefault="00EE7805" w:rsidP="00EE7805">
      <w:pPr>
        <w:ind w:left="1678"/>
      </w:pPr>
      <w:r>
        <w:rPr>
          <w:rFonts w:hint="eastAsia"/>
        </w:rPr>
        <w:t>新システムは、現行のCRM、YGSにおけるオンライントランザクション数の合算値の1.5倍を処理可能とする。新システムと現行のCRM、YGSのオンラインスループットについて、以下表となる。</w:t>
      </w:r>
    </w:p>
    <w:p w14:paraId="55BEFC46" w14:textId="77777777" w:rsidR="000D22B2" w:rsidRPr="000D22B2" w:rsidRDefault="000D22B2" w:rsidP="000D22B2">
      <w:pPr>
        <w:ind w:left="839" w:firstLine="839"/>
      </w:pPr>
      <w:r>
        <w:rPr>
          <w:rFonts w:hint="eastAsia"/>
        </w:rPr>
        <w:t>※新システムのTPSは、現行のCRM、YGSのTPSを足し、処理余裕率1.5倍して算出。</w:t>
      </w:r>
    </w:p>
    <w:p w14:paraId="1AE0FF98" w14:textId="77777777" w:rsidR="00EA5A14" w:rsidRDefault="00EA5A14" w:rsidP="00EE7805">
      <w:pPr>
        <w:ind w:left="1678"/>
      </w:pPr>
      <w:r>
        <w:rPr>
          <w:rFonts w:hint="eastAsia"/>
        </w:rPr>
        <w:t>通常時</w:t>
      </w:r>
    </w:p>
    <w:tbl>
      <w:tblPr>
        <w:tblW w:w="8943" w:type="dxa"/>
        <w:tblInd w:w="1678" w:type="dxa"/>
        <w:tblLook w:val="04A0" w:firstRow="1" w:lastRow="0" w:firstColumn="1" w:lastColumn="0" w:noHBand="0" w:noVBand="1"/>
      </w:tblPr>
      <w:tblGrid>
        <w:gridCol w:w="1476"/>
        <w:gridCol w:w="1250"/>
        <w:gridCol w:w="1125"/>
        <w:gridCol w:w="1281"/>
        <w:gridCol w:w="1151"/>
        <w:gridCol w:w="1255"/>
        <w:gridCol w:w="1405"/>
      </w:tblGrid>
      <w:tr w:rsidR="00EE7805" w14:paraId="4B59D298" w14:textId="77777777" w:rsidTr="001067E9">
        <w:tc>
          <w:tcPr>
            <w:tcW w:w="1508" w:type="dxa"/>
            <w:vMerge w:val="restart"/>
            <w:tcBorders>
              <w:top w:val="single" w:sz="4" w:space="0" w:color="auto"/>
              <w:left w:val="single" w:sz="4" w:space="0" w:color="auto"/>
              <w:right w:val="single" w:sz="4" w:space="0" w:color="auto"/>
              <w:tl2br w:val="single" w:sz="4" w:space="0" w:color="auto"/>
            </w:tcBorders>
            <w:shd w:val="clear" w:color="auto" w:fill="BDD6EE" w:themeFill="accent5" w:themeFillTint="66"/>
          </w:tcPr>
          <w:p w14:paraId="44BA2EDA" w14:textId="77777777" w:rsidR="00EE7805" w:rsidRDefault="00EE7805" w:rsidP="00EE7805">
            <w:pPr>
              <w:pStyle w:val="af4"/>
              <w:ind w:leftChars="0" w:left="0"/>
              <w:rPr>
                <w:sz w:val="18"/>
                <w:szCs w:val="18"/>
              </w:rPr>
            </w:pPr>
            <w:r>
              <w:rPr>
                <w:rFonts w:hint="eastAsia"/>
              </w:rPr>
              <w:t xml:space="preserve">　　　　</w:t>
            </w:r>
            <w:r w:rsidRPr="008A3D19">
              <w:rPr>
                <w:rFonts w:hint="eastAsia"/>
                <w:sz w:val="18"/>
                <w:szCs w:val="18"/>
              </w:rPr>
              <w:t>取引件数</w:t>
            </w:r>
          </w:p>
          <w:p w14:paraId="35A449B9" w14:textId="77777777" w:rsidR="00EE7805" w:rsidRPr="008A3D19" w:rsidRDefault="00EE7805" w:rsidP="00EE7805">
            <w:pPr>
              <w:pStyle w:val="af4"/>
              <w:ind w:leftChars="0" w:left="0"/>
              <w:rPr>
                <w:sz w:val="18"/>
                <w:szCs w:val="18"/>
              </w:rPr>
            </w:pPr>
            <w:r>
              <w:rPr>
                <w:rFonts w:hint="eastAsia"/>
                <w:sz w:val="18"/>
                <w:szCs w:val="18"/>
              </w:rPr>
              <w:t>銀行</w:t>
            </w:r>
          </w:p>
        </w:tc>
        <w:tc>
          <w:tcPr>
            <w:tcW w:w="3608" w:type="dxa"/>
            <w:gridSpan w:val="3"/>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AAD0097" w14:textId="77777777" w:rsidR="00EE7805" w:rsidRPr="008A3D19" w:rsidRDefault="00EE7805" w:rsidP="00EE7805">
            <w:pPr>
              <w:pStyle w:val="af4"/>
              <w:ind w:leftChars="0" w:left="0"/>
              <w:jc w:val="center"/>
            </w:pPr>
            <w:r>
              <w:rPr>
                <w:rFonts w:hint="eastAsia"/>
              </w:rPr>
              <w:t>通常時オンラインスループット</w:t>
            </w:r>
          </w:p>
        </w:tc>
        <w:tc>
          <w:tcPr>
            <w:tcW w:w="3827" w:type="dxa"/>
            <w:gridSpan w:val="3"/>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59FC9E82" w14:textId="77777777" w:rsidR="00EE7805" w:rsidRDefault="00EE7805" w:rsidP="00EE7805">
            <w:pPr>
              <w:pStyle w:val="af4"/>
              <w:ind w:leftChars="0" w:left="0"/>
              <w:jc w:val="center"/>
            </w:pPr>
            <w:r>
              <w:rPr>
                <w:rFonts w:hint="eastAsia"/>
              </w:rPr>
              <w:t>ピーク時オンラインスループット</w:t>
            </w:r>
          </w:p>
        </w:tc>
      </w:tr>
      <w:tr w:rsidR="00EE7805" w14:paraId="0476EED7" w14:textId="77777777" w:rsidTr="001067E9">
        <w:tc>
          <w:tcPr>
            <w:tcW w:w="1508" w:type="dxa"/>
            <w:vMerge/>
            <w:tcBorders>
              <w:left w:val="single" w:sz="4" w:space="0" w:color="auto"/>
              <w:bottom w:val="single" w:sz="4" w:space="0" w:color="auto"/>
              <w:right w:val="single" w:sz="4" w:space="0" w:color="auto"/>
              <w:tl2br w:val="single" w:sz="4" w:space="0" w:color="auto"/>
            </w:tcBorders>
            <w:shd w:val="clear" w:color="auto" w:fill="BDD6EE" w:themeFill="accent5" w:themeFillTint="66"/>
          </w:tcPr>
          <w:p w14:paraId="4FF0E43D" w14:textId="77777777" w:rsidR="00EE7805" w:rsidRDefault="00EE7805" w:rsidP="00EE7805">
            <w:pPr>
              <w:pStyle w:val="af4"/>
              <w:ind w:leftChars="0" w:left="0"/>
            </w:pPr>
          </w:p>
        </w:tc>
        <w:tc>
          <w:tcPr>
            <w:tcW w:w="1262"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6770DBE3" w14:textId="77777777" w:rsidR="00EE7805" w:rsidRDefault="00EE7805" w:rsidP="00EE7805">
            <w:pPr>
              <w:pStyle w:val="af4"/>
              <w:ind w:leftChars="0" w:left="0"/>
              <w:jc w:val="center"/>
            </w:pPr>
            <w:r>
              <w:rPr>
                <w:rFonts w:hint="eastAsia"/>
              </w:rPr>
              <w:t>現行CRM</w:t>
            </w:r>
          </w:p>
        </w:tc>
        <w:tc>
          <w:tcPr>
            <w:tcW w:w="1128"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6FB08A99" w14:textId="77777777" w:rsidR="00EE7805" w:rsidRDefault="00EE7805" w:rsidP="00EE7805">
            <w:pPr>
              <w:pStyle w:val="af4"/>
              <w:ind w:leftChars="0" w:left="0"/>
              <w:jc w:val="center"/>
            </w:pPr>
            <w:r>
              <w:rPr>
                <w:rFonts w:hint="eastAsia"/>
              </w:rPr>
              <w:t>現行YGS</w:t>
            </w:r>
          </w:p>
        </w:tc>
        <w:tc>
          <w:tcPr>
            <w:tcW w:w="1218"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62C20871" w14:textId="77777777" w:rsidR="00EE7805" w:rsidRDefault="00EE7805" w:rsidP="00EE7805">
            <w:pPr>
              <w:pStyle w:val="af4"/>
              <w:ind w:leftChars="0" w:left="0"/>
              <w:jc w:val="center"/>
            </w:pPr>
            <w:r>
              <w:rPr>
                <w:rFonts w:hint="eastAsia"/>
              </w:rPr>
              <w:t>新システム</w:t>
            </w:r>
          </w:p>
        </w:tc>
        <w:tc>
          <w:tcPr>
            <w:tcW w:w="1160"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48CAB071" w14:textId="77777777" w:rsidR="00EE7805" w:rsidRDefault="00EE7805" w:rsidP="00EE7805">
            <w:pPr>
              <w:pStyle w:val="af4"/>
              <w:ind w:leftChars="0" w:left="0"/>
              <w:jc w:val="center"/>
            </w:pPr>
            <w:r>
              <w:rPr>
                <w:rFonts w:hint="eastAsia"/>
              </w:rPr>
              <w:t>現行CRM</w:t>
            </w:r>
          </w:p>
        </w:tc>
        <w:tc>
          <w:tcPr>
            <w:tcW w:w="1262"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22DFAD47" w14:textId="77777777" w:rsidR="00EE7805" w:rsidRDefault="00EE7805" w:rsidP="00EE7805">
            <w:pPr>
              <w:pStyle w:val="af4"/>
              <w:ind w:leftChars="0" w:left="0"/>
              <w:jc w:val="center"/>
            </w:pPr>
            <w:r>
              <w:rPr>
                <w:rFonts w:hint="eastAsia"/>
              </w:rPr>
              <w:t>現行YGS</w:t>
            </w:r>
          </w:p>
        </w:tc>
        <w:tc>
          <w:tcPr>
            <w:tcW w:w="1405"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A07488B" w14:textId="77777777" w:rsidR="00EE7805" w:rsidRDefault="00EE7805" w:rsidP="00EE7805">
            <w:pPr>
              <w:pStyle w:val="af4"/>
              <w:ind w:leftChars="0" w:left="0"/>
              <w:jc w:val="center"/>
            </w:pPr>
            <w:r>
              <w:rPr>
                <w:rFonts w:hint="eastAsia"/>
              </w:rPr>
              <w:t>新システム</w:t>
            </w:r>
          </w:p>
        </w:tc>
      </w:tr>
      <w:tr w:rsidR="00EE7805" w14:paraId="244F0240" w14:textId="77777777" w:rsidTr="00673424">
        <w:tc>
          <w:tcPr>
            <w:tcW w:w="1508" w:type="dxa"/>
            <w:tcBorders>
              <w:top w:val="single" w:sz="4" w:space="0" w:color="auto"/>
              <w:left w:val="single" w:sz="4" w:space="0" w:color="auto"/>
              <w:bottom w:val="single" w:sz="4" w:space="0" w:color="auto"/>
              <w:right w:val="single" w:sz="4" w:space="0" w:color="auto"/>
            </w:tcBorders>
          </w:tcPr>
          <w:p w14:paraId="61B568C6" w14:textId="77777777" w:rsidR="00EE7805" w:rsidRDefault="00EE7805" w:rsidP="00EE7805">
            <w:pPr>
              <w:pStyle w:val="af4"/>
              <w:ind w:leftChars="0" w:left="0"/>
              <w:jc w:val="center"/>
            </w:pPr>
            <w:r>
              <w:rPr>
                <w:rFonts w:hint="eastAsia"/>
              </w:rPr>
              <w:t>横浜銀行</w:t>
            </w:r>
          </w:p>
        </w:tc>
        <w:tc>
          <w:tcPr>
            <w:tcW w:w="1262" w:type="dxa"/>
            <w:tcBorders>
              <w:top w:val="single" w:sz="4" w:space="0" w:color="auto"/>
              <w:left w:val="single" w:sz="4" w:space="0" w:color="auto"/>
              <w:bottom w:val="single" w:sz="4" w:space="0" w:color="auto"/>
              <w:right w:val="single" w:sz="4" w:space="0" w:color="auto"/>
            </w:tcBorders>
          </w:tcPr>
          <w:p w14:paraId="07815664" w14:textId="77777777" w:rsidR="00EE7805" w:rsidRDefault="00EE7805" w:rsidP="00EE7805">
            <w:pPr>
              <w:pStyle w:val="af4"/>
              <w:ind w:leftChars="0" w:left="0"/>
              <w:jc w:val="right"/>
            </w:pPr>
            <w:r w:rsidRPr="00303E15">
              <w:t>46</w:t>
            </w:r>
            <w:r>
              <w:rPr>
                <w:rFonts w:hint="eastAsia"/>
              </w:rPr>
              <w:t>TPS</w:t>
            </w:r>
          </w:p>
        </w:tc>
        <w:tc>
          <w:tcPr>
            <w:tcW w:w="1128" w:type="dxa"/>
            <w:tcBorders>
              <w:top w:val="single" w:sz="4" w:space="0" w:color="auto"/>
              <w:left w:val="single" w:sz="4" w:space="0" w:color="auto"/>
              <w:bottom w:val="single" w:sz="4" w:space="0" w:color="auto"/>
              <w:right w:val="single" w:sz="4" w:space="0" w:color="auto"/>
            </w:tcBorders>
          </w:tcPr>
          <w:p w14:paraId="07DBE15F" w14:textId="77777777" w:rsidR="00EE7805" w:rsidRDefault="00EE7805" w:rsidP="00EE7805">
            <w:pPr>
              <w:pStyle w:val="af4"/>
              <w:ind w:leftChars="0" w:left="0"/>
              <w:jc w:val="right"/>
            </w:pPr>
            <w:r>
              <w:rPr>
                <w:rFonts w:hint="eastAsia"/>
              </w:rPr>
              <w:t>5.75TPS</w:t>
            </w:r>
          </w:p>
        </w:tc>
        <w:tc>
          <w:tcPr>
            <w:tcW w:w="1218" w:type="dxa"/>
            <w:tcBorders>
              <w:top w:val="single" w:sz="4" w:space="0" w:color="auto"/>
              <w:left w:val="single" w:sz="4" w:space="0" w:color="auto"/>
              <w:bottom w:val="single" w:sz="4" w:space="0" w:color="auto"/>
              <w:right w:val="single" w:sz="4" w:space="0" w:color="auto"/>
            </w:tcBorders>
          </w:tcPr>
          <w:p w14:paraId="19619EFB" w14:textId="77777777" w:rsidR="00EE7805" w:rsidRDefault="00EE7805" w:rsidP="00EE7805">
            <w:pPr>
              <w:pStyle w:val="af4"/>
              <w:ind w:leftChars="0" w:left="0"/>
              <w:jc w:val="right"/>
            </w:pPr>
            <w:r>
              <w:rPr>
                <w:rFonts w:hint="eastAsia"/>
              </w:rPr>
              <w:t>77.625TPS</w:t>
            </w:r>
          </w:p>
        </w:tc>
        <w:tc>
          <w:tcPr>
            <w:tcW w:w="1160" w:type="dxa"/>
            <w:tcBorders>
              <w:top w:val="single" w:sz="4" w:space="0" w:color="auto"/>
              <w:left w:val="single" w:sz="4" w:space="0" w:color="auto"/>
              <w:bottom w:val="single" w:sz="4" w:space="0" w:color="auto"/>
              <w:right w:val="single" w:sz="4" w:space="0" w:color="auto"/>
            </w:tcBorders>
          </w:tcPr>
          <w:p w14:paraId="511CAFC4" w14:textId="77777777" w:rsidR="00EE7805" w:rsidRDefault="00EE7805" w:rsidP="00EE7805">
            <w:pPr>
              <w:pStyle w:val="af4"/>
              <w:ind w:leftChars="0" w:left="0"/>
              <w:jc w:val="right"/>
            </w:pPr>
            <w:r>
              <w:rPr>
                <w:rFonts w:hint="eastAsia"/>
              </w:rPr>
              <w:t>77TPS</w:t>
            </w:r>
          </w:p>
        </w:tc>
        <w:tc>
          <w:tcPr>
            <w:tcW w:w="1262" w:type="dxa"/>
            <w:tcBorders>
              <w:top w:val="single" w:sz="4" w:space="0" w:color="auto"/>
              <w:left w:val="single" w:sz="4" w:space="0" w:color="auto"/>
              <w:bottom w:val="single" w:sz="4" w:space="0" w:color="auto"/>
              <w:right w:val="single" w:sz="4" w:space="0" w:color="auto"/>
            </w:tcBorders>
          </w:tcPr>
          <w:p w14:paraId="548FCEF7" w14:textId="77777777" w:rsidR="00EE7805" w:rsidRDefault="00EE7805" w:rsidP="00EE7805">
            <w:pPr>
              <w:pStyle w:val="af4"/>
              <w:ind w:leftChars="0" w:left="0"/>
              <w:jc w:val="right"/>
            </w:pPr>
            <w:r>
              <w:rPr>
                <w:rFonts w:hint="eastAsia"/>
              </w:rPr>
              <w:t>9.</w:t>
            </w:r>
            <w:r>
              <w:t>59</w:t>
            </w:r>
            <w:r>
              <w:rPr>
                <w:rFonts w:hint="eastAsia"/>
              </w:rPr>
              <w:t>TPS</w:t>
            </w:r>
          </w:p>
        </w:tc>
        <w:tc>
          <w:tcPr>
            <w:tcW w:w="1405" w:type="dxa"/>
            <w:tcBorders>
              <w:top w:val="single" w:sz="4" w:space="0" w:color="auto"/>
              <w:left w:val="single" w:sz="4" w:space="0" w:color="auto"/>
              <w:bottom w:val="single" w:sz="4" w:space="0" w:color="auto"/>
              <w:right w:val="single" w:sz="4" w:space="0" w:color="auto"/>
            </w:tcBorders>
          </w:tcPr>
          <w:p w14:paraId="2C03AEA0" w14:textId="77777777" w:rsidR="00EE7805" w:rsidRDefault="00EE7805" w:rsidP="00EE7805">
            <w:pPr>
              <w:pStyle w:val="af4"/>
              <w:ind w:leftChars="0" w:left="0"/>
              <w:jc w:val="right"/>
            </w:pPr>
            <w:r>
              <w:rPr>
                <w:rFonts w:hint="eastAsia"/>
              </w:rPr>
              <w:t>129.885TPS</w:t>
            </w:r>
          </w:p>
        </w:tc>
      </w:tr>
      <w:tr w:rsidR="00EE7805" w14:paraId="06A6FBAB" w14:textId="77777777" w:rsidTr="00673424">
        <w:tc>
          <w:tcPr>
            <w:tcW w:w="1508" w:type="dxa"/>
            <w:tcBorders>
              <w:top w:val="single" w:sz="4" w:space="0" w:color="auto"/>
              <w:left w:val="single" w:sz="4" w:space="0" w:color="auto"/>
              <w:bottom w:val="single" w:sz="4" w:space="0" w:color="auto"/>
              <w:right w:val="single" w:sz="4" w:space="0" w:color="auto"/>
            </w:tcBorders>
          </w:tcPr>
          <w:p w14:paraId="061607BA" w14:textId="77777777" w:rsidR="00EE7805" w:rsidRDefault="00EE7805" w:rsidP="00EE7805">
            <w:pPr>
              <w:pStyle w:val="af4"/>
              <w:ind w:leftChars="0" w:left="0"/>
              <w:jc w:val="center"/>
            </w:pPr>
            <w:r>
              <w:rPr>
                <w:rFonts w:hint="eastAsia"/>
              </w:rPr>
              <w:t>東日本銀行</w:t>
            </w:r>
          </w:p>
        </w:tc>
        <w:tc>
          <w:tcPr>
            <w:tcW w:w="1262" w:type="dxa"/>
            <w:tcBorders>
              <w:top w:val="single" w:sz="4" w:space="0" w:color="auto"/>
              <w:left w:val="single" w:sz="4" w:space="0" w:color="auto"/>
              <w:bottom w:val="single" w:sz="4" w:space="0" w:color="auto"/>
              <w:right w:val="single" w:sz="4" w:space="0" w:color="auto"/>
            </w:tcBorders>
          </w:tcPr>
          <w:p w14:paraId="16332012" w14:textId="77777777" w:rsidR="00EE7805" w:rsidRDefault="00EE7805" w:rsidP="00EE7805">
            <w:pPr>
              <w:pStyle w:val="af4"/>
              <w:ind w:leftChars="0" w:left="0"/>
              <w:jc w:val="right"/>
            </w:pPr>
            <w:r>
              <w:rPr>
                <w:rFonts w:hint="eastAsia"/>
              </w:rPr>
              <w:t>18TPS</w:t>
            </w:r>
          </w:p>
        </w:tc>
        <w:tc>
          <w:tcPr>
            <w:tcW w:w="1128" w:type="dxa"/>
            <w:tcBorders>
              <w:top w:val="single" w:sz="4" w:space="0" w:color="auto"/>
              <w:left w:val="single" w:sz="4" w:space="0" w:color="auto"/>
              <w:bottom w:val="single" w:sz="4" w:space="0" w:color="auto"/>
              <w:right w:val="single" w:sz="4" w:space="0" w:color="auto"/>
            </w:tcBorders>
          </w:tcPr>
          <w:p w14:paraId="4262208A" w14:textId="77777777" w:rsidR="00EE7805" w:rsidRDefault="00EE7805" w:rsidP="00EE7805">
            <w:pPr>
              <w:pStyle w:val="af4"/>
              <w:ind w:leftChars="0" w:left="0"/>
              <w:jc w:val="right"/>
            </w:pPr>
            <w:r>
              <w:rPr>
                <w:rFonts w:hint="eastAsia"/>
              </w:rPr>
              <w:t>2.46TPS</w:t>
            </w:r>
          </w:p>
        </w:tc>
        <w:tc>
          <w:tcPr>
            <w:tcW w:w="1218" w:type="dxa"/>
            <w:tcBorders>
              <w:top w:val="single" w:sz="4" w:space="0" w:color="auto"/>
              <w:left w:val="single" w:sz="4" w:space="0" w:color="auto"/>
              <w:bottom w:val="single" w:sz="4" w:space="0" w:color="auto"/>
              <w:right w:val="single" w:sz="4" w:space="0" w:color="auto"/>
            </w:tcBorders>
          </w:tcPr>
          <w:p w14:paraId="49872B58" w14:textId="77777777" w:rsidR="00EE7805" w:rsidRDefault="00EE7805" w:rsidP="00EE7805">
            <w:pPr>
              <w:pStyle w:val="af4"/>
              <w:ind w:leftChars="0" w:left="0"/>
              <w:jc w:val="right"/>
            </w:pPr>
            <w:r>
              <w:rPr>
                <w:rFonts w:hint="eastAsia"/>
              </w:rPr>
              <w:t>30.69TPS</w:t>
            </w:r>
          </w:p>
        </w:tc>
        <w:tc>
          <w:tcPr>
            <w:tcW w:w="1160" w:type="dxa"/>
            <w:tcBorders>
              <w:top w:val="single" w:sz="4" w:space="0" w:color="auto"/>
              <w:left w:val="single" w:sz="4" w:space="0" w:color="auto"/>
              <w:bottom w:val="single" w:sz="4" w:space="0" w:color="auto"/>
              <w:right w:val="single" w:sz="4" w:space="0" w:color="auto"/>
            </w:tcBorders>
          </w:tcPr>
          <w:p w14:paraId="6196A74F" w14:textId="77777777" w:rsidR="00EE7805" w:rsidRDefault="00EE7805" w:rsidP="00EE7805">
            <w:pPr>
              <w:pStyle w:val="af4"/>
              <w:ind w:leftChars="0" w:left="0"/>
              <w:jc w:val="right"/>
            </w:pPr>
            <w:r>
              <w:rPr>
                <w:rFonts w:hint="eastAsia"/>
              </w:rPr>
              <w:t>3</w:t>
            </w:r>
            <w:r>
              <w:t>0TPS</w:t>
            </w:r>
          </w:p>
        </w:tc>
        <w:tc>
          <w:tcPr>
            <w:tcW w:w="1262" w:type="dxa"/>
            <w:tcBorders>
              <w:top w:val="single" w:sz="4" w:space="0" w:color="auto"/>
              <w:left w:val="single" w:sz="4" w:space="0" w:color="auto"/>
              <w:bottom w:val="single" w:sz="4" w:space="0" w:color="auto"/>
              <w:right w:val="single" w:sz="4" w:space="0" w:color="auto"/>
            </w:tcBorders>
          </w:tcPr>
          <w:p w14:paraId="6B9D6175" w14:textId="77777777" w:rsidR="00EE7805" w:rsidRDefault="00EE7805" w:rsidP="00EE7805">
            <w:pPr>
              <w:pStyle w:val="af4"/>
              <w:ind w:leftChars="0" w:left="0"/>
              <w:jc w:val="right"/>
            </w:pPr>
            <w:r>
              <w:rPr>
                <w:rFonts w:hint="eastAsia"/>
              </w:rPr>
              <w:t>4</w:t>
            </w:r>
            <w:r>
              <w:t>.10TPS</w:t>
            </w:r>
          </w:p>
        </w:tc>
        <w:tc>
          <w:tcPr>
            <w:tcW w:w="1405" w:type="dxa"/>
            <w:tcBorders>
              <w:top w:val="single" w:sz="4" w:space="0" w:color="auto"/>
              <w:left w:val="single" w:sz="4" w:space="0" w:color="auto"/>
              <w:bottom w:val="single" w:sz="4" w:space="0" w:color="auto"/>
              <w:right w:val="single" w:sz="4" w:space="0" w:color="auto"/>
            </w:tcBorders>
          </w:tcPr>
          <w:p w14:paraId="0FB0A497" w14:textId="77777777" w:rsidR="00EE7805" w:rsidRDefault="00EE7805" w:rsidP="00EE7805">
            <w:pPr>
              <w:pStyle w:val="af4"/>
              <w:ind w:leftChars="0" w:left="0"/>
              <w:jc w:val="right"/>
            </w:pPr>
            <w:r>
              <w:rPr>
                <w:rFonts w:hint="eastAsia"/>
              </w:rPr>
              <w:t>51.15TPS</w:t>
            </w:r>
          </w:p>
        </w:tc>
      </w:tr>
    </w:tbl>
    <w:p w14:paraId="4F11752F" w14:textId="77777777" w:rsidR="00EA5A14" w:rsidRDefault="00EA5A14" w:rsidP="00EE7805">
      <w:pPr>
        <w:ind w:left="839" w:firstLine="839"/>
        <w:rPr>
          <w:color w:val="FF0000"/>
        </w:rPr>
      </w:pPr>
    </w:p>
    <w:p w14:paraId="6BC97067" w14:textId="77777777" w:rsidR="00EA5A14" w:rsidRPr="00E71D2E" w:rsidRDefault="00EA5A14" w:rsidP="00EE7805">
      <w:pPr>
        <w:ind w:left="839" w:firstLine="839"/>
      </w:pPr>
      <w:r w:rsidRPr="00E71D2E">
        <w:rPr>
          <w:rFonts w:hint="eastAsia"/>
        </w:rPr>
        <w:t>ピーク時</w:t>
      </w:r>
    </w:p>
    <w:tbl>
      <w:tblPr>
        <w:tblW w:w="5287" w:type="dxa"/>
        <w:tblInd w:w="1678" w:type="dxa"/>
        <w:tblLook w:val="04A0" w:firstRow="1" w:lastRow="0" w:firstColumn="1" w:lastColumn="0" w:noHBand="0" w:noVBand="1"/>
      </w:tblPr>
      <w:tblGrid>
        <w:gridCol w:w="1476"/>
        <w:gridCol w:w="1151"/>
        <w:gridCol w:w="1255"/>
        <w:gridCol w:w="1405"/>
      </w:tblGrid>
      <w:tr w:rsidR="00E71D2E" w14:paraId="4684442D" w14:textId="77777777" w:rsidTr="00E71D2E">
        <w:tc>
          <w:tcPr>
            <w:tcW w:w="1476" w:type="dxa"/>
            <w:vMerge w:val="restart"/>
            <w:tcBorders>
              <w:top w:val="single" w:sz="4" w:space="0" w:color="auto"/>
              <w:left w:val="single" w:sz="4" w:space="0" w:color="auto"/>
              <w:right w:val="single" w:sz="4" w:space="0" w:color="auto"/>
              <w:tl2br w:val="single" w:sz="4" w:space="0" w:color="auto"/>
            </w:tcBorders>
            <w:shd w:val="clear" w:color="auto" w:fill="BDD6EE" w:themeFill="accent5" w:themeFillTint="66"/>
          </w:tcPr>
          <w:p w14:paraId="29EA0193" w14:textId="77777777" w:rsidR="00E71D2E" w:rsidRDefault="00E71D2E" w:rsidP="003845D8">
            <w:pPr>
              <w:pStyle w:val="af4"/>
              <w:ind w:leftChars="0" w:left="0"/>
              <w:rPr>
                <w:sz w:val="18"/>
                <w:szCs w:val="18"/>
              </w:rPr>
            </w:pPr>
            <w:r>
              <w:rPr>
                <w:rFonts w:hint="eastAsia"/>
              </w:rPr>
              <w:t xml:space="preserve">　　　　</w:t>
            </w:r>
            <w:r w:rsidRPr="008A3D19">
              <w:rPr>
                <w:rFonts w:hint="eastAsia"/>
                <w:sz w:val="18"/>
                <w:szCs w:val="18"/>
              </w:rPr>
              <w:t>取引件数</w:t>
            </w:r>
          </w:p>
          <w:p w14:paraId="114B3C72" w14:textId="77777777" w:rsidR="00E71D2E" w:rsidRPr="008A3D19" w:rsidRDefault="00E71D2E" w:rsidP="003845D8">
            <w:pPr>
              <w:pStyle w:val="af4"/>
              <w:ind w:leftChars="0" w:left="0"/>
              <w:rPr>
                <w:sz w:val="18"/>
                <w:szCs w:val="18"/>
              </w:rPr>
            </w:pPr>
            <w:r>
              <w:rPr>
                <w:rFonts w:hint="eastAsia"/>
                <w:sz w:val="18"/>
                <w:szCs w:val="18"/>
              </w:rPr>
              <w:t>銀行</w:t>
            </w:r>
          </w:p>
        </w:tc>
        <w:tc>
          <w:tcPr>
            <w:tcW w:w="3811" w:type="dxa"/>
            <w:gridSpan w:val="3"/>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E5AA54D" w14:textId="77777777" w:rsidR="00E71D2E" w:rsidRDefault="00E71D2E" w:rsidP="003845D8">
            <w:pPr>
              <w:pStyle w:val="af4"/>
              <w:ind w:leftChars="0" w:left="0"/>
              <w:jc w:val="center"/>
            </w:pPr>
            <w:r>
              <w:rPr>
                <w:rFonts w:hint="eastAsia"/>
              </w:rPr>
              <w:t>ピーク時オンラインスループット</w:t>
            </w:r>
          </w:p>
        </w:tc>
      </w:tr>
      <w:tr w:rsidR="00E71D2E" w14:paraId="00D93457" w14:textId="77777777" w:rsidTr="00E71D2E">
        <w:tc>
          <w:tcPr>
            <w:tcW w:w="1476" w:type="dxa"/>
            <w:vMerge/>
            <w:tcBorders>
              <w:left w:val="single" w:sz="4" w:space="0" w:color="auto"/>
              <w:bottom w:val="single" w:sz="4" w:space="0" w:color="auto"/>
              <w:right w:val="single" w:sz="4" w:space="0" w:color="auto"/>
              <w:tl2br w:val="single" w:sz="4" w:space="0" w:color="auto"/>
            </w:tcBorders>
            <w:shd w:val="clear" w:color="auto" w:fill="BDD6EE" w:themeFill="accent5" w:themeFillTint="66"/>
          </w:tcPr>
          <w:p w14:paraId="5B385DF1" w14:textId="77777777" w:rsidR="00E71D2E" w:rsidRDefault="00E71D2E" w:rsidP="003845D8">
            <w:pPr>
              <w:pStyle w:val="af4"/>
              <w:ind w:leftChars="0" w:left="0"/>
            </w:pPr>
          </w:p>
        </w:tc>
        <w:tc>
          <w:tcPr>
            <w:tcW w:w="1151"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1C78E076" w14:textId="77777777" w:rsidR="00E71D2E" w:rsidRDefault="00E71D2E" w:rsidP="003845D8">
            <w:pPr>
              <w:pStyle w:val="af4"/>
              <w:ind w:leftChars="0" w:left="0"/>
              <w:jc w:val="center"/>
            </w:pPr>
            <w:r>
              <w:rPr>
                <w:rFonts w:hint="eastAsia"/>
              </w:rPr>
              <w:t>現行CRM</w:t>
            </w:r>
          </w:p>
        </w:tc>
        <w:tc>
          <w:tcPr>
            <w:tcW w:w="1255"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6447D6A6" w14:textId="77777777" w:rsidR="00E71D2E" w:rsidRDefault="00E71D2E" w:rsidP="003845D8">
            <w:pPr>
              <w:pStyle w:val="af4"/>
              <w:ind w:leftChars="0" w:left="0"/>
              <w:jc w:val="center"/>
            </w:pPr>
            <w:r>
              <w:rPr>
                <w:rFonts w:hint="eastAsia"/>
              </w:rPr>
              <w:t>現行YGS</w:t>
            </w:r>
          </w:p>
        </w:tc>
        <w:tc>
          <w:tcPr>
            <w:tcW w:w="1405"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33027898" w14:textId="77777777" w:rsidR="00E71D2E" w:rsidRDefault="00E71D2E" w:rsidP="003845D8">
            <w:pPr>
              <w:pStyle w:val="af4"/>
              <w:ind w:leftChars="0" w:left="0"/>
              <w:jc w:val="center"/>
            </w:pPr>
            <w:r>
              <w:rPr>
                <w:rFonts w:hint="eastAsia"/>
              </w:rPr>
              <w:t>新システム</w:t>
            </w:r>
          </w:p>
        </w:tc>
      </w:tr>
      <w:tr w:rsidR="00E71D2E" w14:paraId="119CD30B" w14:textId="77777777" w:rsidTr="00E71D2E">
        <w:tc>
          <w:tcPr>
            <w:tcW w:w="1476" w:type="dxa"/>
            <w:tcBorders>
              <w:top w:val="single" w:sz="4" w:space="0" w:color="auto"/>
              <w:left w:val="single" w:sz="4" w:space="0" w:color="auto"/>
              <w:bottom w:val="single" w:sz="4" w:space="0" w:color="auto"/>
              <w:right w:val="single" w:sz="4" w:space="0" w:color="auto"/>
            </w:tcBorders>
          </w:tcPr>
          <w:p w14:paraId="27B9AE45" w14:textId="77777777" w:rsidR="00E71D2E" w:rsidRDefault="00E71D2E" w:rsidP="003845D8">
            <w:pPr>
              <w:pStyle w:val="af4"/>
              <w:ind w:leftChars="0" w:left="0"/>
              <w:jc w:val="center"/>
            </w:pPr>
            <w:r>
              <w:rPr>
                <w:rFonts w:hint="eastAsia"/>
              </w:rPr>
              <w:t>横浜銀行</w:t>
            </w:r>
          </w:p>
        </w:tc>
        <w:tc>
          <w:tcPr>
            <w:tcW w:w="1151" w:type="dxa"/>
            <w:tcBorders>
              <w:top w:val="single" w:sz="4" w:space="0" w:color="auto"/>
              <w:left w:val="single" w:sz="4" w:space="0" w:color="auto"/>
              <w:bottom w:val="single" w:sz="4" w:space="0" w:color="auto"/>
              <w:right w:val="single" w:sz="4" w:space="0" w:color="auto"/>
            </w:tcBorders>
          </w:tcPr>
          <w:p w14:paraId="195F5D8B" w14:textId="77777777" w:rsidR="00E71D2E" w:rsidRDefault="00E71D2E" w:rsidP="003845D8">
            <w:pPr>
              <w:pStyle w:val="af4"/>
              <w:ind w:leftChars="0" w:left="0"/>
              <w:jc w:val="right"/>
            </w:pPr>
            <w:r>
              <w:rPr>
                <w:rFonts w:hint="eastAsia"/>
              </w:rPr>
              <w:t>77TPS</w:t>
            </w:r>
          </w:p>
        </w:tc>
        <w:tc>
          <w:tcPr>
            <w:tcW w:w="1255" w:type="dxa"/>
            <w:tcBorders>
              <w:top w:val="single" w:sz="4" w:space="0" w:color="auto"/>
              <w:left w:val="single" w:sz="4" w:space="0" w:color="auto"/>
              <w:bottom w:val="single" w:sz="4" w:space="0" w:color="auto"/>
              <w:right w:val="single" w:sz="4" w:space="0" w:color="auto"/>
            </w:tcBorders>
          </w:tcPr>
          <w:p w14:paraId="7A945F9E" w14:textId="77777777" w:rsidR="00E71D2E" w:rsidRDefault="00E71D2E" w:rsidP="003845D8">
            <w:pPr>
              <w:pStyle w:val="af4"/>
              <w:ind w:leftChars="0" w:left="0"/>
              <w:jc w:val="right"/>
            </w:pPr>
            <w:r>
              <w:rPr>
                <w:rFonts w:hint="eastAsia"/>
              </w:rPr>
              <w:t>9.</w:t>
            </w:r>
            <w:r>
              <w:t>59</w:t>
            </w:r>
            <w:r>
              <w:rPr>
                <w:rFonts w:hint="eastAsia"/>
              </w:rPr>
              <w:t>TPS</w:t>
            </w:r>
          </w:p>
        </w:tc>
        <w:tc>
          <w:tcPr>
            <w:tcW w:w="1405" w:type="dxa"/>
            <w:tcBorders>
              <w:top w:val="single" w:sz="4" w:space="0" w:color="auto"/>
              <w:left w:val="single" w:sz="4" w:space="0" w:color="auto"/>
              <w:bottom w:val="single" w:sz="4" w:space="0" w:color="auto"/>
              <w:right w:val="single" w:sz="4" w:space="0" w:color="auto"/>
            </w:tcBorders>
          </w:tcPr>
          <w:p w14:paraId="292528D9" w14:textId="77777777" w:rsidR="00E71D2E" w:rsidRDefault="00E71D2E" w:rsidP="003845D8">
            <w:pPr>
              <w:pStyle w:val="af4"/>
              <w:ind w:leftChars="0" w:left="0"/>
              <w:jc w:val="right"/>
            </w:pPr>
            <w:r>
              <w:rPr>
                <w:rFonts w:hint="eastAsia"/>
              </w:rPr>
              <w:t>129.885TPS</w:t>
            </w:r>
          </w:p>
        </w:tc>
      </w:tr>
      <w:tr w:rsidR="00E71D2E" w14:paraId="414358C0" w14:textId="77777777" w:rsidTr="00E71D2E">
        <w:tc>
          <w:tcPr>
            <w:tcW w:w="1476" w:type="dxa"/>
            <w:tcBorders>
              <w:top w:val="single" w:sz="4" w:space="0" w:color="auto"/>
              <w:left w:val="single" w:sz="4" w:space="0" w:color="auto"/>
              <w:bottom w:val="single" w:sz="4" w:space="0" w:color="auto"/>
              <w:right w:val="single" w:sz="4" w:space="0" w:color="auto"/>
            </w:tcBorders>
          </w:tcPr>
          <w:p w14:paraId="4859080A" w14:textId="77777777" w:rsidR="00E71D2E" w:rsidRDefault="00E71D2E" w:rsidP="003845D8">
            <w:pPr>
              <w:pStyle w:val="af4"/>
              <w:ind w:leftChars="0" w:left="0"/>
              <w:jc w:val="center"/>
            </w:pPr>
            <w:r>
              <w:rPr>
                <w:rFonts w:hint="eastAsia"/>
              </w:rPr>
              <w:t>東日本銀行</w:t>
            </w:r>
          </w:p>
        </w:tc>
        <w:tc>
          <w:tcPr>
            <w:tcW w:w="1151" w:type="dxa"/>
            <w:tcBorders>
              <w:top w:val="single" w:sz="4" w:space="0" w:color="auto"/>
              <w:left w:val="single" w:sz="4" w:space="0" w:color="auto"/>
              <w:bottom w:val="single" w:sz="4" w:space="0" w:color="auto"/>
              <w:right w:val="single" w:sz="4" w:space="0" w:color="auto"/>
            </w:tcBorders>
          </w:tcPr>
          <w:p w14:paraId="1A964692" w14:textId="77777777" w:rsidR="00E71D2E" w:rsidRDefault="00E71D2E" w:rsidP="003845D8">
            <w:pPr>
              <w:pStyle w:val="af4"/>
              <w:ind w:leftChars="0" w:left="0"/>
              <w:jc w:val="right"/>
            </w:pPr>
            <w:r>
              <w:rPr>
                <w:rFonts w:hint="eastAsia"/>
              </w:rPr>
              <w:t>3</w:t>
            </w:r>
            <w:r>
              <w:t>0TPS</w:t>
            </w:r>
          </w:p>
        </w:tc>
        <w:tc>
          <w:tcPr>
            <w:tcW w:w="1255" w:type="dxa"/>
            <w:tcBorders>
              <w:top w:val="single" w:sz="4" w:space="0" w:color="auto"/>
              <w:left w:val="single" w:sz="4" w:space="0" w:color="auto"/>
              <w:bottom w:val="single" w:sz="4" w:space="0" w:color="auto"/>
              <w:right w:val="single" w:sz="4" w:space="0" w:color="auto"/>
            </w:tcBorders>
          </w:tcPr>
          <w:p w14:paraId="121E07D6" w14:textId="77777777" w:rsidR="00E71D2E" w:rsidRDefault="00E71D2E" w:rsidP="003845D8">
            <w:pPr>
              <w:pStyle w:val="af4"/>
              <w:ind w:leftChars="0" w:left="0"/>
              <w:jc w:val="right"/>
            </w:pPr>
            <w:r>
              <w:rPr>
                <w:rFonts w:hint="eastAsia"/>
              </w:rPr>
              <w:t>4</w:t>
            </w:r>
            <w:r>
              <w:t>.10TPS</w:t>
            </w:r>
          </w:p>
        </w:tc>
        <w:tc>
          <w:tcPr>
            <w:tcW w:w="1405" w:type="dxa"/>
            <w:tcBorders>
              <w:top w:val="single" w:sz="4" w:space="0" w:color="auto"/>
              <w:left w:val="single" w:sz="4" w:space="0" w:color="auto"/>
              <w:bottom w:val="single" w:sz="4" w:space="0" w:color="auto"/>
              <w:right w:val="single" w:sz="4" w:space="0" w:color="auto"/>
            </w:tcBorders>
          </w:tcPr>
          <w:p w14:paraId="251F6A72" w14:textId="77777777" w:rsidR="00E71D2E" w:rsidRDefault="00E71D2E" w:rsidP="003845D8">
            <w:pPr>
              <w:pStyle w:val="af4"/>
              <w:ind w:leftChars="0" w:left="0"/>
              <w:jc w:val="right"/>
            </w:pPr>
            <w:r>
              <w:rPr>
                <w:rFonts w:hint="eastAsia"/>
              </w:rPr>
              <w:t>51.15TPS</w:t>
            </w:r>
          </w:p>
        </w:tc>
      </w:tr>
    </w:tbl>
    <w:p w14:paraId="4FB0A693" w14:textId="77777777" w:rsidR="00EA5A14" w:rsidRDefault="00EA5A14" w:rsidP="00EE7805">
      <w:pPr>
        <w:ind w:left="839" w:firstLine="839"/>
        <w:rPr>
          <w:color w:val="FF0000"/>
        </w:rPr>
      </w:pPr>
    </w:p>
    <w:p w14:paraId="46F333A9" w14:textId="77777777" w:rsidR="001E4CD3" w:rsidRPr="00567BD7" w:rsidRDefault="001E4CD3" w:rsidP="001E4CD3">
      <w:pPr>
        <w:ind w:left="839" w:firstLine="839"/>
      </w:pPr>
      <w:r w:rsidRPr="00567BD7">
        <w:rPr>
          <w:rFonts w:hint="eastAsia"/>
        </w:rPr>
        <w:t>縮退時</w:t>
      </w:r>
    </w:p>
    <w:tbl>
      <w:tblPr>
        <w:tblW w:w="5132" w:type="dxa"/>
        <w:tblInd w:w="1678" w:type="dxa"/>
        <w:tblLook w:val="04A0" w:firstRow="1" w:lastRow="0" w:firstColumn="1" w:lastColumn="0" w:noHBand="0" w:noVBand="1"/>
      </w:tblPr>
      <w:tblGrid>
        <w:gridCol w:w="1476"/>
        <w:gridCol w:w="1250"/>
        <w:gridCol w:w="1125"/>
        <w:gridCol w:w="1281"/>
      </w:tblGrid>
      <w:tr w:rsidR="001E4CD3" w:rsidRPr="00567BD7" w14:paraId="42B17529" w14:textId="77777777" w:rsidTr="00DD0207">
        <w:tc>
          <w:tcPr>
            <w:tcW w:w="1476" w:type="dxa"/>
            <w:vMerge w:val="restart"/>
            <w:tcBorders>
              <w:top w:val="single" w:sz="4" w:space="0" w:color="auto"/>
              <w:left w:val="single" w:sz="4" w:space="0" w:color="auto"/>
              <w:right w:val="single" w:sz="4" w:space="0" w:color="auto"/>
              <w:tl2br w:val="single" w:sz="4" w:space="0" w:color="auto"/>
            </w:tcBorders>
            <w:shd w:val="clear" w:color="auto" w:fill="BDD6EE" w:themeFill="accent5" w:themeFillTint="66"/>
          </w:tcPr>
          <w:p w14:paraId="7B11C790" w14:textId="77777777" w:rsidR="001E4CD3" w:rsidRPr="00567BD7" w:rsidRDefault="001E4CD3" w:rsidP="00DD0207">
            <w:pPr>
              <w:pStyle w:val="af4"/>
              <w:ind w:leftChars="0" w:left="0"/>
              <w:rPr>
                <w:sz w:val="18"/>
                <w:szCs w:val="18"/>
              </w:rPr>
            </w:pPr>
            <w:r w:rsidRPr="00567BD7">
              <w:rPr>
                <w:rFonts w:hint="eastAsia"/>
              </w:rPr>
              <w:t xml:space="preserve">　　　　</w:t>
            </w:r>
            <w:r w:rsidRPr="00567BD7">
              <w:rPr>
                <w:rFonts w:hint="eastAsia"/>
                <w:sz w:val="18"/>
                <w:szCs w:val="18"/>
              </w:rPr>
              <w:t>取引件数</w:t>
            </w:r>
          </w:p>
          <w:p w14:paraId="7421D21A" w14:textId="77777777" w:rsidR="001E4CD3" w:rsidRPr="00567BD7" w:rsidRDefault="001E4CD3" w:rsidP="00DD0207">
            <w:pPr>
              <w:pStyle w:val="af4"/>
              <w:ind w:leftChars="0" w:left="0"/>
              <w:rPr>
                <w:sz w:val="18"/>
                <w:szCs w:val="18"/>
              </w:rPr>
            </w:pPr>
            <w:r w:rsidRPr="00567BD7">
              <w:rPr>
                <w:rFonts w:hint="eastAsia"/>
                <w:sz w:val="18"/>
                <w:szCs w:val="18"/>
              </w:rPr>
              <w:t>銀行</w:t>
            </w:r>
          </w:p>
        </w:tc>
        <w:tc>
          <w:tcPr>
            <w:tcW w:w="3656" w:type="dxa"/>
            <w:gridSpan w:val="3"/>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508613C6" w14:textId="77777777" w:rsidR="001E4CD3" w:rsidRPr="00567BD7" w:rsidRDefault="001E4CD3" w:rsidP="00DD0207">
            <w:pPr>
              <w:pStyle w:val="af4"/>
              <w:ind w:leftChars="0" w:left="0"/>
              <w:jc w:val="center"/>
            </w:pPr>
            <w:r w:rsidRPr="00567BD7">
              <w:rPr>
                <w:rFonts w:hint="eastAsia"/>
              </w:rPr>
              <w:t>縮退時オンラインスループット</w:t>
            </w:r>
          </w:p>
        </w:tc>
      </w:tr>
      <w:tr w:rsidR="001E4CD3" w:rsidRPr="00567BD7" w14:paraId="072198E9" w14:textId="77777777" w:rsidTr="00DD0207">
        <w:tc>
          <w:tcPr>
            <w:tcW w:w="1476" w:type="dxa"/>
            <w:vMerge/>
            <w:tcBorders>
              <w:left w:val="single" w:sz="4" w:space="0" w:color="auto"/>
              <w:bottom w:val="single" w:sz="4" w:space="0" w:color="auto"/>
              <w:right w:val="single" w:sz="4" w:space="0" w:color="auto"/>
              <w:tl2br w:val="single" w:sz="4" w:space="0" w:color="auto"/>
            </w:tcBorders>
            <w:shd w:val="clear" w:color="auto" w:fill="BDD6EE" w:themeFill="accent5" w:themeFillTint="66"/>
          </w:tcPr>
          <w:p w14:paraId="2CE884C1" w14:textId="77777777" w:rsidR="001E4CD3" w:rsidRPr="00567BD7" w:rsidRDefault="001E4CD3" w:rsidP="00DD0207">
            <w:pPr>
              <w:pStyle w:val="af4"/>
              <w:ind w:leftChars="0" w:left="0"/>
            </w:pPr>
          </w:p>
        </w:tc>
        <w:tc>
          <w:tcPr>
            <w:tcW w:w="1250"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6F39B84D" w14:textId="77777777" w:rsidR="001E4CD3" w:rsidRPr="00567BD7" w:rsidRDefault="001E4CD3" w:rsidP="00DD0207">
            <w:pPr>
              <w:pStyle w:val="af4"/>
              <w:ind w:leftChars="0" w:left="0"/>
              <w:jc w:val="center"/>
            </w:pPr>
            <w:r w:rsidRPr="00567BD7">
              <w:rPr>
                <w:rFonts w:hint="eastAsia"/>
              </w:rPr>
              <w:t>現行CRM</w:t>
            </w:r>
          </w:p>
        </w:tc>
        <w:tc>
          <w:tcPr>
            <w:tcW w:w="1125"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14605A29" w14:textId="77777777" w:rsidR="001E4CD3" w:rsidRPr="00567BD7" w:rsidRDefault="001E4CD3" w:rsidP="00DD0207">
            <w:pPr>
              <w:pStyle w:val="af4"/>
              <w:ind w:leftChars="0" w:left="0"/>
              <w:jc w:val="center"/>
            </w:pPr>
            <w:r w:rsidRPr="00567BD7">
              <w:rPr>
                <w:rFonts w:hint="eastAsia"/>
              </w:rPr>
              <w:t>現行YGS</w:t>
            </w:r>
          </w:p>
        </w:tc>
        <w:tc>
          <w:tcPr>
            <w:tcW w:w="1281"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4F6F97DB" w14:textId="77777777" w:rsidR="001E4CD3" w:rsidRPr="00567BD7" w:rsidRDefault="001E4CD3" w:rsidP="00DD0207">
            <w:pPr>
              <w:pStyle w:val="af4"/>
              <w:ind w:leftChars="0" w:left="0"/>
              <w:jc w:val="center"/>
            </w:pPr>
            <w:r w:rsidRPr="00567BD7">
              <w:rPr>
                <w:rFonts w:hint="eastAsia"/>
              </w:rPr>
              <w:t>新システム</w:t>
            </w:r>
          </w:p>
        </w:tc>
      </w:tr>
      <w:tr w:rsidR="001E4CD3" w:rsidRPr="00567BD7" w14:paraId="3016D754" w14:textId="77777777" w:rsidTr="00DD0207">
        <w:tc>
          <w:tcPr>
            <w:tcW w:w="1476" w:type="dxa"/>
            <w:tcBorders>
              <w:top w:val="single" w:sz="4" w:space="0" w:color="auto"/>
              <w:left w:val="single" w:sz="4" w:space="0" w:color="auto"/>
              <w:bottom w:val="single" w:sz="4" w:space="0" w:color="auto"/>
              <w:right w:val="single" w:sz="4" w:space="0" w:color="auto"/>
            </w:tcBorders>
          </w:tcPr>
          <w:p w14:paraId="2EF3C8C9" w14:textId="77777777" w:rsidR="001E4CD3" w:rsidRPr="00567BD7" w:rsidRDefault="001E4CD3" w:rsidP="00DD0207">
            <w:pPr>
              <w:pStyle w:val="af4"/>
              <w:ind w:leftChars="0" w:left="0"/>
              <w:jc w:val="center"/>
            </w:pPr>
            <w:r w:rsidRPr="00567BD7">
              <w:rPr>
                <w:rFonts w:hint="eastAsia"/>
              </w:rPr>
              <w:t>横浜銀行</w:t>
            </w:r>
          </w:p>
        </w:tc>
        <w:tc>
          <w:tcPr>
            <w:tcW w:w="1250" w:type="dxa"/>
            <w:tcBorders>
              <w:top w:val="single" w:sz="4" w:space="0" w:color="auto"/>
              <w:left w:val="single" w:sz="4" w:space="0" w:color="auto"/>
              <w:bottom w:val="single" w:sz="4" w:space="0" w:color="auto"/>
              <w:right w:val="single" w:sz="4" w:space="0" w:color="auto"/>
            </w:tcBorders>
          </w:tcPr>
          <w:p w14:paraId="596A8BF4" w14:textId="77777777" w:rsidR="001E4CD3" w:rsidRPr="00567BD7" w:rsidRDefault="001E4CD3" w:rsidP="00DD0207">
            <w:pPr>
              <w:pStyle w:val="af4"/>
              <w:ind w:leftChars="0" w:left="0"/>
              <w:jc w:val="right"/>
            </w:pPr>
            <w:r w:rsidRPr="00567BD7">
              <w:rPr>
                <w:rFonts w:hint="eastAsia"/>
              </w:rPr>
              <w:t>ー</w:t>
            </w:r>
          </w:p>
        </w:tc>
        <w:tc>
          <w:tcPr>
            <w:tcW w:w="1125" w:type="dxa"/>
            <w:tcBorders>
              <w:top w:val="single" w:sz="4" w:space="0" w:color="auto"/>
              <w:left w:val="single" w:sz="4" w:space="0" w:color="auto"/>
              <w:bottom w:val="single" w:sz="4" w:space="0" w:color="auto"/>
              <w:right w:val="single" w:sz="4" w:space="0" w:color="auto"/>
            </w:tcBorders>
          </w:tcPr>
          <w:p w14:paraId="6787EDAC" w14:textId="77777777" w:rsidR="001E4CD3" w:rsidRPr="00567BD7" w:rsidRDefault="001E4CD3" w:rsidP="00DD0207">
            <w:pPr>
              <w:pStyle w:val="af4"/>
              <w:ind w:leftChars="0" w:left="0"/>
              <w:jc w:val="right"/>
            </w:pPr>
            <w:r w:rsidRPr="00567BD7">
              <w:rPr>
                <w:rFonts w:hint="eastAsia"/>
              </w:rPr>
              <w:t>ー</w:t>
            </w:r>
          </w:p>
        </w:tc>
        <w:tc>
          <w:tcPr>
            <w:tcW w:w="1281" w:type="dxa"/>
            <w:tcBorders>
              <w:top w:val="single" w:sz="4" w:space="0" w:color="auto"/>
              <w:left w:val="single" w:sz="4" w:space="0" w:color="auto"/>
              <w:bottom w:val="single" w:sz="4" w:space="0" w:color="auto"/>
              <w:right w:val="single" w:sz="4" w:space="0" w:color="auto"/>
            </w:tcBorders>
          </w:tcPr>
          <w:p w14:paraId="64B5DE1C" w14:textId="77777777" w:rsidR="001E4CD3" w:rsidRPr="00567BD7" w:rsidRDefault="001E4CD3" w:rsidP="00DD0207">
            <w:pPr>
              <w:pStyle w:val="af4"/>
              <w:ind w:leftChars="0" w:left="0"/>
              <w:jc w:val="right"/>
            </w:pPr>
            <w:r w:rsidRPr="00567BD7">
              <w:t>58.219</w:t>
            </w:r>
            <w:r w:rsidRPr="00567BD7">
              <w:rPr>
                <w:rFonts w:hint="eastAsia"/>
              </w:rPr>
              <w:t>TPS</w:t>
            </w:r>
          </w:p>
        </w:tc>
      </w:tr>
      <w:tr w:rsidR="001E4CD3" w:rsidRPr="00567BD7" w14:paraId="13578715" w14:textId="77777777" w:rsidTr="00DD0207">
        <w:tc>
          <w:tcPr>
            <w:tcW w:w="1476" w:type="dxa"/>
            <w:tcBorders>
              <w:top w:val="single" w:sz="4" w:space="0" w:color="auto"/>
              <w:left w:val="single" w:sz="4" w:space="0" w:color="auto"/>
              <w:bottom w:val="single" w:sz="4" w:space="0" w:color="auto"/>
              <w:right w:val="single" w:sz="4" w:space="0" w:color="auto"/>
            </w:tcBorders>
          </w:tcPr>
          <w:p w14:paraId="774F6E5B" w14:textId="77777777" w:rsidR="001E4CD3" w:rsidRPr="00567BD7" w:rsidRDefault="001E4CD3" w:rsidP="00DD0207">
            <w:pPr>
              <w:pStyle w:val="af4"/>
              <w:ind w:leftChars="0" w:left="0"/>
              <w:jc w:val="center"/>
            </w:pPr>
            <w:r w:rsidRPr="00567BD7">
              <w:rPr>
                <w:rFonts w:hint="eastAsia"/>
              </w:rPr>
              <w:t>東日本銀行</w:t>
            </w:r>
          </w:p>
        </w:tc>
        <w:tc>
          <w:tcPr>
            <w:tcW w:w="1250" w:type="dxa"/>
            <w:tcBorders>
              <w:top w:val="single" w:sz="4" w:space="0" w:color="auto"/>
              <w:left w:val="single" w:sz="4" w:space="0" w:color="auto"/>
              <w:bottom w:val="single" w:sz="4" w:space="0" w:color="auto"/>
              <w:right w:val="single" w:sz="4" w:space="0" w:color="auto"/>
            </w:tcBorders>
          </w:tcPr>
          <w:p w14:paraId="3D4985C8" w14:textId="77777777" w:rsidR="001E4CD3" w:rsidRPr="00567BD7" w:rsidRDefault="001E4CD3" w:rsidP="00DD0207">
            <w:pPr>
              <w:pStyle w:val="af4"/>
              <w:ind w:leftChars="0" w:left="0"/>
              <w:jc w:val="right"/>
            </w:pPr>
            <w:r w:rsidRPr="00567BD7">
              <w:rPr>
                <w:rFonts w:hint="eastAsia"/>
              </w:rPr>
              <w:t>ー</w:t>
            </w:r>
          </w:p>
        </w:tc>
        <w:tc>
          <w:tcPr>
            <w:tcW w:w="1125" w:type="dxa"/>
            <w:tcBorders>
              <w:top w:val="single" w:sz="4" w:space="0" w:color="auto"/>
              <w:left w:val="single" w:sz="4" w:space="0" w:color="auto"/>
              <w:bottom w:val="single" w:sz="4" w:space="0" w:color="auto"/>
              <w:right w:val="single" w:sz="4" w:space="0" w:color="auto"/>
            </w:tcBorders>
          </w:tcPr>
          <w:p w14:paraId="489E12B6" w14:textId="77777777" w:rsidR="001E4CD3" w:rsidRPr="00567BD7" w:rsidRDefault="001E4CD3" w:rsidP="00DD0207">
            <w:pPr>
              <w:pStyle w:val="af4"/>
              <w:ind w:leftChars="0" w:left="0"/>
              <w:jc w:val="right"/>
            </w:pPr>
            <w:r w:rsidRPr="00567BD7">
              <w:rPr>
                <w:rFonts w:hint="eastAsia"/>
              </w:rPr>
              <w:t>ー</w:t>
            </w:r>
          </w:p>
        </w:tc>
        <w:tc>
          <w:tcPr>
            <w:tcW w:w="1281" w:type="dxa"/>
            <w:tcBorders>
              <w:top w:val="single" w:sz="4" w:space="0" w:color="auto"/>
              <w:left w:val="single" w:sz="4" w:space="0" w:color="auto"/>
              <w:bottom w:val="single" w:sz="4" w:space="0" w:color="auto"/>
              <w:right w:val="single" w:sz="4" w:space="0" w:color="auto"/>
            </w:tcBorders>
          </w:tcPr>
          <w:p w14:paraId="7340ADC6" w14:textId="77777777" w:rsidR="001E4CD3" w:rsidRPr="00567BD7" w:rsidRDefault="001E4CD3" w:rsidP="00DD0207">
            <w:pPr>
              <w:pStyle w:val="af4"/>
              <w:ind w:leftChars="0" w:left="0"/>
              <w:jc w:val="right"/>
            </w:pPr>
            <w:r w:rsidRPr="00567BD7">
              <w:t>23.018</w:t>
            </w:r>
            <w:r w:rsidRPr="00567BD7">
              <w:rPr>
                <w:rFonts w:hint="eastAsia"/>
              </w:rPr>
              <w:t>TPS</w:t>
            </w:r>
          </w:p>
        </w:tc>
      </w:tr>
    </w:tbl>
    <w:p w14:paraId="1FE5F7BD" w14:textId="77777777" w:rsidR="00EA5A14" w:rsidRDefault="00EA5A14" w:rsidP="00EE7805">
      <w:pPr>
        <w:ind w:left="839" w:firstLine="839"/>
        <w:rPr>
          <w:color w:val="FF0000"/>
        </w:rPr>
      </w:pPr>
    </w:p>
    <w:p w14:paraId="545DCF99" w14:textId="77777777" w:rsidR="00EE7805" w:rsidRDefault="00EE7805" w:rsidP="00EE7805">
      <w:pPr>
        <w:ind w:left="1678"/>
      </w:pPr>
      <w:r>
        <w:rPr>
          <w:rFonts w:hint="eastAsia"/>
        </w:rPr>
        <w:lastRenderedPageBreak/>
        <w:t>オンラインスループットについては、一律年率5%増とする。10年利用を前提とした場合の試算は以下の通り。</w:t>
      </w:r>
    </w:p>
    <w:p w14:paraId="2DF1F46E" w14:textId="77777777" w:rsidR="00EE7805" w:rsidRDefault="00EE7805" w:rsidP="00EE7805">
      <w:pPr>
        <w:ind w:left="1678"/>
      </w:pPr>
      <w:r>
        <w:rPr>
          <w:rFonts w:hint="eastAsia"/>
        </w:rPr>
        <w:t>通常時</w:t>
      </w:r>
    </w:p>
    <w:tbl>
      <w:tblPr>
        <w:tblW w:w="8160" w:type="dxa"/>
        <w:tblInd w:w="1696" w:type="dxa"/>
        <w:tblLook w:val="04A0" w:firstRow="1" w:lastRow="0" w:firstColumn="1" w:lastColumn="0" w:noHBand="0" w:noVBand="1"/>
      </w:tblPr>
      <w:tblGrid>
        <w:gridCol w:w="1220"/>
        <w:gridCol w:w="1281"/>
        <w:gridCol w:w="1407"/>
        <w:gridCol w:w="1417"/>
        <w:gridCol w:w="1418"/>
        <w:gridCol w:w="1417"/>
      </w:tblGrid>
      <w:tr w:rsidR="00EE7805" w14:paraId="0FDFE75A" w14:textId="77777777" w:rsidTr="001067E9">
        <w:trPr>
          <w:trHeight w:val="180"/>
        </w:trPr>
        <w:tc>
          <w:tcPr>
            <w:tcW w:w="1220" w:type="dxa"/>
            <w:vMerge w:val="restart"/>
            <w:tcBorders>
              <w:top w:val="single" w:sz="4" w:space="0" w:color="auto"/>
              <w:left w:val="single" w:sz="4" w:space="0" w:color="auto"/>
              <w:right w:val="single" w:sz="4" w:space="0" w:color="auto"/>
              <w:tl2br w:val="single" w:sz="4" w:space="0" w:color="auto"/>
            </w:tcBorders>
            <w:shd w:val="clear" w:color="auto" w:fill="BDD6EE" w:themeFill="accent5" w:themeFillTint="66"/>
          </w:tcPr>
          <w:p w14:paraId="363ADD41" w14:textId="77777777" w:rsidR="00EE7805" w:rsidRDefault="00EE7805" w:rsidP="00EE7805">
            <w:pPr>
              <w:pStyle w:val="af4"/>
              <w:ind w:leftChars="0" w:left="0"/>
              <w:rPr>
                <w:sz w:val="18"/>
                <w:szCs w:val="18"/>
              </w:rPr>
            </w:pPr>
            <w:r>
              <w:rPr>
                <w:rFonts w:hint="eastAsia"/>
              </w:rPr>
              <w:t xml:space="preserve">　　　　</w:t>
            </w:r>
            <w:r w:rsidRPr="008A3D19">
              <w:rPr>
                <w:rFonts w:hint="eastAsia"/>
                <w:sz w:val="18"/>
                <w:szCs w:val="18"/>
              </w:rPr>
              <w:t>取引件数</w:t>
            </w:r>
          </w:p>
          <w:p w14:paraId="0B46D06C" w14:textId="77777777" w:rsidR="00EE7805" w:rsidRPr="008A3D19" w:rsidRDefault="00EE7805" w:rsidP="00EE7805">
            <w:pPr>
              <w:pStyle w:val="af4"/>
              <w:ind w:leftChars="0" w:left="0"/>
              <w:rPr>
                <w:sz w:val="18"/>
                <w:szCs w:val="18"/>
              </w:rPr>
            </w:pPr>
            <w:r>
              <w:rPr>
                <w:rFonts w:hint="eastAsia"/>
                <w:sz w:val="18"/>
                <w:szCs w:val="18"/>
              </w:rPr>
              <w:t>銀行</w:t>
            </w:r>
          </w:p>
        </w:tc>
        <w:tc>
          <w:tcPr>
            <w:tcW w:w="6940" w:type="dxa"/>
            <w:gridSpan w:val="5"/>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36B66F7D" w14:textId="77777777" w:rsidR="00EE7805" w:rsidRDefault="00EE7805" w:rsidP="00EE7805">
            <w:pPr>
              <w:pStyle w:val="af4"/>
              <w:ind w:leftChars="0" w:left="0"/>
              <w:jc w:val="center"/>
            </w:pPr>
            <w:r>
              <w:rPr>
                <w:rFonts w:hint="eastAsia"/>
              </w:rPr>
              <w:t>通常時オンラインスループット</w:t>
            </w:r>
          </w:p>
        </w:tc>
      </w:tr>
      <w:tr w:rsidR="00EE7805" w14:paraId="1B3DDF95" w14:textId="77777777" w:rsidTr="001067E9">
        <w:trPr>
          <w:trHeight w:val="368"/>
        </w:trPr>
        <w:tc>
          <w:tcPr>
            <w:tcW w:w="1220" w:type="dxa"/>
            <w:vMerge/>
            <w:tcBorders>
              <w:left w:val="single" w:sz="4" w:space="0" w:color="auto"/>
              <w:bottom w:val="single" w:sz="4" w:space="0" w:color="auto"/>
              <w:right w:val="single" w:sz="4" w:space="0" w:color="auto"/>
              <w:tl2br w:val="single" w:sz="4" w:space="0" w:color="auto"/>
            </w:tcBorders>
            <w:shd w:val="clear" w:color="auto" w:fill="BDD6EE" w:themeFill="accent5" w:themeFillTint="66"/>
          </w:tcPr>
          <w:p w14:paraId="1BBB327A" w14:textId="77777777" w:rsidR="00EE7805" w:rsidRDefault="00EE7805" w:rsidP="00EE7805">
            <w:pPr>
              <w:pStyle w:val="af4"/>
              <w:ind w:leftChars="0" w:left="0"/>
            </w:pPr>
          </w:p>
        </w:tc>
        <w:tc>
          <w:tcPr>
            <w:tcW w:w="1281"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78C306F" w14:textId="77777777" w:rsidR="00EE7805" w:rsidRDefault="00EE7805" w:rsidP="00EE7805">
            <w:pPr>
              <w:pStyle w:val="af4"/>
              <w:ind w:leftChars="0" w:left="0"/>
              <w:jc w:val="center"/>
            </w:pPr>
            <w:r>
              <w:rPr>
                <w:rFonts w:hint="eastAsia"/>
              </w:rPr>
              <w:t>1年後</w:t>
            </w:r>
          </w:p>
        </w:tc>
        <w:tc>
          <w:tcPr>
            <w:tcW w:w="1407"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582B026A" w14:textId="77777777" w:rsidR="00EE7805" w:rsidRDefault="00EE7805" w:rsidP="00EE7805">
            <w:pPr>
              <w:pStyle w:val="af4"/>
              <w:ind w:leftChars="0" w:left="0"/>
              <w:jc w:val="center"/>
            </w:pPr>
            <w:r>
              <w:rPr>
                <w:rFonts w:hint="eastAsia"/>
              </w:rPr>
              <w:t>３年後</w:t>
            </w:r>
          </w:p>
        </w:tc>
        <w:tc>
          <w:tcPr>
            <w:tcW w:w="1417"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5089286" w14:textId="77777777" w:rsidR="00EE7805" w:rsidRDefault="00EE7805" w:rsidP="00EE7805">
            <w:pPr>
              <w:pStyle w:val="af4"/>
              <w:ind w:leftChars="0" w:left="0"/>
              <w:jc w:val="center"/>
            </w:pPr>
            <w:r>
              <w:rPr>
                <w:rFonts w:hint="eastAsia"/>
              </w:rPr>
              <w:t>５年後</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34E9D561" w14:textId="77777777" w:rsidR="00EE7805" w:rsidRDefault="00EE7805" w:rsidP="00EE7805">
            <w:pPr>
              <w:pStyle w:val="af4"/>
              <w:ind w:leftChars="0" w:left="0"/>
              <w:jc w:val="center"/>
            </w:pPr>
            <w:r>
              <w:rPr>
                <w:rFonts w:hint="eastAsia"/>
              </w:rPr>
              <w:t>７年後</w:t>
            </w:r>
          </w:p>
        </w:tc>
        <w:tc>
          <w:tcPr>
            <w:tcW w:w="1417"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9ABB4A5" w14:textId="77777777" w:rsidR="00EE7805" w:rsidRDefault="00EE7805" w:rsidP="00EE7805">
            <w:pPr>
              <w:pStyle w:val="af4"/>
              <w:ind w:leftChars="0" w:left="0"/>
              <w:jc w:val="center"/>
            </w:pPr>
            <w:r>
              <w:rPr>
                <w:rFonts w:hint="eastAsia"/>
              </w:rPr>
              <w:t>１０年後</w:t>
            </w:r>
          </w:p>
        </w:tc>
      </w:tr>
      <w:tr w:rsidR="00EE7805" w14:paraId="6CB50ACC" w14:textId="77777777" w:rsidTr="001067E9">
        <w:trPr>
          <w:trHeight w:val="180"/>
        </w:trPr>
        <w:tc>
          <w:tcPr>
            <w:tcW w:w="1220" w:type="dxa"/>
            <w:tcBorders>
              <w:top w:val="single" w:sz="4" w:space="0" w:color="auto"/>
              <w:left w:val="single" w:sz="4" w:space="0" w:color="auto"/>
              <w:bottom w:val="single" w:sz="4" w:space="0" w:color="auto"/>
              <w:right w:val="single" w:sz="4" w:space="0" w:color="auto"/>
            </w:tcBorders>
          </w:tcPr>
          <w:p w14:paraId="2FB70F1A" w14:textId="77777777" w:rsidR="00EE7805" w:rsidRDefault="00EE7805" w:rsidP="00EE7805">
            <w:pPr>
              <w:pStyle w:val="af4"/>
              <w:ind w:leftChars="0" w:left="0"/>
              <w:jc w:val="center"/>
            </w:pPr>
            <w:r>
              <w:rPr>
                <w:rFonts w:hint="eastAsia"/>
              </w:rPr>
              <w:t>横浜銀行</w:t>
            </w:r>
          </w:p>
        </w:tc>
        <w:tc>
          <w:tcPr>
            <w:tcW w:w="1281" w:type="dxa"/>
            <w:tcBorders>
              <w:top w:val="single" w:sz="4" w:space="0" w:color="auto"/>
              <w:left w:val="single" w:sz="4" w:space="0" w:color="auto"/>
              <w:bottom w:val="single" w:sz="4" w:space="0" w:color="auto"/>
              <w:right w:val="single" w:sz="4" w:space="0" w:color="auto"/>
            </w:tcBorders>
          </w:tcPr>
          <w:p w14:paraId="1CCB2639" w14:textId="77777777" w:rsidR="00EE7805" w:rsidRDefault="00EE7805" w:rsidP="00EE7805">
            <w:pPr>
              <w:pStyle w:val="af4"/>
              <w:ind w:leftChars="0" w:left="0"/>
              <w:jc w:val="right"/>
            </w:pPr>
            <w:r>
              <w:rPr>
                <w:rFonts w:hint="eastAsia"/>
              </w:rPr>
              <w:t>8</w:t>
            </w:r>
            <w:r>
              <w:t>1.506TPS</w:t>
            </w:r>
          </w:p>
        </w:tc>
        <w:tc>
          <w:tcPr>
            <w:tcW w:w="1407" w:type="dxa"/>
            <w:tcBorders>
              <w:top w:val="single" w:sz="4" w:space="0" w:color="auto"/>
              <w:left w:val="single" w:sz="4" w:space="0" w:color="auto"/>
              <w:bottom w:val="single" w:sz="4" w:space="0" w:color="auto"/>
              <w:right w:val="single" w:sz="4" w:space="0" w:color="auto"/>
            </w:tcBorders>
          </w:tcPr>
          <w:p w14:paraId="38862103" w14:textId="77777777" w:rsidR="00EE7805" w:rsidRDefault="007D3AAC" w:rsidP="00EE7805">
            <w:pPr>
              <w:pStyle w:val="af4"/>
              <w:ind w:leftChars="0" w:left="0"/>
              <w:jc w:val="right"/>
            </w:pPr>
            <w:r w:rsidRPr="007D3AAC">
              <w:t>89.860</w:t>
            </w:r>
            <w:r w:rsidR="00EE7805">
              <w:t>TPS</w:t>
            </w:r>
          </w:p>
        </w:tc>
        <w:tc>
          <w:tcPr>
            <w:tcW w:w="1417" w:type="dxa"/>
            <w:tcBorders>
              <w:top w:val="single" w:sz="4" w:space="0" w:color="auto"/>
              <w:left w:val="single" w:sz="4" w:space="0" w:color="auto"/>
              <w:bottom w:val="single" w:sz="4" w:space="0" w:color="auto"/>
              <w:right w:val="single" w:sz="4" w:space="0" w:color="auto"/>
            </w:tcBorders>
          </w:tcPr>
          <w:p w14:paraId="0CAD54CC" w14:textId="77777777" w:rsidR="00EE7805" w:rsidRDefault="00741794" w:rsidP="00EE7805">
            <w:pPr>
              <w:pStyle w:val="af4"/>
              <w:ind w:leftChars="0" w:left="0"/>
              <w:jc w:val="right"/>
            </w:pPr>
            <w:r w:rsidRPr="00741794">
              <w:t>99.071</w:t>
            </w:r>
            <w:r>
              <w:rPr>
                <w:rFonts w:hint="eastAsia"/>
              </w:rPr>
              <w:t>4</w:t>
            </w:r>
            <w:r w:rsidR="00EE7805">
              <w:t>TPS</w:t>
            </w:r>
          </w:p>
        </w:tc>
        <w:tc>
          <w:tcPr>
            <w:tcW w:w="1418" w:type="dxa"/>
            <w:tcBorders>
              <w:top w:val="single" w:sz="4" w:space="0" w:color="auto"/>
              <w:left w:val="single" w:sz="4" w:space="0" w:color="auto"/>
              <w:bottom w:val="single" w:sz="4" w:space="0" w:color="auto"/>
              <w:right w:val="single" w:sz="4" w:space="0" w:color="auto"/>
            </w:tcBorders>
          </w:tcPr>
          <w:p w14:paraId="709ACE61" w14:textId="77777777" w:rsidR="00EE7805" w:rsidRDefault="00741794" w:rsidP="00EE7805">
            <w:pPr>
              <w:pStyle w:val="af4"/>
              <w:ind w:leftChars="0" w:left="0"/>
              <w:jc w:val="right"/>
            </w:pPr>
            <w:r w:rsidRPr="00741794">
              <w:t>109.226</w:t>
            </w:r>
            <w:r w:rsidR="00EE7805">
              <w:t>TPS</w:t>
            </w:r>
          </w:p>
        </w:tc>
        <w:tc>
          <w:tcPr>
            <w:tcW w:w="1417" w:type="dxa"/>
            <w:tcBorders>
              <w:top w:val="single" w:sz="4" w:space="0" w:color="auto"/>
              <w:left w:val="single" w:sz="4" w:space="0" w:color="auto"/>
              <w:bottom w:val="single" w:sz="4" w:space="0" w:color="auto"/>
              <w:right w:val="single" w:sz="4" w:space="0" w:color="auto"/>
            </w:tcBorders>
          </w:tcPr>
          <w:p w14:paraId="7DEC48E2" w14:textId="77777777" w:rsidR="00EE7805" w:rsidRDefault="00137EFD" w:rsidP="00EE7805">
            <w:pPr>
              <w:pStyle w:val="af4"/>
              <w:ind w:leftChars="0" w:left="0"/>
              <w:jc w:val="right"/>
            </w:pPr>
            <w:r w:rsidRPr="00137EFD">
              <w:t>126.44</w:t>
            </w:r>
            <w:r>
              <w:t>3</w:t>
            </w:r>
            <w:r w:rsidR="00EE7805">
              <w:t>TPS</w:t>
            </w:r>
          </w:p>
        </w:tc>
      </w:tr>
      <w:tr w:rsidR="00EE7805" w14:paraId="0513D95A" w14:textId="77777777" w:rsidTr="001067E9">
        <w:trPr>
          <w:trHeight w:val="180"/>
        </w:trPr>
        <w:tc>
          <w:tcPr>
            <w:tcW w:w="1220" w:type="dxa"/>
            <w:tcBorders>
              <w:top w:val="single" w:sz="4" w:space="0" w:color="auto"/>
              <w:left w:val="single" w:sz="4" w:space="0" w:color="auto"/>
              <w:bottom w:val="single" w:sz="4" w:space="0" w:color="auto"/>
              <w:right w:val="single" w:sz="4" w:space="0" w:color="auto"/>
            </w:tcBorders>
          </w:tcPr>
          <w:p w14:paraId="786C2852" w14:textId="77777777" w:rsidR="00EE7805" w:rsidRDefault="00EE7805" w:rsidP="00EE7805">
            <w:pPr>
              <w:pStyle w:val="af4"/>
              <w:ind w:leftChars="0" w:left="0"/>
              <w:jc w:val="center"/>
            </w:pPr>
            <w:r>
              <w:rPr>
                <w:rFonts w:hint="eastAsia"/>
              </w:rPr>
              <w:t>東日本銀行</w:t>
            </w:r>
          </w:p>
        </w:tc>
        <w:tc>
          <w:tcPr>
            <w:tcW w:w="1281" w:type="dxa"/>
            <w:tcBorders>
              <w:top w:val="single" w:sz="4" w:space="0" w:color="auto"/>
              <w:left w:val="single" w:sz="4" w:space="0" w:color="auto"/>
              <w:bottom w:val="single" w:sz="4" w:space="0" w:color="auto"/>
              <w:right w:val="single" w:sz="4" w:space="0" w:color="auto"/>
            </w:tcBorders>
          </w:tcPr>
          <w:p w14:paraId="6853C780" w14:textId="77777777" w:rsidR="00EE7805" w:rsidRDefault="00EE7805" w:rsidP="00EE7805">
            <w:pPr>
              <w:pStyle w:val="af4"/>
              <w:ind w:leftChars="0" w:left="0"/>
              <w:jc w:val="right"/>
            </w:pPr>
            <w:r>
              <w:t>32.225TPS</w:t>
            </w:r>
          </w:p>
        </w:tc>
        <w:tc>
          <w:tcPr>
            <w:tcW w:w="1407" w:type="dxa"/>
            <w:tcBorders>
              <w:top w:val="single" w:sz="4" w:space="0" w:color="auto"/>
              <w:left w:val="single" w:sz="4" w:space="0" w:color="auto"/>
              <w:bottom w:val="single" w:sz="4" w:space="0" w:color="auto"/>
              <w:right w:val="single" w:sz="4" w:space="0" w:color="auto"/>
            </w:tcBorders>
          </w:tcPr>
          <w:p w14:paraId="71196120" w14:textId="77777777" w:rsidR="00EE7805" w:rsidRDefault="00137EFD" w:rsidP="00EE7805">
            <w:pPr>
              <w:pStyle w:val="af4"/>
              <w:ind w:leftChars="0" w:left="0"/>
              <w:jc w:val="right"/>
            </w:pPr>
            <w:r w:rsidRPr="00137EFD">
              <w:t>35.52</w:t>
            </w:r>
            <w:r>
              <w:t>8</w:t>
            </w:r>
            <w:r w:rsidR="00EE7805">
              <w:t>TPS</w:t>
            </w:r>
          </w:p>
        </w:tc>
        <w:tc>
          <w:tcPr>
            <w:tcW w:w="1417" w:type="dxa"/>
            <w:tcBorders>
              <w:top w:val="single" w:sz="4" w:space="0" w:color="auto"/>
              <w:left w:val="single" w:sz="4" w:space="0" w:color="auto"/>
              <w:bottom w:val="single" w:sz="4" w:space="0" w:color="auto"/>
              <w:right w:val="single" w:sz="4" w:space="0" w:color="auto"/>
            </w:tcBorders>
          </w:tcPr>
          <w:p w14:paraId="75AFEA7A" w14:textId="77777777" w:rsidR="00EE7805" w:rsidRDefault="004D69F7" w:rsidP="00EE7805">
            <w:pPr>
              <w:pStyle w:val="af4"/>
              <w:ind w:leftChars="0" w:left="0"/>
              <w:jc w:val="right"/>
            </w:pPr>
            <w:r w:rsidRPr="004D69F7">
              <w:t>39.169</w:t>
            </w:r>
            <w:r w:rsidR="00EE7805">
              <w:t>TPS</w:t>
            </w:r>
          </w:p>
        </w:tc>
        <w:tc>
          <w:tcPr>
            <w:tcW w:w="1418" w:type="dxa"/>
            <w:tcBorders>
              <w:top w:val="single" w:sz="4" w:space="0" w:color="auto"/>
              <w:left w:val="single" w:sz="4" w:space="0" w:color="auto"/>
              <w:bottom w:val="single" w:sz="4" w:space="0" w:color="auto"/>
              <w:right w:val="single" w:sz="4" w:space="0" w:color="auto"/>
            </w:tcBorders>
          </w:tcPr>
          <w:p w14:paraId="78C35336" w14:textId="77777777" w:rsidR="00EE7805" w:rsidRDefault="004D69F7" w:rsidP="00EE7805">
            <w:pPr>
              <w:pStyle w:val="af4"/>
              <w:ind w:leftChars="0" w:left="0"/>
              <w:jc w:val="right"/>
            </w:pPr>
            <w:r w:rsidRPr="004D69F7">
              <w:t>43.18</w:t>
            </w:r>
            <w:r>
              <w:t>4</w:t>
            </w:r>
            <w:r w:rsidR="00EE7805">
              <w:t>TPS</w:t>
            </w:r>
          </w:p>
        </w:tc>
        <w:tc>
          <w:tcPr>
            <w:tcW w:w="1417" w:type="dxa"/>
            <w:tcBorders>
              <w:top w:val="single" w:sz="4" w:space="0" w:color="auto"/>
              <w:left w:val="single" w:sz="4" w:space="0" w:color="auto"/>
              <w:bottom w:val="single" w:sz="4" w:space="0" w:color="auto"/>
              <w:right w:val="single" w:sz="4" w:space="0" w:color="auto"/>
            </w:tcBorders>
          </w:tcPr>
          <w:p w14:paraId="785C396C" w14:textId="77777777" w:rsidR="00EE7805" w:rsidRDefault="004D69F7" w:rsidP="00EE7805">
            <w:pPr>
              <w:pStyle w:val="af4"/>
              <w:ind w:leftChars="0" w:left="0"/>
              <w:jc w:val="right"/>
            </w:pPr>
            <w:r w:rsidRPr="004D69F7">
              <w:t>49.99</w:t>
            </w:r>
            <w:r>
              <w:t>1</w:t>
            </w:r>
            <w:r w:rsidR="00EE7805">
              <w:t>TPS</w:t>
            </w:r>
          </w:p>
        </w:tc>
      </w:tr>
    </w:tbl>
    <w:p w14:paraId="65860193" w14:textId="77777777" w:rsidR="003777D2" w:rsidRDefault="00EE7805" w:rsidP="00EE7805">
      <w:r>
        <w:tab/>
      </w:r>
      <w:r>
        <w:tab/>
      </w:r>
    </w:p>
    <w:p w14:paraId="60F740DD" w14:textId="77777777" w:rsidR="00EE7805" w:rsidRDefault="00EE7805" w:rsidP="003777D2">
      <w:pPr>
        <w:ind w:leftChars="800" w:left="1600"/>
      </w:pPr>
      <w:r>
        <w:rPr>
          <w:rFonts w:hint="eastAsia"/>
        </w:rPr>
        <w:t>ピーク時</w:t>
      </w:r>
    </w:p>
    <w:tbl>
      <w:tblPr>
        <w:tblW w:w="8666" w:type="dxa"/>
        <w:tblInd w:w="1664" w:type="dxa"/>
        <w:tblLook w:val="04A0" w:firstRow="1" w:lastRow="0" w:firstColumn="1" w:lastColumn="0" w:noHBand="0" w:noVBand="1"/>
      </w:tblPr>
      <w:tblGrid>
        <w:gridCol w:w="1274"/>
        <w:gridCol w:w="1492"/>
        <w:gridCol w:w="1466"/>
        <w:gridCol w:w="1477"/>
        <w:gridCol w:w="1478"/>
        <w:gridCol w:w="1479"/>
      </w:tblGrid>
      <w:tr w:rsidR="00EE7805" w14:paraId="62F6833A" w14:textId="77777777" w:rsidTr="001067E9">
        <w:trPr>
          <w:trHeight w:val="180"/>
        </w:trPr>
        <w:tc>
          <w:tcPr>
            <w:tcW w:w="1274" w:type="dxa"/>
            <w:vMerge w:val="restart"/>
            <w:tcBorders>
              <w:top w:val="single" w:sz="4" w:space="0" w:color="auto"/>
              <w:left w:val="single" w:sz="4" w:space="0" w:color="auto"/>
              <w:right w:val="single" w:sz="4" w:space="0" w:color="auto"/>
              <w:tl2br w:val="single" w:sz="4" w:space="0" w:color="auto"/>
            </w:tcBorders>
            <w:shd w:val="clear" w:color="auto" w:fill="BDD6EE" w:themeFill="accent5" w:themeFillTint="66"/>
          </w:tcPr>
          <w:p w14:paraId="08803DAC" w14:textId="77777777" w:rsidR="00EE7805" w:rsidRDefault="00EE7805" w:rsidP="00EE7805">
            <w:pPr>
              <w:pStyle w:val="af4"/>
              <w:ind w:leftChars="0" w:left="0"/>
              <w:rPr>
                <w:sz w:val="18"/>
                <w:szCs w:val="18"/>
              </w:rPr>
            </w:pPr>
            <w:r>
              <w:rPr>
                <w:rFonts w:hint="eastAsia"/>
              </w:rPr>
              <w:t xml:space="preserve">　　　　</w:t>
            </w:r>
            <w:r w:rsidRPr="008A3D19">
              <w:rPr>
                <w:rFonts w:hint="eastAsia"/>
                <w:sz w:val="18"/>
                <w:szCs w:val="18"/>
              </w:rPr>
              <w:t>取引件数</w:t>
            </w:r>
          </w:p>
          <w:p w14:paraId="3ACAABBA" w14:textId="77777777" w:rsidR="00EE7805" w:rsidRPr="008A3D19" w:rsidRDefault="00EE7805" w:rsidP="00EE7805">
            <w:pPr>
              <w:pStyle w:val="af4"/>
              <w:ind w:leftChars="0" w:left="0"/>
              <w:rPr>
                <w:sz w:val="18"/>
                <w:szCs w:val="18"/>
              </w:rPr>
            </w:pPr>
            <w:r>
              <w:rPr>
                <w:rFonts w:hint="eastAsia"/>
                <w:sz w:val="18"/>
                <w:szCs w:val="18"/>
              </w:rPr>
              <w:t>銀行</w:t>
            </w:r>
          </w:p>
        </w:tc>
        <w:tc>
          <w:tcPr>
            <w:tcW w:w="7392" w:type="dxa"/>
            <w:gridSpan w:val="5"/>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C2AD9E9" w14:textId="77777777" w:rsidR="00EE7805" w:rsidRDefault="00EE7805" w:rsidP="00EE7805">
            <w:pPr>
              <w:pStyle w:val="af4"/>
              <w:ind w:leftChars="0" w:left="0"/>
              <w:jc w:val="center"/>
            </w:pPr>
            <w:r>
              <w:rPr>
                <w:rFonts w:hint="eastAsia"/>
              </w:rPr>
              <w:t>ピーク時オンラインスループット</w:t>
            </w:r>
          </w:p>
        </w:tc>
      </w:tr>
      <w:tr w:rsidR="00EE7805" w14:paraId="165878CE" w14:textId="77777777" w:rsidTr="001067E9">
        <w:trPr>
          <w:trHeight w:val="368"/>
        </w:trPr>
        <w:tc>
          <w:tcPr>
            <w:tcW w:w="1274" w:type="dxa"/>
            <w:vMerge/>
            <w:tcBorders>
              <w:left w:val="single" w:sz="4" w:space="0" w:color="auto"/>
              <w:bottom w:val="single" w:sz="4" w:space="0" w:color="auto"/>
              <w:right w:val="single" w:sz="4" w:space="0" w:color="auto"/>
              <w:tl2br w:val="single" w:sz="4" w:space="0" w:color="auto"/>
            </w:tcBorders>
            <w:shd w:val="clear" w:color="auto" w:fill="BDD6EE" w:themeFill="accent5" w:themeFillTint="66"/>
          </w:tcPr>
          <w:p w14:paraId="26154221" w14:textId="77777777" w:rsidR="00EE7805" w:rsidRDefault="00EE7805" w:rsidP="00EE7805">
            <w:pPr>
              <w:pStyle w:val="af4"/>
              <w:ind w:leftChars="0" w:left="0"/>
            </w:pPr>
          </w:p>
        </w:tc>
        <w:tc>
          <w:tcPr>
            <w:tcW w:w="1492"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1896C1B5" w14:textId="77777777" w:rsidR="00EE7805" w:rsidRDefault="00EE7805" w:rsidP="00EE7805">
            <w:pPr>
              <w:pStyle w:val="af4"/>
              <w:ind w:leftChars="0" w:left="0"/>
              <w:jc w:val="center"/>
            </w:pPr>
            <w:r>
              <w:rPr>
                <w:rFonts w:hint="eastAsia"/>
              </w:rPr>
              <w:t>1年後</w:t>
            </w:r>
          </w:p>
        </w:tc>
        <w:tc>
          <w:tcPr>
            <w:tcW w:w="146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6A920ECC" w14:textId="77777777" w:rsidR="00EE7805" w:rsidRDefault="00EE7805" w:rsidP="00EE7805">
            <w:pPr>
              <w:pStyle w:val="af4"/>
              <w:ind w:leftChars="0" w:left="0"/>
              <w:jc w:val="center"/>
            </w:pPr>
            <w:r>
              <w:rPr>
                <w:rFonts w:hint="eastAsia"/>
              </w:rPr>
              <w:t>３年後</w:t>
            </w:r>
          </w:p>
        </w:tc>
        <w:tc>
          <w:tcPr>
            <w:tcW w:w="1477"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04EA458" w14:textId="77777777" w:rsidR="00EE7805" w:rsidRDefault="00EE7805" w:rsidP="00EE7805">
            <w:pPr>
              <w:pStyle w:val="af4"/>
              <w:ind w:leftChars="0" w:left="0"/>
              <w:jc w:val="center"/>
            </w:pPr>
            <w:r>
              <w:rPr>
                <w:rFonts w:hint="eastAsia"/>
              </w:rPr>
              <w:t>５年後</w:t>
            </w:r>
          </w:p>
        </w:tc>
        <w:tc>
          <w:tcPr>
            <w:tcW w:w="1478"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64037D96" w14:textId="77777777" w:rsidR="00EE7805" w:rsidRDefault="00EE7805" w:rsidP="00EE7805">
            <w:pPr>
              <w:pStyle w:val="af4"/>
              <w:ind w:leftChars="0" w:left="0"/>
              <w:jc w:val="center"/>
            </w:pPr>
            <w:r>
              <w:rPr>
                <w:rFonts w:hint="eastAsia"/>
              </w:rPr>
              <w:t>７年後</w:t>
            </w:r>
          </w:p>
        </w:tc>
        <w:tc>
          <w:tcPr>
            <w:tcW w:w="1479"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4F5D77B" w14:textId="77777777" w:rsidR="00EE7805" w:rsidRDefault="00EE7805" w:rsidP="00EE7805">
            <w:pPr>
              <w:pStyle w:val="af4"/>
              <w:ind w:leftChars="0" w:left="0"/>
              <w:jc w:val="center"/>
            </w:pPr>
            <w:r>
              <w:rPr>
                <w:rFonts w:hint="eastAsia"/>
              </w:rPr>
              <w:t>１０年後</w:t>
            </w:r>
          </w:p>
        </w:tc>
      </w:tr>
      <w:tr w:rsidR="00EE7805" w14:paraId="6F5F47DC" w14:textId="77777777" w:rsidTr="001067E9">
        <w:trPr>
          <w:trHeight w:val="180"/>
        </w:trPr>
        <w:tc>
          <w:tcPr>
            <w:tcW w:w="1274" w:type="dxa"/>
            <w:tcBorders>
              <w:top w:val="single" w:sz="4" w:space="0" w:color="auto"/>
              <w:left w:val="single" w:sz="4" w:space="0" w:color="auto"/>
              <w:bottom w:val="single" w:sz="4" w:space="0" w:color="auto"/>
              <w:right w:val="single" w:sz="4" w:space="0" w:color="auto"/>
            </w:tcBorders>
          </w:tcPr>
          <w:p w14:paraId="5B1F38B2" w14:textId="77777777" w:rsidR="00EE7805" w:rsidRDefault="00EE7805" w:rsidP="00EE7805">
            <w:pPr>
              <w:pStyle w:val="af4"/>
              <w:ind w:leftChars="0" w:left="0"/>
              <w:jc w:val="center"/>
            </w:pPr>
            <w:r>
              <w:rPr>
                <w:rFonts w:hint="eastAsia"/>
              </w:rPr>
              <w:t>横浜銀行</w:t>
            </w:r>
          </w:p>
        </w:tc>
        <w:tc>
          <w:tcPr>
            <w:tcW w:w="1492" w:type="dxa"/>
            <w:tcBorders>
              <w:top w:val="single" w:sz="4" w:space="0" w:color="auto"/>
              <w:left w:val="single" w:sz="4" w:space="0" w:color="auto"/>
              <w:bottom w:val="single" w:sz="4" w:space="0" w:color="auto"/>
              <w:right w:val="single" w:sz="4" w:space="0" w:color="auto"/>
            </w:tcBorders>
          </w:tcPr>
          <w:p w14:paraId="57CEF7E7" w14:textId="77777777" w:rsidR="00EE7805" w:rsidRDefault="00EE7805" w:rsidP="00EE7805">
            <w:pPr>
              <w:pStyle w:val="af4"/>
              <w:ind w:leftChars="0" w:left="0"/>
              <w:jc w:val="right"/>
            </w:pPr>
            <w:r>
              <w:t>136.380TPS</w:t>
            </w:r>
          </w:p>
        </w:tc>
        <w:tc>
          <w:tcPr>
            <w:tcW w:w="1466" w:type="dxa"/>
            <w:tcBorders>
              <w:top w:val="single" w:sz="4" w:space="0" w:color="auto"/>
              <w:left w:val="single" w:sz="4" w:space="0" w:color="auto"/>
              <w:bottom w:val="single" w:sz="4" w:space="0" w:color="auto"/>
              <w:right w:val="single" w:sz="4" w:space="0" w:color="auto"/>
            </w:tcBorders>
          </w:tcPr>
          <w:p w14:paraId="3A0940B2" w14:textId="77777777" w:rsidR="00EE7805" w:rsidRDefault="00881AE7" w:rsidP="00EE7805">
            <w:pPr>
              <w:pStyle w:val="af4"/>
              <w:ind w:leftChars="0" w:left="0"/>
              <w:jc w:val="right"/>
            </w:pPr>
            <w:r w:rsidRPr="00881AE7">
              <w:t>150.358</w:t>
            </w:r>
            <w:r w:rsidR="00EE7805">
              <w:t>TPS</w:t>
            </w:r>
          </w:p>
        </w:tc>
        <w:tc>
          <w:tcPr>
            <w:tcW w:w="1477" w:type="dxa"/>
            <w:tcBorders>
              <w:top w:val="single" w:sz="4" w:space="0" w:color="auto"/>
              <w:left w:val="single" w:sz="4" w:space="0" w:color="auto"/>
              <w:bottom w:val="single" w:sz="4" w:space="0" w:color="auto"/>
              <w:right w:val="single" w:sz="4" w:space="0" w:color="auto"/>
            </w:tcBorders>
          </w:tcPr>
          <w:p w14:paraId="1003B619" w14:textId="77777777" w:rsidR="00EE7805" w:rsidRDefault="00881AE7" w:rsidP="00EE7805">
            <w:pPr>
              <w:pStyle w:val="af4"/>
              <w:ind w:leftChars="0" w:left="0"/>
              <w:jc w:val="right"/>
            </w:pPr>
            <w:r w:rsidRPr="00881AE7">
              <w:t>165.7</w:t>
            </w:r>
            <w:r>
              <w:t>70</w:t>
            </w:r>
            <w:r w:rsidR="00EE7805">
              <w:t>TPS</w:t>
            </w:r>
          </w:p>
        </w:tc>
        <w:tc>
          <w:tcPr>
            <w:tcW w:w="1478" w:type="dxa"/>
            <w:tcBorders>
              <w:top w:val="single" w:sz="4" w:space="0" w:color="auto"/>
              <w:left w:val="single" w:sz="4" w:space="0" w:color="auto"/>
              <w:bottom w:val="single" w:sz="4" w:space="0" w:color="auto"/>
              <w:right w:val="single" w:sz="4" w:space="0" w:color="auto"/>
            </w:tcBorders>
          </w:tcPr>
          <w:p w14:paraId="796D90DB" w14:textId="77777777" w:rsidR="00EE7805" w:rsidRDefault="00866052" w:rsidP="00EE7805">
            <w:pPr>
              <w:pStyle w:val="af4"/>
              <w:ind w:leftChars="0" w:left="0"/>
              <w:jc w:val="right"/>
            </w:pPr>
            <w:r w:rsidRPr="00866052">
              <w:t>182.761</w:t>
            </w:r>
            <w:r w:rsidR="00EE7805">
              <w:t>TPS</w:t>
            </w:r>
          </w:p>
        </w:tc>
        <w:tc>
          <w:tcPr>
            <w:tcW w:w="1479" w:type="dxa"/>
            <w:tcBorders>
              <w:top w:val="single" w:sz="4" w:space="0" w:color="auto"/>
              <w:left w:val="single" w:sz="4" w:space="0" w:color="auto"/>
              <w:bottom w:val="single" w:sz="4" w:space="0" w:color="auto"/>
              <w:right w:val="single" w:sz="4" w:space="0" w:color="auto"/>
            </w:tcBorders>
          </w:tcPr>
          <w:p w14:paraId="7B5B0F1A" w14:textId="77777777" w:rsidR="00EE7805" w:rsidRDefault="00866052" w:rsidP="00EE7805">
            <w:pPr>
              <w:pStyle w:val="af4"/>
              <w:ind w:leftChars="0" w:left="0"/>
              <w:jc w:val="right"/>
            </w:pPr>
            <w:r w:rsidRPr="00866052">
              <w:t>211.56</w:t>
            </w:r>
            <w:r>
              <w:t>9</w:t>
            </w:r>
            <w:r w:rsidR="00EE7805">
              <w:t>TPS</w:t>
            </w:r>
          </w:p>
        </w:tc>
      </w:tr>
      <w:tr w:rsidR="00EE7805" w14:paraId="67E1614F" w14:textId="77777777" w:rsidTr="001067E9">
        <w:trPr>
          <w:trHeight w:val="180"/>
        </w:trPr>
        <w:tc>
          <w:tcPr>
            <w:tcW w:w="1274" w:type="dxa"/>
            <w:tcBorders>
              <w:top w:val="single" w:sz="4" w:space="0" w:color="auto"/>
              <w:left w:val="single" w:sz="4" w:space="0" w:color="auto"/>
              <w:bottom w:val="single" w:sz="4" w:space="0" w:color="auto"/>
              <w:right w:val="single" w:sz="4" w:space="0" w:color="auto"/>
            </w:tcBorders>
          </w:tcPr>
          <w:p w14:paraId="3554C705" w14:textId="77777777" w:rsidR="00EE7805" w:rsidRDefault="00EE7805" w:rsidP="00EE7805">
            <w:pPr>
              <w:pStyle w:val="af4"/>
              <w:ind w:leftChars="0" w:left="0"/>
              <w:jc w:val="center"/>
            </w:pPr>
            <w:r>
              <w:rPr>
                <w:rFonts w:hint="eastAsia"/>
              </w:rPr>
              <w:t>東日本銀行</w:t>
            </w:r>
          </w:p>
        </w:tc>
        <w:tc>
          <w:tcPr>
            <w:tcW w:w="1492" w:type="dxa"/>
            <w:tcBorders>
              <w:top w:val="single" w:sz="4" w:space="0" w:color="auto"/>
              <w:left w:val="single" w:sz="4" w:space="0" w:color="auto"/>
              <w:bottom w:val="single" w:sz="4" w:space="0" w:color="auto"/>
              <w:right w:val="single" w:sz="4" w:space="0" w:color="auto"/>
            </w:tcBorders>
          </w:tcPr>
          <w:p w14:paraId="1063EDA6" w14:textId="77777777" w:rsidR="00EE7805" w:rsidRDefault="00EE7805" w:rsidP="00EE7805">
            <w:pPr>
              <w:pStyle w:val="af4"/>
              <w:ind w:leftChars="0" w:left="0"/>
              <w:jc w:val="right"/>
            </w:pPr>
            <w:r>
              <w:t>53.708TPS</w:t>
            </w:r>
          </w:p>
        </w:tc>
        <w:tc>
          <w:tcPr>
            <w:tcW w:w="1466" w:type="dxa"/>
            <w:tcBorders>
              <w:top w:val="single" w:sz="4" w:space="0" w:color="auto"/>
              <w:left w:val="single" w:sz="4" w:space="0" w:color="auto"/>
              <w:bottom w:val="single" w:sz="4" w:space="0" w:color="auto"/>
              <w:right w:val="single" w:sz="4" w:space="0" w:color="auto"/>
            </w:tcBorders>
          </w:tcPr>
          <w:p w14:paraId="64A0C32F" w14:textId="77777777" w:rsidR="00EE7805" w:rsidRDefault="004B4EF1" w:rsidP="00EE7805">
            <w:pPr>
              <w:pStyle w:val="af4"/>
              <w:ind w:leftChars="0" w:left="0"/>
              <w:jc w:val="right"/>
            </w:pPr>
            <w:r w:rsidRPr="004B4EF1">
              <w:t>59.21</w:t>
            </w:r>
            <w:r>
              <w:t>3</w:t>
            </w:r>
            <w:r w:rsidR="00EE7805">
              <w:t>TPS</w:t>
            </w:r>
          </w:p>
        </w:tc>
        <w:tc>
          <w:tcPr>
            <w:tcW w:w="1477" w:type="dxa"/>
            <w:tcBorders>
              <w:top w:val="single" w:sz="4" w:space="0" w:color="auto"/>
              <w:left w:val="single" w:sz="4" w:space="0" w:color="auto"/>
              <w:bottom w:val="single" w:sz="4" w:space="0" w:color="auto"/>
              <w:right w:val="single" w:sz="4" w:space="0" w:color="auto"/>
            </w:tcBorders>
          </w:tcPr>
          <w:p w14:paraId="066CBFAA" w14:textId="77777777" w:rsidR="00EE7805" w:rsidRDefault="004B4EF1" w:rsidP="00EE7805">
            <w:pPr>
              <w:pStyle w:val="af4"/>
              <w:ind w:leftChars="0" w:left="0"/>
              <w:jc w:val="right"/>
            </w:pPr>
            <w:r w:rsidRPr="004B4EF1">
              <w:t>65.28</w:t>
            </w:r>
            <w:r>
              <w:t>2</w:t>
            </w:r>
            <w:r w:rsidR="00EE7805">
              <w:t>TPS</w:t>
            </w:r>
          </w:p>
        </w:tc>
        <w:tc>
          <w:tcPr>
            <w:tcW w:w="1478" w:type="dxa"/>
            <w:tcBorders>
              <w:top w:val="single" w:sz="4" w:space="0" w:color="auto"/>
              <w:left w:val="single" w:sz="4" w:space="0" w:color="auto"/>
              <w:bottom w:val="single" w:sz="4" w:space="0" w:color="auto"/>
              <w:right w:val="single" w:sz="4" w:space="0" w:color="auto"/>
            </w:tcBorders>
          </w:tcPr>
          <w:p w14:paraId="15018B37" w14:textId="77777777" w:rsidR="00EE7805" w:rsidRDefault="004B4EF1" w:rsidP="00EE7805">
            <w:pPr>
              <w:pStyle w:val="af4"/>
              <w:ind w:leftChars="0" w:left="0"/>
              <w:jc w:val="right"/>
            </w:pPr>
            <w:r w:rsidRPr="004B4EF1">
              <w:t>71.973</w:t>
            </w:r>
            <w:r w:rsidR="00EE7805">
              <w:t>TPS</w:t>
            </w:r>
          </w:p>
        </w:tc>
        <w:tc>
          <w:tcPr>
            <w:tcW w:w="1479" w:type="dxa"/>
            <w:tcBorders>
              <w:top w:val="single" w:sz="4" w:space="0" w:color="auto"/>
              <w:left w:val="single" w:sz="4" w:space="0" w:color="auto"/>
              <w:bottom w:val="single" w:sz="4" w:space="0" w:color="auto"/>
              <w:right w:val="single" w:sz="4" w:space="0" w:color="auto"/>
            </w:tcBorders>
          </w:tcPr>
          <w:p w14:paraId="77468821" w14:textId="77777777" w:rsidR="00EE7805" w:rsidRDefault="00A13104" w:rsidP="00EE7805">
            <w:pPr>
              <w:pStyle w:val="af4"/>
              <w:ind w:leftChars="0" w:left="0"/>
              <w:jc w:val="right"/>
            </w:pPr>
            <w:r w:rsidRPr="00A13104">
              <w:t>83.31</w:t>
            </w:r>
            <w:r>
              <w:t>8</w:t>
            </w:r>
            <w:r w:rsidR="00EE7805">
              <w:t>TPS</w:t>
            </w:r>
          </w:p>
        </w:tc>
      </w:tr>
    </w:tbl>
    <w:p w14:paraId="4C5EEF56" w14:textId="77777777" w:rsidR="003777D2" w:rsidRDefault="003777D2" w:rsidP="00921F14">
      <w:pPr>
        <w:ind w:firstLineChars="850" w:firstLine="1700"/>
        <w:rPr>
          <w:color w:val="FF0000"/>
        </w:rPr>
      </w:pPr>
    </w:p>
    <w:p w14:paraId="711095B3" w14:textId="77777777" w:rsidR="000152DC" w:rsidRPr="00567BD7" w:rsidRDefault="000152DC" w:rsidP="000152DC">
      <w:pPr>
        <w:ind w:leftChars="780" w:left="1560"/>
      </w:pPr>
      <w:r w:rsidRPr="00567BD7">
        <w:rPr>
          <w:rFonts w:hint="eastAsia"/>
        </w:rPr>
        <w:t>縮退時</w:t>
      </w:r>
    </w:p>
    <w:tbl>
      <w:tblPr>
        <w:tblW w:w="8666" w:type="dxa"/>
        <w:tblInd w:w="1664" w:type="dxa"/>
        <w:tblLook w:val="04A0" w:firstRow="1" w:lastRow="0" w:firstColumn="1" w:lastColumn="0" w:noHBand="0" w:noVBand="1"/>
      </w:tblPr>
      <w:tblGrid>
        <w:gridCol w:w="1274"/>
        <w:gridCol w:w="1492"/>
        <w:gridCol w:w="1466"/>
        <w:gridCol w:w="1477"/>
        <w:gridCol w:w="1478"/>
        <w:gridCol w:w="1479"/>
      </w:tblGrid>
      <w:tr w:rsidR="000152DC" w:rsidRPr="00567BD7" w14:paraId="7D57E567" w14:textId="77777777" w:rsidTr="00DD0207">
        <w:trPr>
          <w:trHeight w:val="180"/>
        </w:trPr>
        <w:tc>
          <w:tcPr>
            <w:tcW w:w="1274" w:type="dxa"/>
            <w:vMerge w:val="restart"/>
            <w:tcBorders>
              <w:top w:val="single" w:sz="4" w:space="0" w:color="auto"/>
              <w:left w:val="single" w:sz="4" w:space="0" w:color="auto"/>
              <w:right w:val="single" w:sz="4" w:space="0" w:color="auto"/>
              <w:tl2br w:val="single" w:sz="4" w:space="0" w:color="auto"/>
            </w:tcBorders>
            <w:shd w:val="clear" w:color="auto" w:fill="BDD6EE" w:themeFill="accent5" w:themeFillTint="66"/>
          </w:tcPr>
          <w:p w14:paraId="244BDD9A" w14:textId="77777777" w:rsidR="000152DC" w:rsidRPr="00567BD7" w:rsidRDefault="000152DC" w:rsidP="00DD0207">
            <w:pPr>
              <w:pStyle w:val="af4"/>
              <w:ind w:leftChars="0" w:left="0"/>
              <w:rPr>
                <w:sz w:val="18"/>
                <w:szCs w:val="18"/>
              </w:rPr>
            </w:pPr>
            <w:r w:rsidRPr="00567BD7">
              <w:rPr>
                <w:rFonts w:hint="eastAsia"/>
              </w:rPr>
              <w:t xml:space="preserve">　　　　</w:t>
            </w:r>
            <w:r w:rsidRPr="00567BD7">
              <w:rPr>
                <w:rFonts w:hint="eastAsia"/>
                <w:sz w:val="18"/>
                <w:szCs w:val="18"/>
              </w:rPr>
              <w:t>取引件数</w:t>
            </w:r>
          </w:p>
          <w:p w14:paraId="0D81343D" w14:textId="77777777" w:rsidR="000152DC" w:rsidRPr="00567BD7" w:rsidRDefault="000152DC" w:rsidP="00DD0207">
            <w:pPr>
              <w:pStyle w:val="af4"/>
              <w:ind w:leftChars="0" w:left="0"/>
              <w:rPr>
                <w:sz w:val="18"/>
                <w:szCs w:val="18"/>
              </w:rPr>
            </w:pPr>
            <w:r w:rsidRPr="00567BD7">
              <w:rPr>
                <w:rFonts w:hint="eastAsia"/>
                <w:sz w:val="18"/>
                <w:szCs w:val="18"/>
              </w:rPr>
              <w:t>銀行</w:t>
            </w:r>
          </w:p>
        </w:tc>
        <w:tc>
          <w:tcPr>
            <w:tcW w:w="7392" w:type="dxa"/>
            <w:gridSpan w:val="5"/>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30BDD317" w14:textId="77777777" w:rsidR="000152DC" w:rsidRPr="00567BD7" w:rsidRDefault="000152DC" w:rsidP="00DD0207">
            <w:pPr>
              <w:pStyle w:val="af4"/>
              <w:ind w:leftChars="0" w:left="0"/>
              <w:jc w:val="center"/>
            </w:pPr>
            <w:r w:rsidRPr="00567BD7">
              <w:rPr>
                <w:rFonts w:hint="eastAsia"/>
              </w:rPr>
              <w:t>縮退時オンラインスループット</w:t>
            </w:r>
          </w:p>
        </w:tc>
      </w:tr>
      <w:tr w:rsidR="000152DC" w:rsidRPr="00567BD7" w14:paraId="7EBBCA8A" w14:textId="77777777" w:rsidTr="00DD0207">
        <w:trPr>
          <w:trHeight w:val="368"/>
        </w:trPr>
        <w:tc>
          <w:tcPr>
            <w:tcW w:w="1274" w:type="dxa"/>
            <w:vMerge/>
            <w:tcBorders>
              <w:left w:val="single" w:sz="4" w:space="0" w:color="auto"/>
              <w:bottom w:val="single" w:sz="4" w:space="0" w:color="auto"/>
              <w:right w:val="single" w:sz="4" w:space="0" w:color="auto"/>
              <w:tl2br w:val="single" w:sz="4" w:space="0" w:color="auto"/>
            </w:tcBorders>
            <w:shd w:val="clear" w:color="auto" w:fill="BDD6EE" w:themeFill="accent5" w:themeFillTint="66"/>
          </w:tcPr>
          <w:p w14:paraId="3008AEA2" w14:textId="77777777" w:rsidR="000152DC" w:rsidRPr="00567BD7" w:rsidRDefault="000152DC" w:rsidP="00DD0207">
            <w:pPr>
              <w:pStyle w:val="af4"/>
              <w:ind w:leftChars="0" w:left="0"/>
            </w:pPr>
          </w:p>
        </w:tc>
        <w:tc>
          <w:tcPr>
            <w:tcW w:w="1492"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58204D66" w14:textId="77777777" w:rsidR="000152DC" w:rsidRPr="00567BD7" w:rsidRDefault="000152DC" w:rsidP="00DD0207">
            <w:pPr>
              <w:pStyle w:val="af4"/>
              <w:ind w:leftChars="0" w:left="0"/>
              <w:jc w:val="center"/>
            </w:pPr>
            <w:r w:rsidRPr="00567BD7">
              <w:rPr>
                <w:rFonts w:hint="eastAsia"/>
              </w:rPr>
              <w:t>1年後</w:t>
            </w:r>
          </w:p>
        </w:tc>
        <w:tc>
          <w:tcPr>
            <w:tcW w:w="146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6A462602" w14:textId="77777777" w:rsidR="000152DC" w:rsidRPr="00567BD7" w:rsidRDefault="000152DC" w:rsidP="00DD0207">
            <w:pPr>
              <w:pStyle w:val="af4"/>
              <w:ind w:leftChars="0" w:left="0"/>
              <w:jc w:val="center"/>
            </w:pPr>
            <w:r w:rsidRPr="00567BD7">
              <w:rPr>
                <w:rFonts w:hint="eastAsia"/>
              </w:rPr>
              <w:t>３年後</w:t>
            </w:r>
          </w:p>
        </w:tc>
        <w:tc>
          <w:tcPr>
            <w:tcW w:w="1477"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202D0068" w14:textId="77777777" w:rsidR="000152DC" w:rsidRPr="00567BD7" w:rsidRDefault="000152DC" w:rsidP="00DD0207">
            <w:pPr>
              <w:pStyle w:val="af4"/>
              <w:ind w:leftChars="0" w:left="0"/>
              <w:jc w:val="center"/>
            </w:pPr>
            <w:r w:rsidRPr="00567BD7">
              <w:rPr>
                <w:rFonts w:hint="eastAsia"/>
              </w:rPr>
              <w:t>５年後</w:t>
            </w:r>
          </w:p>
        </w:tc>
        <w:tc>
          <w:tcPr>
            <w:tcW w:w="1478"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9755BE9" w14:textId="77777777" w:rsidR="000152DC" w:rsidRPr="00567BD7" w:rsidRDefault="000152DC" w:rsidP="00DD0207">
            <w:pPr>
              <w:pStyle w:val="af4"/>
              <w:ind w:leftChars="0" w:left="0"/>
              <w:jc w:val="center"/>
            </w:pPr>
            <w:r w:rsidRPr="00567BD7">
              <w:rPr>
                <w:rFonts w:hint="eastAsia"/>
              </w:rPr>
              <w:t>７年後</w:t>
            </w:r>
          </w:p>
        </w:tc>
        <w:tc>
          <w:tcPr>
            <w:tcW w:w="1479"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2653FA73" w14:textId="77777777" w:rsidR="000152DC" w:rsidRPr="00567BD7" w:rsidRDefault="000152DC" w:rsidP="00DD0207">
            <w:pPr>
              <w:pStyle w:val="af4"/>
              <w:ind w:leftChars="0" w:left="0"/>
              <w:jc w:val="center"/>
            </w:pPr>
            <w:r w:rsidRPr="00567BD7">
              <w:rPr>
                <w:rFonts w:hint="eastAsia"/>
              </w:rPr>
              <w:t>１０年後</w:t>
            </w:r>
          </w:p>
        </w:tc>
      </w:tr>
      <w:tr w:rsidR="000152DC" w:rsidRPr="00567BD7" w14:paraId="1424C8E9" w14:textId="77777777" w:rsidTr="00DD0207">
        <w:trPr>
          <w:trHeight w:val="180"/>
        </w:trPr>
        <w:tc>
          <w:tcPr>
            <w:tcW w:w="1274" w:type="dxa"/>
            <w:tcBorders>
              <w:top w:val="single" w:sz="4" w:space="0" w:color="auto"/>
              <w:left w:val="single" w:sz="4" w:space="0" w:color="auto"/>
              <w:bottom w:val="single" w:sz="4" w:space="0" w:color="auto"/>
              <w:right w:val="single" w:sz="4" w:space="0" w:color="auto"/>
            </w:tcBorders>
          </w:tcPr>
          <w:p w14:paraId="05561C41" w14:textId="77777777" w:rsidR="000152DC" w:rsidRPr="00567BD7" w:rsidRDefault="000152DC" w:rsidP="00DD0207">
            <w:pPr>
              <w:pStyle w:val="af4"/>
              <w:ind w:leftChars="0" w:left="0"/>
              <w:jc w:val="center"/>
            </w:pPr>
            <w:r w:rsidRPr="00567BD7">
              <w:rPr>
                <w:rFonts w:hint="eastAsia"/>
              </w:rPr>
              <w:t>横浜銀行</w:t>
            </w:r>
          </w:p>
        </w:tc>
        <w:tc>
          <w:tcPr>
            <w:tcW w:w="1492" w:type="dxa"/>
            <w:tcBorders>
              <w:top w:val="single" w:sz="4" w:space="0" w:color="auto"/>
              <w:left w:val="single" w:sz="4" w:space="0" w:color="auto"/>
              <w:bottom w:val="single" w:sz="4" w:space="0" w:color="auto"/>
              <w:right w:val="single" w:sz="4" w:space="0" w:color="auto"/>
            </w:tcBorders>
          </w:tcPr>
          <w:p w14:paraId="53869080" w14:textId="77777777" w:rsidR="000152DC" w:rsidRPr="00567BD7" w:rsidRDefault="000152DC" w:rsidP="00DD0207">
            <w:pPr>
              <w:pStyle w:val="af4"/>
              <w:ind w:leftChars="0" w:left="0"/>
              <w:jc w:val="right"/>
            </w:pPr>
            <w:r w:rsidRPr="00567BD7">
              <w:t>61.130</w:t>
            </w:r>
            <w:r w:rsidRPr="00567BD7">
              <w:rPr>
                <w:rFonts w:hint="eastAsia"/>
              </w:rPr>
              <w:t>TPS</w:t>
            </w:r>
          </w:p>
        </w:tc>
        <w:tc>
          <w:tcPr>
            <w:tcW w:w="1466" w:type="dxa"/>
            <w:tcBorders>
              <w:top w:val="single" w:sz="4" w:space="0" w:color="auto"/>
              <w:left w:val="single" w:sz="4" w:space="0" w:color="auto"/>
              <w:bottom w:val="single" w:sz="4" w:space="0" w:color="auto"/>
              <w:right w:val="single" w:sz="4" w:space="0" w:color="auto"/>
            </w:tcBorders>
          </w:tcPr>
          <w:p w14:paraId="6C6262C0" w14:textId="77777777" w:rsidR="000152DC" w:rsidRPr="00567BD7" w:rsidRDefault="000152DC" w:rsidP="00DD0207">
            <w:pPr>
              <w:pStyle w:val="af4"/>
              <w:ind w:leftChars="0" w:left="0"/>
              <w:jc w:val="right"/>
            </w:pPr>
            <w:r w:rsidRPr="00567BD7">
              <w:t>67.395</w:t>
            </w:r>
            <w:r w:rsidRPr="00567BD7">
              <w:rPr>
                <w:rFonts w:hint="eastAsia"/>
              </w:rPr>
              <w:t xml:space="preserve"> TPS</w:t>
            </w:r>
          </w:p>
        </w:tc>
        <w:tc>
          <w:tcPr>
            <w:tcW w:w="1477" w:type="dxa"/>
            <w:tcBorders>
              <w:top w:val="single" w:sz="4" w:space="0" w:color="auto"/>
              <w:left w:val="single" w:sz="4" w:space="0" w:color="auto"/>
              <w:bottom w:val="single" w:sz="4" w:space="0" w:color="auto"/>
              <w:right w:val="single" w:sz="4" w:space="0" w:color="auto"/>
            </w:tcBorders>
          </w:tcPr>
          <w:p w14:paraId="1573614E" w14:textId="77777777" w:rsidR="000152DC" w:rsidRPr="00567BD7" w:rsidRDefault="000152DC" w:rsidP="00DD0207">
            <w:pPr>
              <w:pStyle w:val="af4"/>
              <w:ind w:leftChars="0" w:left="0"/>
              <w:jc w:val="right"/>
            </w:pPr>
            <w:r w:rsidRPr="00567BD7">
              <w:t>74.304</w:t>
            </w:r>
            <w:r w:rsidRPr="00567BD7">
              <w:rPr>
                <w:rFonts w:hint="eastAsia"/>
              </w:rPr>
              <w:t xml:space="preserve"> TPS</w:t>
            </w:r>
          </w:p>
        </w:tc>
        <w:tc>
          <w:tcPr>
            <w:tcW w:w="1478" w:type="dxa"/>
            <w:tcBorders>
              <w:top w:val="single" w:sz="4" w:space="0" w:color="auto"/>
              <w:left w:val="single" w:sz="4" w:space="0" w:color="auto"/>
              <w:bottom w:val="single" w:sz="4" w:space="0" w:color="auto"/>
              <w:right w:val="single" w:sz="4" w:space="0" w:color="auto"/>
            </w:tcBorders>
          </w:tcPr>
          <w:p w14:paraId="0668A310" w14:textId="77777777" w:rsidR="000152DC" w:rsidRPr="00567BD7" w:rsidRDefault="000152DC" w:rsidP="00DD0207">
            <w:pPr>
              <w:pStyle w:val="af4"/>
              <w:ind w:leftChars="0" w:left="0"/>
              <w:jc w:val="right"/>
            </w:pPr>
            <w:r w:rsidRPr="00567BD7">
              <w:t>81.920</w:t>
            </w:r>
            <w:r w:rsidRPr="00567BD7">
              <w:rPr>
                <w:rFonts w:hint="eastAsia"/>
              </w:rPr>
              <w:t xml:space="preserve"> TPS</w:t>
            </w:r>
          </w:p>
        </w:tc>
        <w:tc>
          <w:tcPr>
            <w:tcW w:w="1479" w:type="dxa"/>
            <w:tcBorders>
              <w:top w:val="single" w:sz="4" w:space="0" w:color="auto"/>
              <w:left w:val="single" w:sz="4" w:space="0" w:color="auto"/>
              <w:bottom w:val="single" w:sz="4" w:space="0" w:color="auto"/>
              <w:right w:val="single" w:sz="4" w:space="0" w:color="auto"/>
            </w:tcBorders>
          </w:tcPr>
          <w:p w14:paraId="7744595A" w14:textId="77777777" w:rsidR="000152DC" w:rsidRPr="00567BD7" w:rsidRDefault="000152DC" w:rsidP="00DD0207">
            <w:pPr>
              <w:pStyle w:val="af4"/>
              <w:ind w:leftChars="0" w:left="0"/>
              <w:jc w:val="right"/>
            </w:pPr>
            <w:r w:rsidRPr="00567BD7">
              <w:t>94.832</w:t>
            </w:r>
            <w:r w:rsidRPr="00567BD7">
              <w:rPr>
                <w:rFonts w:hint="eastAsia"/>
              </w:rPr>
              <w:t xml:space="preserve"> TPS</w:t>
            </w:r>
          </w:p>
        </w:tc>
      </w:tr>
      <w:tr w:rsidR="000152DC" w:rsidRPr="00567BD7" w14:paraId="727710A7" w14:textId="77777777" w:rsidTr="00DD0207">
        <w:trPr>
          <w:trHeight w:val="180"/>
        </w:trPr>
        <w:tc>
          <w:tcPr>
            <w:tcW w:w="1274" w:type="dxa"/>
            <w:tcBorders>
              <w:top w:val="single" w:sz="4" w:space="0" w:color="auto"/>
              <w:left w:val="single" w:sz="4" w:space="0" w:color="auto"/>
              <w:bottom w:val="single" w:sz="4" w:space="0" w:color="auto"/>
              <w:right w:val="single" w:sz="4" w:space="0" w:color="auto"/>
            </w:tcBorders>
          </w:tcPr>
          <w:p w14:paraId="623C45D2" w14:textId="77777777" w:rsidR="000152DC" w:rsidRPr="00567BD7" w:rsidRDefault="000152DC" w:rsidP="00DD0207">
            <w:pPr>
              <w:pStyle w:val="af4"/>
              <w:ind w:leftChars="0" w:left="0"/>
              <w:jc w:val="center"/>
            </w:pPr>
            <w:r w:rsidRPr="00567BD7">
              <w:rPr>
                <w:rFonts w:hint="eastAsia"/>
              </w:rPr>
              <w:t>東日本銀行</w:t>
            </w:r>
          </w:p>
        </w:tc>
        <w:tc>
          <w:tcPr>
            <w:tcW w:w="1492" w:type="dxa"/>
            <w:tcBorders>
              <w:top w:val="single" w:sz="4" w:space="0" w:color="auto"/>
              <w:left w:val="single" w:sz="4" w:space="0" w:color="auto"/>
              <w:bottom w:val="single" w:sz="4" w:space="0" w:color="auto"/>
              <w:right w:val="single" w:sz="4" w:space="0" w:color="auto"/>
            </w:tcBorders>
          </w:tcPr>
          <w:p w14:paraId="3D4F6574" w14:textId="77777777" w:rsidR="000152DC" w:rsidRPr="00567BD7" w:rsidRDefault="000152DC" w:rsidP="00DD0207">
            <w:pPr>
              <w:pStyle w:val="af4"/>
              <w:ind w:leftChars="0" w:left="0"/>
              <w:jc w:val="right"/>
            </w:pPr>
            <w:r w:rsidRPr="00567BD7">
              <w:t>24.169</w:t>
            </w:r>
            <w:r w:rsidRPr="00567BD7">
              <w:rPr>
                <w:rFonts w:hint="eastAsia"/>
              </w:rPr>
              <w:t xml:space="preserve"> TPS</w:t>
            </w:r>
          </w:p>
        </w:tc>
        <w:tc>
          <w:tcPr>
            <w:tcW w:w="1466" w:type="dxa"/>
            <w:tcBorders>
              <w:top w:val="single" w:sz="4" w:space="0" w:color="auto"/>
              <w:left w:val="single" w:sz="4" w:space="0" w:color="auto"/>
              <w:bottom w:val="single" w:sz="4" w:space="0" w:color="auto"/>
              <w:right w:val="single" w:sz="4" w:space="0" w:color="auto"/>
            </w:tcBorders>
          </w:tcPr>
          <w:p w14:paraId="29F3D6A7" w14:textId="77777777" w:rsidR="000152DC" w:rsidRPr="00567BD7" w:rsidRDefault="000152DC" w:rsidP="00DD0207">
            <w:pPr>
              <w:pStyle w:val="af4"/>
              <w:ind w:leftChars="0" w:left="0"/>
              <w:jc w:val="right"/>
            </w:pPr>
            <w:r w:rsidRPr="00567BD7">
              <w:t>26.646</w:t>
            </w:r>
            <w:r w:rsidRPr="00567BD7">
              <w:rPr>
                <w:rFonts w:hint="eastAsia"/>
              </w:rPr>
              <w:t xml:space="preserve"> TPS</w:t>
            </w:r>
          </w:p>
        </w:tc>
        <w:tc>
          <w:tcPr>
            <w:tcW w:w="1477" w:type="dxa"/>
            <w:tcBorders>
              <w:top w:val="single" w:sz="4" w:space="0" w:color="auto"/>
              <w:left w:val="single" w:sz="4" w:space="0" w:color="auto"/>
              <w:bottom w:val="single" w:sz="4" w:space="0" w:color="auto"/>
              <w:right w:val="single" w:sz="4" w:space="0" w:color="auto"/>
            </w:tcBorders>
          </w:tcPr>
          <w:p w14:paraId="0A7E9166" w14:textId="77777777" w:rsidR="000152DC" w:rsidRPr="00567BD7" w:rsidRDefault="000152DC" w:rsidP="00DD0207">
            <w:pPr>
              <w:pStyle w:val="af4"/>
              <w:ind w:leftChars="0" w:left="0"/>
              <w:jc w:val="right"/>
            </w:pPr>
            <w:r w:rsidRPr="00567BD7">
              <w:t>29.377</w:t>
            </w:r>
            <w:r w:rsidRPr="00567BD7">
              <w:rPr>
                <w:rFonts w:hint="eastAsia"/>
              </w:rPr>
              <w:t xml:space="preserve"> TPS</w:t>
            </w:r>
          </w:p>
        </w:tc>
        <w:tc>
          <w:tcPr>
            <w:tcW w:w="1478" w:type="dxa"/>
            <w:tcBorders>
              <w:top w:val="single" w:sz="4" w:space="0" w:color="auto"/>
              <w:left w:val="single" w:sz="4" w:space="0" w:color="auto"/>
              <w:bottom w:val="single" w:sz="4" w:space="0" w:color="auto"/>
              <w:right w:val="single" w:sz="4" w:space="0" w:color="auto"/>
            </w:tcBorders>
          </w:tcPr>
          <w:p w14:paraId="349CA988" w14:textId="77777777" w:rsidR="000152DC" w:rsidRPr="00567BD7" w:rsidRDefault="000152DC" w:rsidP="00DD0207">
            <w:pPr>
              <w:pStyle w:val="af4"/>
              <w:ind w:leftChars="0" w:left="0"/>
              <w:jc w:val="right"/>
            </w:pPr>
            <w:r w:rsidRPr="00567BD7">
              <w:t>32.388</w:t>
            </w:r>
            <w:r w:rsidRPr="00567BD7">
              <w:rPr>
                <w:rFonts w:hint="eastAsia"/>
              </w:rPr>
              <w:t xml:space="preserve"> TPS</w:t>
            </w:r>
          </w:p>
        </w:tc>
        <w:tc>
          <w:tcPr>
            <w:tcW w:w="1479" w:type="dxa"/>
            <w:tcBorders>
              <w:top w:val="single" w:sz="4" w:space="0" w:color="auto"/>
              <w:left w:val="single" w:sz="4" w:space="0" w:color="auto"/>
              <w:bottom w:val="single" w:sz="4" w:space="0" w:color="auto"/>
              <w:right w:val="single" w:sz="4" w:space="0" w:color="auto"/>
            </w:tcBorders>
          </w:tcPr>
          <w:p w14:paraId="79209813" w14:textId="77777777" w:rsidR="000152DC" w:rsidRPr="00567BD7" w:rsidRDefault="000152DC" w:rsidP="00DD0207">
            <w:pPr>
              <w:pStyle w:val="af4"/>
              <w:ind w:leftChars="0" w:left="0"/>
              <w:jc w:val="right"/>
            </w:pPr>
            <w:r w:rsidRPr="00567BD7">
              <w:t>37.493</w:t>
            </w:r>
            <w:r w:rsidRPr="00567BD7">
              <w:rPr>
                <w:rFonts w:hint="eastAsia"/>
              </w:rPr>
              <w:t xml:space="preserve"> TPS</w:t>
            </w:r>
          </w:p>
        </w:tc>
      </w:tr>
    </w:tbl>
    <w:p w14:paraId="5CC6CB54" w14:textId="77777777" w:rsidR="00647AB5" w:rsidRPr="00C71D9B" w:rsidRDefault="00647AB5" w:rsidP="00647AB5"/>
    <w:p w14:paraId="51734EAD" w14:textId="77777777" w:rsidR="00F46C61" w:rsidRDefault="00621627" w:rsidP="00D70F5B">
      <w:pPr>
        <w:pStyle w:val="4"/>
        <w:numPr>
          <w:ilvl w:val="3"/>
          <w:numId w:val="11"/>
        </w:numPr>
      </w:pPr>
      <w:r w:rsidRPr="00621627">
        <w:rPr>
          <w:rFonts w:hint="eastAsia"/>
        </w:rPr>
        <w:t>バッチスループット</w:t>
      </w:r>
    </w:p>
    <w:p w14:paraId="4F9E11AC" w14:textId="77777777" w:rsidR="00C71D9B" w:rsidRDefault="00C71D9B" w:rsidP="00C71D9B">
      <w:pPr>
        <w:ind w:left="1678"/>
      </w:pPr>
      <w:r>
        <w:rPr>
          <w:rFonts w:hint="eastAsia"/>
        </w:rPr>
        <w:t>バッチ処理の余裕率については、2.3.2.2</w:t>
      </w:r>
      <w:r>
        <w:t xml:space="preserve"> </w:t>
      </w:r>
      <w:r>
        <w:rPr>
          <w:rFonts w:hint="eastAsia"/>
        </w:rPr>
        <w:t>バッチレスポンスの記載で充足するため、同項に準拠する。</w:t>
      </w:r>
    </w:p>
    <w:p w14:paraId="7E18D09E" w14:textId="77777777" w:rsidR="00412C49" w:rsidRPr="00C71D9B" w:rsidRDefault="00412C49" w:rsidP="00412C49"/>
    <w:p w14:paraId="19083523" w14:textId="77777777" w:rsidR="00F46C61" w:rsidRDefault="00621627" w:rsidP="00D70F5B">
      <w:pPr>
        <w:pStyle w:val="4"/>
        <w:numPr>
          <w:ilvl w:val="3"/>
          <w:numId w:val="11"/>
        </w:numPr>
      </w:pPr>
      <w:r w:rsidRPr="00621627">
        <w:rPr>
          <w:rFonts w:hint="eastAsia"/>
        </w:rPr>
        <w:t>帳票印刷能力</w:t>
      </w:r>
    </w:p>
    <w:p w14:paraId="6AEB3D61" w14:textId="77777777" w:rsidR="00533B53" w:rsidRPr="00105DA4" w:rsidRDefault="00533B53" w:rsidP="00533B53">
      <w:pPr>
        <w:ind w:left="1678"/>
      </w:pPr>
      <w:r w:rsidRPr="00105DA4">
        <w:rPr>
          <w:rFonts w:hint="eastAsia"/>
        </w:rPr>
        <w:t>本システムでは、大量帳票の要件が無いため、要件のスコープ外とする</w:t>
      </w:r>
      <w:r w:rsidR="00874955">
        <w:rPr>
          <w:rFonts w:hint="eastAsia"/>
        </w:rPr>
        <w:t>。</w:t>
      </w:r>
    </w:p>
    <w:p w14:paraId="5D9E9EE2" w14:textId="77777777" w:rsidR="003716B6" w:rsidRPr="003716B6" w:rsidRDefault="004C3730" w:rsidP="004C3730">
      <w:pPr>
        <w:widowControl/>
        <w:jc w:val="left"/>
      </w:pPr>
      <w:r>
        <w:br w:type="page"/>
      </w:r>
    </w:p>
    <w:p w14:paraId="29422CA1" w14:textId="77777777" w:rsidR="00427B07" w:rsidRDefault="00427B07" w:rsidP="000251C7">
      <w:pPr>
        <w:pStyle w:val="2"/>
      </w:pPr>
      <w:bookmarkStart w:id="30" w:name="_Toc124835521"/>
      <w:r>
        <w:rPr>
          <w:rFonts w:hint="eastAsia"/>
        </w:rPr>
        <w:lastRenderedPageBreak/>
        <w:t>拡張</w:t>
      </w:r>
      <w:r w:rsidR="0083049D">
        <w:rPr>
          <w:rFonts w:hint="eastAsia"/>
        </w:rPr>
        <w:t>性</w:t>
      </w:r>
      <w:bookmarkEnd w:id="30"/>
    </w:p>
    <w:p w14:paraId="6AB6DEDF" w14:textId="77777777" w:rsidR="00862A4D" w:rsidRDefault="00862A4D" w:rsidP="000359C3">
      <w:pPr>
        <w:pStyle w:val="3"/>
      </w:pPr>
      <w:bookmarkStart w:id="31" w:name="_Toc66719899"/>
      <w:bookmarkStart w:id="32" w:name="_Toc124835522"/>
      <w:r w:rsidRPr="00C64B69">
        <w:rPr>
          <w:rFonts w:hint="eastAsia"/>
        </w:rPr>
        <w:t>リソース拡張性</w:t>
      </w:r>
      <w:bookmarkEnd w:id="31"/>
      <w:bookmarkEnd w:id="32"/>
    </w:p>
    <w:p w14:paraId="04910EAC" w14:textId="77777777" w:rsidR="00AF2D99" w:rsidRDefault="00AF2D99" w:rsidP="00AF2D99">
      <w:pPr>
        <w:ind w:left="839" w:firstLine="839"/>
      </w:pPr>
      <w:r>
        <w:rPr>
          <w:rFonts w:hint="eastAsia"/>
        </w:rPr>
        <w:t>AWS環境の場合は柔軟なリソース拡張が可能であるため、コスト削減の観点から初期構築時は3年後をベースにし</w:t>
      </w:r>
    </w:p>
    <w:p w14:paraId="4BEC810D" w14:textId="77777777" w:rsidR="00AF2D99" w:rsidRDefault="00AF2D99" w:rsidP="00A80899">
      <w:pPr>
        <w:ind w:left="1701" w:hanging="23"/>
      </w:pPr>
      <w:r>
        <w:rPr>
          <w:rFonts w:hint="eastAsia"/>
        </w:rPr>
        <w:t>たサイジングとし、1年毎に増加率とその見通しを踏まえてキャパシティ拡充の検討を行うものとする。</w:t>
      </w:r>
    </w:p>
    <w:p w14:paraId="4B1F9BC6" w14:textId="77777777" w:rsidR="00B67F9A" w:rsidRDefault="00B67F9A" w:rsidP="00AF2D99">
      <w:pPr>
        <w:ind w:left="839" w:firstLine="839"/>
      </w:pPr>
    </w:p>
    <w:p w14:paraId="16A7E2C8" w14:textId="77777777" w:rsidR="00B67F9A" w:rsidRDefault="00B67F9A" w:rsidP="00D70F5B">
      <w:pPr>
        <w:pStyle w:val="4"/>
        <w:numPr>
          <w:ilvl w:val="3"/>
          <w:numId w:val="12"/>
        </w:numPr>
      </w:pPr>
      <w:r>
        <w:rPr>
          <w:rFonts w:hint="eastAsia"/>
        </w:rPr>
        <w:t>CPU拡張性</w:t>
      </w:r>
    </w:p>
    <w:p w14:paraId="41B3E30E" w14:textId="77777777" w:rsidR="00B67F9A" w:rsidRDefault="00B67F9A" w:rsidP="00D70F5B">
      <w:pPr>
        <w:pStyle w:val="af4"/>
        <w:numPr>
          <w:ilvl w:val="0"/>
          <w:numId w:val="7"/>
        </w:numPr>
        <w:ind w:leftChars="0"/>
      </w:pPr>
      <w:r>
        <w:rPr>
          <w:rFonts w:hint="eastAsia"/>
        </w:rPr>
        <w:t>原則CPU使用率は50%～80%に収まるものとし、3年後も同範囲に収まる設計とする。</w:t>
      </w:r>
    </w:p>
    <w:p w14:paraId="2D1A661B" w14:textId="77777777" w:rsidR="00B67F9A" w:rsidRDefault="00B67F9A" w:rsidP="00B67F9A">
      <w:pPr>
        <w:pStyle w:val="af4"/>
        <w:ind w:leftChars="0" w:left="2098"/>
      </w:pPr>
      <w:r>
        <w:rPr>
          <w:rFonts w:hint="eastAsia"/>
        </w:rPr>
        <w:t>ただし、見積もり上50%以下になる場合はこれを許容する。</w:t>
      </w:r>
    </w:p>
    <w:p w14:paraId="68CBE15D" w14:textId="77777777" w:rsidR="009A7F6F" w:rsidRDefault="009A7F6F" w:rsidP="00D70F5B">
      <w:pPr>
        <w:pStyle w:val="af4"/>
        <w:numPr>
          <w:ilvl w:val="0"/>
          <w:numId w:val="7"/>
        </w:numPr>
        <w:ind w:leftChars="0"/>
      </w:pPr>
      <w:r>
        <w:t>CPU</w:t>
      </w:r>
      <w:r>
        <w:rPr>
          <w:rFonts w:hint="eastAsia"/>
        </w:rPr>
        <w:t>コア数が最低でも2倍以上拡張可能な種別（インスタンスタイプ）を選択し、拡張性を担保する。</w:t>
      </w:r>
    </w:p>
    <w:p w14:paraId="70919888" w14:textId="77777777" w:rsidR="00B67F9A" w:rsidRPr="009A7F6F" w:rsidRDefault="00B67F9A" w:rsidP="003D1BF2">
      <w:pPr>
        <w:pStyle w:val="af4"/>
        <w:ind w:leftChars="0" w:left="2098"/>
      </w:pPr>
    </w:p>
    <w:p w14:paraId="1C957AE4" w14:textId="77777777" w:rsidR="00B67F9A" w:rsidRDefault="00B67F9A" w:rsidP="00D70F5B">
      <w:pPr>
        <w:pStyle w:val="4"/>
        <w:numPr>
          <w:ilvl w:val="3"/>
          <w:numId w:val="4"/>
        </w:numPr>
      </w:pPr>
      <w:r>
        <w:rPr>
          <w:rFonts w:hint="eastAsia"/>
        </w:rPr>
        <w:t>メモリ拡張性</w:t>
      </w:r>
    </w:p>
    <w:p w14:paraId="2D983C72" w14:textId="77777777" w:rsidR="00B67F9A" w:rsidRDefault="00B67F9A" w:rsidP="00D70F5B">
      <w:pPr>
        <w:pStyle w:val="af4"/>
        <w:numPr>
          <w:ilvl w:val="0"/>
          <w:numId w:val="7"/>
        </w:numPr>
        <w:ind w:leftChars="0"/>
      </w:pPr>
      <w:r>
        <w:rPr>
          <w:rFonts w:hint="eastAsia"/>
        </w:rPr>
        <w:t>原則メモリ使用率は50%～80%に収まるものとし、3年後も同範囲に収まる設計とする。</w:t>
      </w:r>
    </w:p>
    <w:p w14:paraId="44539D0F" w14:textId="77777777" w:rsidR="00B67F9A" w:rsidRDefault="00B67F9A" w:rsidP="00B67F9A">
      <w:pPr>
        <w:pStyle w:val="af4"/>
        <w:ind w:leftChars="0" w:left="2098"/>
      </w:pPr>
      <w:r>
        <w:rPr>
          <w:rFonts w:hint="eastAsia"/>
        </w:rPr>
        <w:t>ただし、見積もり上50%以下になる場合はこれを許容する。</w:t>
      </w:r>
    </w:p>
    <w:p w14:paraId="56BD1267" w14:textId="77777777" w:rsidR="0003337B" w:rsidRDefault="0003337B" w:rsidP="00D70F5B">
      <w:pPr>
        <w:pStyle w:val="af4"/>
        <w:numPr>
          <w:ilvl w:val="0"/>
          <w:numId w:val="7"/>
        </w:numPr>
        <w:ind w:leftChars="0"/>
      </w:pPr>
      <w:r>
        <w:rPr>
          <w:rFonts w:hint="eastAsia"/>
        </w:rPr>
        <w:t>メモリサイズが最低でも2倍以上拡張可能な種別（インスタンスタイプ）を選択し、拡張性を担保する。</w:t>
      </w:r>
    </w:p>
    <w:p w14:paraId="2E77DDF9" w14:textId="77777777" w:rsidR="0003337B" w:rsidRPr="00670EA5" w:rsidRDefault="0003337B" w:rsidP="0003337B">
      <w:pPr>
        <w:pStyle w:val="af4"/>
        <w:ind w:leftChars="0" w:left="2098"/>
      </w:pPr>
    </w:p>
    <w:p w14:paraId="478B6A28" w14:textId="77777777" w:rsidR="00B67F9A" w:rsidRDefault="00B67F9A" w:rsidP="00D70F5B">
      <w:pPr>
        <w:pStyle w:val="4"/>
        <w:numPr>
          <w:ilvl w:val="3"/>
          <w:numId w:val="4"/>
        </w:numPr>
      </w:pPr>
      <w:r>
        <w:rPr>
          <w:rFonts w:hint="eastAsia"/>
        </w:rPr>
        <w:t>ディスク拡張性</w:t>
      </w:r>
    </w:p>
    <w:p w14:paraId="4A744C0F" w14:textId="77777777" w:rsidR="00B67F9A" w:rsidRDefault="00B67F9A" w:rsidP="00D70F5B">
      <w:pPr>
        <w:pStyle w:val="af4"/>
        <w:numPr>
          <w:ilvl w:val="0"/>
          <w:numId w:val="7"/>
        </w:numPr>
        <w:ind w:leftChars="0"/>
      </w:pPr>
      <w:r>
        <w:rPr>
          <w:rFonts w:hint="eastAsia"/>
        </w:rPr>
        <w:t>原則ディスク使用率は50%～80%に収まるものとし、3年後も同範囲に収まる設計とする。</w:t>
      </w:r>
    </w:p>
    <w:p w14:paraId="6A96B8E2" w14:textId="77777777" w:rsidR="00B67F9A" w:rsidRDefault="00B67F9A" w:rsidP="00B67F9A">
      <w:pPr>
        <w:pStyle w:val="af4"/>
        <w:ind w:leftChars="0" w:left="2098"/>
      </w:pPr>
      <w:r>
        <w:rPr>
          <w:rFonts w:hint="eastAsia"/>
        </w:rPr>
        <w:t>ただし、見積もり上50%以下になる場合はこれを許容する。</w:t>
      </w:r>
    </w:p>
    <w:p w14:paraId="333FA359" w14:textId="77777777" w:rsidR="00B67F9A" w:rsidRDefault="00B67F9A" w:rsidP="00D70F5B">
      <w:pPr>
        <w:pStyle w:val="af4"/>
        <w:numPr>
          <w:ilvl w:val="0"/>
          <w:numId w:val="7"/>
        </w:numPr>
        <w:ind w:leftChars="0"/>
      </w:pPr>
      <w:r>
        <w:rPr>
          <w:rFonts w:hint="eastAsia"/>
        </w:rPr>
        <w:t>ディスクサイズが最低でも2倍以上拡張可能なサービスを選択し、拡張性を担保する。</w:t>
      </w:r>
    </w:p>
    <w:p w14:paraId="2B6A60BB" w14:textId="77777777" w:rsidR="00775620" w:rsidRDefault="00B00066" w:rsidP="00D70F5B">
      <w:pPr>
        <w:pStyle w:val="af4"/>
        <w:numPr>
          <w:ilvl w:val="0"/>
          <w:numId w:val="7"/>
        </w:numPr>
        <w:ind w:leftChars="0"/>
      </w:pPr>
      <w:r w:rsidRPr="00B00066">
        <w:rPr>
          <w:rFonts w:hint="eastAsia"/>
        </w:rPr>
        <w:t>自動拡張機能が利用可能であれば利用し、自動拡張がない場合もリソースの使用状況は常時監視を行い、突発的なスパイクにも対処可能とする。</w:t>
      </w:r>
    </w:p>
    <w:p w14:paraId="2B0D9FC8" w14:textId="77777777" w:rsidR="00F3044E" w:rsidRPr="000A40E1" w:rsidRDefault="00F3044E" w:rsidP="00B67F9A">
      <w:pPr>
        <w:ind w:firstLineChars="850" w:firstLine="1700"/>
      </w:pPr>
    </w:p>
    <w:p w14:paraId="44B777D3" w14:textId="77777777" w:rsidR="00B67F9A" w:rsidRPr="003E2CE0" w:rsidRDefault="00B67F9A" w:rsidP="00D70F5B">
      <w:pPr>
        <w:pStyle w:val="4"/>
        <w:numPr>
          <w:ilvl w:val="3"/>
          <w:numId w:val="4"/>
        </w:numPr>
      </w:pPr>
      <w:r>
        <w:rPr>
          <w:rFonts w:hint="eastAsia"/>
        </w:rPr>
        <w:t>ネットワーク</w:t>
      </w:r>
    </w:p>
    <w:p w14:paraId="4D7CAE05" w14:textId="77777777" w:rsidR="00B67F9A" w:rsidRDefault="00B67F9A" w:rsidP="00B67F9A">
      <w:pPr>
        <w:ind w:left="1678"/>
      </w:pPr>
      <w:r>
        <w:rPr>
          <w:rFonts w:hint="eastAsia"/>
        </w:rPr>
        <w:t>A</w:t>
      </w:r>
      <w:r>
        <w:t>WS</w:t>
      </w:r>
      <w:r>
        <w:rPr>
          <w:rFonts w:hint="eastAsia"/>
        </w:rPr>
        <w:t>管理により、利用状況に応じて柔軟に拡張される。</w:t>
      </w:r>
    </w:p>
    <w:p w14:paraId="432CE3E3" w14:textId="77777777" w:rsidR="0042549E" w:rsidRDefault="0042549E" w:rsidP="00B67F9A">
      <w:pPr>
        <w:ind w:left="1678"/>
      </w:pPr>
      <w:r w:rsidRPr="0042549E">
        <w:t>EC2、Auroraについて</w:t>
      </w:r>
      <w:r>
        <w:rPr>
          <w:rFonts w:hint="eastAsia"/>
        </w:rPr>
        <w:t>は</w:t>
      </w:r>
      <w:r w:rsidRPr="0042549E">
        <w:t>選択したインスタンス</w:t>
      </w:r>
      <w:r w:rsidR="00C33536" w:rsidRPr="00E648ED">
        <w:rPr>
          <w:rFonts w:hint="eastAsia"/>
          <w:color w:val="000000" w:themeColor="text1"/>
        </w:rPr>
        <w:t>サイズ</w:t>
      </w:r>
      <w:r w:rsidRPr="0042549E">
        <w:t>の帯域制限に準ずる</w:t>
      </w:r>
      <w:r>
        <w:rPr>
          <w:rFonts w:hint="eastAsia"/>
        </w:rPr>
        <w:t>。</w:t>
      </w:r>
    </w:p>
    <w:p w14:paraId="2C2F4EC9" w14:textId="77777777" w:rsidR="0029442D" w:rsidRDefault="0029442D">
      <w:pPr>
        <w:widowControl/>
        <w:jc w:val="left"/>
      </w:pPr>
      <w:r>
        <w:br w:type="page"/>
      </w:r>
    </w:p>
    <w:p w14:paraId="2DEE4E43" w14:textId="77777777" w:rsidR="000A065D" w:rsidRDefault="000A065D" w:rsidP="00D70F5B">
      <w:pPr>
        <w:pStyle w:val="4"/>
        <w:numPr>
          <w:ilvl w:val="3"/>
          <w:numId w:val="4"/>
        </w:numPr>
      </w:pPr>
      <w:r>
        <w:rPr>
          <w:rFonts w:hint="eastAsia"/>
        </w:rPr>
        <w:lastRenderedPageBreak/>
        <w:t>サーバ処理能力増強</w:t>
      </w:r>
    </w:p>
    <w:p w14:paraId="2A3D20A1" w14:textId="77777777" w:rsidR="00F4494A" w:rsidRDefault="00F4494A" w:rsidP="00F4494A">
      <w:pPr>
        <w:widowControl/>
        <w:ind w:leftChars="850" w:left="1701" w:hanging="1"/>
        <w:jc w:val="left"/>
      </w:pPr>
      <w:r>
        <w:rPr>
          <w:rFonts w:hint="eastAsia"/>
        </w:rPr>
        <w:t>以下表に各利用予定のA</w:t>
      </w:r>
      <w:r>
        <w:t>WS</w:t>
      </w:r>
      <w:r>
        <w:rPr>
          <w:rFonts w:hint="eastAsia"/>
        </w:rPr>
        <w:t>サービスと拡張性に関連する項目を記載する。</w:t>
      </w:r>
    </w:p>
    <w:p w14:paraId="0619947D" w14:textId="77777777" w:rsidR="00F4494A" w:rsidRDefault="00F4494A" w:rsidP="007A2C94">
      <w:pPr>
        <w:widowControl/>
        <w:ind w:leftChars="850" w:left="1701" w:hanging="1"/>
        <w:jc w:val="left"/>
      </w:pPr>
      <w:r>
        <w:rPr>
          <w:rFonts w:hint="eastAsia"/>
        </w:rPr>
        <w:t>システム特性に応じて、適切なサービスと組み合わせを選択するものとする。</w:t>
      </w:r>
    </w:p>
    <w:p w14:paraId="1E622447" w14:textId="77777777" w:rsidR="004A3F6B" w:rsidRPr="00243637" w:rsidRDefault="004A3F6B" w:rsidP="007A2C94">
      <w:pPr>
        <w:widowControl/>
        <w:ind w:leftChars="850" w:left="1701" w:hanging="1"/>
        <w:jc w:val="left"/>
      </w:pPr>
    </w:p>
    <w:tbl>
      <w:tblPr>
        <w:tblW w:w="9782"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701"/>
        <w:gridCol w:w="1702"/>
        <w:gridCol w:w="1418"/>
        <w:gridCol w:w="3260"/>
      </w:tblGrid>
      <w:tr w:rsidR="00F4494A" w:rsidRPr="00736AA8" w14:paraId="7FE3125E" w14:textId="77777777" w:rsidTr="006D729C">
        <w:trPr>
          <w:trHeight w:val="351"/>
          <w:tblHeader/>
        </w:trPr>
        <w:tc>
          <w:tcPr>
            <w:tcW w:w="1701" w:type="dxa"/>
            <w:shd w:val="clear" w:color="auto" w:fill="BDD6EE" w:themeFill="accent5" w:themeFillTint="66"/>
          </w:tcPr>
          <w:p w14:paraId="3616795B" w14:textId="77777777" w:rsidR="00F4494A" w:rsidRDefault="0092006F" w:rsidP="0092006F">
            <w:pPr>
              <w:pStyle w:val="12"/>
              <w:ind w:leftChars="0" w:left="134"/>
              <w:jc w:val="center"/>
            </w:pPr>
            <w:r>
              <w:rPr>
                <w:rFonts w:hint="eastAsia"/>
              </w:rPr>
              <w:t>A</w:t>
            </w:r>
            <w:r w:rsidR="00F4494A" w:rsidRPr="00CA0C79">
              <w:t>WSサービス</w:t>
            </w:r>
          </w:p>
        </w:tc>
        <w:tc>
          <w:tcPr>
            <w:tcW w:w="1701" w:type="dxa"/>
            <w:shd w:val="clear" w:color="auto" w:fill="BDD6EE" w:themeFill="accent5" w:themeFillTint="66"/>
          </w:tcPr>
          <w:p w14:paraId="173A6F6E" w14:textId="77777777" w:rsidR="00F4494A" w:rsidRPr="00736AA8" w:rsidRDefault="0092006F" w:rsidP="0092006F">
            <w:pPr>
              <w:pStyle w:val="12"/>
              <w:ind w:leftChars="0" w:left="134"/>
              <w:jc w:val="center"/>
            </w:pPr>
            <w:r>
              <w:rPr>
                <w:rFonts w:hint="eastAsia"/>
              </w:rPr>
              <w:t>ス</w:t>
            </w:r>
            <w:r w:rsidR="00F4494A" w:rsidRPr="00CA0C79">
              <w:t>ケールアップ</w:t>
            </w:r>
          </w:p>
        </w:tc>
        <w:tc>
          <w:tcPr>
            <w:tcW w:w="1702" w:type="dxa"/>
            <w:shd w:val="clear" w:color="auto" w:fill="BDD6EE" w:themeFill="accent5" w:themeFillTint="66"/>
          </w:tcPr>
          <w:p w14:paraId="37D17A7F" w14:textId="77777777" w:rsidR="00F4494A" w:rsidRDefault="0092006F" w:rsidP="0092006F">
            <w:pPr>
              <w:pStyle w:val="12"/>
              <w:ind w:leftChars="0" w:left="134"/>
              <w:jc w:val="center"/>
            </w:pPr>
            <w:r>
              <w:rPr>
                <w:rFonts w:hint="eastAsia"/>
              </w:rPr>
              <w:t>ス</w:t>
            </w:r>
            <w:r w:rsidR="00F4494A" w:rsidRPr="00CA0C79">
              <w:t>ケールア</w:t>
            </w:r>
            <w:r>
              <w:rPr>
                <w:rFonts w:hint="eastAsia"/>
              </w:rPr>
              <w:t>ウト</w:t>
            </w:r>
          </w:p>
        </w:tc>
        <w:tc>
          <w:tcPr>
            <w:tcW w:w="1418" w:type="dxa"/>
            <w:shd w:val="clear" w:color="auto" w:fill="BDD6EE" w:themeFill="accent5" w:themeFillTint="66"/>
          </w:tcPr>
          <w:p w14:paraId="7A552211" w14:textId="77777777" w:rsidR="00F4494A" w:rsidRPr="00736AA8" w:rsidRDefault="0092006F" w:rsidP="0092006F">
            <w:pPr>
              <w:pStyle w:val="12"/>
              <w:ind w:leftChars="0" w:left="134"/>
              <w:jc w:val="center"/>
            </w:pPr>
            <w:r>
              <w:rPr>
                <w:rFonts w:hint="eastAsia"/>
              </w:rPr>
              <w:t>拡張</w:t>
            </w:r>
            <w:r w:rsidR="00F4494A" w:rsidRPr="00CA0C79">
              <w:t>要素</w:t>
            </w:r>
          </w:p>
        </w:tc>
        <w:tc>
          <w:tcPr>
            <w:tcW w:w="3260" w:type="dxa"/>
            <w:shd w:val="clear" w:color="auto" w:fill="BDD6EE" w:themeFill="accent5" w:themeFillTint="66"/>
          </w:tcPr>
          <w:p w14:paraId="2F08CE67" w14:textId="77777777" w:rsidR="00F4494A" w:rsidRDefault="00F4494A" w:rsidP="0092006F">
            <w:pPr>
              <w:pStyle w:val="12"/>
              <w:ind w:leftChars="0" w:left="134"/>
              <w:jc w:val="center"/>
            </w:pPr>
            <w:r w:rsidRPr="00CA0C79">
              <w:t>サービス影響</w:t>
            </w:r>
          </w:p>
        </w:tc>
      </w:tr>
      <w:tr w:rsidR="00F4494A" w:rsidRPr="00736AA8" w14:paraId="7F36C69F" w14:textId="77777777" w:rsidTr="006D729C">
        <w:trPr>
          <w:trHeight w:val="603"/>
        </w:trPr>
        <w:tc>
          <w:tcPr>
            <w:tcW w:w="1701" w:type="dxa"/>
          </w:tcPr>
          <w:p w14:paraId="45448EE4" w14:textId="77777777" w:rsidR="00F4494A" w:rsidRPr="00062006" w:rsidRDefault="00F4494A" w:rsidP="00E723C4">
            <w:pPr>
              <w:pStyle w:val="a5"/>
              <w:rPr>
                <w:rFonts w:cs="Meiryo UI"/>
                <w:color w:val="000000" w:themeColor="text1"/>
                <w:sz w:val="18"/>
              </w:rPr>
            </w:pPr>
            <w:r w:rsidRPr="00213868">
              <w:t>EC2</w:t>
            </w:r>
          </w:p>
        </w:tc>
        <w:tc>
          <w:tcPr>
            <w:tcW w:w="1701" w:type="dxa"/>
          </w:tcPr>
          <w:p w14:paraId="722AACA6" w14:textId="77777777" w:rsidR="00F4494A" w:rsidRPr="00062006" w:rsidRDefault="00F4494A" w:rsidP="00E723C4">
            <w:pPr>
              <w:pStyle w:val="a5"/>
              <w:jc w:val="center"/>
              <w:rPr>
                <w:rFonts w:cs="Meiryo UI"/>
                <w:color w:val="000000" w:themeColor="text1"/>
                <w:sz w:val="18"/>
              </w:rPr>
            </w:pPr>
            <w:r w:rsidRPr="006A510D">
              <w:rPr>
                <w:rFonts w:hint="eastAsia"/>
              </w:rPr>
              <w:t>〇</w:t>
            </w:r>
          </w:p>
        </w:tc>
        <w:tc>
          <w:tcPr>
            <w:tcW w:w="1702" w:type="dxa"/>
          </w:tcPr>
          <w:p w14:paraId="6A2E44C1" w14:textId="77777777" w:rsidR="00F4494A" w:rsidRPr="00062006" w:rsidRDefault="00F4494A" w:rsidP="00E723C4">
            <w:pPr>
              <w:pStyle w:val="a5"/>
              <w:jc w:val="center"/>
              <w:rPr>
                <w:rFonts w:cs="Meiryo UI"/>
                <w:color w:val="000000" w:themeColor="text1"/>
                <w:sz w:val="18"/>
              </w:rPr>
            </w:pPr>
            <w:r>
              <w:rPr>
                <w:rFonts w:cs="Meiryo UI" w:hint="eastAsia"/>
                <w:color w:val="000000" w:themeColor="text1"/>
                <w:sz w:val="18"/>
              </w:rPr>
              <w:t>◎</w:t>
            </w:r>
          </w:p>
        </w:tc>
        <w:tc>
          <w:tcPr>
            <w:tcW w:w="1418" w:type="dxa"/>
          </w:tcPr>
          <w:p w14:paraId="0C10820C" w14:textId="77777777" w:rsidR="00F4494A" w:rsidRDefault="00F4494A" w:rsidP="00E723C4">
            <w:pPr>
              <w:pStyle w:val="a5"/>
            </w:pPr>
            <w:r w:rsidRPr="00770DCC">
              <w:rPr>
                <w:rFonts w:hint="eastAsia"/>
              </w:rPr>
              <w:t>・</w:t>
            </w:r>
            <w:r w:rsidRPr="00770DCC">
              <w:t>CPU</w:t>
            </w:r>
          </w:p>
          <w:p w14:paraId="7059C958" w14:textId="77777777" w:rsidR="00F4494A" w:rsidRPr="00062006" w:rsidRDefault="00F4494A" w:rsidP="00E723C4">
            <w:pPr>
              <w:pStyle w:val="a5"/>
              <w:rPr>
                <w:rFonts w:cs="Meiryo UI"/>
                <w:color w:val="000000" w:themeColor="text1"/>
                <w:sz w:val="18"/>
              </w:rPr>
            </w:pPr>
            <w:r w:rsidRPr="00770DCC">
              <w:t>・メモリ</w:t>
            </w:r>
          </w:p>
        </w:tc>
        <w:tc>
          <w:tcPr>
            <w:tcW w:w="3260" w:type="dxa"/>
          </w:tcPr>
          <w:p w14:paraId="3F8E1DA5" w14:textId="77777777" w:rsidR="00F4494A" w:rsidRPr="00A40A16" w:rsidRDefault="00F4494A" w:rsidP="00E723C4">
            <w:pPr>
              <w:pStyle w:val="a5"/>
              <w:rPr>
                <w:rFonts w:cs="Meiryo UI"/>
                <w:color w:val="000000" w:themeColor="text1"/>
                <w:sz w:val="18"/>
              </w:rPr>
            </w:pPr>
            <w:r w:rsidRPr="00A40A16">
              <w:rPr>
                <w:rFonts w:cs="Meiryo UI" w:hint="eastAsia"/>
                <w:color w:val="000000" w:themeColor="text1"/>
                <w:sz w:val="18"/>
              </w:rPr>
              <w:t>・スケールアップにはインスタンス停止が必要</w:t>
            </w:r>
          </w:p>
          <w:p w14:paraId="4A141357" w14:textId="77777777" w:rsidR="00F4494A" w:rsidRPr="00062006" w:rsidRDefault="00F4494A" w:rsidP="00E723C4">
            <w:pPr>
              <w:pStyle w:val="a5"/>
              <w:rPr>
                <w:rFonts w:cs="Meiryo UI"/>
                <w:color w:val="000000" w:themeColor="text1"/>
                <w:sz w:val="18"/>
              </w:rPr>
            </w:pPr>
          </w:p>
        </w:tc>
      </w:tr>
      <w:tr w:rsidR="00F4494A" w:rsidRPr="00741182" w14:paraId="14F4B6F7" w14:textId="77777777" w:rsidTr="006D729C">
        <w:trPr>
          <w:trHeight w:val="17"/>
        </w:trPr>
        <w:tc>
          <w:tcPr>
            <w:tcW w:w="1701" w:type="dxa"/>
            <w:tcBorders>
              <w:top w:val="single" w:sz="4" w:space="0" w:color="auto"/>
              <w:left w:val="single" w:sz="4" w:space="0" w:color="auto"/>
              <w:bottom w:val="single" w:sz="4" w:space="0" w:color="auto"/>
              <w:right w:val="single" w:sz="4" w:space="0" w:color="auto"/>
            </w:tcBorders>
          </w:tcPr>
          <w:p w14:paraId="736EAFAE" w14:textId="77777777" w:rsidR="00F4494A" w:rsidRPr="00062006" w:rsidRDefault="00F4494A" w:rsidP="00E723C4">
            <w:pPr>
              <w:pStyle w:val="a5"/>
              <w:jc w:val="left"/>
              <w:rPr>
                <w:rFonts w:cs="Meiryo UI"/>
                <w:color w:val="000000" w:themeColor="text1"/>
                <w:sz w:val="18"/>
                <w:lang w:bidi="he-IL"/>
              </w:rPr>
            </w:pPr>
            <w:r w:rsidRPr="00213868">
              <w:t>EBS</w:t>
            </w:r>
          </w:p>
        </w:tc>
        <w:tc>
          <w:tcPr>
            <w:tcW w:w="1701" w:type="dxa"/>
            <w:tcBorders>
              <w:top w:val="single" w:sz="4" w:space="0" w:color="auto"/>
              <w:left w:val="single" w:sz="4" w:space="0" w:color="auto"/>
              <w:bottom w:val="single" w:sz="4" w:space="0" w:color="auto"/>
              <w:right w:val="single" w:sz="4" w:space="0" w:color="auto"/>
            </w:tcBorders>
          </w:tcPr>
          <w:p w14:paraId="78569208" w14:textId="77777777" w:rsidR="00F4494A" w:rsidRDefault="00F4494A" w:rsidP="00E723C4">
            <w:pPr>
              <w:pStyle w:val="a5"/>
              <w:jc w:val="center"/>
              <w:rPr>
                <w:rFonts w:cs="Meiryo UI"/>
                <w:color w:val="000000" w:themeColor="text1"/>
                <w:sz w:val="18"/>
                <w:lang w:bidi="he-IL"/>
              </w:rPr>
            </w:pPr>
            <w:r w:rsidRPr="006A510D">
              <w:rPr>
                <w:rFonts w:hint="eastAsia"/>
              </w:rPr>
              <w:t>〇</w:t>
            </w:r>
          </w:p>
        </w:tc>
        <w:tc>
          <w:tcPr>
            <w:tcW w:w="1702" w:type="dxa"/>
            <w:tcBorders>
              <w:top w:val="single" w:sz="4" w:space="0" w:color="auto"/>
              <w:left w:val="single" w:sz="4" w:space="0" w:color="auto"/>
              <w:bottom w:val="single" w:sz="4" w:space="0" w:color="auto"/>
              <w:right w:val="single" w:sz="4" w:space="0" w:color="auto"/>
            </w:tcBorders>
          </w:tcPr>
          <w:p w14:paraId="2C2D256F" w14:textId="77777777" w:rsidR="00F4494A" w:rsidRPr="00062006" w:rsidRDefault="00F4494A" w:rsidP="00E723C4">
            <w:pPr>
              <w:pStyle w:val="a5"/>
              <w:jc w:val="center"/>
              <w:rPr>
                <w:rFonts w:cs="Meiryo UI"/>
                <w:color w:val="000000" w:themeColor="text1"/>
                <w:sz w:val="18"/>
                <w:lang w:bidi="he-IL"/>
              </w:rPr>
            </w:pPr>
            <w:r w:rsidRPr="006A510D">
              <w:t>〇</w:t>
            </w:r>
          </w:p>
        </w:tc>
        <w:tc>
          <w:tcPr>
            <w:tcW w:w="1418" w:type="dxa"/>
            <w:tcBorders>
              <w:top w:val="single" w:sz="4" w:space="0" w:color="auto"/>
              <w:left w:val="single" w:sz="4" w:space="0" w:color="auto"/>
              <w:bottom w:val="single" w:sz="4" w:space="0" w:color="auto"/>
              <w:right w:val="single" w:sz="4" w:space="0" w:color="auto"/>
            </w:tcBorders>
          </w:tcPr>
          <w:p w14:paraId="5B01D5C9" w14:textId="77777777" w:rsidR="00F4494A" w:rsidRPr="00062006" w:rsidRDefault="00F4494A" w:rsidP="00E723C4">
            <w:pPr>
              <w:pStyle w:val="a5"/>
              <w:jc w:val="left"/>
              <w:rPr>
                <w:rFonts w:cs="Meiryo UI"/>
                <w:color w:val="000000" w:themeColor="text1"/>
                <w:sz w:val="18"/>
                <w:lang w:bidi="he-IL"/>
              </w:rPr>
            </w:pPr>
            <w:r w:rsidRPr="00770DCC">
              <w:rPr>
                <w:rFonts w:hint="eastAsia"/>
              </w:rPr>
              <w:t>・ディスク</w:t>
            </w:r>
          </w:p>
        </w:tc>
        <w:tc>
          <w:tcPr>
            <w:tcW w:w="3260" w:type="dxa"/>
            <w:tcBorders>
              <w:top w:val="single" w:sz="4" w:space="0" w:color="auto"/>
              <w:left w:val="single" w:sz="4" w:space="0" w:color="auto"/>
              <w:bottom w:val="single" w:sz="4" w:space="0" w:color="auto"/>
              <w:right w:val="single" w:sz="4" w:space="0" w:color="auto"/>
            </w:tcBorders>
          </w:tcPr>
          <w:p w14:paraId="70735E47" w14:textId="77777777" w:rsidR="00F4494A" w:rsidRPr="00062006" w:rsidRDefault="00F4494A" w:rsidP="00E723C4">
            <w:pPr>
              <w:pStyle w:val="a5"/>
              <w:jc w:val="left"/>
              <w:rPr>
                <w:rFonts w:cs="Meiryo UI"/>
                <w:color w:val="000000" w:themeColor="text1"/>
                <w:sz w:val="18"/>
                <w:lang w:bidi="he-IL"/>
              </w:rPr>
            </w:pPr>
            <w:r w:rsidRPr="00D35D1E">
              <w:rPr>
                <w:rFonts w:cs="Meiryo UI" w:hint="eastAsia"/>
                <w:color w:val="000000" w:themeColor="text1"/>
                <w:sz w:val="18"/>
                <w:lang w:bidi="he-IL"/>
              </w:rPr>
              <w:t>無停止で拡張可能</w:t>
            </w:r>
          </w:p>
        </w:tc>
      </w:tr>
      <w:tr w:rsidR="001A75FB" w:rsidRPr="00736AA8" w14:paraId="5FF7A225" w14:textId="77777777" w:rsidTr="006D729C">
        <w:trPr>
          <w:trHeight w:val="17"/>
        </w:trPr>
        <w:tc>
          <w:tcPr>
            <w:tcW w:w="1701" w:type="dxa"/>
            <w:vMerge w:val="restart"/>
            <w:tcBorders>
              <w:top w:val="single" w:sz="4" w:space="0" w:color="auto"/>
              <w:left w:val="single" w:sz="4" w:space="0" w:color="auto"/>
              <w:right w:val="single" w:sz="4" w:space="0" w:color="auto"/>
            </w:tcBorders>
          </w:tcPr>
          <w:p w14:paraId="0B1BEE3C" w14:textId="77777777" w:rsidR="001A75FB" w:rsidRPr="00062006" w:rsidRDefault="001A75FB" w:rsidP="001A75FB">
            <w:pPr>
              <w:pStyle w:val="a5"/>
              <w:jc w:val="left"/>
              <w:rPr>
                <w:rFonts w:cs="Meiryo UI"/>
                <w:color w:val="000000" w:themeColor="text1"/>
                <w:sz w:val="18"/>
              </w:rPr>
            </w:pPr>
            <w:r>
              <w:rPr>
                <w:rFonts w:cs="Meiryo UI" w:hint="eastAsia"/>
                <w:color w:val="000000" w:themeColor="text1"/>
                <w:sz w:val="18"/>
              </w:rPr>
              <w:t>Aurora</w:t>
            </w:r>
          </w:p>
        </w:tc>
        <w:tc>
          <w:tcPr>
            <w:tcW w:w="1701" w:type="dxa"/>
            <w:tcBorders>
              <w:top w:val="single" w:sz="4" w:space="0" w:color="auto"/>
              <w:left w:val="single" w:sz="4" w:space="0" w:color="auto"/>
              <w:bottom w:val="single" w:sz="4" w:space="0" w:color="auto"/>
              <w:right w:val="single" w:sz="4" w:space="0" w:color="auto"/>
            </w:tcBorders>
          </w:tcPr>
          <w:p w14:paraId="498F38BB" w14:textId="77777777" w:rsidR="001A75FB" w:rsidRPr="00062006" w:rsidRDefault="001A75FB" w:rsidP="001A75FB">
            <w:pPr>
              <w:pStyle w:val="a5"/>
              <w:jc w:val="center"/>
              <w:rPr>
                <w:rFonts w:cs="Meiryo UI"/>
                <w:color w:val="000000" w:themeColor="text1"/>
                <w:sz w:val="18"/>
                <w:lang w:bidi="he-IL"/>
              </w:rPr>
            </w:pPr>
            <w:r w:rsidRPr="006A510D">
              <w:rPr>
                <w:rFonts w:hint="eastAsia"/>
              </w:rPr>
              <w:t>〇</w:t>
            </w:r>
          </w:p>
        </w:tc>
        <w:tc>
          <w:tcPr>
            <w:tcW w:w="1702" w:type="dxa"/>
            <w:tcBorders>
              <w:top w:val="single" w:sz="4" w:space="0" w:color="auto"/>
              <w:left w:val="single" w:sz="4" w:space="0" w:color="auto"/>
              <w:bottom w:val="single" w:sz="4" w:space="0" w:color="auto"/>
              <w:right w:val="single" w:sz="4" w:space="0" w:color="auto"/>
            </w:tcBorders>
          </w:tcPr>
          <w:p w14:paraId="16803BF9" w14:textId="77777777" w:rsidR="001A75FB" w:rsidRPr="00062006" w:rsidRDefault="001A75FB" w:rsidP="001A75FB">
            <w:pPr>
              <w:pStyle w:val="a5"/>
              <w:jc w:val="center"/>
              <w:rPr>
                <w:rFonts w:cs="Meiryo UI"/>
                <w:color w:val="000000" w:themeColor="text1"/>
                <w:sz w:val="18"/>
              </w:rPr>
            </w:pPr>
            <w:r w:rsidRPr="006A510D">
              <w:t>×</w:t>
            </w:r>
          </w:p>
        </w:tc>
        <w:tc>
          <w:tcPr>
            <w:tcW w:w="1418" w:type="dxa"/>
            <w:tcBorders>
              <w:top w:val="single" w:sz="4" w:space="0" w:color="auto"/>
              <w:left w:val="single" w:sz="4" w:space="0" w:color="auto"/>
              <w:bottom w:val="single" w:sz="4" w:space="0" w:color="auto"/>
              <w:right w:val="single" w:sz="4" w:space="0" w:color="auto"/>
            </w:tcBorders>
          </w:tcPr>
          <w:p w14:paraId="5089715C" w14:textId="77777777" w:rsidR="001A75FB" w:rsidRDefault="001A75FB" w:rsidP="001A75FB">
            <w:pPr>
              <w:pStyle w:val="a5"/>
              <w:jc w:val="left"/>
            </w:pPr>
            <w:r w:rsidRPr="00770DCC">
              <w:rPr>
                <w:rFonts w:hint="eastAsia"/>
              </w:rPr>
              <w:t>・</w:t>
            </w:r>
            <w:r w:rsidRPr="00770DCC">
              <w:t>CPU</w:t>
            </w:r>
          </w:p>
          <w:p w14:paraId="43CEAF36" w14:textId="77777777" w:rsidR="001A75FB" w:rsidRDefault="001A75FB" w:rsidP="001A75FB">
            <w:pPr>
              <w:pStyle w:val="a5"/>
              <w:jc w:val="left"/>
            </w:pPr>
            <w:r w:rsidRPr="00770DCC">
              <w:t>・メモリ</w:t>
            </w:r>
          </w:p>
          <w:p w14:paraId="6B248DD2" w14:textId="77777777" w:rsidR="001A75FB" w:rsidRPr="00062006" w:rsidRDefault="001A75FB" w:rsidP="001A75FB">
            <w:pPr>
              <w:pStyle w:val="a5"/>
              <w:jc w:val="left"/>
              <w:rPr>
                <w:rFonts w:cs="Meiryo UI"/>
                <w:color w:val="000000" w:themeColor="text1"/>
                <w:sz w:val="18"/>
                <w:lang w:bidi="he-IL"/>
              </w:rPr>
            </w:pPr>
          </w:p>
        </w:tc>
        <w:tc>
          <w:tcPr>
            <w:tcW w:w="3260" w:type="dxa"/>
            <w:tcBorders>
              <w:top w:val="single" w:sz="4" w:space="0" w:color="auto"/>
              <w:left w:val="single" w:sz="4" w:space="0" w:color="auto"/>
              <w:bottom w:val="single" w:sz="4" w:space="0" w:color="auto"/>
              <w:right w:val="single" w:sz="4" w:space="0" w:color="auto"/>
            </w:tcBorders>
          </w:tcPr>
          <w:p w14:paraId="74619E02" w14:textId="77777777" w:rsidR="001A75FB" w:rsidRPr="00062006" w:rsidRDefault="001A75FB" w:rsidP="001A75FB">
            <w:pPr>
              <w:pStyle w:val="a5"/>
              <w:jc w:val="left"/>
              <w:rPr>
                <w:rFonts w:cs="Meiryo UI"/>
                <w:color w:val="000000" w:themeColor="text1"/>
                <w:sz w:val="18"/>
              </w:rPr>
            </w:pPr>
            <w:r w:rsidRPr="00D35D1E">
              <w:rPr>
                <w:rFonts w:cs="Meiryo UI" w:hint="eastAsia"/>
                <w:color w:val="000000" w:themeColor="text1"/>
                <w:sz w:val="18"/>
              </w:rPr>
              <w:t>・</w:t>
            </w:r>
            <w:r w:rsidRPr="00D35D1E">
              <w:rPr>
                <w:rFonts w:cs="Meiryo UI"/>
                <w:color w:val="000000" w:themeColor="text1"/>
                <w:sz w:val="18"/>
              </w:rPr>
              <w:t>インスタンス</w:t>
            </w:r>
            <w:r>
              <w:rPr>
                <w:rFonts w:cs="Meiryo UI" w:hint="eastAsia"/>
                <w:color w:val="000000" w:themeColor="text1"/>
                <w:sz w:val="18"/>
              </w:rPr>
              <w:t>クラスの</w:t>
            </w:r>
            <w:r w:rsidRPr="00D35D1E">
              <w:rPr>
                <w:rFonts w:cs="Meiryo UI"/>
                <w:color w:val="000000" w:themeColor="text1"/>
                <w:sz w:val="18"/>
              </w:rPr>
              <w:t>変更に伴い</w:t>
            </w:r>
            <w:r>
              <w:rPr>
                <w:rFonts w:cs="Meiryo UI" w:hint="eastAsia"/>
                <w:color w:val="000000" w:themeColor="text1"/>
                <w:sz w:val="18"/>
              </w:rPr>
              <w:t>、DBインスタンスの</w:t>
            </w:r>
            <w:r w:rsidRPr="00D35D1E">
              <w:rPr>
                <w:rFonts w:cs="Meiryo UI"/>
                <w:color w:val="000000" w:themeColor="text1"/>
                <w:sz w:val="18"/>
              </w:rPr>
              <w:t>フェールオーバ</w:t>
            </w:r>
            <w:r>
              <w:rPr>
                <w:rFonts w:cs="Meiryo UI" w:hint="eastAsia"/>
                <w:color w:val="000000" w:themeColor="text1"/>
                <w:sz w:val="18"/>
              </w:rPr>
              <w:t>処理が必要になる</w:t>
            </w:r>
            <w:r w:rsidRPr="00D35D1E">
              <w:rPr>
                <w:rFonts w:cs="Meiryo UI"/>
                <w:color w:val="000000" w:themeColor="text1"/>
                <w:sz w:val="18"/>
              </w:rPr>
              <w:t>為、</w:t>
            </w:r>
            <w:r>
              <w:rPr>
                <w:rFonts w:cs="Meiryo UI" w:hint="eastAsia"/>
                <w:color w:val="000000" w:themeColor="text1"/>
                <w:sz w:val="18"/>
              </w:rPr>
              <w:t>ダウンタイムが発生</w:t>
            </w:r>
          </w:p>
        </w:tc>
      </w:tr>
      <w:tr w:rsidR="001A75FB" w:rsidRPr="00736AA8" w14:paraId="004901E0" w14:textId="77777777" w:rsidTr="006D729C">
        <w:trPr>
          <w:trHeight w:val="17"/>
        </w:trPr>
        <w:tc>
          <w:tcPr>
            <w:tcW w:w="1701" w:type="dxa"/>
            <w:vMerge/>
            <w:tcBorders>
              <w:left w:val="single" w:sz="4" w:space="0" w:color="auto"/>
              <w:right w:val="single" w:sz="4" w:space="0" w:color="auto"/>
            </w:tcBorders>
          </w:tcPr>
          <w:p w14:paraId="3A14432D" w14:textId="77777777" w:rsidR="001A75FB" w:rsidRPr="00213868" w:rsidRDefault="001A75FB" w:rsidP="001A75FB">
            <w:pPr>
              <w:pStyle w:val="a5"/>
              <w:jc w:val="left"/>
            </w:pPr>
          </w:p>
        </w:tc>
        <w:tc>
          <w:tcPr>
            <w:tcW w:w="1701" w:type="dxa"/>
            <w:tcBorders>
              <w:top w:val="single" w:sz="4" w:space="0" w:color="auto"/>
              <w:left w:val="single" w:sz="4" w:space="0" w:color="auto"/>
              <w:bottom w:val="single" w:sz="4" w:space="0" w:color="auto"/>
              <w:right w:val="single" w:sz="4" w:space="0" w:color="auto"/>
            </w:tcBorders>
          </w:tcPr>
          <w:p w14:paraId="3661F81B" w14:textId="77777777" w:rsidR="001A75FB" w:rsidRPr="006A510D" w:rsidRDefault="001A75FB" w:rsidP="001A75FB">
            <w:pPr>
              <w:pStyle w:val="a5"/>
              <w:jc w:val="center"/>
            </w:pPr>
            <w:r w:rsidRPr="006A510D">
              <w:t>◎</w:t>
            </w:r>
          </w:p>
        </w:tc>
        <w:tc>
          <w:tcPr>
            <w:tcW w:w="1702" w:type="dxa"/>
            <w:tcBorders>
              <w:top w:val="single" w:sz="4" w:space="0" w:color="auto"/>
              <w:left w:val="single" w:sz="4" w:space="0" w:color="auto"/>
              <w:bottom w:val="single" w:sz="4" w:space="0" w:color="auto"/>
              <w:right w:val="single" w:sz="4" w:space="0" w:color="auto"/>
            </w:tcBorders>
          </w:tcPr>
          <w:p w14:paraId="6777E6B8" w14:textId="77777777" w:rsidR="001A75FB" w:rsidRPr="006A510D" w:rsidRDefault="001A75FB" w:rsidP="001A75FB">
            <w:pPr>
              <w:pStyle w:val="a5"/>
              <w:jc w:val="center"/>
            </w:pPr>
            <w:r w:rsidRPr="006A510D">
              <w:t>×</w:t>
            </w:r>
          </w:p>
        </w:tc>
        <w:tc>
          <w:tcPr>
            <w:tcW w:w="1418" w:type="dxa"/>
            <w:tcBorders>
              <w:top w:val="single" w:sz="4" w:space="0" w:color="auto"/>
              <w:left w:val="single" w:sz="4" w:space="0" w:color="auto"/>
              <w:bottom w:val="single" w:sz="4" w:space="0" w:color="auto"/>
              <w:right w:val="single" w:sz="4" w:space="0" w:color="auto"/>
            </w:tcBorders>
          </w:tcPr>
          <w:p w14:paraId="7DDB028C" w14:textId="77777777" w:rsidR="001A75FB" w:rsidRPr="00770DCC" w:rsidRDefault="001A75FB" w:rsidP="001A75FB">
            <w:pPr>
              <w:pStyle w:val="a5"/>
              <w:jc w:val="left"/>
            </w:pPr>
            <w:r w:rsidRPr="00770DCC">
              <w:t>・ディスク</w:t>
            </w:r>
          </w:p>
        </w:tc>
        <w:tc>
          <w:tcPr>
            <w:tcW w:w="3260" w:type="dxa"/>
            <w:tcBorders>
              <w:top w:val="single" w:sz="4" w:space="0" w:color="auto"/>
              <w:left w:val="single" w:sz="4" w:space="0" w:color="auto"/>
              <w:bottom w:val="single" w:sz="4" w:space="0" w:color="auto"/>
              <w:right w:val="single" w:sz="4" w:space="0" w:color="auto"/>
            </w:tcBorders>
          </w:tcPr>
          <w:p w14:paraId="55FDAFAA" w14:textId="77777777" w:rsidR="001A75FB" w:rsidRPr="009A0717" w:rsidRDefault="001A75FB" w:rsidP="001A75FB">
            <w:pPr>
              <w:pStyle w:val="a5"/>
              <w:jc w:val="left"/>
              <w:rPr>
                <w:rFonts w:cs="Meiryo UI"/>
                <w:color w:val="000000" w:themeColor="text1"/>
                <w:sz w:val="18"/>
              </w:rPr>
            </w:pPr>
            <w:r w:rsidRPr="00D35D1E">
              <w:rPr>
                <w:rFonts w:cs="Meiryo UI" w:hint="eastAsia"/>
                <w:color w:val="000000" w:themeColor="text1"/>
                <w:sz w:val="18"/>
                <w:lang w:bidi="he-IL"/>
              </w:rPr>
              <w:t>無停止で</w:t>
            </w:r>
            <w:r>
              <w:rPr>
                <w:rFonts w:cs="Meiryo UI" w:hint="eastAsia"/>
                <w:color w:val="000000" w:themeColor="text1"/>
                <w:sz w:val="18"/>
                <w:lang w:bidi="he-IL"/>
              </w:rPr>
              <w:t>10GBごとの自動</w:t>
            </w:r>
            <w:r w:rsidRPr="00D35D1E">
              <w:rPr>
                <w:rFonts w:cs="Meiryo UI" w:hint="eastAsia"/>
                <w:color w:val="000000" w:themeColor="text1"/>
                <w:sz w:val="18"/>
                <w:lang w:bidi="he-IL"/>
              </w:rPr>
              <w:t>拡張</w:t>
            </w:r>
            <w:r>
              <w:rPr>
                <w:rFonts w:cs="Meiryo UI" w:hint="eastAsia"/>
                <w:color w:val="000000" w:themeColor="text1"/>
                <w:sz w:val="18"/>
                <w:lang w:bidi="he-IL"/>
              </w:rPr>
              <w:t>が</w:t>
            </w:r>
            <w:r w:rsidRPr="00D35D1E">
              <w:rPr>
                <w:rFonts w:cs="Meiryo UI" w:hint="eastAsia"/>
                <w:color w:val="000000" w:themeColor="text1"/>
                <w:sz w:val="18"/>
                <w:lang w:bidi="he-IL"/>
              </w:rPr>
              <w:t>可能</w:t>
            </w:r>
          </w:p>
        </w:tc>
      </w:tr>
      <w:tr w:rsidR="001A75FB" w:rsidRPr="00736AA8" w14:paraId="28C44A9C" w14:textId="77777777" w:rsidTr="006D729C">
        <w:trPr>
          <w:trHeight w:val="17"/>
        </w:trPr>
        <w:tc>
          <w:tcPr>
            <w:tcW w:w="1701" w:type="dxa"/>
            <w:vMerge/>
            <w:tcBorders>
              <w:left w:val="single" w:sz="4" w:space="0" w:color="auto"/>
              <w:right w:val="single" w:sz="4" w:space="0" w:color="auto"/>
            </w:tcBorders>
          </w:tcPr>
          <w:p w14:paraId="0BD99E2F" w14:textId="77777777" w:rsidR="001A75FB" w:rsidRPr="00213868" w:rsidRDefault="001A75FB" w:rsidP="001A75FB">
            <w:pPr>
              <w:pStyle w:val="a5"/>
              <w:jc w:val="left"/>
            </w:pPr>
          </w:p>
        </w:tc>
        <w:tc>
          <w:tcPr>
            <w:tcW w:w="1701" w:type="dxa"/>
            <w:tcBorders>
              <w:top w:val="single" w:sz="4" w:space="0" w:color="auto"/>
              <w:left w:val="single" w:sz="4" w:space="0" w:color="auto"/>
              <w:bottom w:val="single" w:sz="4" w:space="0" w:color="auto"/>
              <w:right w:val="single" w:sz="4" w:space="0" w:color="auto"/>
            </w:tcBorders>
          </w:tcPr>
          <w:p w14:paraId="36962035" w14:textId="77777777" w:rsidR="001A75FB" w:rsidRPr="006A510D" w:rsidRDefault="001A75FB" w:rsidP="001A75FB">
            <w:pPr>
              <w:pStyle w:val="a5"/>
              <w:jc w:val="center"/>
            </w:pPr>
            <w:r>
              <w:rPr>
                <w:rFonts w:hint="eastAsia"/>
              </w:rPr>
              <w:t>×</w:t>
            </w:r>
          </w:p>
        </w:tc>
        <w:tc>
          <w:tcPr>
            <w:tcW w:w="1702" w:type="dxa"/>
            <w:tcBorders>
              <w:top w:val="single" w:sz="4" w:space="0" w:color="auto"/>
              <w:left w:val="single" w:sz="4" w:space="0" w:color="auto"/>
              <w:bottom w:val="single" w:sz="4" w:space="0" w:color="auto"/>
              <w:right w:val="single" w:sz="4" w:space="0" w:color="auto"/>
            </w:tcBorders>
          </w:tcPr>
          <w:p w14:paraId="385E5CC6" w14:textId="77777777" w:rsidR="001A75FB" w:rsidRPr="006A510D" w:rsidRDefault="001A75FB" w:rsidP="001A75FB">
            <w:pPr>
              <w:pStyle w:val="a5"/>
              <w:jc w:val="center"/>
            </w:pPr>
            <w:r>
              <w:rPr>
                <w:rFonts w:hint="eastAsia"/>
              </w:rPr>
              <w:t>〇</w:t>
            </w:r>
          </w:p>
        </w:tc>
        <w:tc>
          <w:tcPr>
            <w:tcW w:w="1418" w:type="dxa"/>
            <w:tcBorders>
              <w:top w:val="single" w:sz="4" w:space="0" w:color="auto"/>
              <w:left w:val="single" w:sz="4" w:space="0" w:color="auto"/>
              <w:bottom w:val="single" w:sz="4" w:space="0" w:color="auto"/>
              <w:right w:val="single" w:sz="4" w:space="0" w:color="auto"/>
            </w:tcBorders>
          </w:tcPr>
          <w:p w14:paraId="1719E615" w14:textId="77777777" w:rsidR="001A75FB" w:rsidRPr="00770DCC" w:rsidRDefault="001A75FB" w:rsidP="001A75FB">
            <w:pPr>
              <w:pStyle w:val="a5"/>
              <w:jc w:val="left"/>
            </w:pPr>
            <w:r>
              <w:rPr>
                <w:rFonts w:hint="eastAsia"/>
              </w:rPr>
              <w:t>・Auroraレプリカ</w:t>
            </w:r>
          </w:p>
        </w:tc>
        <w:tc>
          <w:tcPr>
            <w:tcW w:w="3260" w:type="dxa"/>
            <w:tcBorders>
              <w:top w:val="single" w:sz="4" w:space="0" w:color="auto"/>
              <w:left w:val="single" w:sz="4" w:space="0" w:color="auto"/>
              <w:bottom w:val="single" w:sz="4" w:space="0" w:color="auto"/>
              <w:right w:val="single" w:sz="4" w:space="0" w:color="auto"/>
            </w:tcBorders>
          </w:tcPr>
          <w:p w14:paraId="579C7869" w14:textId="77777777" w:rsidR="001A75FB" w:rsidRPr="00D35D1E" w:rsidRDefault="001A75FB" w:rsidP="001A75FB">
            <w:pPr>
              <w:pStyle w:val="a5"/>
              <w:jc w:val="left"/>
              <w:rPr>
                <w:rFonts w:cs="Meiryo UI"/>
                <w:color w:val="000000" w:themeColor="text1"/>
                <w:sz w:val="18"/>
                <w:lang w:bidi="he-IL"/>
              </w:rPr>
            </w:pPr>
            <w:r w:rsidRPr="00D35D1E">
              <w:rPr>
                <w:rFonts w:cs="Meiryo UI" w:hint="eastAsia"/>
                <w:color w:val="000000" w:themeColor="text1"/>
                <w:sz w:val="18"/>
                <w:lang w:bidi="he-IL"/>
              </w:rPr>
              <w:t>無停止で拡張可能</w:t>
            </w:r>
          </w:p>
        </w:tc>
      </w:tr>
      <w:tr w:rsidR="001A75FB" w:rsidRPr="00736AA8" w14:paraId="00B7C54B" w14:textId="77777777" w:rsidTr="006D729C">
        <w:trPr>
          <w:trHeight w:val="17"/>
        </w:trPr>
        <w:tc>
          <w:tcPr>
            <w:tcW w:w="1701" w:type="dxa"/>
            <w:tcBorders>
              <w:left w:val="single" w:sz="4" w:space="0" w:color="auto"/>
              <w:bottom w:val="single" w:sz="4" w:space="0" w:color="auto"/>
              <w:right w:val="single" w:sz="4" w:space="0" w:color="auto"/>
            </w:tcBorders>
          </w:tcPr>
          <w:p w14:paraId="0D6EFCD2" w14:textId="77777777" w:rsidR="001A75FB" w:rsidRPr="00213868" w:rsidRDefault="001A75FB" w:rsidP="001A75FB">
            <w:pPr>
              <w:pStyle w:val="a5"/>
              <w:jc w:val="left"/>
            </w:pPr>
            <w:r w:rsidRPr="00021828">
              <w:t>Amazon ElastiCache for Redis</w:t>
            </w:r>
          </w:p>
        </w:tc>
        <w:tc>
          <w:tcPr>
            <w:tcW w:w="1701" w:type="dxa"/>
            <w:tcBorders>
              <w:top w:val="single" w:sz="4" w:space="0" w:color="auto"/>
              <w:left w:val="single" w:sz="4" w:space="0" w:color="auto"/>
              <w:bottom w:val="single" w:sz="4" w:space="0" w:color="auto"/>
              <w:right w:val="single" w:sz="4" w:space="0" w:color="auto"/>
            </w:tcBorders>
          </w:tcPr>
          <w:p w14:paraId="75E5B5F7" w14:textId="77777777" w:rsidR="001A75FB" w:rsidRDefault="001A75FB" w:rsidP="001A75FB">
            <w:pPr>
              <w:pStyle w:val="a5"/>
              <w:jc w:val="center"/>
            </w:pPr>
            <w:r>
              <w:rPr>
                <w:rFonts w:hint="eastAsia"/>
              </w:rPr>
              <w:t>〇</w:t>
            </w:r>
          </w:p>
        </w:tc>
        <w:tc>
          <w:tcPr>
            <w:tcW w:w="1702" w:type="dxa"/>
            <w:tcBorders>
              <w:top w:val="single" w:sz="4" w:space="0" w:color="auto"/>
              <w:left w:val="single" w:sz="4" w:space="0" w:color="auto"/>
              <w:bottom w:val="single" w:sz="4" w:space="0" w:color="auto"/>
              <w:right w:val="single" w:sz="4" w:space="0" w:color="auto"/>
            </w:tcBorders>
          </w:tcPr>
          <w:p w14:paraId="0882AEFC" w14:textId="77777777" w:rsidR="001A75FB" w:rsidRDefault="001A75FB" w:rsidP="001A75FB">
            <w:pPr>
              <w:pStyle w:val="a5"/>
              <w:jc w:val="center"/>
              <w:rPr>
                <w:rFonts w:cs="Meiryo UI"/>
                <w:color w:val="000000" w:themeColor="text1"/>
                <w:sz w:val="18"/>
                <w:lang w:bidi="he-IL"/>
              </w:rPr>
            </w:pPr>
            <w:r>
              <w:rPr>
                <w:rFonts w:hint="eastAsia"/>
              </w:rPr>
              <w:t>〇</w:t>
            </w:r>
          </w:p>
        </w:tc>
        <w:tc>
          <w:tcPr>
            <w:tcW w:w="1418" w:type="dxa"/>
            <w:tcBorders>
              <w:top w:val="single" w:sz="4" w:space="0" w:color="auto"/>
              <w:left w:val="single" w:sz="4" w:space="0" w:color="auto"/>
              <w:bottom w:val="single" w:sz="4" w:space="0" w:color="auto"/>
              <w:right w:val="single" w:sz="4" w:space="0" w:color="auto"/>
            </w:tcBorders>
          </w:tcPr>
          <w:p w14:paraId="187F9C8B" w14:textId="77777777" w:rsidR="001A75FB" w:rsidRDefault="001A75FB" w:rsidP="001A75FB">
            <w:pPr>
              <w:pStyle w:val="a5"/>
              <w:jc w:val="left"/>
            </w:pPr>
            <w:r>
              <w:rPr>
                <w:rFonts w:hint="eastAsia"/>
              </w:rPr>
              <w:t>・CPU</w:t>
            </w:r>
          </w:p>
          <w:p w14:paraId="72A52D4D" w14:textId="77777777" w:rsidR="001A75FB" w:rsidRDefault="001A75FB" w:rsidP="001A75FB">
            <w:pPr>
              <w:pStyle w:val="a5"/>
              <w:jc w:val="left"/>
            </w:pPr>
            <w:r>
              <w:rPr>
                <w:rFonts w:hint="eastAsia"/>
              </w:rPr>
              <w:t>・メモリ</w:t>
            </w:r>
          </w:p>
        </w:tc>
        <w:tc>
          <w:tcPr>
            <w:tcW w:w="3260" w:type="dxa"/>
            <w:tcBorders>
              <w:top w:val="single" w:sz="4" w:space="0" w:color="auto"/>
              <w:left w:val="single" w:sz="4" w:space="0" w:color="auto"/>
              <w:bottom w:val="single" w:sz="4" w:space="0" w:color="auto"/>
              <w:right w:val="single" w:sz="4" w:space="0" w:color="auto"/>
            </w:tcBorders>
          </w:tcPr>
          <w:p w14:paraId="45C7D4A4" w14:textId="77777777" w:rsidR="001A75FB" w:rsidRDefault="001A75FB" w:rsidP="001A75FB">
            <w:pPr>
              <w:pStyle w:val="a5"/>
              <w:jc w:val="left"/>
              <w:rPr>
                <w:rFonts w:cs="Meiryo UI"/>
                <w:color w:val="000000" w:themeColor="text1"/>
                <w:sz w:val="18"/>
                <w:lang w:bidi="he-IL"/>
              </w:rPr>
            </w:pPr>
            <w:r>
              <w:rPr>
                <w:rFonts w:cs="Meiryo UI" w:hint="eastAsia"/>
                <w:color w:val="000000" w:themeColor="text1"/>
                <w:sz w:val="18"/>
                <w:lang w:bidi="he-IL"/>
              </w:rPr>
              <w:t>・</w:t>
            </w:r>
            <w:r w:rsidRPr="00A40A16">
              <w:rPr>
                <w:rFonts w:cs="Meiryo UI" w:hint="eastAsia"/>
                <w:color w:val="000000" w:themeColor="text1"/>
                <w:sz w:val="18"/>
              </w:rPr>
              <w:t>スケールアップには</w:t>
            </w:r>
            <w:r>
              <w:rPr>
                <w:rFonts w:cs="Meiryo UI" w:hint="eastAsia"/>
                <w:color w:val="000000" w:themeColor="text1"/>
                <w:sz w:val="18"/>
              </w:rPr>
              <w:t>ダウンタイムが発生</w:t>
            </w:r>
          </w:p>
          <w:p w14:paraId="1E356030" w14:textId="77777777" w:rsidR="001A75FB" w:rsidRPr="00D35D1E" w:rsidRDefault="001A75FB" w:rsidP="001A75FB">
            <w:pPr>
              <w:pStyle w:val="a5"/>
              <w:jc w:val="left"/>
              <w:rPr>
                <w:rFonts w:cs="Meiryo UI"/>
                <w:color w:val="000000" w:themeColor="text1"/>
                <w:sz w:val="18"/>
                <w:lang w:bidi="he-IL"/>
              </w:rPr>
            </w:pPr>
            <w:r>
              <w:rPr>
                <w:rFonts w:cs="Meiryo UI" w:hint="eastAsia"/>
                <w:color w:val="000000" w:themeColor="text1"/>
                <w:sz w:val="18"/>
                <w:lang w:bidi="he-IL"/>
              </w:rPr>
              <w:t>・クラスタモードが有効な場合は、無停止で自動拡張可能</w:t>
            </w:r>
          </w:p>
        </w:tc>
      </w:tr>
    </w:tbl>
    <w:p w14:paraId="25187609" w14:textId="77777777" w:rsidR="00F4494A" w:rsidRDefault="00F4494A" w:rsidP="00F4494A">
      <w:pPr>
        <w:ind w:firstLineChars="850" w:firstLine="1700"/>
      </w:pPr>
      <w:r>
        <w:rPr>
          <w:rFonts w:hint="eastAsia"/>
        </w:rPr>
        <w:t>※◎…自動で可能、〇…手動なら可能、×…対応不可</w:t>
      </w:r>
    </w:p>
    <w:p w14:paraId="3674FC0E" w14:textId="77777777" w:rsidR="00F4494A" w:rsidRPr="0070507B" w:rsidRDefault="00F4494A" w:rsidP="00F4494A">
      <w:pPr>
        <w:ind w:firstLineChars="850" w:firstLine="1700"/>
      </w:pPr>
    </w:p>
    <w:p w14:paraId="40F680B0" w14:textId="77777777" w:rsidR="00F4494A" w:rsidRDefault="00F4494A" w:rsidP="000359C3">
      <w:pPr>
        <w:pStyle w:val="3"/>
      </w:pPr>
      <w:bookmarkStart w:id="33" w:name="_Toc66719900"/>
      <w:bookmarkStart w:id="34" w:name="_Toc124835523"/>
      <w:r>
        <w:rPr>
          <w:rFonts w:hint="eastAsia"/>
        </w:rPr>
        <w:t>性能品質保証</w:t>
      </w:r>
      <w:bookmarkEnd w:id="33"/>
      <w:bookmarkEnd w:id="34"/>
    </w:p>
    <w:p w14:paraId="4BB3A8C4" w14:textId="77777777" w:rsidR="00F4494A" w:rsidRDefault="00F4494A" w:rsidP="00D70F5B">
      <w:pPr>
        <w:pStyle w:val="4"/>
        <w:numPr>
          <w:ilvl w:val="3"/>
          <w:numId w:val="28"/>
        </w:numPr>
      </w:pPr>
      <w:r>
        <w:rPr>
          <w:rFonts w:hint="eastAsia"/>
        </w:rPr>
        <w:t>帯域保証機能の有無</w:t>
      </w:r>
    </w:p>
    <w:p w14:paraId="465E5652" w14:textId="77777777" w:rsidR="00F4494A" w:rsidRPr="0073458A" w:rsidRDefault="00F4494A" w:rsidP="00F4494A">
      <w:pPr>
        <w:widowControl/>
        <w:ind w:leftChars="850" w:left="1701" w:hanging="1"/>
        <w:jc w:val="left"/>
      </w:pPr>
      <w:r>
        <w:rPr>
          <w:rFonts w:hint="eastAsia"/>
        </w:rPr>
        <w:t>本システムと直接の対向先であるAWS共通基盤の間は銀行システムの一部として既に敷設済みのAWS</w:t>
      </w:r>
      <w:r>
        <w:t xml:space="preserve"> </w:t>
      </w:r>
      <w:r>
        <w:rPr>
          <w:rFonts w:hint="eastAsia"/>
        </w:rPr>
        <w:t>Direct</w:t>
      </w:r>
      <w:r>
        <w:t xml:space="preserve"> </w:t>
      </w:r>
      <w:r>
        <w:rPr>
          <w:rFonts w:hint="eastAsia"/>
        </w:rPr>
        <w:t>Connectを利用するため、帯域保証については銀行提供サービスの仕様に従うものとする。</w:t>
      </w:r>
    </w:p>
    <w:p w14:paraId="2C226FF1" w14:textId="77777777" w:rsidR="00F4494A" w:rsidRPr="00DC304F" w:rsidRDefault="00F4494A" w:rsidP="00F4494A"/>
    <w:p w14:paraId="402D3676" w14:textId="77777777" w:rsidR="00F4494A" w:rsidRDefault="00F4494A" w:rsidP="00D70F5B">
      <w:pPr>
        <w:pStyle w:val="4"/>
        <w:numPr>
          <w:ilvl w:val="3"/>
          <w:numId w:val="4"/>
        </w:numPr>
      </w:pPr>
      <w:r>
        <w:t>HWリソース専有の有無</w:t>
      </w:r>
    </w:p>
    <w:p w14:paraId="218F1267" w14:textId="77777777" w:rsidR="00F4494A" w:rsidRPr="002821E8" w:rsidRDefault="00F4494A" w:rsidP="00F4494A">
      <w:pPr>
        <w:widowControl/>
        <w:ind w:leftChars="850" w:left="1701" w:hanging="1"/>
        <w:jc w:val="left"/>
      </w:pPr>
      <w:r>
        <w:rPr>
          <w:rFonts w:hint="eastAsia"/>
        </w:rPr>
        <w:t>AWSで提供可能な物理HWを専有するインスタンス（Dedicated Hosts）は利用せず、通常の仮想HWインスタンスをベースに銀行単位でインフラリソースを専有可能な構成とする。</w:t>
      </w:r>
    </w:p>
    <w:p w14:paraId="08C1C27A" w14:textId="77777777" w:rsidR="00F4494A" w:rsidRPr="003E3AFB" w:rsidRDefault="00F4494A" w:rsidP="00F4494A"/>
    <w:p w14:paraId="0C4E799F" w14:textId="77777777" w:rsidR="00F4494A" w:rsidRDefault="00F4494A" w:rsidP="00D70F5B">
      <w:pPr>
        <w:pStyle w:val="4"/>
        <w:numPr>
          <w:ilvl w:val="3"/>
          <w:numId w:val="4"/>
        </w:numPr>
      </w:pPr>
      <w:r>
        <w:rPr>
          <w:rFonts w:hint="eastAsia"/>
        </w:rPr>
        <w:t>性能テスト</w:t>
      </w:r>
    </w:p>
    <w:p w14:paraId="399C7E30" w14:textId="77777777" w:rsidR="00F4494A" w:rsidRDefault="00F4494A" w:rsidP="00F4494A">
      <w:pPr>
        <w:widowControl/>
        <w:ind w:leftChars="850" w:left="1701" w:hanging="1"/>
        <w:jc w:val="left"/>
      </w:pPr>
      <w:r>
        <w:rPr>
          <w:rFonts w:hint="eastAsia"/>
        </w:rPr>
        <w:t>システムテスト時に性能目標に関するテストを行うものとする。</w:t>
      </w:r>
    </w:p>
    <w:p w14:paraId="43A1BE78" w14:textId="77777777" w:rsidR="00F4494A" w:rsidRPr="00295E71" w:rsidRDefault="00F4494A" w:rsidP="00F4494A"/>
    <w:p w14:paraId="2F14E2ED" w14:textId="77777777" w:rsidR="00F4494A" w:rsidRDefault="00F4494A" w:rsidP="00D70F5B">
      <w:pPr>
        <w:pStyle w:val="4"/>
        <w:numPr>
          <w:ilvl w:val="3"/>
          <w:numId w:val="4"/>
        </w:numPr>
      </w:pPr>
      <w:r>
        <w:rPr>
          <w:rFonts w:hint="eastAsia"/>
        </w:rPr>
        <w:t>スパイク負荷対応</w:t>
      </w:r>
    </w:p>
    <w:p w14:paraId="4F527610" w14:textId="77777777" w:rsidR="00F4494A" w:rsidRDefault="009C3880" w:rsidP="00F4494A">
      <w:pPr>
        <w:widowControl/>
        <w:ind w:leftChars="850" w:left="1701" w:hanging="1"/>
        <w:jc w:val="left"/>
      </w:pPr>
      <w:r>
        <w:rPr>
          <w:rFonts w:hint="eastAsia"/>
        </w:rPr>
        <w:t>A</w:t>
      </w:r>
      <w:r>
        <w:t>LB</w:t>
      </w:r>
      <w:r>
        <w:rPr>
          <w:rFonts w:hint="eastAsia"/>
        </w:rPr>
        <w:t>上</w:t>
      </w:r>
      <w:r w:rsidR="00F4494A">
        <w:rPr>
          <w:rFonts w:hint="eastAsia"/>
        </w:rPr>
        <w:t>で同時接続数制限</w:t>
      </w:r>
      <w:r>
        <w:rPr>
          <w:rFonts w:hint="eastAsia"/>
        </w:rPr>
        <w:t>行い</w:t>
      </w:r>
      <w:r w:rsidR="00F4494A">
        <w:rPr>
          <w:rFonts w:hint="eastAsia"/>
        </w:rPr>
        <w:t>対処する。</w:t>
      </w:r>
    </w:p>
    <w:p w14:paraId="29882718" w14:textId="77777777" w:rsidR="00F4494A" w:rsidRDefault="00F4494A">
      <w:pPr>
        <w:widowControl/>
        <w:jc w:val="left"/>
      </w:pPr>
      <w:r>
        <w:br w:type="page"/>
      </w:r>
    </w:p>
    <w:p w14:paraId="6750910B" w14:textId="77777777" w:rsidR="00AD0E0D" w:rsidRDefault="00AD0E0D" w:rsidP="000251C7">
      <w:pPr>
        <w:pStyle w:val="2"/>
      </w:pPr>
      <w:bookmarkStart w:id="35" w:name="_Toc124835524"/>
      <w:r>
        <w:rPr>
          <w:rFonts w:hint="eastAsia"/>
        </w:rPr>
        <w:lastRenderedPageBreak/>
        <w:t>保守運用</w:t>
      </w:r>
      <w:bookmarkEnd w:id="35"/>
    </w:p>
    <w:p w14:paraId="18D93E39" w14:textId="77777777" w:rsidR="00AD0E0D" w:rsidRDefault="000D03DD" w:rsidP="000359C3">
      <w:pPr>
        <w:pStyle w:val="3"/>
      </w:pPr>
      <w:bookmarkStart w:id="36" w:name="_Toc124835525"/>
      <w:r>
        <w:rPr>
          <w:rFonts w:hint="eastAsia"/>
        </w:rPr>
        <w:t>通常運用</w:t>
      </w:r>
      <w:bookmarkEnd w:id="36"/>
    </w:p>
    <w:p w14:paraId="6134C169" w14:textId="77777777" w:rsidR="002B7A22" w:rsidRPr="007E176B" w:rsidRDefault="002B7A22" w:rsidP="00D70F5B">
      <w:pPr>
        <w:pStyle w:val="4"/>
        <w:numPr>
          <w:ilvl w:val="3"/>
          <w:numId w:val="14"/>
        </w:numPr>
      </w:pPr>
      <w:r w:rsidRPr="007E176B">
        <w:rPr>
          <w:rFonts w:hint="eastAsia"/>
        </w:rPr>
        <w:t>運用時間</w:t>
      </w:r>
    </w:p>
    <w:p w14:paraId="3FECB588" w14:textId="77777777" w:rsidR="002B7A22" w:rsidRDefault="002B7A22" w:rsidP="00D70F5B">
      <w:pPr>
        <w:pStyle w:val="af4"/>
        <w:numPr>
          <w:ilvl w:val="0"/>
          <w:numId w:val="13"/>
        </w:numPr>
        <w:ind w:leftChars="0" w:left="2127" w:hanging="426"/>
      </w:pPr>
      <w:r w:rsidRPr="00AF4A81">
        <w:rPr>
          <w:rFonts w:hint="eastAsia"/>
        </w:rPr>
        <w:t>運用時間（通常）</w:t>
      </w:r>
    </w:p>
    <w:p w14:paraId="76FCFAD2" w14:textId="77777777" w:rsidR="002B7A22" w:rsidRDefault="002B7A22" w:rsidP="002B7A22">
      <w:pPr>
        <w:pStyle w:val="af4"/>
        <w:ind w:leftChars="0" w:left="2127"/>
      </w:pPr>
      <w:r>
        <w:rPr>
          <w:rFonts w:hint="eastAsia"/>
        </w:rPr>
        <w:t>通常の</w:t>
      </w:r>
      <w:r w:rsidRPr="00507CA3">
        <w:rPr>
          <w:rFonts w:hint="eastAsia"/>
        </w:rPr>
        <w:t>運用時間</w:t>
      </w:r>
      <w:r>
        <w:rPr>
          <w:rFonts w:hint="eastAsia"/>
        </w:rPr>
        <w:t>は、2</w:t>
      </w:r>
      <w:r>
        <w:t xml:space="preserve">.2.1.1 </w:t>
      </w:r>
      <w:r>
        <w:rPr>
          <w:rFonts w:hint="eastAsia"/>
        </w:rPr>
        <w:t>運用スケジュール参照のこと。</w:t>
      </w:r>
    </w:p>
    <w:p w14:paraId="622F3104" w14:textId="77777777" w:rsidR="002B7A22" w:rsidRDefault="002B7A22" w:rsidP="002B7A22">
      <w:pPr>
        <w:pStyle w:val="af4"/>
        <w:ind w:leftChars="0" w:left="2127"/>
      </w:pPr>
    </w:p>
    <w:p w14:paraId="4778417E" w14:textId="77777777" w:rsidR="002B7A22" w:rsidRDefault="002B7A22" w:rsidP="00D70F5B">
      <w:pPr>
        <w:pStyle w:val="af4"/>
        <w:numPr>
          <w:ilvl w:val="0"/>
          <w:numId w:val="13"/>
        </w:numPr>
        <w:ind w:leftChars="0" w:left="2127" w:hanging="426"/>
      </w:pPr>
      <w:r w:rsidRPr="00AF4A81">
        <w:rPr>
          <w:rFonts w:hint="eastAsia"/>
        </w:rPr>
        <w:t>運用時間（特定日）</w:t>
      </w:r>
    </w:p>
    <w:p w14:paraId="6B754CD9" w14:textId="77777777" w:rsidR="002B7A22" w:rsidRDefault="002B7A22" w:rsidP="002B7A22">
      <w:pPr>
        <w:pStyle w:val="af4"/>
        <w:ind w:leftChars="0" w:left="2127"/>
      </w:pPr>
      <w:r>
        <w:rPr>
          <w:rFonts w:hint="eastAsia"/>
        </w:rPr>
        <w:t>特定日、通常時以外の</w:t>
      </w:r>
      <w:r w:rsidRPr="00507CA3">
        <w:rPr>
          <w:rFonts w:hint="eastAsia"/>
        </w:rPr>
        <w:t>運用時間</w:t>
      </w:r>
      <w:r>
        <w:rPr>
          <w:rFonts w:hint="eastAsia"/>
        </w:rPr>
        <w:t>は、2</w:t>
      </w:r>
      <w:r>
        <w:t xml:space="preserve">.5.2.1 </w:t>
      </w:r>
      <w:r>
        <w:rPr>
          <w:rFonts w:hint="eastAsia"/>
        </w:rPr>
        <w:t>計画停止を参照のこと。</w:t>
      </w:r>
    </w:p>
    <w:p w14:paraId="0E120504" w14:textId="77777777" w:rsidR="00AD0E0D" w:rsidRPr="002B7A22" w:rsidRDefault="00AD0E0D" w:rsidP="00AD0E0D">
      <w:pPr>
        <w:widowControl/>
        <w:ind w:leftChars="780" w:left="1560"/>
        <w:jc w:val="left"/>
      </w:pPr>
    </w:p>
    <w:p w14:paraId="64571862" w14:textId="77777777" w:rsidR="00E15124" w:rsidRDefault="00E15124" w:rsidP="00E15124">
      <w:pPr>
        <w:pStyle w:val="4"/>
      </w:pPr>
      <w:r>
        <w:rPr>
          <w:rFonts w:hint="eastAsia"/>
        </w:rPr>
        <w:t>バックアップ</w:t>
      </w:r>
    </w:p>
    <w:p w14:paraId="7C4F4EB3" w14:textId="77777777" w:rsidR="00E15124" w:rsidRDefault="00E15124" w:rsidP="00D70F5B">
      <w:pPr>
        <w:pStyle w:val="af4"/>
        <w:widowControl/>
        <w:numPr>
          <w:ilvl w:val="0"/>
          <w:numId w:val="15"/>
        </w:numPr>
        <w:ind w:leftChars="0" w:left="2127" w:hanging="426"/>
        <w:jc w:val="left"/>
      </w:pPr>
      <w:r w:rsidRPr="00C84A1B">
        <w:rPr>
          <w:rFonts w:hint="eastAsia"/>
        </w:rPr>
        <w:t>データ復旧範囲</w:t>
      </w:r>
    </w:p>
    <w:p w14:paraId="098B26D6" w14:textId="77777777" w:rsidR="00E15124" w:rsidRDefault="00E15124" w:rsidP="00E15124">
      <w:pPr>
        <w:pStyle w:val="af4"/>
        <w:widowControl/>
        <w:ind w:leftChars="0" w:left="2127"/>
        <w:jc w:val="left"/>
      </w:pPr>
      <w:r>
        <w:rPr>
          <w:rFonts w:hint="eastAsia"/>
        </w:rPr>
        <w:t>業務運用に不可欠なシステムおよびサービスに関連する重要データ（DBデータ、ファイル連携データ、システムデータ（OS、コンフィグ）等）についてAWS</w:t>
      </w:r>
      <w:r>
        <w:t xml:space="preserve"> </w:t>
      </w:r>
      <w:r>
        <w:rPr>
          <w:rFonts w:hint="eastAsia"/>
        </w:rPr>
        <w:t>Backu</w:t>
      </w:r>
      <w:r>
        <w:t>p</w:t>
      </w:r>
      <w:r>
        <w:rPr>
          <w:rFonts w:hint="eastAsia"/>
        </w:rPr>
        <w:t>などのサービスを利用してバックアップを行い、それらを復旧の範囲とする。</w:t>
      </w:r>
    </w:p>
    <w:p w14:paraId="3A5D9252" w14:textId="77777777" w:rsidR="0090202B" w:rsidRPr="00A5237C" w:rsidRDefault="0090202B" w:rsidP="00E15124">
      <w:pPr>
        <w:pStyle w:val="af4"/>
        <w:widowControl/>
        <w:ind w:leftChars="0" w:left="2127"/>
        <w:jc w:val="left"/>
      </w:pPr>
      <w:r>
        <w:rPr>
          <w:rFonts w:hint="eastAsia"/>
        </w:rPr>
        <w:t>尚、</w:t>
      </w:r>
      <w:r w:rsidR="00A5237C">
        <w:rPr>
          <w:rFonts w:hint="eastAsia"/>
        </w:rPr>
        <w:t>データ復旧の対象となる環境は本番環境のみであり、開発環境では開発期間中のテスト実施、サービスイン後の障害再現テスト観点から環境のみを準備する。</w:t>
      </w:r>
    </w:p>
    <w:p w14:paraId="32C31E92" w14:textId="77777777" w:rsidR="00E15124" w:rsidRPr="00D06C5F" w:rsidRDefault="00E15124" w:rsidP="00E15124">
      <w:pPr>
        <w:pStyle w:val="af4"/>
        <w:widowControl/>
        <w:ind w:leftChars="0" w:left="2127"/>
        <w:jc w:val="left"/>
      </w:pPr>
    </w:p>
    <w:p w14:paraId="02788529" w14:textId="77777777" w:rsidR="00E15124" w:rsidRDefault="00E15124" w:rsidP="00D70F5B">
      <w:pPr>
        <w:pStyle w:val="af4"/>
        <w:widowControl/>
        <w:numPr>
          <w:ilvl w:val="0"/>
          <w:numId w:val="15"/>
        </w:numPr>
        <w:ind w:leftChars="0" w:left="2127" w:hanging="426"/>
        <w:jc w:val="left"/>
      </w:pPr>
      <w:r>
        <w:rPr>
          <w:rFonts w:hint="eastAsia"/>
        </w:rPr>
        <w:t>外部データの利用可否</w:t>
      </w:r>
    </w:p>
    <w:p w14:paraId="64991942" w14:textId="77777777" w:rsidR="00E15124" w:rsidRDefault="00E15124" w:rsidP="00E15124">
      <w:pPr>
        <w:pStyle w:val="af4"/>
        <w:widowControl/>
        <w:ind w:leftChars="0" w:left="2127"/>
        <w:jc w:val="left"/>
      </w:pPr>
      <w:r>
        <w:rPr>
          <w:rFonts w:hint="eastAsia"/>
        </w:rPr>
        <w:t>他システム（本</w:t>
      </w:r>
      <w:r w:rsidRPr="0095400C">
        <w:rPr>
          <w:rFonts w:hint="eastAsia"/>
        </w:rPr>
        <w:t>システムと連携する既存システム</w:t>
      </w:r>
      <w:r>
        <w:rPr>
          <w:rFonts w:hint="eastAsia"/>
        </w:rPr>
        <w:t>など）にあるデータを用いたシステム復旧は想定していないため、要件のスコープ外とする。</w:t>
      </w:r>
    </w:p>
    <w:p w14:paraId="606AEEFD" w14:textId="77777777" w:rsidR="00E15124" w:rsidRPr="00177977" w:rsidRDefault="00E15124" w:rsidP="00E15124">
      <w:pPr>
        <w:pStyle w:val="af4"/>
        <w:widowControl/>
        <w:ind w:leftChars="0" w:left="2127"/>
        <w:jc w:val="left"/>
      </w:pPr>
    </w:p>
    <w:p w14:paraId="015F53FA" w14:textId="77777777" w:rsidR="00E15124" w:rsidRDefault="00E15124" w:rsidP="00D70F5B">
      <w:pPr>
        <w:pStyle w:val="af4"/>
        <w:widowControl/>
        <w:numPr>
          <w:ilvl w:val="0"/>
          <w:numId w:val="15"/>
        </w:numPr>
        <w:ind w:leftChars="0" w:left="2127" w:hanging="426"/>
        <w:jc w:val="left"/>
      </w:pPr>
      <w:r>
        <w:rPr>
          <w:rFonts w:hint="eastAsia"/>
        </w:rPr>
        <w:t>バックアップ利用範囲</w:t>
      </w:r>
    </w:p>
    <w:p w14:paraId="41255F28" w14:textId="77777777" w:rsidR="00E15124" w:rsidRDefault="00E15124" w:rsidP="00E15124">
      <w:pPr>
        <w:pStyle w:val="af4"/>
        <w:widowControl/>
        <w:ind w:leftChars="0" w:left="2127"/>
        <w:jc w:val="left"/>
      </w:pPr>
      <w:r>
        <w:rPr>
          <w:rFonts w:hint="eastAsia"/>
        </w:rPr>
        <w:t>障害復旧やログ保管要件の充足を目的にバックアップデータを利用する。</w:t>
      </w:r>
    </w:p>
    <w:p w14:paraId="51C06A5B" w14:textId="77777777" w:rsidR="00E15124" w:rsidRPr="00E57505" w:rsidRDefault="00E15124" w:rsidP="00E15124">
      <w:pPr>
        <w:pStyle w:val="af4"/>
        <w:widowControl/>
        <w:ind w:leftChars="0" w:left="2127"/>
        <w:jc w:val="left"/>
      </w:pPr>
    </w:p>
    <w:p w14:paraId="5DBD0EC8" w14:textId="77777777" w:rsidR="00E15124" w:rsidRDefault="00E15124" w:rsidP="00D70F5B">
      <w:pPr>
        <w:pStyle w:val="af4"/>
        <w:widowControl/>
        <w:numPr>
          <w:ilvl w:val="0"/>
          <w:numId w:val="15"/>
        </w:numPr>
        <w:ind w:leftChars="0" w:left="2127" w:hanging="426"/>
        <w:jc w:val="left"/>
      </w:pPr>
      <w:r>
        <w:rPr>
          <w:rFonts w:hint="eastAsia"/>
        </w:rPr>
        <w:t>バックアップ自動化の範囲</w:t>
      </w:r>
    </w:p>
    <w:p w14:paraId="38ECF3CF" w14:textId="77777777" w:rsidR="00A3203E" w:rsidRDefault="00E15124" w:rsidP="00A3203E">
      <w:pPr>
        <w:pStyle w:val="af4"/>
        <w:widowControl/>
        <w:ind w:leftChars="0" w:left="2127"/>
        <w:jc w:val="left"/>
      </w:pPr>
      <w:r>
        <w:rPr>
          <w:rFonts w:hint="eastAsia"/>
        </w:rPr>
        <w:t>定期バックアップについては、バックアッププラン単位で細かなスケジュール、対象リソース、データ保存先などをコントロール可能なA</w:t>
      </w:r>
      <w:r>
        <w:t>WS Backup</w:t>
      </w:r>
      <w:r>
        <w:rPr>
          <w:rFonts w:hint="eastAsia"/>
        </w:rPr>
        <w:t>を用いて自動化する。メンテナンス時に想定される不定期バックアップなどは手動で対処するが、同様にAWS</w:t>
      </w:r>
      <w:r>
        <w:t xml:space="preserve"> Backup</w:t>
      </w:r>
      <w:r>
        <w:rPr>
          <w:rFonts w:hint="eastAsia"/>
        </w:rPr>
        <w:t>をベースとする。なお、AWS</w:t>
      </w:r>
      <w:r>
        <w:t xml:space="preserve"> Backup</w:t>
      </w:r>
      <w:r>
        <w:rPr>
          <w:rFonts w:hint="eastAsia"/>
        </w:rPr>
        <w:t>で技術的対処できないものについては、代替手段をもって極力自動化する。</w:t>
      </w:r>
    </w:p>
    <w:p w14:paraId="75522E47" w14:textId="77777777" w:rsidR="00A3203E" w:rsidRDefault="00A3203E">
      <w:pPr>
        <w:widowControl/>
        <w:jc w:val="left"/>
      </w:pPr>
      <w:r>
        <w:br w:type="page"/>
      </w:r>
    </w:p>
    <w:p w14:paraId="6CC65114" w14:textId="77777777" w:rsidR="00940B08" w:rsidRDefault="00940B08" w:rsidP="00D70F5B">
      <w:pPr>
        <w:pStyle w:val="af4"/>
        <w:widowControl/>
        <w:numPr>
          <w:ilvl w:val="0"/>
          <w:numId w:val="15"/>
        </w:numPr>
        <w:ind w:leftChars="0" w:left="2127" w:hanging="426"/>
        <w:jc w:val="left"/>
      </w:pPr>
      <w:r>
        <w:rPr>
          <w:rFonts w:hint="eastAsia"/>
        </w:rPr>
        <w:lastRenderedPageBreak/>
        <w:t>バックアップ取得間隔および保存期間</w:t>
      </w:r>
    </w:p>
    <w:p w14:paraId="0F214CB4" w14:textId="77777777" w:rsidR="00940B08" w:rsidRDefault="00940B08" w:rsidP="00940B08">
      <w:pPr>
        <w:pStyle w:val="af4"/>
        <w:widowControl/>
        <w:ind w:leftChars="0" w:left="2127"/>
        <w:jc w:val="left"/>
      </w:pPr>
      <w:r>
        <w:rPr>
          <w:rFonts w:hint="eastAsia"/>
        </w:rPr>
        <w:t>バックアップの取得間隔および保存期間は以下の通り。</w:t>
      </w:r>
    </w:p>
    <w:p w14:paraId="0B88402E" w14:textId="77777777" w:rsidR="009274D4" w:rsidRDefault="009274D4" w:rsidP="00CA744F">
      <w:pPr>
        <w:pStyle w:val="af4"/>
        <w:widowControl/>
        <w:ind w:leftChars="0" w:left="2127"/>
        <w:jc w:val="left"/>
      </w:pPr>
      <w:r>
        <w:rPr>
          <w:rFonts w:hint="eastAsia"/>
        </w:rPr>
        <w:t>バックアップ</w:t>
      </w:r>
      <w:r w:rsidR="00CA744F">
        <w:rPr>
          <w:rFonts w:hint="eastAsia"/>
        </w:rPr>
        <w:t>取得</w:t>
      </w:r>
      <w:r>
        <w:rPr>
          <w:rFonts w:hint="eastAsia"/>
        </w:rPr>
        <w:t>は本番環境のみ</w:t>
      </w:r>
      <w:r w:rsidR="00CA744F">
        <w:rPr>
          <w:rFonts w:hint="eastAsia"/>
        </w:rPr>
        <w:t>を対象</w:t>
      </w:r>
      <w:r>
        <w:rPr>
          <w:rFonts w:hint="eastAsia"/>
        </w:rPr>
        <w:t>とする。</w:t>
      </w:r>
    </w:p>
    <w:tbl>
      <w:tblPr>
        <w:tblW w:w="9781" w:type="dxa"/>
        <w:tblInd w:w="1271" w:type="dxa"/>
        <w:tblLook w:val="04A0" w:firstRow="1" w:lastRow="0" w:firstColumn="1" w:lastColumn="0" w:noHBand="0" w:noVBand="1"/>
      </w:tblPr>
      <w:tblGrid>
        <w:gridCol w:w="709"/>
        <w:gridCol w:w="1843"/>
        <w:gridCol w:w="1134"/>
        <w:gridCol w:w="1134"/>
        <w:gridCol w:w="1275"/>
        <w:gridCol w:w="3686"/>
      </w:tblGrid>
      <w:tr w:rsidR="00E535E9" w14:paraId="05457F7A" w14:textId="77777777" w:rsidTr="001067E9">
        <w:tc>
          <w:tcPr>
            <w:tcW w:w="2552" w:type="dxa"/>
            <w:gridSpan w:val="2"/>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512CD53" w14:textId="77777777" w:rsidR="00E535E9" w:rsidRDefault="00E535E9" w:rsidP="00E723C4">
            <w:pPr>
              <w:pStyle w:val="af4"/>
              <w:widowControl/>
              <w:ind w:leftChars="0" w:left="0"/>
              <w:jc w:val="left"/>
            </w:pPr>
            <w:r>
              <w:rPr>
                <w:rFonts w:hint="eastAsia"/>
              </w:rPr>
              <w:t>バックアップ対象</w:t>
            </w:r>
          </w:p>
        </w:tc>
        <w:tc>
          <w:tcPr>
            <w:tcW w:w="1134"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3D5BADDD" w14:textId="77777777" w:rsidR="00E535E9" w:rsidRDefault="00E535E9" w:rsidP="00E723C4">
            <w:pPr>
              <w:pStyle w:val="af4"/>
              <w:widowControl/>
              <w:ind w:leftChars="0" w:left="0"/>
              <w:jc w:val="left"/>
            </w:pPr>
            <w:r>
              <w:rPr>
                <w:rFonts w:hint="eastAsia"/>
              </w:rPr>
              <w:t>取得間隔</w:t>
            </w:r>
          </w:p>
        </w:tc>
        <w:tc>
          <w:tcPr>
            <w:tcW w:w="1134"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0129C06B" w14:textId="77777777" w:rsidR="00E535E9" w:rsidRDefault="00E535E9" w:rsidP="00E723C4">
            <w:pPr>
              <w:pStyle w:val="af4"/>
              <w:widowControl/>
              <w:ind w:leftChars="0" w:left="0"/>
              <w:jc w:val="left"/>
            </w:pPr>
            <w:r>
              <w:rPr>
                <w:rFonts w:hint="eastAsia"/>
              </w:rPr>
              <w:t>保存期間</w:t>
            </w:r>
          </w:p>
        </w:tc>
        <w:tc>
          <w:tcPr>
            <w:tcW w:w="1275"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39C78723" w14:textId="77777777" w:rsidR="00E535E9" w:rsidRDefault="00E535E9" w:rsidP="00E723C4">
            <w:pPr>
              <w:pStyle w:val="af4"/>
              <w:widowControl/>
              <w:ind w:leftChars="0" w:left="0"/>
              <w:jc w:val="left"/>
            </w:pPr>
            <w:r>
              <w:rPr>
                <w:rFonts w:hint="eastAsia"/>
              </w:rPr>
              <w:t>サービス停止</w:t>
            </w:r>
          </w:p>
        </w:tc>
        <w:tc>
          <w:tcPr>
            <w:tcW w:w="3686"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36982162" w14:textId="77777777" w:rsidR="00E535E9" w:rsidRDefault="00E535E9" w:rsidP="00E723C4">
            <w:pPr>
              <w:pStyle w:val="af4"/>
              <w:widowControl/>
              <w:ind w:leftChars="0" w:left="0"/>
              <w:jc w:val="left"/>
            </w:pPr>
            <w:r>
              <w:rPr>
                <w:rFonts w:hint="eastAsia"/>
              </w:rPr>
              <w:t>備考</w:t>
            </w:r>
          </w:p>
        </w:tc>
      </w:tr>
      <w:tr w:rsidR="00E535E9" w14:paraId="7ABD2E4A" w14:textId="77777777" w:rsidTr="001067E9">
        <w:tc>
          <w:tcPr>
            <w:tcW w:w="2552" w:type="dxa"/>
            <w:gridSpan w:val="2"/>
            <w:tcBorders>
              <w:top w:val="single" w:sz="4" w:space="0" w:color="auto"/>
              <w:left w:val="single" w:sz="4" w:space="0" w:color="auto"/>
              <w:bottom w:val="single" w:sz="4" w:space="0" w:color="auto"/>
              <w:right w:val="single" w:sz="4" w:space="0" w:color="auto"/>
            </w:tcBorders>
          </w:tcPr>
          <w:p w14:paraId="56381AC0" w14:textId="77777777" w:rsidR="00E535E9" w:rsidRDefault="00E535E9" w:rsidP="00E723C4">
            <w:pPr>
              <w:pStyle w:val="af4"/>
              <w:widowControl/>
              <w:ind w:leftChars="0" w:left="0"/>
              <w:jc w:val="left"/>
            </w:pPr>
            <w:r>
              <w:rPr>
                <w:rFonts w:hint="eastAsia"/>
              </w:rPr>
              <w:t>システムバックアップ</w:t>
            </w:r>
          </w:p>
        </w:tc>
        <w:tc>
          <w:tcPr>
            <w:tcW w:w="1134" w:type="dxa"/>
            <w:tcBorders>
              <w:top w:val="single" w:sz="4" w:space="0" w:color="auto"/>
              <w:left w:val="single" w:sz="4" w:space="0" w:color="auto"/>
              <w:bottom w:val="single" w:sz="4" w:space="0" w:color="auto"/>
              <w:right w:val="single" w:sz="4" w:space="0" w:color="auto"/>
            </w:tcBorders>
          </w:tcPr>
          <w:p w14:paraId="416710C4" w14:textId="77777777" w:rsidR="00E535E9" w:rsidRDefault="00E535E9" w:rsidP="00E723C4">
            <w:pPr>
              <w:pStyle w:val="af4"/>
              <w:widowControl/>
              <w:ind w:leftChars="0" w:left="0"/>
              <w:jc w:val="left"/>
            </w:pPr>
            <w:r>
              <w:rPr>
                <w:rFonts w:hint="eastAsia"/>
              </w:rPr>
              <w:t>システム</w:t>
            </w:r>
          </w:p>
          <w:p w14:paraId="29FB00F4" w14:textId="77777777" w:rsidR="00E535E9" w:rsidRDefault="00E535E9" w:rsidP="00E723C4">
            <w:pPr>
              <w:pStyle w:val="af4"/>
              <w:widowControl/>
              <w:ind w:leftChars="0" w:left="0"/>
              <w:jc w:val="left"/>
            </w:pPr>
            <w:r>
              <w:rPr>
                <w:rFonts w:hint="eastAsia"/>
              </w:rPr>
              <w:t>変更時</w:t>
            </w:r>
          </w:p>
        </w:tc>
        <w:tc>
          <w:tcPr>
            <w:tcW w:w="1134" w:type="dxa"/>
            <w:tcBorders>
              <w:top w:val="single" w:sz="4" w:space="0" w:color="auto"/>
              <w:left w:val="single" w:sz="4" w:space="0" w:color="auto"/>
              <w:bottom w:val="single" w:sz="4" w:space="0" w:color="auto"/>
              <w:right w:val="single" w:sz="4" w:space="0" w:color="auto"/>
            </w:tcBorders>
          </w:tcPr>
          <w:p w14:paraId="1D604AA3" w14:textId="77777777" w:rsidR="00E535E9" w:rsidRDefault="00DF1DF6" w:rsidP="00E723C4">
            <w:pPr>
              <w:pStyle w:val="af4"/>
              <w:widowControl/>
              <w:ind w:leftChars="0" w:left="0"/>
              <w:jc w:val="left"/>
            </w:pPr>
            <w:r>
              <w:rPr>
                <w:rFonts w:hint="eastAsia"/>
              </w:rPr>
              <w:t>3</w:t>
            </w:r>
            <w:r w:rsidR="00E535E9">
              <w:rPr>
                <w:rFonts w:hint="eastAsia"/>
              </w:rPr>
              <w:t>世代</w:t>
            </w:r>
          </w:p>
        </w:tc>
        <w:tc>
          <w:tcPr>
            <w:tcW w:w="1275" w:type="dxa"/>
            <w:tcBorders>
              <w:top w:val="single" w:sz="4" w:space="0" w:color="auto"/>
              <w:left w:val="single" w:sz="4" w:space="0" w:color="auto"/>
              <w:bottom w:val="single" w:sz="4" w:space="0" w:color="auto"/>
              <w:right w:val="single" w:sz="4" w:space="0" w:color="auto"/>
            </w:tcBorders>
          </w:tcPr>
          <w:p w14:paraId="121C1952" w14:textId="77777777" w:rsidR="00E535E9" w:rsidRDefault="00E535E9" w:rsidP="00E723C4">
            <w:pPr>
              <w:pStyle w:val="af4"/>
              <w:widowControl/>
              <w:ind w:leftChars="0" w:left="0"/>
              <w:jc w:val="left"/>
            </w:pPr>
            <w:r>
              <w:rPr>
                <w:rFonts w:hint="eastAsia"/>
              </w:rPr>
              <w:t>要</w:t>
            </w:r>
          </w:p>
        </w:tc>
        <w:tc>
          <w:tcPr>
            <w:tcW w:w="3686" w:type="dxa"/>
            <w:tcBorders>
              <w:top w:val="single" w:sz="4" w:space="0" w:color="auto"/>
              <w:left w:val="single" w:sz="4" w:space="0" w:color="auto"/>
              <w:bottom w:val="single" w:sz="4" w:space="0" w:color="auto"/>
              <w:right w:val="single" w:sz="4" w:space="0" w:color="auto"/>
            </w:tcBorders>
          </w:tcPr>
          <w:p w14:paraId="5B042AEA" w14:textId="77777777" w:rsidR="00E535E9" w:rsidRDefault="00E535E9" w:rsidP="00E723C4">
            <w:pPr>
              <w:pStyle w:val="af4"/>
              <w:widowControl/>
              <w:ind w:leftChars="0" w:left="0"/>
              <w:jc w:val="left"/>
            </w:pPr>
            <w:r>
              <w:rPr>
                <w:rFonts w:hint="eastAsia"/>
              </w:rPr>
              <w:t>AMI（EC2）の取得</w:t>
            </w:r>
          </w:p>
          <w:p w14:paraId="49EF41D4" w14:textId="77777777" w:rsidR="00E535E9" w:rsidRDefault="00E535E9" w:rsidP="00E723C4">
            <w:pPr>
              <w:pStyle w:val="af4"/>
              <w:widowControl/>
              <w:ind w:leftChars="0" w:left="0"/>
              <w:jc w:val="left"/>
            </w:pPr>
            <w:r>
              <w:rPr>
                <w:rFonts w:hint="eastAsia"/>
              </w:rPr>
              <w:t>※システムバックアップのAMIには内蔵ディスク領域も包含される</w:t>
            </w:r>
          </w:p>
        </w:tc>
      </w:tr>
      <w:tr w:rsidR="00E535E9" w14:paraId="06ABCC0C" w14:textId="77777777" w:rsidTr="001067E9">
        <w:tc>
          <w:tcPr>
            <w:tcW w:w="2552" w:type="dxa"/>
            <w:gridSpan w:val="2"/>
            <w:tcBorders>
              <w:top w:val="single" w:sz="4" w:space="0" w:color="auto"/>
              <w:left w:val="single" w:sz="4" w:space="0" w:color="auto"/>
              <w:right w:val="single" w:sz="4" w:space="0" w:color="auto"/>
            </w:tcBorders>
          </w:tcPr>
          <w:p w14:paraId="46A5C9A3" w14:textId="77777777" w:rsidR="00E535E9" w:rsidRPr="00A076D3" w:rsidRDefault="00E535E9" w:rsidP="00E723C4">
            <w:pPr>
              <w:pStyle w:val="af4"/>
              <w:widowControl/>
              <w:ind w:leftChars="0" w:left="0"/>
              <w:jc w:val="left"/>
            </w:pPr>
            <w:r w:rsidRPr="00A076D3">
              <w:rPr>
                <w:rFonts w:hint="eastAsia"/>
              </w:rPr>
              <w:t>ディスク</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55CB0" w14:textId="77777777" w:rsidR="00E535E9" w:rsidRPr="00A076D3" w:rsidRDefault="00E535E9" w:rsidP="00E723C4">
            <w:pPr>
              <w:pStyle w:val="af4"/>
              <w:widowControl/>
              <w:ind w:leftChars="0" w:left="0"/>
              <w:jc w:val="left"/>
            </w:pPr>
            <w:r w:rsidRPr="00A076D3">
              <w:rPr>
                <w:rFonts w:hint="eastAsia"/>
              </w:rPr>
              <w:t>日次</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31AA0C" w14:textId="77777777" w:rsidR="00E535E9" w:rsidRPr="00A076D3" w:rsidRDefault="00E535E9" w:rsidP="00E723C4">
            <w:pPr>
              <w:pStyle w:val="af4"/>
              <w:widowControl/>
              <w:ind w:leftChars="0" w:left="0"/>
              <w:jc w:val="left"/>
            </w:pPr>
            <w:r w:rsidRPr="00A076D3">
              <w:t>3日</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tcPr>
          <w:p w14:paraId="27556D98" w14:textId="77777777" w:rsidR="00E535E9" w:rsidRPr="00A076D3" w:rsidRDefault="00E535E9" w:rsidP="00E723C4">
            <w:pPr>
              <w:pStyle w:val="af4"/>
              <w:widowControl/>
              <w:ind w:leftChars="0" w:left="0"/>
              <w:jc w:val="left"/>
            </w:pPr>
            <w:r w:rsidRPr="00A076D3">
              <w:rPr>
                <w:rFonts w:hint="eastAsia"/>
              </w:rPr>
              <w:t>要</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tcPr>
          <w:p w14:paraId="135A34E4" w14:textId="77777777" w:rsidR="00E535E9" w:rsidRPr="00A076D3" w:rsidRDefault="00E535E9" w:rsidP="00E723C4">
            <w:pPr>
              <w:pStyle w:val="af4"/>
              <w:widowControl/>
              <w:ind w:leftChars="0" w:left="0"/>
              <w:jc w:val="left"/>
            </w:pPr>
            <w:r w:rsidRPr="00A076D3">
              <w:t>EBS</w:t>
            </w:r>
            <w:r w:rsidRPr="00A076D3">
              <w:rPr>
                <w:rFonts w:hint="eastAsia"/>
              </w:rPr>
              <w:t>スナップショットの取得</w:t>
            </w:r>
          </w:p>
        </w:tc>
      </w:tr>
      <w:tr w:rsidR="001067E9" w14:paraId="29F2FFCF" w14:textId="77777777" w:rsidTr="00560529">
        <w:tc>
          <w:tcPr>
            <w:tcW w:w="709" w:type="dxa"/>
            <w:vMerge w:val="restart"/>
            <w:tcBorders>
              <w:top w:val="single" w:sz="4" w:space="0" w:color="auto"/>
              <w:left w:val="single" w:sz="4" w:space="0" w:color="auto"/>
              <w:right w:val="single" w:sz="4" w:space="0" w:color="auto"/>
            </w:tcBorders>
          </w:tcPr>
          <w:p w14:paraId="07BFAB33" w14:textId="77777777" w:rsidR="001067E9" w:rsidRPr="00A076D3" w:rsidRDefault="001067E9" w:rsidP="00E723C4">
            <w:pPr>
              <w:pStyle w:val="af4"/>
              <w:widowControl/>
              <w:ind w:leftChars="0" w:left="0"/>
              <w:jc w:val="left"/>
            </w:pPr>
            <w:r w:rsidRPr="00A076D3">
              <w:rPr>
                <w:rFonts w:hint="eastAsia"/>
              </w:rPr>
              <w:t>DB</w:t>
            </w:r>
          </w:p>
        </w:tc>
        <w:tc>
          <w:tcPr>
            <w:tcW w:w="1843" w:type="dxa"/>
            <w:tcBorders>
              <w:top w:val="single" w:sz="4" w:space="0" w:color="auto"/>
              <w:left w:val="single" w:sz="4" w:space="0" w:color="auto"/>
              <w:bottom w:val="single" w:sz="4" w:space="0" w:color="auto"/>
              <w:right w:val="single" w:sz="4" w:space="0" w:color="auto"/>
            </w:tcBorders>
          </w:tcPr>
          <w:p w14:paraId="5F1777E7" w14:textId="77777777" w:rsidR="001067E9" w:rsidRPr="00A076D3" w:rsidRDefault="001067E9" w:rsidP="00E723C4">
            <w:pPr>
              <w:pStyle w:val="af4"/>
              <w:widowControl/>
              <w:ind w:leftChars="0" w:left="0"/>
              <w:jc w:val="left"/>
            </w:pPr>
            <w:r w:rsidRPr="00A076D3">
              <w:rPr>
                <w:rFonts w:hint="eastAsia"/>
              </w:rPr>
              <w:t>DBスナップショット</w:t>
            </w:r>
          </w:p>
        </w:tc>
        <w:tc>
          <w:tcPr>
            <w:tcW w:w="1134" w:type="dxa"/>
            <w:tcBorders>
              <w:top w:val="single" w:sz="4" w:space="0" w:color="auto"/>
              <w:left w:val="single" w:sz="4" w:space="0" w:color="auto"/>
              <w:bottom w:val="single" w:sz="4" w:space="0" w:color="auto"/>
              <w:right w:val="single" w:sz="4" w:space="0" w:color="auto"/>
            </w:tcBorders>
          </w:tcPr>
          <w:p w14:paraId="225FB17C" w14:textId="77777777" w:rsidR="001067E9" w:rsidRPr="00A076D3" w:rsidRDefault="001067E9" w:rsidP="00E723C4">
            <w:pPr>
              <w:pStyle w:val="af4"/>
              <w:widowControl/>
              <w:ind w:leftChars="0" w:left="0"/>
              <w:jc w:val="left"/>
            </w:pPr>
            <w:r w:rsidRPr="00A076D3">
              <w:rPr>
                <w:rFonts w:hint="eastAsia"/>
              </w:rPr>
              <w:t>日次</w:t>
            </w:r>
          </w:p>
        </w:tc>
        <w:tc>
          <w:tcPr>
            <w:tcW w:w="1134" w:type="dxa"/>
            <w:tcBorders>
              <w:top w:val="single" w:sz="4" w:space="0" w:color="auto"/>
              <w:left w:val="single" w:sz="4" w:space="0" w:color="auto"/>
              <w:bottom w:val="single" w:sz="4" w:space="0" w:color="auto"/>
              <w:right w:val="single" w:sz="4" w:space="0" w:color="auto"/>
            </w:tcBorders>
          </w:tcPr>
          <w:p w14:paraId="4C28B059" w14:textId="77777777" w:rsidR="001067E9" w:rsidRPr="00A076D3" w:rsidRDefault="001067E9" w:rsidP="00E723C4">
            <w:pPr>
              <w:pStyle w:val="af4"/>
              <w:widowControl/>
              <w:ind w:leftChars="0" w:left="0"/>
              <w:jc w:val="left"/>
            </w:pPr>
            <w:r w:rsidRPr="00A076D3">
              <w:t>7</w:t>
            </w:r>
            <w:r w:rsidRPr="00A076D3">
              <w:rPr>
                <w:rFonts w:hint="eastAsia"/>
              </w:rPr>
              <w:t>日</w:t>
            </w:r>
          </w:p>
        </w:tc>
        <w:tc>
          <w:tcPr>
            <w:tcW w:w="1275" w:type="dxa"/>
            <w:tcBorders>
              <w:top w:val="single" w:sz="4" w:space="0" w:color="auto"/>
              <w:left w:val="single" w:sz="4" w:space="0" w:color="auto"/>
              <w:bottom w:val="single" w:sz="4" w:space="0" w:color="auto"/>
              <w:right w:val="single" w:sz="4" w:space="0" w:color="auto"/>
            </w:tcBorders>
          </w:tcPr>
          <w:p w14:paraId="5002190D" w14:textId="77777777" w:rsidR="001067E9" w:rsidRPr="00A076D3" w:rsidRDefault="001067E9" w:rsidP="00E723C4">
            <w:pPr>
              <w:pStyle w:val="af4"/>
              <w:widowControl/>
              <w:ind w:leftChars="0" w:left="0"/>
              <w:jc w:val="left"/>
            </w:pPr>
            <w:r w:rsidRPr="00A076D3">
              <w:rPr>
                <w:rFonts w:hint="eastAsia"/>
              </w:rPr>
              <w:t>不要</w:t>
            </w:r>
          </w:p>
        </w:tc>
        <w:tc>
          <w:tcPr>
            <w:tcW w:w="3686" w:type="dxa"/>
            <w:vMerge w:val="restart"/>
            <w:tcBorders>
              <w:top w:val="single" w:sz="4" w:space="0" w:color="auto"/>
              <w:left w:val="single" w:sz="4" w:space="0" w:color="auto"/>
              <w:right w:val="single" w:sz="4" w:space="0" w:color="auto"/>
            </w:tcBorders>
          </w:tcPr>
          <w:p w14:paraId="7B87F5F0" w14:textId="77777777" w:rsidR="001067E9" w:rsidRPr="00A076D3" w:rsidRDefault="001067E9" w:rsidP="008A72E2">
            <w:pPr>
              <w:pStyle w:val="af4"/>
              <w:ind w:leftChars="0" w:left="0"/>
              <w:jc w:val="left"/>
            </w:pPr>
            <w:r w:rsidRPr="00A076D3">
              <w:rPr>
                <w:rFonts w:hint="eastAsia"/>
              </w:rPr>
              <w:t xml:space="preserve">AWS </w:t>
            </w:r>
            <w:r w:rsidRPr="00A076D3">
              <w:t>Backup</w:t>
            </w:r>
            <w:r w:rsidRPr="00A076D3">
              <w:rPr>
                <w:rFonts w:hint="eastAsia"/>
              </w:rPr>
              <w:t>による</w:t>
            </w:r>
            <w:r>
              <w:t>Aurora</w:t>
            </w:r>
            <w:r w:rsidRPr="00A076D3">
              <w:rPr>
                <w:rFonts w:hint="eastAsia"/>
              </w:rPr>
              <w:t>自動バックアップ（ポイントインタイムリカバリ）</w:t>
            </w:r>
          </w:p>
        </w:tc>
      </w:tr>
      <w:tr w:rsidR="001067E9" w14:paraId="78BEC94D" w14:textId="77777777" w:rsidTr="00560529">
        <w:tc>
          <w:tcPr>
            <w:tcW w:w="709" w:type="dxa"/>
            <w:vMerge/>
            <w:tcBorders>
              <w:left w:val="single" w:sz="4" w:space="0" w:color="auto"/>
              <w:bottom w:val="single" w:sz="4" w:space="0" w:color="auto"/>
              <w:right w:val="single" w:sz="4" w:space="0" w:color="auto"/>
            </w:tcBorders>
          </w:tcPr>
          <w:p w14:paraId="6A4C7958" w14:textId="77777777" w:rsidR="001067E9" w:rsidRPr="00A076D3" w:rsidRDefault="001067E9" w:rsidP="00E723C4">
            <w:pPr>
              <w:pStyle w:val="af4"/>
              <w:widowControl/>
              <w:ind w:leftChars="0" w:left="0"/>
              <w:jc w:val="left"/>
            </w:pPr>
          </w:p>
        </w:tc>
        <w:tc>
          <w:tcPr>
            <w:tcW w:w="1843" w:type="dxa"/>
            <w:tcBorders>
              <w:top w:val="single" w:sz="4" w:space="0" w:color="auto"/>
              <w:left w:val="single" w:sz="4" w:space="0" w:color="auto"/>
              <w:bottom w:val="single" w:sz="4" w:space="0" w:color="auto"/>
              <w:right w:val="single" w:sz="4" w:space="0" w:color="auto"/>
            </w:tcBorders>
          </w:tcPr>
          <w:p w14:paraId="12D81A4F" w14:textId="77777777" w:rsidR="001067E9" w:rsidRPr="00A076D3" w:rsidRDefault="001067E9" w:rsidP="00E723C4">
            <w:pPr>
              <w:pStyle w:val="af4"/>
              <w:widowControl/>
              <w:ind w:leftChars="0" w:left="0"/>
              <w:jc w:val="left"/>
            </w:pPr>
            <w:r w:rsidRPr="00A076D3">
              <w:rPr>
                <w:rFonts w:hint="eastAsia"/>
              </w:rPr>
              <w:t>トランザクションログ</w:t>
            </w:r>
          </w:p>
        </w:tc>
        <w:tc>
          <w:tcPr>
            <w:tcW w:w="1134" w:type="dxa"/>
            <w:tcBorders>
              <w:top w:val="single" w:sz="4" w:space="0" w:color="auto"/>
              <w:left w:val="single" w:sz="4" w:space="0" w:color="auto"/>
              <w:bottom w:val="single" w:sz="4" w:space="0" w:color="auto"/>
              <w:right w:val="single" w:sz="4" w:space="0" w:color="auto"/>
            </w:tcBorders>
          </w:tcPr>
          <w:p w14:paraId="07760D6A" w14:textId="77777777" w:rsidR="001067E9" w:rsidRPr="00A076D3" w:rsidRDefault="001067E9" w:rsidP="00E723C4">
            <w:pPr>
              <w:pStyle w:val="af4"/>
              <w:widowControl/>
              <w:ind w:leftChars="0" w:left="0"/>
              <w:jc w:val="left"/>
            </w:pPr>
            <w:r w:rsidRPr="00A076D3">
              <w:t>5分</w:t>
            </w:r>
          </w:p>
        </w:tc>
        <w:tc>
          <w:tcPr>
            <w:tcW w:w="1134" w:type="dxa"/>
            <w:tcBorders>
              <w:top w:val="single" w:sz="4" w:space="0" w:color="auto"/>
              <w:left w:val="single" w:sz="4" w:space="0" w:color="auto"/>
              <w:bottom w:val="single" w:sz="4" w:space="0" w:color="auto"/>
              <w:right w:val="single" w:sz="4" w:space="0" w:color="auto"/>
            </w:tcBorders>
          </w:tcPr>
          <w:p w14:paraId="56ED3E46" w14:textId="77777777" w:rsidR="001067E9" w:rsidRPr="00A076D3" w:rsidRDefault="001067E9" w:rsidP="00E723C4">
            <w:pPr>
              <w:pStyle w:val="af4"/>
              <w:widowControl/>
              <w:ind w:leftChars="0" w:left="0"/>
              <w:jc w:val="left"/>
            </w:pPr>
            <w:r w:rsidRPr="00A076D3">
              <w:t>7</w:t>
            </w:r>
            <w:r w:rsidRPr="00A076D3">
              <w:rPr>
                <w:rFonts w:hint="eastAsia"/>
              </w:rPr>
              <w:t>日</w:t>
            </w:r>
          </w:p>
        </w:tc>
        <w:tc>
          <w:tcPr>
            <w:tcW w:w="1275" w:type="dxa"/>
            <w:tcBorders>
              <w:top w:val="single" w:sz="4" w:space="0" w:color="auto"/>
              <w:left w:val="single" w:sz="4" w:space="0" w:color="auto"/>
              <w:bottom w:val="single" w:sz="4" w:space="0" w:color="auto"/>
              <w:right w:val="single" w:sz="4" w:space="0" w:color="auto"/>
            </w:tcBorders>
          </w:tcPr>
          <w:p w14:paraId="667AE80E" w14:textId="77777777" w:rsidR="001067E9" w:rsidRPr="00A076D3" w:rsidRDefault="001067E9" w:rsidP="00E723C4">
            <w:pPr>
              <w:pStyle w:val="af4"/>
              <w:widowControl/>
              <w:ind w:leftChars="0" w:left="0"/>
              <w:jc w:val="left"/>
            </w:pPr>
            <w:r w:rsidRPr="00A076D3">
              <w:rPr>
                <w:rFonts w:hint="eastAsia"/>
              </w:rPr>
              <w:t>不要</w:t>
            </w:r>
          </w:p>
        </w:tc>
        <w:tc>
          <w:tcPr>
            <w:tcW w:w="3686" w:type="dxa"/>
            <w:vMerge/>
            <w:tcBorders>
              <w:left w:val="single" w:sz="4" w:space="0" w:color="auto"/>
              <w:bottom w:val="single" w:sz="4" w:space="0" w:color="auto"/>
              <w:right w:val="single" w:sz="4" w:space="0" w:color="auto"/>
            </w:tcBorders>
          </w:tcPr>
          <w:p w14:paraId="14255F1E" w14:textId="77777777" w:rsidR="001067E9" w:rsidRPr="00A076D3" w:rsidRDefault="001067E9" w:rsidP="001067E9">
            <w:pPr>
              <w:pStyle w:val="af4"/>
              <w:ind w:leftChars="0" w:left="0"/>
              <w:jc w:val="left"/>
            </w:pPr>
          </w:p>
        </w:tc>
      </w:tr>
      <w:tr w:rsidR="00E535E9" w14:paraId="45EA9C06" w14:textId="77777777" w:rsidTr="001067E9">
        <w:tc>
          <w:tcPr>
            <w:tcW w:w="2552" w:type="dxa"/>
            <w:gridSpan w:val="2"/>
            <w:tcBorders>
              <w:top w:val="single" w:sz="4" w:space="0" w:color="auto"/>
              <w:left w:val="single" w:sz="4" w:space="0" w:color="auto"/>
              <w:bottom w:val="single" w:sz="4" w:space="0" w:color="auto"/>
              <w:right w:val="single" w:sz="4" w:space="0" w:color="auto"/>
            </w:tcBorders>
          </w:tcPr>
          <w:p w14:paraId="4A3D9325" w14:textId="77777777" w:rsidR="00E535E9" w:rsidRPr="00A076D3" w:rsidRDefault="00E535E9" w:rsidP="00E723C4">
            <w:pPr>
              <w:pStyle w:val="af4"/>
              <w:widowControl/>
              <w:ind w:leftChars="0" w:left="0"/>
              <w:jc w:val="left"/>
            </w:pPr>
            <w:r w:rsidRPr="00A076D3">
              <w:rPr>
                <w:rFonts w:hint="eastAsia"/>
              </w:rPr>
              <w:t>AWS、</w:t>
            </w:r>
            <w:r w:rsidRPr="00A076D3">
              <w:t>OS</w:t>
            </w:r>
            <w:r w:rsidRPr="00A076D3">
              <w:rPr>
                <w:rFonts w:hint="eastAsia"/>
              </w:rPr>
              <w:t>、</w:t>
            </w:r>
            <w:r w:rsidRPr="00A076D3">
              <w:t>ミドルウェア</w:t>
            </w:r>
            <w:r w:rsidRPr="00A076D3">
              <w:rPr>
                <w:rFonts w:hint="eastAsia"/>
              </w:rPr>
              <w:t>の</w:t>
            </w:r>
            <w:r w:rsidRPr="00A076D3">
              <w:t>ログ</w:t>
            </w:r>
          </w:p>
        </w:tc>
        <w:tc>
          <w:tcPr>
            <w:tcW w:w="1134" w:type="dxa"/>
            <w:tcBorders>
              <w:top w:val="single" w:sz="4" w:space="0" w:color="auto"/>
              <w:left w:val="single" w:sz="4" w:space="0" w:color="auto"/>
              <w:bottom w:val="single" w:sz="4" w:space="0" w:color="auto"/>
              <w:right w:val="single" w:sz="4" w:space="0" w:color="auto"/>
            </w:tcBorders>
          </w:tcPr>
          <w:p w14:paraId="3742DC2B" w14:textId="77777777" w:rsidR="00E535E9" w:rsidRPr="00A076D3" w:rsidRDefault="00E535E9" w:rsidP="00E723C4">
            <w:pPr>
              <w:pStyle w:val="af4"/>
              <w:widowControl/>
              <w:ind w:leftChars="0" w:left="0"/>
              <w:jc w:val="left"/>
            </w:pPr>
            <w:r w:rsidRPr="00A076D3">
              <w:rPr>
                <w:rFonts w:hint="eastAsia"/>
              </w:rPr>
              <w:t>週次</w:t>
            </w:r>
          </w:p>
        </w:tc>
        <w:tc>
          <w:tcPr>
            <w:tcW w:w="1134" w:type="dxa"/>
            <w:tcBorders>
              <w:top w:val="single" w:sz="4" w:space="0" w:color="auto"/>
              <w:left w:val="single" w:sz="4" w:space="0" w:color="auto"/>
              <w:bottom w:val="single" w:sz="4" w:space="0" w:color="auto"/>
              <w:right w:val="single" w:sz="4" w:space="0" w:color="auto"/>
            </w:tcBorders>
          </w:tcPr>
          <w:p w14:paraId="1B051C6A" w14:textId="77777777" w:rsidR="00E535E9" w:rsidRPr="00A076D3" w:rsidRDefault="00E535E9" w:rsidP="00E723C4">
            <w:pPr>
              <w:pStyle w:val="af4"/>
              <w:widowControl/>
              <w:ind w:leftChars="0" w:left="0"/>
              <w:jc w:val="left"/>
            </w:pPr>
            <w:r w:rsidRPr="00A076D3">
              <w:rPr>
                <w:rFonts w:hint="eastAsia"/>
              </w:rPr>
              <w:t>1年</w:t>
            </w:r>
          </w:p>
        </w:tc>
        <w:tc>
          <w:tcPr>
            <w:tcW w:w="1275" w:type="dxa"/>
            <w:tcBorders>
              <w:top w:val="single" w:sz="4" w:space="0" w:color="auto"/>
              <w:left w:val="single" w:sz="4" w:space="0" w:color="auto"/>
              <w:bottom w:val="single" w:sz="4" w:space="0" w:color="auto"/>
              <w:right w:val="single" w:sz="4" w:space="0" w:color="auto"/>
            </w:tcBorders>
          </w:tcPr>
          <w:p w14:paraId="2E1FCA3A" w14:textId="77777777" w:rsidR="00E535E9" w:rsidRPr="00A076D3" w:rsidRDefault="00E535E9" w:rsidP="00E723C4">
            <w:pPr>
              <w:pStyle w:val="af4"/>
              <w:widowControl/>
              <w:ind w:leftChars="0" w:left="0"/>
              <w:jc w:val="left"/>
            </w:pPr>
            <w:r w:rsidRPr="00A076D3">
              <w:rPr>
                <w:rFonts w:hint="eastAsia"/>
              </w:rPr>
              <w:t>不要</w:t>
            </w:r>
          </w:p>
        </w:tc>
        <w:tc>
          <w:tcPr>
            <w:tcW w:w="3686" w:type="dxa"/>
            <w:tcBorders>
              <w:top w:val="single" w:sz="4" w:space="0" w:color="auto"/>
              <w:left w:val="single" w:sz="4" w:space="0" w:color="auto"/>
              <w:bottom w:val="single" w:sz="4" w:space="0" w:color="auto"/>
              <w:right w:val="single" w:sz="4" w:space="0" w:color="auto"/>
            </w:tcBorders>
          </w:tcPr>
          <w:p w14:paraId="149DE3FF" w14:textId="77777777" w:rsidR="00E535E9" w:rsidRPr="00A076D3" w:rsidRDefault="00E535E9" w:rsidP="00E723C4">
            <w:pPr>
              <w:pStyle w:val="af4"/>
              <w:widowControl/>
              <w:ind w:leftChars="0" w:left="0"/>
              <w:jc w:val="left"/>
            </w:pPr>
            <w:r w:rsidRPr="00A076D3">
              <w:rPr>
                <w:rFonts w:hint="eastAsia"/>
              </w:rPr>
              <w:t>S3へ退避し、退避分を対象に1年保管</w:t>
            </w:r>
          </w:p>
          <w:p w14:paraId="084067B6" w14:textId="77777777" w:rsidR="000F6EE0" w:rsidRDefault="000F6EE0" w:rsidP="00E723C4">
            <w:pPr>
              <w:pStyle w:val="af4"/>
              <w:widowControl/>
              <w:ind w:leftChars="0" w:left="0"/>
              <w:jc w:val="left"/>
            </w:pPr>
            <w:r w:rsidRPr="000F6EE0">
              <w:t>CloudWatchLogsを中継してS3に退避されるログについて、CloudWatchLogs上の保存期間はログ取得間隔に基づき1週間とする。</w:t>
            </w:r>
          </w:p>
          <w:p w14:paraId="29D75BD4" w14:textId="77777777" w:rsidR="00E535E9" w:rsidRPr="00A076D3" w:rsidRDefault="00E535E9" w:rsidP="00E723C4">
            <w:pPr>
              <w:pStyle w:val="af4"/>
              <w:widowControl/>
              <w:ind w:leftChars="0" w:left="0"/>
              <w:jc w:val="left"/>
            </w:pPr>
            <w:r w:rsidRPr="00A076D3">
              <w:rPr>
                <w:rFonts w:hint="eastAsia"/>
              </w:rPr>
              <w:t>※保管期間の要件は、2</w:t>
            </w:r>
            <w:r w:rsidRPr="00A076D3">
              <w:t>.</w:t>
            </w:r>
            <w:r w:rsidRPr="00A076D3">
              <w:rPr>
                <w:rFonts w:hint="eastAsia"/>
              </w:rPr>
              <w:t>3</w:t>
            </w:r>
            <w:r w:rsidRPr="00A076D3">
              <w:t>.</w:t>
            </w:r>
            <w:r w:rsidRPr="00A076D3">
              <w:rPr>
                <w:rFonts w:hint="eastAsia"/>
              </w:rPr>
              <w:t>1</w:t>
            </w:r>
            <w:r w:rsidRPr="00A076D3">
              <w:t>.</w:t>
            </w:r>
            <w:r w:rsidRPr="00A076D3">
              <w:rPr>
                <w:rFonts w:hint="eastAsia"/>
              </w:rPr>
              <w:t>3</w:t>
            </w:r>
            <w:r w:rsidRPr="00A076D3">
              <w:t xml:space="preserve"> </w:t>
            </w:r>
            <w:r w:rsidRPr="00A076D3">
              <w:rPr>
                <w:rFonts w:hint="eastAsia"/>
              </w:rPr>
              <w:t>保管期間を参照のこと</w:t>
            </w:r>
          </w:p>
        </w:tc>
      </w:tr>
      <w:tr w:rsidR="00E535E9" w14:paraId="405CE214" w14:textId="77777777" w:rsidTr="001067E9">
        <w:tc>
          <w:tcPr>
            <w:tcW w:w="2552" w:type="dxa"/>
            <w:gridSpan w:val="2"/>
            <w:tcBorders>
              <w:top w:val="single" w:sz="4" w:space="0" w:color="auto"/>
              <w:left w:val="single" w:sz="4" w:space="0" w:color="auto"/>
              <w:bottom w:val="single" w:sz="4" w:space="0" w:color="auto"/>
              <w:right w:val="single" w:sz="4" w:space="0" w:color="auto"/>
            </w:tcBorders>
          </w:tcPr>
          <w:p w14:paraId="54705B02" w14:textId="77777777" w:rsidR="00E535E9" w:rsidRDefault="00E535E9" w:rsidP="00E723C4">
            <w:pPr>
              <w:pStyle w:val="af4"/>
              <w:widowControl/>
              <w:ind w:leftChars="0" w:left="0"/>
              <w:jc w:val="left"/>
            </w:pPr>
            <w:r>
              <w:rPr>
                <w:rFonts w:hint="eastAsia"/>
              </w:rPr>
              <w:t>監査ログ</w:t>
            </w:r>
          </w:p>
        </w:tc>
        <w:tc>
          <w:tcPr>
            <w:tcW w:w="1134" w:type="dxa"/>
            <w:tcBorders>
              <w:top w:val="single" w:sz="4" w:space="0" w:color="auto"/>
              <w:left w:val="single" w:sz="4" w:space="0" w:color="auto"/>
              <w:bottom w:val="single" w:sz="4" w:space="0" w:color="auto"/>
              <w:right w:val="single" w:sz="4" w:space="0" w:color="auto"/>
            </w:tcBorders>
          </w:tcPr>
          <w:p w14:paraId="75604AD8" w14:textId="77777777" w:rsidR="00E535E9" w:rsidRDefault="00E535E9" w:rsidP="00E723C4">
            <w:pPr>
              <w:pStyle w:val="af4"/>
              <w:widowControl/>
              <w:ind w:leftChars="0" w:left="0"/>
              <w:jc w:val="left"/>
            </w:pPr>
            <w:r>
              <w:rPr>
                <w:rFonts w:hint="eastAsia"/>
              </w:rPr>
              <w:t>週次</w:t>
            </w:r>
          </w:p>
        </w:tc>
        <w:tc>
          <w:tcPr>
            <w:tcW w:w="1134" w:type="dxa"/>
            <w:tcBorders>
              <w:top w:val="single" w:sz="4" w:space="0" w:color="auto"/>
              <w:left w:val="single" w:sz="4" w:space="0" w:color="auto"/>
              <w:bottom w:val="single" w:sz="4" w:space="0" w:color="auto"/>
              <w:right w:val="single" w:sz="4" w:space="0" w:color="auto"/>
            </w:tcBorders>
          </w:tcPr>
          <w:p w14:paraId="0A24289F" w14:textId="77777777" w:rsidR="00E535E9" w:rsidRDefault="00E535E9" w:rsidP="00E723C4">
            <w:pPr>
              <w:pStyle w:val="af4"/>
              <w:widowControl/>
              <w:ind w:leftChars="0" w:left="0"/>
              <w:jc w:val="left"/>
            </w:pPr>
            <w:r>
              <w:rPr>
                <w:rFonts w:hint="eastAsia"/>
              </w:rPr>
              <w:t>5年</w:t>
            </w:r>
          </w:p>
        </w:tc>
        <w:tc>
          <w:tcPr>
            <w:tcW w:w="1275" w:type="dxa"/>
            <w:tcBorders>
              <w:top w:val="single" w:sz="4" w:space="0" w:color="auto"/>
              <w:left w:val="single" w:sz="4" w:space="0" w:color="auto"/>
              <w:bottom w:val="single" w:sz="4" w:space="0" w:color="auto"/>
              <w:right w:val="single" w:sz="4" w:space="0" w:color="auto"/>
            </w:tcBorders>
          </w:tcPr>
          <w:p w14:paraId="283721D2" w14:textId="77777777" w:rsidR="00E535E9" w:rsidRPr="00B262F8" w:rsidRDefault="00E535E9" w:rsidP="00E723C4">
            <w:pPr>
              <w:pStyle w:val="af4"/>
              <w:widowControl/>
              <w:ind w:leftChars="0" w:left="0"/>
              <w:jc w:val="left"/>
            </w:pPr>
            <w:r>
              <w:rPr>
                <w:rFonts w:hint="eastAsia"/>
              </w:rPr>
              <w:t>不要</w:t>
            </w:r>
          </w:p>
        </w:tc>
        <w:tc>
          <w:tcPr>
            <w:tcW w:w="3686" w:type="dxa"/>
            <w:tcBorders>
              <w:top w:val="single" w:sz="4" w:space="0" w:color="auto"/>
              <w:left w:val="single" w:sz="4" w:space="0" w:color="auto"/>
              <w:bottom w:val="single" w:sz="4" w:space="0" w:color="auto"/>
              <w:right w:val="single" w:sz="4" w:space="0" w:color="auto"/>
            </w:tcBorders>
          </w:tcPr>
          <w:p w14:paraId="661948C2" w14:textId="77777777" w:rsidR="00E535E9" w:rsidRDefault="00E535E9" w:rsidP="00E723C4">
            <w:pPr>
              <w:pStyle w:val="af4"/>
              <w:widowControl/>
              <w:ind w:leftChars="0" w:left="0"/>
              <w:jc w:val="left"/>
            </w:pPr>
            <w:r w:rsidRPr="00B262F8">
              <w:rPr>
                <w:rFonts w:hint="eastAsia"/>
              </w:rPr>
              <w:t>S3へ退避し、退避分を</w:t>
            </w:r>
            <w:r>
              <w:rPr>
                <w:rFonts w:hint="eastAsia"/>
              </w:rPr>
              <w:t>対象に5</w:t>
            </w:r>
            <w:r w:rsidRPr="00B262F8">
              <w:rPr>
                <w:rFonts w:hint="eastAsia"/>
              </w:rPr>
              <w:t>年保管</w:t>
            </w:r>
          </w:p>
          <w:p w14:paraId="730921A6" w14:textId="77777777" w:rsidR="0034481D" w:rsidRDefault="006B5BBC" w:rsidP="00E723C4">
            <w:pPr>
              <w:pStyle w:val="af4"/>
              <w:widowControl/>
              <w:ind w:leftChars="0" w:left="0"/>
              <w:jc w:val="left"/>
            </w:pPr>
            <w:r w:rsidRPr="006B5BBC">
              <w:t>CloudWatchLogsを中継してS3に退避されるログについて、CloudWatchLogs上の保存期間はログ取得間隔に基づき1週間とする。</w:t>
            </w:r>
          </w:p>
        </w:tc>
      </w:tr>
    </w:tbl>
    <w:p w14:paraId="4659EE02" w14:textId="77777777" w:rsidR="00AD0E0D" w:rsidRDefault="00AD0E0D" w:rsidP="00A3203E">
      <w:pPr>
        <w:pStyle w:val="af4"/>
        <w:widowControl/>
        <w:ind w:leftChars="0" w:left="2127"/>
        <w:jc w:val="left"/>
      </w:pPr>
    </w:p>
    <w:p w14:paraId="030CAD47" w14:textId="77777777" w:rsidR="006A5360" w:rsidRDefault="006A5360" w:rsidP="00D70F5B">
      <w:pPr>
        <w:pStyle w:val="af4"/>
        <w:widowControl/>
        <w:numPr>
          <w:ilvl w:val="0"/>
          <w:numId w:val="15"/>
        </w:numPr>
        <w:ind w:leftChars="0" w:left="2127" w:hanging="426"/>
        <w:jc w:val="left"/>
      </w:pPr>
      <w:r>
        <w:rPr>
          <w:rFonts w:hint="eastAsia"/>
        </w:rPr>
        <w:t>バックアップ方式</w:t>
      </w:r>
    </w:p>
    <w:p w14:paraId="18603B83" w14:textId="77777777" w:rsidR="006A5360" w:rsidRDefault="006A5360" w:rsidP="006A5360">
      <w:pPr>
        <w:pStyle w:val="af4"/>
        <w:widowControl/>
        <w:ind w:leftChars="0" w:left="2127"/>
        <w:jc w:val="left"/>
      </w:pPr>
      <w:r>
        <w:rPr>
          <w:rFonts w:hint="eastAsia"/>
        </w:rPr>
        <w:t>サービス停止を伴わないオンラインバックアップ形式を前提とする。なお、バックアップデータの整合性観点でオフラインバックアップが望ましい場合は、それを許容する。</w:t>
      </w:r>
    </w:p>
    <w:p w14:paraId="3ED7C558" w14:textId="77777777" w:rsidR="00D136B4" w:rsidRDefault="00D136B4">
      <w:pPr>
        <w:widowControl/>
        <w:jc w:val="left"/>
      </w:pPr>
      <w:r>
        <w:br w:type="page"/>
      </w:r>
    </w:p>
    <w:p w14:paraId="76BA86A6" w14:textId="77777777" w:rsidR="00891693" w:rsidRDefault="00891693" w:rsidP="00891693">
      <w:pPr>
        <w:pStyle w:val="4"/>
        <w:widowControl/>
        <w:ind w:leftChars="780" w:left="2268"/>
        <w:jc w:val="left"/>
      </w:pPr>
      <w:r>
        <w:rPr>
          <w:rFonts w:hint="eastAsia"/>
        </w:rPr>
        <w:lastRenderedPageBreak/>
        <w:t>運用監視</w:t>
      </w:r>
    </w:p>
    <w:p w14:paraId="6CCC8BA8" w14:textId="77777777" w:rsidR="00891693" w:rsidRDefault="00891693" w:rsidP="00D70F5B">
      <w:pPr>
        <w:pStyle w:val="af4"/>
        <w:widowControl/>
        <w:numPr>
          <w:ilvl w:val="0"/>
          <w:numId w:val="18"/>
        </w:numPr>
        <w:ind w:leftChars="0" w:left="2127" w:hanging="426"/>
        <w:jc w:val="left"/>
      </w:pPr>
      <w:r w:rsidRPr="00725D9C">
        <w:rPr>
          <w:rFonts w:hint="eastAsia"/>
        </w:rPr>
        <w:t>監視情報</w:t>
      </w:r>
    </w:p>
    <w:p w14:paraId="7E16A7E2" w14:textId="77777777" w:rsidR="00ED012C" w:rsidRDefault="00ED012C" w:rsidP="00ED012C">
      <w:pPr>
        <w:pStyle w:val="af4"/>
        <w:widowControl/>
        <w:ind w:leftChars="0" w:left="2127" w:hanging="1"/>
        <w:jc w:val="left"/>
      </w:pPr>
      <w:r>
        <w:rPr>
          <w:rFonts w:hint="eastAsia"/>
        </w:rPr>
        <w:t>原則</w:t>
      </w:r>
      <w:r w:rsidR="007028CF">
        <w:rPr>
          <w:rFonts w:hint="eastAsia"/>
        </w:rPr>
        <w:t>A-gate</w:t>
      </w:r>
      <w:r>
        <w:rPr>
          <w:rFonts w:hint="eastAsia"/>
        </w:rPr>
        <w:t>提供のHinemosサービスを利用し、サービス監視、ミドルウェア監視、プロセス監視、ノード監視、リソース監視</w:t>
      </w:r>
      <w:r w:rsidR="00AC06D9">
        <w:rPr>
          <w:rFonts w:hint="eastAsia"/>
        </w:rPr>
        <w:t>、各種ログ監視</w:t>
      </w:r>
      <w:r>
        <w:rPr>
          <w:rFonts w:hint="eastAsia"/>
        </w:rPr>
        <w:t>を行う。Hinemosで監視できない項目についてはAWS CloudWatchにて監視の検討をする。</w:t>
      </w:r>
      <w:r w:rsidR="00AC06D9">
        <w:rPr>
          <w:rFonts w:hint="eastAsia"/>
        </w:rPr>
        <w:t>なお、監視予定としている各種項目については、3</w:t>
      </w:r>
      <w:r w:rsidR="00AC06D9">
        <w:t xml:space="preserve">.6.1 </w:t>
      </w:r>
      <w:r w:rsidR="00AC06D9">
        <w:rPr>
          <w:rFonts w:hint="eastAsia"/>
        </w:rPr>
        <w:t>監視対象項目を参照のこと。</w:t>
      </w:r>
    </w:p>
    <w:p w14:paraId="4633930B" w14:textId="77777777" w:rsidR="00891693" w:rsidRPr="00ED012C" w:rsidRDefault="00891693" w:rsidP="00891693">
      <w:pPr>
        <w:pStyle w:val="af4"/>
        <w:widowControl/>
        <w:ind w:leftChars="0" w:left="2127"/>
        <w:jc w:val="left"/>
      </w:pPr>
    </w:p>
    <w:p w14:paraId="439CF645" w14:textId="77777777" w:rsidR="00891693" w:rsidRDefault="00891693" w:rsidP="00D70F5B">
      <w:pPr>
        <w:pStyle w:val="af4"/>
        <w:widowControl/>
        <w:numPr>
          <w:ilvl w:val="0"/>
          <w:numId w:val="18"/>
        </w:numPr>
        <w:ind w:leftChars="0" w:left="2127" w:hanging="426"/>
        <w:jc w:val="left"/>
      </w:pPr>
      <w:r w:rsidRPr="00725D9C">
        <w:rPr>
          <w:rFonts w:hint="eastAsia"/>
        </w:rPr>
        <w:t>監視間隔</w:t>
      </w:r>
    </w:p>
    <w:p w14:paraId="77A096C5" w14:textId="77777777" w:rsidR="00193837" w:rsidRDefault="00193837" w:rsidP="00193837">
      <w:pPr>
        <w:pStyle w:val="af4"/>
        <w:widowControl/>
        <w:ind w:leftChars="1063" w:left="2127" w:hanging="1"/>
        <w:jc w:val="left"/>
      </w:pPr>
      <w:r>
        <w:rPr>
          <w:rFonts w:hint="eastAsia"/>
        </w:rPr>
        <w:t>極力短時間の監視間隔とするが、短すぎる場合には監視マネージャやクライアントサーバへの負荷が懸念されるため、</w:t>
      </w:r>
      <w:r w:rsidR="007028CF">
        <w:rPr>
          <w:rFonts w:hint="eastAsia"/>
        </w:rPr>
        <w:t>A-gate</w:t>
      </w:r>
      <w:r>
        <w:rPr>
          <w:rFonts w:hint="eastAsia"/>
        </w:rPr>
        <w:t>が管理するHinemosマネージャやAWS CloudWatchの仕様に従って</w:t>
      </w:r>
      <w:r w:rsidR="00BD1AD8">
        <w:rPr>
          <w:rFonts w:hint="eastAsia"/>
        </w:rPr>
        <w:t>5分とする</w:t>
      </w:r>
      <w:r>
        <w:rPr>
          <w:rFonts w:hint="eastAsia"/>
        </w:rPr>
        <w:t>。</w:t>
      </w:r>
    </w:p>
    <w:p w14:paraId="66C4FE5F" w14:textId="77777777" w:rsidR="00891693" w:rsidRPr="00193837" w:rsidRDefault="00193837" w:rsidP="00ED012C">
      <w:pPr>
        <w:pStyle w:val="af4"/>
        <w:widowControl/>
        <w:ind w:leftChars="1063" w:left="2127" w:hanging="1"/>
        <w:jc w:val="left"/>
      </w:pPr>
      <w:r>
        <w:rPr>
          <w:rFonts w:hint="eastAsia"/>
        </w:rPr>
        <w:t>なお、リソース使用状況に関する情報取得においては、より正確な状態を把握するために1分間隔の取得とするが、これもサービス、製品仕様に応じて適切な値を定めるものとする。</w:t>
      </w:r>
    </w:p>
    <w:p w14:paraId="2E5F77A0" w14:textId="77777777" w:rsidR="00891693" w:rsidRPr="00447F22" w:rsidRDefault="00891693" w:rsidP="00891693">
      <w:pPr>
        <w:pStyle w:val="af4"/>
        <w:widowControl/>
        <w:ind w:leftChars="0" w:left="2127"/>
        <w:jc w:val="left"/>
      </w:pPr>
    </w:p>
    <w:p w14:paraId="1F7D0B4B" w14:textId="77777777" w:rsidR="00891693" w:rsidRDefault="00891693" w:rsidP="00D70F5B">
      <w:pPr>
        <w:pStyle w:val="af4"/>
        <w:widowControl/>
        <w:numPr>
          <w:ilvl w:val="0"/>
          <w:numId w:val="18"/>
        </w:numPr>
        <w:ind w:leftChars="0" w:left="2127" w:hanging="426"/>
        <w:jc w:val="left"/>
      </w:pPr>
      <w:r w:rsidRPr="00F4035A">
        <w:rPr>
          <w:rFonts w:hint="eastAsia"/>
        </w:rPr>
        <w:t>システムレベルの監視</w:t>
      </w:r>
    </w:p>
    <w:p w14:paraId="1B2711BE" w14:textId="77777777" w:rsidR="00891693" w:rsidRDefault="00C05690" w:rsidP="00891693">
      <w:pPr>
        <w:pStyle w:val="af4"/>
        <w:widowControl/>
        <w:ind w:leftChars="0" w:left="2127"/>
        <w:jc w:val="left"/>
      </w:pPr>
      <w:r w:rsidRPr="00C05690">
        <w:t>HinemosとAWS CloudWatchの組み合わせを用い</w:t>
      </w:r>
      <w:r w:rsidR="00404017">
        <w:rPr>
          <w:rFonts w:hint="eastAsia"/>
        </w:rPr>
        <w:t>サービスが正常に提供出来ているかの確認観点としてH</w:t>
      </w:r>
      <w:r w:rsidR="00404017">
        <w:t>TTP</w:t>
      </w:r>
      <w:r w:rsidR="00404017">
        <w:rPr>
          <w:rFonts w:hint="eastAsia"/>
        </w:rPr>
        <w:t>レスポンスやその応答時間によってサービス監視を行う。</w:t>
      </w:r>
      <w:r w:rsidR="00D500D9">
        <w:rPr>
          <w:rFonts w:hint="eastAsia"/>
        </w:rPr>
        <w:t>バックアップやジョブについては、Hinemosのイベント監視、ジョブ監視を用いて監視を行う。</w:t>
      </w:r>
    </w:p>
    <w:p w14:paraId="44E0632A" w14:textId="77777777" w:rsidR="00C05690" w:rsidRPr="00C522D0" w:rsidRDefault="00C05690" w:rsidP="00891693">
      <w:pPr>
        <w:pStyle w:val="af4"/>
        <w:widowControl/>
        <w:ind w:leftChars="0" w:left="2127"/>
        <w:jc w:val="left"/>
      </w:pPr>
    </w:p>
    <w:p w14:paraId="6F49247C" w14:textId="77777777" w:rsidR="00891693" w:rsidRDefault="00891693" w:rsidP="00D70F5B">
      <w:pPr>
        <w:pStyle w:val="af4"/>
        <w:widowControl/>
        <w:numPr>
          <w:ilvl w:val="0"/>
          <w:numId w:val="18"/>
        </w:numPr>
        <w:ind w:leftChars="0" w:left="2127" w:hanging="426"/>
        <w:jc w:val="left"/>
      </w:pPr>
      <w:r w:rsidRPr="00F4035A">
        <w:rPr>
          <w:rFonts w:hint="eastAsia"/>
        </w:rPr>
        <w:t>プロセスレベルの監視</w:t>
      </w:r>
    </w:p>
    <w:p w14:paraId="6409AE44" w14:textId="77777777" w:rsidR="00891693" w:rsidRDefault="007028CF" w:rsidP="00891693">
      <w:pPr>
        <w:pStyle w:val="af4"/>
        <w:widowControl/>
        <w:ind w:leftChars="0" w:left="2127"/>
        <w:jc w:val="left"/>
      </w:pPr>
      <w:r>
        <w:rPr>
          <w:rFonts w:hint="eastAsia"/>
        </w:rPr>
        <w:t>A-gate</w:t>
      </w:r>
      <w:r w:rsidR="00891693">
        <w:rPr>
          <w:rFonts w:hint="eastAsia"/>
        </w:rPr>
        <w:t>提供のHinemosサービスを利用し、プロセス監視を行う。Hinemosで監視できない項目についてはAWS</w:t>
      </w:r>
      <w:r w:rsidR="00891693">
        <w:t xml:space="preserve"> </w:t>
      </w:r>
      <w:r w:rsidR="00891693">
        <w:rPr>
          <w:rFonts w:hint="eastAsia"/>
        </w:rPr>
        <w:t>CloudWatchにて監視の検討をする。</w:t>
      </w:r>
    </w:p>
    <w:p w14:paraId="626F6568" w14:textId="77777777" w:rsidR="00891693" w:rsidRDefault="00891693" w:rsidP="00891693">
      <w:pPr>
        <w:pStyle w:val="af4"/>
        <w:widowControl/>
        <w:ind w:leftChars="0" w:left="2127"/>
        <w:jc w:val="left"/>
      </w:pPr>
    </w:p>
    <w:p w14:paraId="6692268A" w14:textId="77777777" w:rsidR="00891693" w:rsidRDefault="00891693" w:rsidP="00D70F5B">
      <w:pPr>
        <w:pStyle w:val="af4"/>
        <w:widowControl/>
        <w:numPr>
          <w:ilvl w:val="0"/>
          <w:numId w:val="18"/>
        </w:numPr>
        <w:ind w:leftChars="0" w:left="2127" w:hanging="426"/>
        <w:jc w:val="left"/>
      </w:pPr>
      <w:r w:rsidRPr="00F4035A">
        <w:rPr>
          <w:rFonts w:hint="eastAsia"/>
        </w:rPr>
        <w:t>データベースレベルの監視</w:t>
      </w:r>
    </w:p>
    <w:p w14:paraId="0FDD5B38" w14:textId="77777777" w:rsidR="00891693" w:rsidRDefault="00891693" w:rsidP="00891693">
      <w:pPr>
        <w:pStyle w:val="af4"/>
        <w:widowControl/>
        <w:ind w:leftChars="0" w:left="2127"/>
        <w:jc w:val="left"/>
      </w:pPr>
      <w:r>
        <w:rPr>
          <w:rFonts w:hint="eastAsia"/>
        </w:rPr>
        <w:t>データベースレベルの監視としては、HinemosとA</w:t>
      </w:r>
      <w:r>
        <w:t xml:space="preserve">WS </w:t>
      </w:r>
      <w:r>
        <w:rPr>
          <w:rFonts w:hint="eastAsia"/>
        </w:rPr>
        <w:t>C</w:t>
      </w:r>
      <w:r>
        <w:t>loudWatch</w:t>
      </w:r>
      <w:r>
        <w:rPr>
          <w:rFonts w:hint="eastAsia"/>
        </w:rPr>
        <w:t>の組み合わせを用いてデータベース（</w:t>
      </w:r>
      <w:r w:rsidR="002D57B0">
        <w:rPr>
          <w:rFonts w:hint="eastAsia"/>
        </w:rPr>
        <w:t>A</w:t>
      </w:r>
      <w:r w:rsidR="002D57B0">
        <w:t>urora</w:t>
      </w:r>
      <w:r>
        <w:rPr>
          <w:rFonts w:hint="eastAsia"/>
        </w:rPr>
        <w:t>）</w:t>
      </w:r>
      <w:r w:rsidR="00CB4125">
        <w:rPr>
          <w:rFonts w:hint="eastAsia"/>
        </w:rPr>
        <w:t>のサービス状態やセッション数を監視することで対応する</w:t>
      </w:r>
      <w:r>
        <w:rPr>
          <w:rFonts w:hint="eastAsia"/>
        </w:rPr>
        <w:t>。</w:t>
      </w:r>
    </w:p>
    <w:p w14:paraId="3A013A14" w14:textId="77777777" w:rsidR="00891693" w:rsidRPr="001A0A9D" w:rsidRDefault="00891693" w:rsidP="00891693">
      <w:pPr>
        <w:pStyle w:val="af4"/>
        <w:widowControl/>
        <w:ind w:leftChars="0" w:left="2127"/>
        <w:jc w:val="left"/>
      </w:pPr>
    </w:p>
    <w:p w14:paraId="5C1DD6B9" w14:textId="77777777" w:rsidR="00891693" w:rsidRDefault="00891693" w:rsidP="00D70F5B">
      <w:pPr>
        <w:pStyle w:val="af4"/>
        <w:widowControl/>
        <w:numPr>
          <w:ilvl w:val="0"/>
          <w:numId w:val="18"/>
        </w:numPr>
        <w:ind w:leftChars="0" w:left="2127" w:hanging="426"/>
        <w:jc w:val="left"/>
      </w:pPr>
      <w:r w:rsidRPr="00F4035A">
        <w:rPr>
          <w:rFonts w:hint="eastAsia"/>
        </w:rPr>
        <w:t>ストレージレベルの監視</w:t>
      </w:r>
    </w:p>
    <w:p w14:paraId="7FC35FA7" w14:textId="77777777" w:rsidR="00891693" w:rsidRDefault="007028CF" w:rsidP="00891693">
      <w:pPr>
        <w:pStyle w:val="af4"/>
        <w:widowControl/>
        <w:ind w:leftChars="0" w:left="2127"/>
        <w:jc w:val="left"/>
      </w:pPr>
      <w:r>
        <w:rPr>
          <w:rFonts w:hint="eastAsia"/>
        </w:rPr>
        <w:t>A-gate</w:t>
      </w:r>
      <w:r w:rsidR="00891693">
        <w:rPr>
          <w:rFonts w:hint="eastAsia"/>
        </w:rPr>
        <w:t>提供のHinemosサービスを利用し、リソース監視（ディスク）を行う。Hinemosで監視できない項目についてはAWS</w:t>
      </w:r>
      <w:r w:rsidR="00891693">
        <w:t xml:space="preserve"> </w:t>
      </w:r>
      <w:r w:rsidR="00891693">
        <w:rPr>
          <w:rFonts w:hint="eastAsia"/>
        </w:rPr>
        <w:t>CloudWatchにて監視の検討をする。</w:t>
      </w:r>
    </w:p>
    <w:p w14:paraId="053991D1" w14:textId="77777777" w:rsidR="00891693" w:rsidRDefault="00891693" w:rsidP="00891693">
      <w:pPr>
        <w:pStyle w:val="af4"/>
        <w:widowControl/>
        <w:ind w:leftChars="0" w:left="2127"/>
        <w:jc w:val="left"/>
      </w:pPr>
    </w:p>
    <w:p w14:paraId="0C9BB40E" w14:textId="77777777" w:rsidR="00891693" w:rsidRDefault="00891693" w:rsidP="00D70F5B">
      <w:pPr>
        <w:pStyle w:val="af4"/>
        <w:widowControl/>
        <w:numPr>
          <w:ilvl w:val="0"/>
          <w:numId w:val="17"/>
        </w:numPr>
        <w:ind w:leftChars="0" w:left="2127" w:hanging="426"/>
        <w:jc w:val="left"/>
      </w:pPr>
      <w:r w:rsidRPr="00735F59">
        <w:rPr>
          <w:rFonts w:hint="eastAsia"/>
        </w:rPr>
        <w:t>サーバ（ノード）レベルの監視</w:t>
      </w:r>
    </w:p>
    <w:p w14:paraId="4C57283F" w14:textId="77777777" w:rsidR="00891693" w:rsidRDefault="001F5FDC" w:rsidP="00891693">
      <w:pPr>
        <w:pStyle w:val="af4"/>
        <w:widowControl/>
        <w:ind w:leftChars="0" w:left="2127"/>
        <w:jc w:val="left"/>
      </w:pPr>
      <w:r>
        <w:rPr>
          <w:rFonts w:hint="eastAsia"/>
        </w:rPr>
        <w:t>サーバレベルの監視はO</w:t>
      </w:r>
      <w:r>
        <w:t>S</w:t>
      </w:r>
      <w:r>
        <w:rPr>
          <w:rFonts w:hint="eastAsia"/>
        </w:rPr>
        <w:t>の監視を指しており、</w:t>
      </w:r>
      <w:r w:rsidR="006512B8">
        <w:rPr>
          <w:rFonts w:hint="eastAsia"/>
        </w:rPr>
        <w:t>I</w:t>
      </w:r>
      <w:r w:rsidR="006512B8">
        <w:t>aaS</w:t>
      </w:r>
      <w:r w:rsidR="006512B8">
        <w:rPr>
          <w:rFonts w:hint="eastAsia"/>
        </w:rPr>
        <w:t>として</w:t>
      </w:r>
      <w:r w:rsidR="00153566">
        <w:rPr>
          <w:rFonts w:hint="eastAsia"/>
        </w:rPr>
        <w:t>E</w:t>
      </w:r>
      <w:r w:rsidR="00153566">
        <w:t>C2</w:t>
      </w:r>
      <w:r w:rsidR="00153566">
        <w:rPr>
          <w:rFonts w:hint="eastAsia"/>
        </w:rPr>
        <w:t>が対象となる。</w:t>
      </w:r>
      <w:r w:rsidR="007028CF">
        <w:rPr>
          <w:rFonts w:hint="eastAsia"/>
        </w:rPr>
        <w:t>A-gate</w:t>
      </w:r>
      <w:r w:rsidR="00891693">
        <w:rPr>
          <w:rFonts w:hint="eastAsia"/>
        </w:rPr>
        <w:t>提供のHinemosサービスを利用し、</w:t>
      </w:r>
      <w:r w:rsidR="00966FB7">
        <w:rPr>
          <w:rFonts w:hint="eastAsia"/>
        </w:rPr>
        <w:t>サーバの死活</w:t>
      </w:r>
      <w:r w:rsidR="00891693">
        <w:rPr>
          <w:rFonts w:hint="eastAsia"/>
        </w:rPr>
        <w:t>監視を行う</w:t>
      </w:r>
      <w:r w:rsidR="00891693" w:rsidDel="0069049E">
        <w:rPr>
          <w:rFonts w:hint="eastAsia"/>
        </w:rPr>
        <w:t>。</w:t>
      </w:r>
    </w:p>
    <w:p w14:paraId="46AFC457" w14:textId="77777777" w:rsidR="00891693" w:rsidRPr="0069049E" w:rsidRDefault="00891693" w:rsidP="00891693">
      <w:pPr>
        <w:pStyle w:val="af4"/>
        <w:widowControl/>
        <w:ind w:leftChars="0" w:left="2127"/>
        <w:jc w:val="left"/>
      </w:pPr>
    </w:p>
    <w:p w14:paraId="600C1412" w14:textId="77777777" w:rsidR="00891693" w:rsidRDefault="00891693" w:rsidP="00D70F5B">
      <w:pPr>
        <w:pStyle w:val="af4"/>
        <w:widowControl/>
        <w:numPr>
          <w:ilvl w:val="0"/>
          <w:numId w:val="16"/>
        </w:numPr>
        <w:ind w:leftChars="0" w:left="2127" w:hanging="426"/>
        <w:jc w:val="left"/>
      </w:pPr>
      <w:r w:rsidRPr="002A48DF">
        <w:rPr>
          <w:rFonts w:hint="eastAsia"/>
        </w:rPr>
        <w:t>端末</w:t>
      </w:r>
      <w:r w:rsidRPr="002A48DF">
        <w:t>/ネットワーク機器レベルの監視</w:t>
      </w:r>
    </w:p>
    <w:p w14:paraId="4A6AE7E8" w14:textId="77777777" w:rsidR="00891693" w:rsidRDefault="00891693" w:rsidP="00891693">
      <w:pPr>
        <w:pStyle w:val="af4"/>
        <w:widowControl/>
        <w:ind w:leftChars="0" w:left="2127"/>
        <w:jc w:val="left"/>
      </w:pPr>
      <w:r>
        <w:rPr>
          <w:rFonts w:hint="eastAsia"/>
        </w:rPr>
        <w:t>端末、ネットワーク機器の導入を行わないため、要件のスコープ外とする。</w:t>
      </w:r>
    </w:p>
    <w:p w14:paraId="024F824E" w14:textId="77777777" w:rsidR="00417EA9" w:rsidRDefault="00031670" w:rsidP="00D27F6D">
      <w:pPr>
        <w:widowControl/>
        <w:jc w:val="left"/>
      </w:pPr>
      <w:r>
        <w:br w:type="page"/>
      </w:r>
    </w:p>
    <w:p w14:paraId="3F46A7B4" w14:textId="77777777" w:rsidR="00891693" w:rsidRDefault="00891693" w:rsidP="00D70F5B">
      <w:pPr>
        <w:pStyle w:val="af4"/>
        <w:numPr>
          <w:ilvl w:val="0"/>
          <w:numId w:val="7"/>
        </w:numPr>
        <w:ind w:leftChars="0"/>
      </w:pPr>
      <w:r w:rsidRPr="007E3040">
        <w:rPr>
          <w:rFonts w:hint="eastAsia"/>
        </w:rPr>
        <w:lastRenderedPageBreak/>
        <w:t>ネットワーク・パケットレベルの監視</w:t>
      </w:r>
    </w:p>
    <w:p w14:paraId="149C752B" w14:textId="77777777" w:rsidR="00891693" w:rsidRDefault="00891693" w:rsidP="00891693">
      <w:pPr>
        <w:pStyle w:val="af4"/>
        <w:ind w:leftChars="0" w:left="2098"/>
      </w:pPr>
      <w:r>
        <w:rPr>
          <w:rFonts w:hint="eastAsia"/>
        </w:rPr>
        <w:t>V</w:t>
      </w:r>
      <w:r>
        <w:t>PC</w:t>
      </w:r>
      <w:r>
        <w:rPr>
          <w:rFonts w:hint="eastAsia"/>
        </w:rPr>
        <w:t>上のネットワークは</w:t>
      </w:r>
      <w:r>
        <w:t>AWS</w:t>
      </w:r>
      <w:r>
        <w:rPr>
          <w:rFonts w:hint="eastAsia"/>
        </w:rPr>
        <w:t>側で品質保障している為、監視は行わない。ただし、問題発生時にトレースができるようパケットレベルの情報としてV</w:t>
      </w:r>
      <w:r>
        <w:t>PC</w:t>
      </w:r>
      <w:r>
        <w:rPr>
          <w:rFonts w:hint="eastAsia"/>
        </w:rPr>
        <w:t>フローログの取得を行う。なお、T</w:t>
      </w:r>
      <w:r>
        <w:t>ransit</w:t>
      </w:r>
      <w:r>
        <w:rPr>
          <w:rFonts w:hint="eastAsia"/>
        </w:rPr>
        <w:t xml:space="preserve"> </w:t>
      </w:r>
      <w:r>
        <w:t>Gateway</w:t>
      </w:r>
      <w:r>
        <w:rPr>
          <w:rFonts w:hint="eastAsia"/>
        </w:rPr>
        <w:t>上のネットワークおよびパケットレベルの監視はA</w:t>
      </w:r>
      <w:r>
        <w:t>WS</w:t>
      </w:r>
      <w:r>
        <w:rPr>
          <w:rFonts w:hint="eastAsia"/>
        </w:rPr>
        <w:t>共通基盤範疇のため、要件のスコープ外とする。</w:t>
      </w:r>
    </w:p>
    <w:p w14:paraId="5147B5C2" w14:textId="77777777" w:rsidR="00156CCD" w:rsidRDefault="00156CCD" w:rsidP="00891693">
      <w:pPr>
        <w:pStyle w:val="af4"/>
        <w:ind w:leftChars="0" w:left="2098"/>
      </w:pPr>
    </w:p>
    <w:p w14:paraId="4714A3BA" w14:textId="77777777" w:rsidR="00070EDA" w:rsidRPr="00E8491F" w:rsidRDefault="00070EDA">
      <w:pPr>
        <w:widowControl/>
        <w:jc w:val="left"/>
      </w:pPr>
    </w:p>
    <w:p w14:paraId="7DD9DEA6" w14:textId="77777777" w:rsidR="00070EDA" w:rsidRDefault="00070EDA" w:rsidP="00070EDA">
      <w:pPr>
        <w:pStyle w:val="4"/>
      </w:pPr>
      <w:r>
        <w:rPr>
          <w:rFonts w:hint="eastAsia"/>
        </w:rPr>
        <w:t>時刻同期</w:t>
      </w:r>
    </w:p>
    <w:p w14:paraId="2A3F7C78" w14:textId="77777777" w:rsidR="00070EDA" w:rsidRDefault="00070EDA" w:rsidP="00D70F5B">
      <w:pPr>
        <w:pStyle w:val="af4"/>
        <w:numPr>
          <w:ilvl w:val="0"/>
          <w:numId w:val="7"/>
        </w:numPr>
        <w:ind w:leftChars="0"/>
      </w:pPr>
      <w:r w:rsidRPr="00447F22">
        <w:rPr>
          <w:rFonts w:hint="eastAsia"/>
        </w:rPr>
        <w:t>時刻同期設定の範囲</w:t>
      </w:r>
    </w:p>
    <w:p w14:paraId="6096CC4D" w14:textId="77777777" w:rsidR="00070EDA" w:rsidRDefault="00070EDA" w:rsidP="00070EDA">
      <w:pPr>
        <w:pStyle w:val="af4"/>
        <w:ind w:leftChars="0" w:left="2098"/>
      </w:pPr>
      <w:r>
        <w:rPr>
          <w:rFonts w:hint="eastAsia"/>
        </w:rPr>
        <w:t>AWS共通基盤利用ガイドラインに則り、</w:t>
      </w:r>
      <w:r w:rsidRPr="00BD1AEA">
        <w:t xml:space="preserve">AWS Time sync service </w:t>
      </w:r>
      <w:r>
        <w:rPr>
          <w:rFonts w:hint="eastAsia"/>
        </w:rPr>
        <w:t>にて</w:t>
      </w:r>
      <w:r w:rsidRPr="00BD1AEA">
        <w:t>時刻同期を行う</w:t>
      </w:r>
      <w:r>
        <w:rPr>
          <w:rFonts w:hint="eastAsia"/>
        </w:rPr>
        <w:t>。</w:t>
      </w:r>
    </w:p>
    <w:p w14:paraId="14289578" w14:textId="77777777" w:rsidR="00070EDA" w:rsidRDefault="00070EDA" w:rsidP="00070EDA">
      <w:pPr>
        <w:widowControl/>
        <w:jc w:val="left"/>
      </w:pPr>
      <w:r>
        <w:br w:type="page"/>
      </w:r>
    </w:p>
    <w:p w14:paraId="73FADADB" w14:textId="77777777" w:rsidR="00AD0E0D" w:rsidRDefault="00771FCD" w:rsidP="000359C3">
      <w:pPr>
        <w:pStyle w:val="3"/>
      </w:pPr>
      <w:bookmarkStart w:id="37" w:name="_Toc124835526"/>
      <w:r w:rsidRPr="00771FCD">
        <w:rPr>
          <w:rFonts w:hint="eastAsia"/>
        </w:rPr>
        <w:lastRenderedPageBreak/>
        <w:t>保守運用</w:t>
      </w:r>
      <w:bookmarkEnd w:id="37"/>
    </w:p>
    <w:p w14:paraId="79AB0196" w14:textId="77777777" w:rsidR="00BE6C21" w:rsidRPr="009B6F58" w:rsidRDefault="00BE6C21" w:rsidP="00D70F5B">
      <w:pPr>
        <w:pStyle w:val="4"/>
        <w:numPr>
          <w:ilvl w:val="3"/>
          <w:numId w:val="19"/>
        </w:numPr>
      </w:pPr>
      <w:r w:rsidRPr="009B6F58">
        <w:rPr>
          <w:rFonts w:hint="eastAsia"/>
        </w:rPr>
        <w:t>計画停止</w:t>
      </w:r>
    </w:p>
    <w:p w14:paraId="3068C56A" w14:textId="77777777" w:rsidR="00BE6C21" w:rsidRDefault="00BE6C21" w:rsidP="00D70F5B">
      <w:pPr>
        <w:pStyle w:val="af4"/>
        <w:numPr>
          <w:ilvl w:val="0"/>
          <w:numId w:val="7"/>
        </w:numPr>
        <w:ind w:leftChars="0"/>
      </w:pPr>
      <w:r w:rsidRPr="00AF4A81">
        <w:rPr>
          <w:rFonts w:hint="eastAsia"/>
        </w:rPr>
        <w:t>計画停止の有無</w:t>
      </w:r>
    </w:p>
    <w:p w14:paraId="3E6A38F7" w14:textId="77777777" w:rsidR="00320432" w:rsidRDefault="00320432" w:rsidP="00320432">
      <w:pPr>
        <w:pStyle w:val="af4"/>
        <w:ind w:leftChars="0" w:left="2098"/>
      </w:pPr>
      <w:r>
        <w:rPr>
          <w:rFonts w:hint="eastAsia"/>
        </w:rPr>
        <w:t>本システムでは、定期的にシステム停止を実施するという観点では計画停止を行わない。ただし、DBバックアップやミドルウェアおよびアプリケーションメンテナンス、パッチ適用、</w:t>
      </w:r>
      <w:r>
        <w:rPr>
          <w:rFonts w:hAnsi="Times New Roman" w:hint="eastAsia"/>
        </w:rPr>
        <w:t>ファイルメンテ</w:t>
      </w:r>
      <w:r>
        <w:rPr>
          <w:rFonts w:hint="eastAsia"/>
        </w:rPr>
        <w:t>等の保守作業に付随して業務停止が必要な場合は、事前計画の上、原則以下勘定系システムの計画停止時間帯に沿って停止を行うものとする。</w:t>
      </w:r>
    </w:p>
    <w:p w14:paraId="0C18442F" w14:textId="77777777" w:rsidR="00320432" w:rsidRDefault="00320432" w:rsidP="00320432">
      <w:pPr>
        <w:pStyle w:val="af4"/>
        <w:ind w:leftChars="0" w:left="2098"/>
      </w:pPr>
    </w:p>
    <w:p w14:paraId="19FC7A7F" w14:textId="77777777" w:rsidR="00320432" w:rsidRDefault="00320432" w:rsidP="00320432">
      <w:pPr>
        <w:pStyle w:val="af4"/>
        <w:ind w:leftChars="0" w:left="2098"/>
      </w:pPr>
      <w:r>
        <w:rPr>
          <w:rFonts w:hint="eastAsia"/>
        </w:rPr>
        <w:t>[計画停止時間帯]</w:t>
      </w:r>
    </w:p>
    <w:p w14:paraId="05F40F31" w14:textId="77777777" w:rsidR="00320432" w:rsidRDefault="00320432" w:rsidP="00320432">
      <w:pPr>
        <w:pStyle w:val="af4"/>
        <w:ind w:leftChars="0" w:left="2098"/>
      </w:pPr>
    </w:p>
    <w:p w14:paraId="7EF76EFD" w14:textId="77777777" w:rsidR="00320432" w:rsidRDefault="00320432" w:rsidP="00D70F5B">
      <w:pPr>
        <w:pStyle w:val="af4"/>
        <w:numPr>
          <w:ilvl w:val="0"/>
          <w:numId w:val="24"/>
        </w:numPr>
        <w:ind w:leftChars="0" w:left="2937"/>
      </w:pPr>
      <w:r>
        <w:rPr>
          <w:rFonts w:hint="eastAsia"/>
        </w:rPr>
        <w:t>第一月曜/第三月曜2:00～6:00</w:t>
      </w:r>
    </w:p>
    <w:p w14:paraId="7569D5D8" w14:textId="77777777" w:rsidR="00320432" w:rsidRDefault="00320432" w:rsidP="00D70F5B">
      <w:pPr>
        <w:pStyle w:val="af4"/>
        <w:numPr>
          <w:ilvl w:val="0"/>
          <w:numId w:val="24"/>
        </w:numPr>
        <w:ind w:leftChars="0" w:left="2937"/>
      </w:pPr>
      <w:r>
        <w:rPr>
          <w:rFonts w:hint="eastAsia"/>
        </w:rPr>
        <w:t>日曜23:00～8:00（翌月曜が祝日だった場合）</w:t>
      </w:r>
    </w:p>
    <w:p w14:paraId="783DBC12" w14:textId="77777777" w:rsidR="00BE6C21" w:rsidRPr="00320432" w:rsidRDefault="00BE6C21" w:rsidP="00BE6C21">
      <w:pPr>
        <w:pStyle w:val="af4"/>
        <w:ind w:leftChars="0" w:left="2098"/>
      </w:pPr>
    </w:p>
    <w:p w14:paraId="73650170" w14:textId="77777777" w:rsidR="00BE6C21" w:rsidRDefault="00BE6C21" w:rsidP="00D70F5B">
      <w:pPr>
        <w:pStyle w:val="af4"/>
        <w:numPr>
          <w:ilvl w:val="0"/>
          <w:numId w:val="7"/>
        </w:numPr>
        <w:ind w:leftChars="0"/>
      </w:pPr>
      <w:r w:rsidRPr="00AF4A81">
        <w:rPr>
          <w:rFonts w:hint="eastAsia"/>
        </w:rPr>
        <w:t>計画停止の事前アナウンス</w:t>
      </w:r>
    </w:p>
    <w:p w14:paraId="04F50C1E" w14:textId="77777777" w:rsidR="00BE6C21" w:rsidRDefault="00BE6C21" w:rsidP="00BE6C21">
      <w:pPr>
        <w:pStyle w:val="af4"/>
        <w:ind w:leftChars="0" w:left="2098"/>
      </w:pPr>
      <w:r>
        <w:rPr>
          <w:rFonts w:hint="eastAsia"/>
        </w:rPr>
        <w:t>上記計画停止スケジュールをもとに、年次計画として関連システムへ事前アナウンスする。</w:t>
      </w:r>
    </w:p>
    <w:p w14:paraId="47DE9A10" w14:textId="77777777" w:rsidR="00AD0E0D" w:rsidRPr="00BE6C21" w:rsidRDefault="00AD0E0D" w:rsidP="00AD0E0D">
      <w:pPr>
        <w:widowControl/>
        <w:ind w:leftChars="780" w:left="1560"/>
        <w:jc w:val="left"/>
      </w:pPr>
    </w:p>
    <w:p w14:paraId="41C9365F" w14:textId="77777777" w:rsidR="00CB29CD" w:rsidRDefault="00CB29CD" w:rsidP="00CB29CD">
      <w:pPr>
        <w:pStyle w:val="4"/>
      </w:pPr>
      <w:r w:rsidRPr="00A56F13">
        <w:rPr>
          <w:rFonts w:hint="eastAsia"/>
        </w:rPr>
        <w:t>運用負荷削減</w:t>
      </w:r>
    </w:p>
    <w:p w14:paraId="5F37BD31" w14:textId="77777777" w:rsidR="00CB29CD" w:rsidRDefault="00CB29CD" w:rsidP="00D70F5B">
      <w:pPr>
        <w:pStyle w:val="af4"/>
        <w:numPr>
          <w:ilvl w:val="0"/>
          <w:numId w:val="7"/>
        </w:numPr>
        <w:ind w:leftChars="0"/>
      </w:pPr>
      <w:r w:rsidRPr="00AF4A81">
        <w:rPr>
          <w:rFonts w:hint="eastAsia"/>
        </w:rPr>
        <w:t>保守作業自動化の範囲</w:t>
      </w:r>
    </w:p>
    <w:p w14:paraId="7861E31B" w14:textId="77777777" w:rsidR="00CB29CD" w:rsidRDefault="00CB29CD" w:rsidP="00CB29CD">
      <w:pPr>
        <w:pStyle w:val="af4"/>
        <w:ind w:leftChars="0" w:left="2098"/>
      </w:pPr>
      <w:r>
        <w:rPr>
          <w:rFonts w:hint="eastAsia"/>
        </w:rPr>
        <w:t>想定される保守作業（</w:t>
      </w:r>
      <w:r w:rsidRPr="00EC2012">
        <w:rPr>
          <w:rFonts w:hint="eastAsia"/>
        </w:rPr>
        <w:t>パッチ適用</w:t>
      </w:r>
      <w:r>
        <w:rPr>
          <w:rFonts w:hint="eastAsia"/>
        </w:rPr>
        <w:t>、ミドルウェア</w:t>
      </w:r>
      <w:r w:rsidRPr="00EC2012">
        <w:rPr>
          <w:rFonts w:hint="eastAsia"/>
        </w:rPr>
        <w:t>アップデート、領域拡張、</w:t>
      </w:r>
      <w:r>
        <w:rPr>
          <w:rFonts w:hint="eastAsia"/>
        </w:rPr>
        <w:t>DBメンテ</w:t>
      </w:r>
      <w:r w:rsidRPr="00EC2012">
        <w:rPr>
          <w:rFonts w:hint="eastAsia"/>
        </w:rPr>
        <w:t>、ログローテート等</w:t>
      </w:r>
      <w:r>
        <w:rPr>
          <w:rFonts w:hint="eastAsia"/>
        </w:rPr>
        <w:t>）に関し、自動化が可能なものは自動化を行うが、作業によるシステム影響が大きいもの、自動化が難しい複雑な処理など自動実行が適さないものについては手動で対応する。なお、本件に</w:t>
      </w:r>
      <w:r w:rsidRPr="009910CC">
        <w:rPr>
          <w:rFonts w:hint="eastAsia"/>
        </w:rPr>
        <w:t>障害対応や復旧作業は含まない。</w:t>
      </w:r>
      <w:r>
        <w:rPr>
          <w:rFonts w:hint="eastAsia"/>
        </w:rPr>
        <w:t>また、AWS環境が前提のため、HWに関する保守はない。</w:t>
      </w:r>
    </w:p>
    <w:p w14:paraId="5E5268A2" w14:textId="77777777" w:rsidR="00CB29CD" w:rsidRPr="009910CC" w:rsidRDefault="00CB29CD" w:rsidP="00CB29CD">
      <w:pPr>
        <w:pStyle w:val="af4"/>
        <w:ind w:leftChars="0" w:left="2098"/>
      </w:pPr>
    </w:p>
    <w:p w14:paraId="1A85095D" w14:textId="77777777" w:rsidR="00CB29CD" w:rsidRDefault="00CB29CD" w:rsidP="00D70F5B">
      <w:pPr>
        <w:pStyle w:val="af4"/>
        <w:numPr>
          <w:ilvl w:val="0"/>
          <w:numId w:val="7"/>
        </w:numPr>
        <w:ind w:leftChars="0"/>
      </w:pPr>
      <w:r w:rsidRPr="00AF4A81">
        <w:rPr>
          <w:rFonts w:hint="eastAsia"/>
        </w:rPr>
        <w:t>サーバソフトウェア更新作業の自動化</w:t>
      </w:r>
    </w:p>
    <w:p w14:paraId="7CC4E795" w14:textId="77777777" w:rsidR="00CB29CD" w:rsidRDefault="00CB29CD" w:rsidP="00CB29CD">
      <w:pPr>
        <w:pStyle w:val="af4"/>
        <w:ind w:leftChars="0" w:left="2098"/>
      </w:pPr>
      <w:r>
        <w:rPr>
          <w:rFonts w:hint="eastAsia"/>
        </w:rPr>
        <w:t>サーバのファームウェア※更新自動化については、AWSにおけるインフラリソースであるEC2やEBS、VPC、ELB</w:t>
      </w:r>
      <w:r w:rsidR="00B55D5A">
        <w:rPr>
          <w:rFonts w:hint="eastAsia"/>
        </w:rPr>
        <w:t>、</w:t>
      </w:r>
      <w:r>
        <w:rPr>
          <w:rFonts w:hint="eastAsia"/>
        </w:rPr>
        <w:t>などは仮想サービスであり、ファームウェアの概念がないため、要件のスコープ外とする。なお、ミドルウェアやアプリケーションのアップデートについては前項の方針に従う。</w:t>
      </w:r>
    </w:p>
    <w:p w14:paraId="28F5452D" w14:textId="77777777" w:rsidR="00CB29CD" w:rsidRDefault="00CB29CD" w:rsidP="00CB29CD">
      <w:pPr>
        <w:pStyle w:val="af4"/>
        <w:ind w:leftChars="0" w:left="2098"/>
      </w:pPr>
      <w:r>
        <w:rPr>
          <w:rFonts w:hint="eastAsia"/>
        </w:rPr>
        <w:t>※ハードウェアに組み込まれた制御ソフトウェアのこと</w:t>
      </w:r>
    </w:p>
    <w:p w14:paraId="646BA789" w14:textId="77777777" w:rsidR="00CB29CD" w:rsidRDefault="00CB29CD" w:rsidP="00CB29CD">
      <w:pPr>
        <w:pStyle w:val="af4"/>
        <w:ind w:leftChars="0" w:left="2098"/>
      </w:pPr>
    </w:p>
    <w:p w14:paraId="11072AF5" w14:textId="77777777" w:rsidR="00CB29CD" w:rsidRDefault="00CB29CD" w:rsidP="00D70F5B">
      <w:pPr>
        <w:pStyle w:val="af4"/>
        <w:numPr>
          <w:ilvl w:val="0"/>
          <w:numId w:val="7"/>
        </w:numPr>
        <w:ind w:leftChars="0"/>
      </w:pPr>
      <w:r w:rsidRPr="00AF4A81">
        <w:rPr>
          <w:rFonts w:hint="eastAsia"/>
        </w:rPr>
        <w:t>端末ソフトウェア更新作業の自動化</w:t>
      </w:r>
    </w:p>
    <w:p w14:paraId="5B07B9F7" w14:textId="77777777" w:rsidR="002F75D8" w:rsidRDefault="002F75D8" w:rsidP="002F75D8">
      <w:pPr>
        <w:pStyle w:val="af4"/>
        <w:ind w:leftChars="0" w:left="2098"/>
      </w:pPr>
      <w:r>
        <w:rPr>
          <w:rFonts w:hint="eastAsia"/>
        </w:rPr>
        <w:t>端末のソフトウェア更新自動化については、端末の導入を行わないため、要件のスコープ外とする。</w:t>
      </w:r>
    </w:p>
    <w:p w14:paraId="52762513" w14:textId="77777777" w:rsidR="00AD0E0D" w:rsidRPr="002F75D8" w:rsidRDefault="00AD0E0D" w:rsidP="00AD0E0D">
      <w:pPr>
        <w:widowControl/>
        <w:ind w:leftChars="780" w:left="1560"/>
        <w:jc w:val="left"/>
      </w:pPr>
    </w:p>
    <w:p w14:paraId="19793CC5" w14:textId="77777777" w:rsidR="00613130" w:rsidRDefault="00613130" w:rsidP="00613130">
      <w:pPr>
        <w:pStyle w:val="4"/>
      </w:pPr>
      <w:r w:rsidRPr="00A56F13">
        <w:rPr>
          <w:rFonts w:hint="eastAsia"/>
        </w:rPr>
        <w:t>パッチ適用ポリシー</w:t>
      </w:r>
    </w:p>
    <w:p w14:paraId="5B1D1680" w14:textId="77777777" w:rsidR="00613130" w:rsidRDefault="00613130" w:rsidP="00D70F5B">
      <w:pPr>
        <w:pStyle w:val="af4"/>
        <w:numPr>
          <w:ilvl w:val="0"/>
          <w:numId w:val="7"/>
        </w:numPr>
        <w:ind w:leftChars="0"/>
      </w:pPr>
      <w:r w:rsidRPr="00AF4A81">
        <w:rPr>
          <w:rFonts w:hint="eastAsia"/>
        </w:rPr>
        <w:t>パッチリリース情報の提供</w:t>
      </w:r>
    </w:p>
    <w:p w14:paraId="05F50A8A" w14:textId="77777777" w:rsidR="00613130" w:rsidRDefault="00613130" w:rsidP="00613130">
      <w:pPr>
        <w:pStyle w:val="af4"/>
        <w:ind w:leftChars="0" w:left="2098"/>
      </w:pPr>
      <w:r>
        <w:rPr>
          <w:rFonts w:hint="eastAsia"/>
        </w:rPr>
        <w:t>OS、ミドルウェアおよびアプリケーションについて、パッチリリース情報を収集し、月次報告を行う。</w:t>
      </w:r>
    </w:p>
    <w:p w14:paraId="24A20209" w14:textId="77777777" w:rsidR="00613130" w:rsidRDefault="002D57B0" w:rsidP="00613130">
      <w:pPr>
        <w:pStyle w:val="af4"/>
        <w:ind w:leftChars="0" w:left="2098"/>
      </w:pPr>
      <w:r>
        <w:rPr>
          <w:rFonts w:hint="eastAsia"/>
        </w:rPr>
        <w:t>A</w:t>
      </w:r>
      <w:r>
        <w:t>urora</w:t>
      </w:r>
      <w:r w:rsidR="00613130">
        <w:rPr>
          <w:rFonts w:hint="eastAsia"/>
        </w:rPr>
        <w:t>などパッチ適用がAWS側で管理されているものについても同様とする。</w:t>
      </w:r>
    </w:p>
    <w:p w14:paraId="7634EC0E" w14:textId="77777777" w:rsidR="0096062A" w:rsidRDefault="0096062A" w:rsidP="0096062A">
      <w:pPr>
        <w:pStyle w:val="af4"/>
        <w:ind w:leftChars="0" w:left="2098"/>
      </w:pPr>
      <w:bookmarkStart w:id="38" w:name="_Hlk67684764"/>
      <w:r>
        <w:rPr>
          <w:rFonts w:hint="eastAsia"/>
        </w:rPr>
        <w:t>報告内容やタイミングの詳細については、2.5.5.9 定期報告会を参照のこと。</w:t>
      </w:r>
      <w:bookmarkEnd w:id="38"/>
    </w:p>
    <w:p w14:paraId="6750DEA7" w14:textId="77777777" w:rsidR="00A669C0" w:rsidRPr="0096062A" w:rsidRDefault="0096062A">
      <w:pPr>
        <w:widowControl/>
        <w:jc w:val="left"/>
      </w:pPr>
      <w:r>
        <w:br w:type="page"/>
      </w:r>
    </w:p>
    <w:p w14:paraId="247A9964" w14:textId="77777777" w:rsidR="00F510C2" w:rsidRDefault="00F510C2" w:rsidP="00D70F5B">
      <w:pPr>
        <w:pStyle w:val="af4"/>
        <w:numPr>
          <w:ilvl w:val="0"/>
          <w:numId w:val="7"/>
        </w:numPr>
        <w:ind w:leftChars="0"/>
      </w:pPr>
      <w:r w:rsidRPr="00AF4A81">
        <w:rPr>
          <w:rFonts w:hint="eastAsia"/>
        </w:rPr>
        <w:lastRenderedPageBreak/>
        <w:t>パッチ適用方針</w:t>
      </w:r>
    </w:p>
    <w:p w14:paraId="0E5B5A50" w14:textId="77777777" w:rsidR="00F510C2" w:rsidRDefault="00F510C2" w:rsidP="00F510C2">
      <w:pPr>
        <w:pStyle w:val="af4"/>
        <w:ind w:leftChars="0" w:left="2098"/>
      </w:pPr>
      <w:r>
        <w:rPr>
          <w:rFonts w:hint="eastAsia"/>
        </w:rPr>
        <w:t>業務処理に関わる不具合もしくは改善パッチ、セキュリティ上重大なリスクを回避するパッチ、提供ベンダより強く推奨されるパッチについては、検討・検証の上、適用を行う。その他必要性が明確でないパッチについては適用を行わない。</w:t>
      </w:r>
    </w:p>
    <w:p w14:paraId="61A45F64" w14:textId="77777777" w:rsidR="00F510C2" w:rsidRDefault="00F510C2" w:rsidP="00F510C2">
      <w:pPr>
        <w:pStyle w:val="af4"/>
        <w:ind w:leftChars="0" w:left="2098"/>
      </w:pPr>
    </w:p>
    <w:p w14:paraId="79EC5F3C" w14:textId="77777777" w:rsidR="00F510C2" w:rsidRDefault="00F510C2" w:rsidP="00D70F5B">
      <w:pPr>
        <w:pStyle w:val="af4"/>
        <w:numPr>
          <w:ilvl w:val="0"/>
          <w:numId w:val="7"/>
        </w:numPr>
        <w:ind w:leftChars="0"/>
      </w:pPr>
      <w:r w:rsidRPr="00AF4A81">
        <w:rPr>
          <w:rFonts w:hint="eastAsia"/>
        </w:rPr>
        <w:t>パッチ適用タイミング</w:t>
      </w:r>
    </w:p>
    <w:p w14:paraId="7C0E6DD0" w14:textId="77777777" w:rsidR="0096062A" w:rsidRDefault="0096062A" w:rsidP="0096062A">
      <w:pPr>
        <w:pStyle w:val="af4"/>
        <w:ind w:leftChars="0" w:left="2098"/>
      </w:pPr>
      <w:r>
        <w:rPr>
          <w:rFonts w:hint="eastAsia"/>
        </w:rPr>
        <w:t>月次報告時点で適用すべきパッチがあった場合、計画停止日程と定期保守頻度に従い、関連システムとの調整の上、適用する。AWS側で自動管理されているパッチについては、自動適用とせず、事前検討の上で適用する。タイミングや報告内容の詳細については、2.5.2.5 定期保守頻度、2.5.5.9 定期報告会を参照のこと。</w:t>
      </w:r>
    </w:p>
    <w:p w14:paraId="5097CFDA" w14:textId="77777777" w:rsidR="00F510C2" w:rsidRPr="0096062A" w:rsidRDefault="00F510C2" w:rsidP="00F510C2">
      <w:pPr>
        <w:pStyle w:val="af4"/>
        <w:ind w:leftChars="0" w:left="2098"/>
      </w:pPr>
    </w:p>
    <w:p w14:paraId="6B0DD1CF" w14:textId="77777777" w:rsidR="00F510C2" w:rsidRDefault="00F510C2" w:rsidP="00D70F5B">
      <w:pPr>
        <w:pStyle w:val="af4"/>
        <w:numPr>
          <w:ilvl w:val="0"/>
          <w:numId w:val="7"/>
        </w:numPr>
        <w:ind w:leftChars="0"/>
      </w:pPr>
      <w:r w:rsidRPr="00AF4A81">
        <w:rPr>
          <w:rFonts w:hint="eastAsia"/>
        </w:rPr>
        <w:t>パッチ検証の実施有無</w:t>
      </w:r>
    </w:p>
    <w:p w14:paraId="0C36D675" w14:textId="77777777" w:rsidR="00F510C2" w:rsidRDefault="00F510C2" w:rsidP="00F510C2">
      <w:pPr>
        <w:pStyle w:val="af4"/>
        <w:ind w:leftChars="0" w:left="2098"/>
      </w:pPr>
      <w:r>
        <w:rPr>
          <w:rFonts w:hint="eastAsia"/>
        </w:rPr>
        <w:t>開発環境で検証の上、業務影響がないことを前提として、本番環境へ適用する。</w:t>
      </w:r>
    </w:p>
    <w:p w14:paraId="2ECDFB7B" w14:textId="77777777" w:rsidR="00AD0E0D" w:rsidRDefault="00AD0E0D" w:rsidP="00994641">
      <w:pPr>
        <w:widowControl/>
        <w:jc w:val="left"/>
      </w:pPr>
    </w:p>
    <w:p w14:paraId="2F356145" w14:textId="77777777" w:rsidR="00E86053" w:rsidRDefault="00E86053" w:rsidP="00E86053">
      <w:pPr>
        <w:pStyle w:val="4"/>
      </w:pPr>
      <w:r w:rsidRPr="00A56F13">
        <w:rPr>
          <w:rFonts w:hint="eastAsia"/>
        </w:rPr>
        <w:t>活性保守</w:t>
      </w:r>
    </w:p>
    <w:p w14:paraId="2DE167C3" w14:textId="77777777" w:rsidR="00E86053" w:rsidRDefault="00E86053" w:rsidP="00D70F5B">
      <w:pPr>
        <w:pStyle w:val="af4"/>
        <w:numPr>
          <w:ilvl w:val="0"/>
          <w:numId w:val="7"/>
        </w:numPr>
        <w:ind w:leftChars="0"/>
      </w:pPr>
      <w:r w:rsidRPr="00AF4A81">
        <w:rPr>
          <w:rFonts w:hint="eastAsia"/>
        </w:rPr>
        <w:t>ハードウェア活性保守の範囲</w:t>
      </w:r>
    </w:p>
    <w:p w14:paraId="3B56798F" w14:textId="77777777" w:rsidR="000B319E" w:rsidRDefault="000B319E" w:rsidP="000B319E">
      <w:pPr>
        <w:pStyle w:val="af4"/>
        <w:ind w:leftChars="0" w:left="2098"/>
      </w:pPr>
      <w:r>
        <w:rPr>
          <w:rFonts w:hint="eastAsia"/>
        </w:rPr>
        <w:t>AWS基盤を構成するハードウェアは、AWSによって一元管理され、原則利用サービスに影響なく、活性状態でメンテナンスされるが、例外的に影響を伴うハードウェアメンテナンスイベントが発生する場合がある。この場合、AWSより事前通達があるため、パッチ適用と同様、ハードウェアメンテナンスイベント情報も収集し、月次報告の上、適宜対応の検討を行うものとする。なお、現状利用予定のAWSサービスの活性保守については、後述のソフトウェア活性保守の範囲に記載する。報告内容やタイミングの詳細については、2.5.5.9 定期報告会を参照のこと。</w:t>
      </w:r>
    </w:p>
    <w:p w14:paraId="7F8234FE" w14:textId="77777777" w:rsidR="00E86053" w:rsidRPr="000B319E" w:rsidRDefault="00E86053" w:rsidP="00E86053">
      <w:pPr>
        <w:pStyle w:val="af4"/>
        <w:ind w:leftChars="0" w:left="2098"/>
      </w:pPr>
    </w:p>
    <w:p w14:paraId="4137F081" w14:textId="77777777" w:rsidR="00E86053" w:rsidRDefault="00E86053" w:rsidP="00D70F5B">
      <w:pPr>
        <w:pStyle w:val="af4"/>
        <w:numPr>
          <w:ilvl w:val="0"/>
          <w:numId w:val="7"/>
        </w:numPr>
        <w:ind w:leftChars="0"/>
      </w:pPr>
      <w:r w:rsidRPr="00AF4A81">
        <w:rPr>
          <w:rFonts w:hint="eastAsia"/>
        </w:rPr>
        <w:t>ソフトウェア活性保守の範囲</w:t>
      </w:r>
    </w:p>
    <w:p w14:paraId="1A126500" w14:textId="77777777" w:rsidR="00E86053" w:rsidRDefault="00E86053" w:rsidP="00E86053">
      <w:pPr>
        <w:pStyle w:val="af4"/>
        <w:ind w:leftChars="0" w:left="2098"/>
      </w:pPr>
      <w:r>
        <w:rPr>
          <w:rFonts w:hint="eastAsia"/>
        </w:rPr>
        <w:t>EC2においては可用性を考慮した構成であるため、活性保守（ローリングアップデート）が可能であり、サービス</w:t>
      </w:r>
      <w:r w:rsidR="0078274A">
        <w:rPr>
          <w:rFonts w:hint="eastAsia"/>
        </w:rPr>
        <w:t>切替</w:t>
      </w:r>
      <w:r>
        <w:rPr>
          <w:rFonts w:hint="eastAsia"/>
        </w:rPr>
        <w:t>による瞬断はあるものの、その影響は極小となる。ただし、</w:t>
      </w:r>
      <w:r w:rsidR="00172608">
        <w:rPr>
          <w:rFonts w:hint="eastAsia"/>
        </w:rPr>
        <w:t>A</w:t>
      </w:r>
      <w:r w:rsidR="00172608">
        <w:t>urora</w:t>
      </w:r>
      <w:r>
        <w:rPr>
          <w:rFonts w:hint="eastAsia"/>
        </w:rPr>
        <w:t>についてはサービス仕様上、ローリングアップデートができないため、計画停止スケジュールに従ってメンテナンスを行うものとする。</w:t>
      </w:r>
    </w:p>
    <w:p w14:paraId="4EB96633" w14:textId="77777777" w:rsidR="00994641" w:rsidRDefault="00994641" w:rsidP="00994641">
      <w:pPr>
        <w:widowControl/>
        <w:jc w:val="left"/>
      </w:pPr>
    </w:p>
    <w:p w14:paraId="39928B05" w14:textId="77777777" w:rsidR="007607FF" w:rsidRDefault="007607FF" w:rsidP="007607FF">
      <w:pPr>
        <w:pStyle w:val="4"/>
      </w:pPr>
      <w:r w:rsidRPr="00A56F13">
        <w:rPr>
          <w:rFonts w:hint="eastAsia"/>
        </w:rPr>
        <w:t>定期保守頻度</w:t>
      </w:r>
    </w:p>
    <w:p w14:paraId="45EC0626" w14:textId="77777777" w:rsidR="007607FF" w:rsidRDefault="007607FF" w:rsidP="00D70F5B">
      <w:pPr>
        <w:pStyle w:val="af4"/>
        <w:numPr>
          <w:ilvl w:val="0"/>
          <w:numId w:val="7"/>
        </w:numPr>
        <w:ind w:leftChars="0"/>
      </w:pPr>
      <w:r w:rsidRPr="00AF4A81">
        <w:rPr>
          <w:rFonts w:hint="eastAsia"/>
        </w:rPr>
        <w:t>定期保守頻度</w:t>
      </w:r>
    </w:p>
    <w:p w14:paraId="0AB4B6A6" w14:textId="77777777" w:rsidR="00475BB8" w:rsidRDefault="00475BB8" w:rsidP="00C11CA9">
      <w:pPr>
        <w:pStyle w:val="af4"/>
        <w:ind w:leftChars="0" w:left="2098"/>
      </w:pPr>
      <w:r>
        <w:rPr>
          <w:rFonts w:hint="eastAsia"/>
        </w:rPr>
        <w:t>AWS環境が前提であり、予防機器点検や法定停電など物理機器に紐づく定期運用はない。リソース使用状況、パッチ適用、ミドルウェアアップデート、ハードウェアメンテナンスイベントに関連する対応は年2回程度、オペレーション訓練やキャパシティチェックと拡張の検討および関連対応は年次で行うものとする。その他については特定の頻度は定めず、状況に応じ、計画停止スケジュールの範囲でメンテナンスを行う。報告内容やタイミングの詳細については、2.5.5.9</w:t>
      </w:r>
      <w:r>
        <w:t xml:space="preserve"> </w:t>
      </w:r>
      <w:r>
        <w:rPr>
          <w:rFonts w:hint="eastAsia"/>
        </w:rPr>
        <w:t>定期報告会を参照のこと。</w:t>
      </w:r>
    </w:p>
    <w:p w14:paraId="51CFC5C9" w14:textId="77777777" w:rsidR="007607FF" w:rsidRPr="00475BB8" w:rsidRDefault="007607FF" w:rsidP="007607FF"/>
    <w:p w14:paraId="2AE394CD" w14:textId="77777777" w:rsidR="007607FF" w:rsidRDefault="007607FF" w:rsidP="007607FF">
      <w:pPr>
        <w:pStyle w:val="4"/>
      </w:pPr>
      <w:r w:rsidRPr="00A56F13">
        <w:rPr>
          <w:rFonts w:hint="eastAsia"/>
        </w:rPr>
        <w:t>予防保守レベル</w:t>
      </w:r>
    </w:p>
    <w:p w14:paraId="77D03BB6" w14:textId="77777777" w:rsidR="007607FF" w:rsidRDefault="007607FF" w:rsidP="00D70F5B">
      <w:pPr>
        <w:pStyle w:val="af4"/>
        <w:numPr>
          <w:ilvl w:val="0"/>
          <w:numId w:val="7"/>
        </w:numPr>
        <w:ind w:leftChars="0"/>
      </w:pPr>
      <w:r w:rsidRPr="00AF4A81">
        <w:rPr>
          <w:rFonts w:hint="eastAsia"/>
        </w:rPr>
        <w:t>予防保守レベル</w:t>
      </w:r>
    </w:p>
    <w:p w14:paraId="0A8F9AA6" w14:textId="77777777" w:rsidR="00E529E6" w:rsidRDefault="007607FF" w:rsidP="0008526A">
      <w:pPr>
        <w:pStyle w:val="af4"/>
        <w:ind w:leftChars="0" w:left="2098"/>
      </w:pPr>
      <w:r>
        <w:rPr>
          <w:rFonts w:hint="eastAsia"/>
        </w:rPr>
        <w:t>AWS環境が前提であり、物理機器を管理しないため、予備の保守部材などは考慮しない。ただし、システム的な異常については常時監視を行うことで事前検知を可能とする。</w:t>
      </w:r>
    </w:p>
    <w:p w14:paraId="422C8A93" w14:textId="77777777" w:rsidR="00E529E6" w:rsidRDefault="00E529E6" w:rsidP="000359C3">
      <w:pPr>
        <w:pStyle w:val="3"/>
      </w:pPr>
      <w:bookmarkStart w:id="39" w:name="_Toc66719904"/>
      <w:bookmarkStart w:id="40" w:name="_Toc124835527"/>
      <w:r w:rsidRPr="00771FCD">
        <w:rPr>
          <w:rFonts w:hint="eastAsia"/>
        </w:rPr>
        <w:lastRenderedPageBreak/>
        <w:t>障害時運用</w:t>
      </w:r>
      <w:bookmarkEnd w:id="39"/>
      <w:bookmarkEnd w:id="40"/>
    </w:p>
    <w:p w14:paraId="41CD130D" w14:textId="77777777" w:rsidR="00E529E6" w:rsidRPr="002B766F" w:rsidRDefault="00E529E6" w:rsidP="00D70F5B">
      <w:pPr>
        <w:pStyle w:val="4"/>
        <w:numPr>
          <w:ilvl w:val="3"/>
          <w:numId w:val="20"/>
        </w:numPr>
      </w:pPr>
      <w:r w:rsidRPr="002B766F">
        <w:rPr>
          <w:rFonts w:hint="eastAsia"/>
        </w:rPr>
        <w:t>復旧作業</w:t>
      </w:r>
    </w:p>
    <w:p w14:paraId="7360B7E8" w14:textId="77777777" w:rsidR="0063614D" w:rsidRDefault="0063614D" w:rsidP="00D70F5B">
      <w:pPr>
        <w:pStyle w:val="af4"/>
        <w:numPr>
          <w:ilvl w:val="0"/>
          <w:numId w:val="23"/>
        </w:numPr>
        <w:ind w:leftChars="0"/>
      </w:pPr>
      <w:r>
        <w:rPr>
          <w:rFonts w:hint="eastAsia"/>
        </w:rPr>
        <w:t>復旧作業</w:t>
      </w:r>
    </w:p>
    <w:p w14:paraId="607C257B" w14:textId="77777777" w:rsidR="0063614D" w:rsidRDefault="0063614D" w:rsidP="0063614D">
      <w:pPr>
        <w:pStyle w:val="af4"/>
        <w:ind w:leftChars="0" w:left="2098"/>
      </w:pPr>
      <w:r>
        <w:rPr>
          <w:rFonts w:hint="eastAsia"/>
        </w:rPr>
        <w:t>AWSマネージドサービス（AWS Backup、</w:t>
      </w:r>
      <w:r w:rsidR="0027382E">
        <w:rPr>
          <w:rFonts w:hint="eastAsia"/>
        </w:rPr>
        <w:t>A</w:t>
      </w:r>
      <w:r w:rsidR="0027382E">
        <w:t>urora</w:t>
      </w:r>
      <w:r>
        <w:rPr>
          <w:rFonts w:hint="eastAsia"/>
        </w:rPr>
        <w:t>など）や復旧用製品（クラスタ管理ソフト）を用いて極力製品による復旧を可能とする。</w:t>
      </w:r>
    </w:p>
    <w:p w14:paraId="15B6D699" w14:textId="77777777" w:rsidR="0063614D" w:rsidRDefault="0063614D" w:rsidP="0063614D">
      <w:pPr>
        <w:pStyle w:val="af4"/>
        <w:ind w:leftChars="0" w:left="2098"/>
      </w:pPr>
    </w:p>
    <w:p w14:paraId="2253692D" w14:textId="77777777" w:rsidR="0063614D" w:rsidRDefault="0063614D" w:rsidP="00D70F5B">
      <w:pPr>
        <w:pStyle w:val="af4"/>
        <w:numPr>
          <w:ilvl w:val="0"/>
          <w:numId w:val="23"/>
        </w:numPr>
        <w:ind w:leftChars="0"/>
      </w:pPr>
      <w:r>
        <w:rPr>
          <w:rFonts w:hint="eastAsia"/>
        </w:rPr>
        <w:t>代替業務運用の範囲</w:t>
      </w:r>
    </w:p>
    <w:p w14:paraId="74F6A2A9" w14:textId="77777777" w:rsidR="0063614D" w:rsidRDefault="0063614D" w:rsidP="0063614D">
      <w:pPr>
        <w:pStyle w:val="af4"/>
        <w:ind w:leftChars="0" w:left="2098"/>
      </w:pPr>
      <w:r>
        <w:rPr>
          <w:rFonts w:hint="eastAsia"/>
        </w:rPr>
        <w:t>可用性の考慮を超える復旧不可能な障害が発生した場合は、2.2.3.1 システムに記載の通り、災対環境は準備しないため、即復旧可能な代替環境はないものとする。データロストや遅延については、追いつき打鍵やデータの再送信によって対処する。</w:t>
      </w:r>
    </w:p>
    <w:p w14:paraId="34CB19E4" w14:textId="77777777" w:rsidR="00E529E6" w:rsidRPr="0063614D" w:rsidRDefault="00E529E6" w:rsidP="00E529E6"/>
    <w:p w14:paraId="6EAD1A44" w14:textId="77777777" w:rsidR="00E529E6" w:rsidRDefault="00E529E6" w:rsidP="00E529E6">
      <w:pPr>
        <w:pStyle w:val="4"/>
      </w:pPr>
      <w:r w:rsidRPr="00BC073B">
        <w:rPr>
          <w:rFonts w:hint="eastAsia"/>
        </w:rPr>
        <w:t>障害復旧自動化の範囲</w:t>
      </w:r>
    </w:p>
    <w:p w14:paraId="01D585C3" w14:textId="77777777" w:rsidR="00E5294A" w:rsidRDefault="00E5294A" w:rsidP="00D70F5B">
      <w:pPr>
        <w:pStyle w:val="af4"/>
        <w:numPr>
          <w:ilvl w:val="0"/>
          <w:numId w:val="23"/>
        </w:numPr>
        <w:ind w:leftChars="0"/>
      </w:pPr>
      <w:r>
        <w:rPr>
          <w:rFonts w:hint="eastAsia"/>
        </w:rPr>
        <w:t>障害復旧自動化の範囲</w:t>
      </w:r>
    </w:p>
    <w:p w14:paraId="77794268" w14:textId="77777777" w:rsidR="00E5294A" w:rsidRDefault="00E5294A" w:rsidP="00E5294A">
      <w:pPr>
        <w:pStyle w:val="af4"/>
        <w:ind w:leftChars="0" w:left="2098"/>
      </w:pPr>
      <w:r>
        <w:rPr>
          <w:rFonts w:hint="eastAsia"/>
        </w:rPr>
        <w:t>AWSマネージドサービス（AWS Backup、</w:t>
      </w:r>
      <w:r w:rsidR="0027382E">
        <w:rPr>
          <w:rFonts w:hint="eastAsia"/>
        </w:rPr>
        <w:t>A</w:t>
      </w:r>
      <w:r w:rsidR="0027382E">
        <w:t>urora</w:t>
      </w:r>
      <w:r>
        <w:rPr>
          <w:rFonts w:hint="eastAsia"/>
        </w:rPr>
        <w:t>など）や復旧用製品（クラスタ管理ソフト）を用いて極力製品による全自動復旧を可能とするが、製品による自動復旧機能がない、手動が前提となる作業（DBの時間指定復旧やシステムバックアップからの復旧など）の場合は手動で復旧を行うものとする。</w:t>
      </w:r>
    </w:p>
    <w:p w14:paraId="01F5954F" w14:textId="77777777" w:rsidR="00E529E6" w:rsidRPr="00E5294A" w:rsidRDefault="00E529E6" w:rsidP="00E529E6"/>
    <w:p w14:paraId="456DB61D" w14:textId="77777777" w:rsidR="00E529E6" w:rsidRDefault="00E529E6" w:rsidP="00E529E6">
      <w:pPr>
        <w:pStyle w:val="4"/>
      </w:pPr>
      <w:r w:rsidRPr="00BC073B">
        <w:rPr>
          <w:rFonts w:hint="eastAsia"/>
        </w:rPr>
        <w:t>システム異常検知時の対応</w:t>
      </w:r>
    </w:p>
    <w:p w14:paraId="1CF05C25" w14:textId="77777777" w:rsidR="00E5294A" w:rsidRDefault="00E5294A" w:rsidP="00D70F5B">
      <w:pPr>
        <w:pStyle w:val="af4"/>
        <w:numPr>
          <w:ilvl w:val="0"/>
          <w:numId w:val="23"/>
        </w:numPr>
        <w:ind w:leftChars="0"/>
      </w:pPr>
      <w:r>
        <w:rPr>
          <w:rFonts w:hint="eastAsia"/>
        </w:rPr>
        <w:t>対応可能時間</w:t>
      </w:r>
    </w:p>
    <w:p w14:paraId="4C0BA73F" w14:textId="77777777" w:rsidR="00E5294A" w:rsidRDefault="00E5294A" w:rsidP="00E5294A">
      <w:pPr>
        <w:pStyle w:val="af4"/>
        <w:ind w:leftChars="0" w:left="2098"/>
      </w:pPr>
      <w:r>
        <w:rPr>
          <w:rFonts w:hint="eastAsia"/>
        </w:rPr>
        <w:t>24時間365日対応可能とする。平日日中帯（平日9:00～18:00）はISIDサービスデスクの窓口受付にて受付、対応を行う。時間外については別途時間外受付窓口にて対応を行うが、時間外対応については常時即時対応とはせず、緊急度に応じた対応とする。サービスデスクの詳細については、2.5.6.2 サービスデスクを参照のこと。</w:t>
      </w:r>
    </w:p>
    <w:p w14:paraId="761BF160" w14:textId="77777777" w:rsidR="00E5294A" w:rsidRDefault="00E5294A" w:rsidP="00E5294A">
      <w:pPr>
        <w:pStyle w:val="af4"/>
        <w:ind w:leftChars="0" w:left="2098"/>
      </w:pPr>
    </w:p>
    <w:p w14:paraId="2907F9BF" w14:textId="77777777" w:rsidR="00E5294A" w:rsidRDefault="00E5294A" w:rsidP="00D70F5B">
      <w:pPr>
        <w:pStyle w:val="af4"/>
        <w:numPr>
          <w:ilvl w:val="0"/>
          <w:numId w:val="23"/>
        </w:numPr>
        <w:ind w:leftChars="0"/>
      </w:pPr>
      <w:r>
        <w:rPr>
          <w:rFonts w:hint="eastAsia"/>
        </w:rPr>
        <w:t>駆けつけ到着時間</w:t>
      </w:r>
    </w:p>
    <w:p w14:paraId="3204D041" w14:textId="77777777" w:rsidR="00E5294A" w:rsidRDefault="00E5294A" w:rsidP="00E5294A">
      <w:pPr>
        <w:pStyle w:val="af4"/>
        <w:ind w:leftChars="0" w:left="2098"/>
      </w:pPr>
      <w:r>
        <w:rPr>
          <w:rFonts w:hint="eastAsia"/>
        </w:rPr>
        <w:t>窓口受付時間である平日9:00～18:00内であれば、ISID常設のセキュリティルームより常駐保守員にて順次リモート対応を行う。窓口受付時間外については、業務影響が大きく即時対応が必要な場合のみ駆けつけ対応（数時間以内にセキュリティルームへ直行し、対処）とするが、それ以外については翌営対応とする。到着時間についてはサービスレベル目標（SLO）を前提とする。</w:t>
      </w:r>
    </w:p>
    <w:p w14:paraId="7DB62C78" w14:textId="77777777" w:rsidR="00E5294A" w:rsidRDefault="00E5294A" w:rsidP="00E5294A">
      <w:pPr>
        <w:pStyle w:val="af4"/>
        <w:ind w:leftChars="0" w:left="2098"/>
      </w:pPr>
    </w:p>
    <w:p w14:paraId="50D4F626" w14:textId="77777777" w:rsidR="00E5294A" w:rsidRDefault="00E5294A" w:rsidP="00D70F5B">
      <w:pPr>
        <w:pStyle w:val="af4"/>
        <w:numPr>
          <w:ilvl w:val="0"/>
          <w:numId w:val="23"/>
        </w:numPr>
        <w:ind w:leftChars="0"/>
      </w:pPr>
      <w:r>
        <w:rPr>
          <w:rFonts w:hint="eastAsia"/>
        </w:rPr>
        <w:t>SE到着平均時間</w:t>
      </w:r>
    </w:p>
    <w:p w14:paraId="14F3E1B4" w14:textId="77777777" w:rsidR="00E5294A" w:rsidRDefault="00E5294A" w:rsidP="00E5294A">
      <w:pPr>
        <w:pStyle w:val="af4"/>
        <w:ind w:leftChars="0" w:left="2098"/>
      </w:pPr>
      <w:r>
        <w:rPr>
          <w:rFonts w:hint="eastAsia"/>
        </w:rPr>
        <w:t>業務影響が大きく即時対応が必要な場合のみ駆けつけ対応（数時間以内にセキュリティルームへ直行し、対処）とするが、それ以外については翌営対応とする。到着時間についてはサービスレベル目標（SLO）を前提とする。</w:t>
      </w:r>
    </w:p>
    <w:p w14:paraId="6B267E52" w14:textId="77777777" w:rsidR="00E529E6" w:rsidRPr="00E5294A" w:rsidRDefault="00E5294A" w:rsidP="00E5294A">
      <w:pPr>
        <w:widowControl/>
        <w:jc w:val="left"/>
      </w:pPr>
      <w:r>
        <w:br w:type="page"/>
      </w:r>
    </w:p>
    <w:p w14:paraId="3EC8F804" w14:textId="77777777" w:rsidR="00E529E6" w:rsidRDefault="00E529E6" w:rsidP="00E529E6">
      <w:pPr>
        <w:pStyle w:val="4"/>
      </w:pPr>
      <w:r w:rsidRPr="00A778B0">
        <w:rPr>
          <w:rFonts w:hint="eastAsia"/>
        </w:rPr>
        <w:lastRenderedPageBreak/>
        <w:t>交換用部材の確保</w:t>
      </w:r>
    </w:p>
    <w:p w14:paraId="3EDF7E68" w14:textId="77777777" w:rsidR="00E5294A" w:rsidRDefault="00E5294A" w:rsidP="00D70F5B">
      <w:pPr>
        <w:pStyle w:val="af4"/>
        <w:numPr>
          <w:ilvl w:val="0"/>
          <w:numId w:val="23"/>
        </w:numPr>
        <w:ind w:leftChars="0"/>
      </w:pPr>
      <w:r>
        <w:rPr>
          <w:rFonts w:hint="eastAsia"/>
        </w:rPr>
        <w:t>保守部品確保レベル</w:t>
      </w:r>
    </w:p>
    <w:p w14:paraId="1F01242A" w14:textId="77777777" w:rsidR="00E5294A" w:rsidRDefault="00E5294A" w:rsidP="00E5294A">
      <w:pPr>
        <w:pStyle w:val="af4"/>
        <w:ind w:leftChars="0" w:left="2098"/>
      </w:pPr>
      <w:r>
        <w:rPr>
          <w:rFonts w:hint="eastAsia"/>
        </w:rPr>
        <w:t>AWS基盤の管理はAWSの範疇であるため、要件のスコープ外とする。</w:t>
      </w:r>
    </w:p>
    <w:p w14:paraId="09D52492" w14:textId="77777777" w:rsidR="00E5294A" w:rsidRDefault="00E5294A" w:rsidP="00E5294A">
      <w:pPr>
        <w:pStyle w:val="af4"/>
        <w:ind w:leftChars="0" w:left="2098"/>
      </w:pPr>
    </w:p>
    <w:p w14:paraId="50E8A930" w14:textId="77777777" w:rsidR="00E5294A" w:rsidRDefault="00E5294A" w:rsidP="00D70F5B">
      <w:pPr>
        <w:pStyle w:val="af4"/>
        <w:numPr>
          <w:ilvl w:val="0"/>
          <w:numId w:val="23"/>
        </w:numPr>
        <w:ind w:leftChars="0"/>
      </w:pPr>
      <w:r>
        <w:rPr>
          <w:rFonts w:hint="eastAsia"/>
        </w:rPr>
        <w:t>予備機の有無</w:t>
      </w:r>
    </w:p>
    <w:p w14:paraId="08AF8077" w14:textId="77777777" w:rsidR="00E5294A" w:rsidRDefault="00E5294A" w:rsidP="00E5294A">
      <w:pPr>
        <w:pStyle w:val="af4"/>
        <w:ind w:leftChars="0" w:left="2098"/>
      </w:pPr>
      <w:r>
        <w:rPr>
          <w:rFonts w:hint="eastAsia"/>
        </w:rPr>
        <w:t>AWS基盤の管理はAWSの範疇であるため、要件のスコープ外とする。</w:t>
      </w:r>
    </w:p>
    <w:p w14:paraId="4FE00988" w14:textId="77777777" w:rsidR="00E529E6" w:rsidRPr="00E5294A" w:rsidRDefault="00E529E6" w:rsidP="00E529E6">
      <w:pPr>
        <w:widowControl/>
        <w:ind w:leftChars="780" w:left="1560"/>
        <w:jc w:val="left"/>
      </w:pPr>
    </w:p>
    <w:p w14:paraId="60DA7800" w14:textId="77777777" w:rsidR="00E529E6" w:rsidRDefault="00E529E6" w:rsidP="000359C3">
      <w:pPr>
        <w:pStyle w:val="3"/>
      </w:pPr>
      <w:bookmarkStart w:id="41" w:name="_Toc66719905"/>
      <w:bookmarkStart w:id="42" w:name="_Toc124835528"/>
      <w:r w:rsidRPr="00771FCD">
        <w:rPr>
          <w:rFonts w:hint="eastAsia"/>
        </w:rPr>
        <w:t>運用環境</w:t>
      </w:r>
      <w:bookmarkEnd w:id="41"/>
      <w:bookmarkEnd w:id="42"/>
    </w:p>
    <w:p w14:paraId="383A90C9" w14:textId="77777777" w:rsidR="00E529E6" w:rsidRDefault="00E529E6" w:rsidP="00D70F5B">
      <w:pPr>
        <w:pStyle w:val="4"/>
        <w:numPr>
          <w:ilvl w:val="3"/>
          <w:numId w:val="21"/>
        </w:numPr>
      </w:pPr>
      <w:r w:rsidRPr="00065667">
        <w:rPr>
          <w:rFonts w:hint="eastAsia"/>
        </w:rPr>
        <w:t>開発用環境の設置</w:t>
      </w:r>
    </w:p>
    <w:p w14:paraId="39D1415E" w14:textId="77777777" w:rsidR="00757E2B" w:rsidRDefault="00757E2B" w:rsidP="00D70F5B">
      <w:pPr>
        <w:pStyle w:val="af4"/>
        <w:numPr>
          <w:ilvl w:val="0"/>
          <w:numId w:val="23"/>
        </w:numPr>
        <w:ind w:leftChars="0"/>
      </w:pPr>
      <w:r>
        <w:rPr>
          <w:rFonts w:hint="eastAsia"/>
        </w:rPr>
        <w:t>開発用環境の設置有無</w:t>
      </w:r>
    </w:p>
    <w:p w14:paraId="2BC57E87" w14:textId="77777777" w:rsidR="00757E2B" w:rsidRDefault="00757E2B" w:rsidP="00757E2B">
      <w:pPr>
        <w:pStyle w:val="af4"/>
        <w:ind w:leftChars="0" w:left="2098"/>
      </w:pPr>
      <w:r>
        <w:rPr>
          <w:rFonts w:hint="eastAsia"/>
        </w:rPr>
        <w:t>開発およびテストを目的として、開発環境を構築する。ただし、コスト削減の観点から、本番環境と比較して構成や性能、機能をダウングレードした環境とするが、障害テストの必要性から可用性については同等の構成とする。また、本番と同一セグメント上に業務研修向けの環境である研修環境を構築する。</w:t>
      </w:r>
    </w:p>
    <w:p w14:paraId="5293D08B" w14:textId="77777777" w:rsidR="00757E2B" w:rsidRDefault="00757E2B" w:rsidP="00757E2B">
      <w:pPr>
        <w:pStyle w:val="af4"/>
        <w:ind w:leftChars="0" w:left="2098"/>
      </w:pPr>
    </w:p>
    <w:p w14:paraId="0BB433A0" w14:textId="77777777" w:rsidR="00757E2B" w:rsidRDefault="00757E2B" w:rsidP="00757E2B">
      <w:pPr>
        <w:pStyle w:val="af4"/>
        <w:ind w:leftChars="0" w:left="2098"/>
      </w:pPr>
      <w:r>
        <w:rPr>
          <w:rFonts w:hint="eastAsia"/>
        </w:rPr>
        <w:t>なお、この差異によって非機能要件においても本番環境との差異が発生するため、以下にまとめる。</w:t>
      </w:r>
    </w:p>
    <w:p w14:paraId="1B2D2D69" w14:textId="77777777" w:rsidR="00E529E6" w:rsidRDefault="00E529E6" w:rsidP="00757E2B">
      <w:pPr>
        <w:ind w:firstLineChars="1063" w:firstLine="2126"/>
      </w:pPr>
    </w:p>
    <w:tbl>
      <w:tblPr>
        <w:tblW w:w="8812" w:type="dxa"/>
        <w:tblInd w:w="2098" w:type="dxa"/>
        <w:tblLook w:val="04A0" w:firstRow="1" w:lastRow="0" w:firstColumn="1" w:lastColumn="0" w:noHBand="0" w:noVBand="1"/>
      </w:tblPr>
      <w:tblGrid>
        <w:gridCol w:w="1016"/>
        <w:gridCol w:w="709"/>
        <w:gridCol w:w="1417"/>
        <w:gridCol w:w="1418"/>
        <w:gridCol w:w="1417"/>
        <w:gridCol w:w="1418"/>
        <w:gridCol w:w="1417"/>
      </w:tblGrid>
      <w:tr w:rsidR="00757E2B" w14:paraId="59002B7F" w14:textId="77777777" w:rsidTr="00757E2B">
        <w:tc>
          <w:tcPr>
            <w:tcW w:w="1725" w:type="dxa"/>
            <w:gridSpan w:val="2"/>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2F33D609" w14:textId="77777777" w:rsidR="00757E2B" w:rsidRDefault="00757E2B">
            <w:pPr>
              <w:pStyle w:val="af4"/>
              <w:ind w:leftChars="0" w:left="0"/>
            </w:pPr>
            <w:r>
              <w:rPr>
                <w:rFonts w:hint="eastAsia"/>
              </w:rPr>
              <w:t>環境</w:t>
            </w:r>
          </w:p>
        </w:tc>
        <w:tc>
          <w:tcPr>
            <w:tcW w:w="141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72A6D648" w14:textId="77777777" w:rsidR="00757E2B" w:rsidRDefault="00757E2B">
            <w:pPr>
              <w:pStyle w:val="af4"/>
              <w:ind w:leftChars="0" w:left="0"/>
              <w:jc w:val="center"/>
            </w:pPr>
            <w:r>
              <w:rPr>
                <w:rFonts w:hint="eastAsia"/>
              </w:rPr>
              <w:t>可用性</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05777F25" w14:textId="77777777" w:rsidR="00757E2B" w:rsidRDefault="00757E2B">
            <w:pPr>
              <w:pStyle w:val="af4"/>
              <w:ind w:leftChars="0" w:left="0"/>
              <w:jc w:val="center"/>
            </w:pPr>
            <w:r>
              <w:rPr>
                <w:rFonts w:hint="eastAsia"/>
              </w:rPr>
              <w:t>性能</w:t>
            </w:r>
          </w:p>
        </w:tc>
        <w:tc>
          <w:tcPr>
            <w:tcW w:w="141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54557300" w14:textId="77777777" w:rsidR="00757E2B" w:rsidRDefault="00757E2B">
            <w:pPr>
              <w:pStyle w:val="af4"/>
              <w:ind w:leftChars="0" w:left="0"/>
              <w:jc w:val="center"/>
            </w:pPr>
            <w:r>
              <w:rPr>
                <w:rFonts w:hint="eastAsia"/>
              </w:rPr>
              <w:t>拡張性</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6D29A88E" w14:textId="77777777" w:rsidR="00757E2B" w:rsidRDefault="00757E2B">
            <w:pPr>
              <w:pStyle w:val="af4"/>
              <w:ind w:leftChars="0" w:left="0"/>
              <w:jc w:val="center"/>
            </w:pPr>
            <w:r>
              <w:rPr>
                <w:rFonts w:hint="eastAsia"/>
              </w:rPr>
              <w:t>運用・保守</w:t>
            </w:r>
          </w:p>
        </w:tc>
        <w:tc>
          <w:tcPr>
            <w:tcW w:w="141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72343C74" w14:textId="77777777" w:rsidR="00757E2B" w:rsidRDefault="00757E2B">
            <w:pPr>
              <w:pStyle w:val="af4"/>
              <w:ind w:leftChars="0" w:left="0"/>
              <w:jc w:val="center"/>
            </w:pPr>
            <w:r>
              <w:rPr>
                <w:rFonts w:hint="eastAsia"/>
              </w:rPr>
              <w:t>セキュリティ</w:t>
            </w:r>
          </w:p>
        </w:tc>
      </w:tr>
      <w:tr w:rsidR="00757E2B" w14:paraId="06B85AC8" w14:textId="77777777" w:rsidTr="00757E2B">
        <w:trPr>
          <w:trHeight w:val="357"/>
        </w:trPr>
        <w:tc>
          <w:tcPr>
            <w:tcW w:w="1016" w:type="dxa"/>
            <w:vMerge w:val="restart"/>
            <w:tcBorders>
              <w:top w:val="single" w:sz="4" w:space="0" w:color="auto"/>
              <w:left w:val="single" w:sz="4" w:space="0" w:color="auto"/>
              <w:bottom w:val="single" w:sz="4" w:space="0" w:color="auto"/>
              <w:right w:val="single" w:sz="4" w:space="0" w:color="auto"/>
            </w:tcBorders>
            <w:hideMark/>
          </w:tcPr>
          <w:p w14:paraId="76917CA0" w14:textId="77777777" w:rsidR="00757E2B" w:rsidRDefault="00757E2B">
            <w:pPr>
              <w:pStyle w:val="af4"/>
              <w:ind w:leftChars="0" w:left="0"/>
            </w:pPr>
            <w:r>
              <w:rPr>
                <w:rFonts w:hint="eastAsia"/>
              </w:rPr>
              <w:t>本番環境</w:t>
            </w:r>
          </w:p>
        </w:tc>
        <w:tc>
          <w:tcPr>
            <w:tcW w:w="709" w:type="dxa"/>
            <w:tcBorders>
              <w:top w:val="single" w:sz="4" w:space="0" w:color="auto"/>
              <w:left w:val="single" w:sz="4" w:space="0" w:color="auto"/>
              <w:bottom w:val="single" w:sz="4" w:space="0" w:color="auto"/>
              <w:right w:val="single" w:sz="4" w:space="0" w:color="auto"/>
            </w:tcBorders>
            <w:hideMark/>
          </w:tcPr>
          <w:p w14:paraId="46670FFE" w14:textId="77777777" w:rsidR="00757E2B" w:rsidRDefault="00757E2B">
            <w:pPr>
              <w:pStyle w:val="af4"/>
              <w:ind w:leftChars="0" w:left="0"/>
            </w:pPr>
            <w:r>
              <w:rPr>
                <w:rFonts w:hint="eastAsia"/>
              </w:rPr>
              <w:t>本番</w:t>
            </w:r>
          </w:p>
        </w:tc>
        <w:tc>
          <w:tcPr>
            <w:tcW w:w="1417" w:type="dxa"/>
            <w:tcBorders>
              <w:top w:val="single" w:sz="4" w:space="0" w:color="auto"/>
              <w:left w:val="single" w:sz="4" w:space="0" w:color="auto"/>
              <w:bottom w:val="single" w:sz="4" w:space="0" w:color="auto"/>
              <w:right w:val="single" w:sz="4" w:space="0" w:color="auto"/>
            </w:tcBorders>
            <w:hideMark/>
          </w:tcPr>
          <w:p w14:paraId="7ADD6580" w14:textId="77777777" w:rsidR="00757E2B" w:rsidRDefault="00757E2B">
            <w:pPr>
              <w:pStyle w:val="af4"/>
              <w:ind w:leftChars="0" w:left="0"/>
              <w:jc w:val="center"/>
            </w:pPr>
            <w:r>
              <w:rPr>
                <w:rFonts w:hint="eastAsia"/>
              </w:rPr>
              <w:t>あり</w:t>
            </w:r>
          </w:p>
        </w:tc>
        <w:tc>
          <w:tcPr>
            <w:tcW w:w="1418" w:type="dxa"/>
            <w:tcBorders>
              <w:top w:val="single" w:sz="4" w:space="0" w:color="auto"/>
              <w:left w:val="single" w:sz="4" w:space="0" w:color="auto"/>
              <w:bottom w:val="single" w:sz="4" w:space="0" w:color="auto"/>
              <w:right w:val="single" w:sz="4" w:space="0" w:color="auto"/>
            </w:tcBorders>
            <w:hideMark/>
          </w:tcPr>
          <w:p w14:paraId="1A8BE4BA" w14:textId="77777777" w:rsidR="00757E2B" w:rsidRDefault="00757E2B">
            <w:pPr>
              <w:pStyle w:val="af4"/>
              <w:ind w:leftChars="0" w:left="0"/>
              <w:jc w:val="center"/>
            </w:pPr>
            <w:r>
              <w:rPr>
                <w:rFonts w:hint="eastAsia"/>
              </w:rPr>
              <w:t>要求通り</w:t>
            </w:r>
          </w:p>
        </w:tc>
        <w:tc>
          <w:tcPr>
            <w:tcW w:w="1417" w:type="dxa"/>
            <w:tcBorders>
              <w:top w:val="single" w:sz="4" w:space="0" w:color="auto"/>
              <w:left w:val="single" w:sz="4" w:space="0" w:color="auto"/>
              <w:bottom w:val="single" w:sz="4" w:space="0" w:color="auto"/>
              <w:right w:val="single" w:sz="4" w:space="0" w:color="auto"/>
            </w:tcBorders>
            <w:hideMark/>
          </w:tcPr>
          <w:p w14:paraId="03D2658D" w14:textId="77777777" w:rsidR="00757E2B" w:rsidRDefault="00757E2B">
            <w:pPr>
              <w:pStyle w:val="af4"/>
              <w:ind w:leftChars="0" w:left="0"/>
              <w:jc w:val="center"/>
            </w:pPr>
            <w:r>
              <w:rPr>
                <w:rFonts w:hint="eastAsia"/>
              </w:rPr>
              <w:t>あり</w:t>
            </w:r>
          </w:p>
        </w:tc>
        <w:tc>
          <w:tcPr>
            <w:tcW w:w="1418" w:type="dxa"/>
            <w:tcBorders>
              <w:top w:val="single" w:sz="4" w:space="0" w:color="auto"/>
              <w:left w:val="single" w:sz="4" w:space="0" w:color="auto"/>
              <w:bottom w:val="single" w:sz="4" w:space="0" w:color="auto"/>
              <w:right w:val="single" w:sz="4" w:space="0" w:color="auto"/>
            </w:tcBorders>
            <w:hideMark/>
          </w:tcPr>
          <w:p w14:paraId="398E8B9E" w14:textId="77777777" w:rsidR="00757E2B" w:rsidRDefault="00757E2B">
            <w:pPr>
              <w:pStyle w:val="af4"/>
              <w:ind w:leftChars="0" w:left="0"/>
              <w:jc w:val="center"/>
            </w:pPr>
            <w:r>
              <w:rPr>
                <w:rFonts w:hint="eastAsia"/>
              </w:rPr>
              <w:t>あり</w:t>
            </w:r>
          </w:p>
        </w:tc>
        <w:tc>
          <w:tcPr>
            <w:tcW w:w="1417" w:type="dxa"/>
            <w:tcBorders>
              <w:top w:val="single" w:sz="4" w:space="0" w:color="auto"/>
              <w:left w:val="single" w:sz="4" w:space="0" w:color="auto"/>
              <w:bottom w:val="single" w:sz="4" w:space="0" w:color="auto"/>
              <w:right w:val="single" w:sz="4" w:space="0" w:color="auto"/>
            </w:tcBorders>
            <w:hideMark/>
          </w:tcPr>
          <w:p w14:paraId="2C8F0B7C" w14:textId="77777777" w:rsidR="00757E2B" w:rsidRDefault="00757E2B">
            <w:pPr>
              <w:pStyle w:val="af4"/>
              <w:ind w:leftChars="0" w:left="0"/>
              <w:jc w:val="center"/>
            </w:pPr>
            <w:r>
              <w:rPr>
                <w:rFonts w:hint="eastAsia"/>
              </w:rPr>
              <w:t>あり</w:t>
            </w:r>
          </w:p>
        </w:tc>
      </w:tr>
      <w:tr w:rsidR="00757E2B" w14:paraId="312181BE" w14:textId="77777777" w:rsidTr="00757E2B">
        <w:trPr>
          <w:trHeight w:val="2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7F701D" w14:textId="77777777" w:rsidR="00757E2B" w:rsidRDefault="00757E2B">
            <w:pPr>
              <w:widowControl/>
              <w:spacing w:beforeAutospacing="1" w:afterAutospacing="1"/>
              <w:jc w:val="left"/>
            </w:pPr>
          </w:p>
        </w:tc>
        <w:tc>
          <w:tcPr>
            <w:tcW w:w="709" w:type="dxa"/>
            <w:tcBorders>
              <w:top w:val="single" w:sz="4" w:space="0" w:color="auto"/>
              <w:left w:val="single" w:sz="4" w:space="0" w:color="auto"/>
              <w:bottom w:val="single" w:sz="4" w:space="0" w:color="auto"/>
              <w:right w:val="single" w:sz="4" w:space="0" w:color="auto"/>
            </w:tcBorders>
            <w:hideMark/>
          </w:tcPr>
          <w:p w14:paraId="58FCF0FC" w14:textId="77777777" w:rsidR="00757E2B" w:rsidRDefault="00757E2B">
            <w:pPr>
              <w:pStyle w:val="af4"/>
              <w:ind w:leftChars="0" w:left="0"/>
            </w:pPr>
            <w:r>
              <w:rPr>
                <w:rFonts w:hint="eastAsia"/>
              </w:rPr>
              <w:t>研修</w:t>
            </w:r>
          </w:p>
        </w:tc>
        <w:tc>
          <w:tcPr>
            <w:tcW w:w="1417" w:type="dxa"/>
            <w:tcBorders>
              <w:top w:val="single" w:sz="4" w:space="0" w:color="auto"/>
              <w:left w:val="single" w:sz="4" w:space="0" w:color="auto"/>
              <w:bottom w:val="single" w:sz="4" w:space="0" w:color="auto"/>
              <w:right w:val="single" w:sz="4" w:space="0" w:color="auto"/>
            </w:tcBorders>
            <w:hideMark/>
          </w:tcPr>
          <w:p w14:paraId="7AB5D553" w14:textId="77777777" w:rsidR="00757E2B" w:rsidRDefault="00757E2B">
            <w:pPr>
              <w:pStyle w:val="af4"/>
              <w:ind w:leftChars="0" w:left="0"/>
              <w:jc w:val="center"/>
            </w:pPr>
            <w:r>
              <w:rPr>
                <w:rFonts w:hint="eastAsia"/>
              </w:rPr>
              <w:t>原則なし</w:t>
            </w:r>
          </w:p>
        </w:tc>
        <w:tc>
          <w:tcPr>
            <w:tcW w:w="1418" w:type="dxa"/>
            <w:tcBorders>
              <w:top w:val="single" w:sz="4" w:space="0" w:color="auto"/>
              <w:left w:val="single" w:sz="4" w:space="0" w:color="auto"/>
              <w:bottom w:val="single" w:sz="4" w:space="0" w:color="auto"/>
              <w:right w:val="single" w:sz="4" w:space="0" w:color="auto"/>
            </w:tcBorders>
            <w:hideMark/>
          </w:tcPr>
          <w:p w14:paraId="2CC5D2EE" w14:textId="77777777" w:rsidR="00757E2B" w:rsidRDefault="00757E2B">
            <w:pPr>
              <w:pStyle w:val="af4"/>
              <w:ind w:leftChars="0" w:left="0"/>
              <w:jc w:val="center"/>
              <w:rPr>
                <w:sz w:val="16"/>
                <w:szCs w:val="20"/>
              </w:rPr>
            </w:pPr>
            <w:r>
              <w:rPr>
                <w:rFonts w:hint="eastAsia"/>
                <w:sz w:val="16"/>
                <w:szCs w:val="20"/>
              </w:rPr>
              <w:t>原則本番の1/2</w:t>
            </w:r>
          </w:p>
        </w:tc>
        <w:tc>
          <w:tcPr>
            <w:tcW w:w="1417" w:type="dxa"/>
            <w:tcBorders>
              <w:top w:val="single" w:sz="4" w:space="0" w:color="auto"/>
              <w:left w:val="single" w:sz="4" w:space="0" w:color="auto"/>
              <w:bottom w:val="single" w:sz="4" w:space="0" w:color="auto"/>
              <w:right w:val="single" w:sz="4" w:space="0" w:color="auto"/>
            </w:tcBorders>
            <w:hideMark/>
          </w:tcPr>
          <w:p w14:paraId="3C39BF04" w14:textId="77777777" w:rsidR="00757E2B" w:rsidRDefault="00757E2B">
            <w:pPr>
              <w:pStyle w:val="af4"/>
              <w:ind w:leftChars="0" w:left="0"/>
              <w:jc w:val="center"/>
            </w:pPr>
            <w:r>
              <w:rPr>
                <w:rFonts w:hint="eastAsia"/>
              </w:rPr>
              <w:t>なし ※1</w:t>
            </w:r>
          </w:p>
        </w:tc>
        <w:tc>
          <w:tcPr>
            <w:tcW w:w="1418" w:type="dxa"/>
            <w:tcBorders>
              <w:top w:val="single" w:sz="4" w:space="0" w:color="auto"/>
              <w:left w:val="single" w:sz="4" w:space="0" w:color="auto"/>
              <w:bottom w:val="single" w:sz="4" w:space="0" w:color="auto"/>
              <w:right w:val="single" w:sz="4" w:space="0" w:color="auto"/>
            </w:tcBorders>
            <w:hideMark/>
          </w:tcPr>
          <w:p w14:paraId="0E61CC08" w14:textId="77777777" w:rsidR="00757E2B" w:rsidRDefault="00757E2B">
            <w:pPr>
              <w:pStyle w:val="af4"/>
              <w:ind w:leftChars="0" w:left="0"/>
              <w:jc w:val="center"/>
            </w:pPr>
            <w:r>
              <w:rPr>
                <w:rFonts w:hint="eastAsia"/>
              </w:rPr>
              <w:t>一部なし ※2</w:t>
            </w:r>
          </w:p>
        </w:tc>
        <w:tc>
          <w:tcPr>
            <w:tcW w:w="1417" w:type="dxa"/>
            <w:tcBorders>
              <w:top w:val="single" w:sz="4" w:space="0" w:color="auto"/>
              <w:left w:val="single" w:sz="4" w:space="0" w:color="auto"/>
              <w:bottom w:val="single" w:sz="4" w:space="0" w:color="auto"/>
              <w:right w:val="single" w:sz="4" w:space="0" w:color="auto"/>
            </w:tcBorders>
            <w:hideMark/>
          </w:tcPr>
          <w:p w14:paraId="58DCFEA2" w14:textId="77777777" w:rsidR="00757E2B" w:rsidRDefault="00757E2B">
            <w:pPr>
              <w:pStyle w:val="af4"/>
              <w:ind w:leftChars="0" w:left="0"/>
              <w:jc w:val="center"/>
            </w:pPr>
            <w:r>
              <w:rPr>
                <w:rFonts w:hint="eastAsia"/>
              </w:rPr>
              <w:t>一部なし ※2</w:t>
            </w:r>
          </w:p>
        </w:tc>
      </w:tr>
      <w:tr w:rsidR="00757E2B" w14:paraId="24C794B0" w14:textId="77777777" w:rsidTr="00757E2B">
        <w:trPr>
          <w:trHeight w:val="325"/>
        </w:trPr>
        <w:tc>
          <w:tcPr>
            <w:tcW w:w="1725" w:type="dxa"/>
            <w:gridSpan w:val="2"/>
            <w:tcBorders>
              <w:top w:val="single" w:sz="4" w:space="0" w:color="auto"/>
              <w:left w:val="single" w:sz="4" w:space="0" w:color="auto"/>
              <w:bottom w:val="single" w:sz="4" w:space="0" w:color="auto"/>
              <w:right w:val="single" w:sz="4" w:space="0" w:color="auto"/>
            </w:tcBorders>
            <w:hideMark/>
          </w:tcPr>
          <w:p w14:paraId="6D7B1749" w14:textId="77777777" w:rsidR="00757E2B" w:rsidRDefault="00757E2B">
            <w:pPr>
              <w:pStyle w:val="af4"/>
              <w:ind w:leftChars="0" w:left="0"/>
            </w:pPr>
            <w:r>
              <w:rPr>
                <w:rFonts w:hint="eastAsia"/>
              </w:rPr>
              <w:t>開発環境</w:t>
            </w:r>
          </w:p>
        </w:tc>
        <w:tc>
          <w:tcPr>
            <w:tcW w:w="1417" w:type="dxa"/>
            <w:tcBorders>
              <w:top w:val="single" w:sz="4" w:space="0" w:color="auto"/>
              <w:left w:val="single" w:sz="4" w:space="0" w:color="auto"/>
              <w:bottom w:val="single" w:sz="4" w:space="0" w:color="auto"/>
              <w:right w:val="single" w:sz="4" w:space="0" w:color="auto"/>
            </w:tcBorders>
            <w:hideMark/>
          </w:tcPr>
          <w:p w14:paraId="26392D61" w14:textId="77777777" w:rsidR="00757E2B" w:rsidRDefault="00757E2B">
            <w:pPr>
              <w:pStyle w:val="af4"/>
              <w:ind w:leftChars="0" w:left="0"/>
              <w:jc w:val="center"/>
            </w:pPr>
            <w:r>
              <w:rPr>
                <w:rFonts w:hint="eastAsia"/>
              </w:rPr>
              <w:t>あり</w:t>
            </w:r>
          </w:p>
        </w:tc>
        <w:tc>
          <w:tcPr>
            <w:tcW w:w="1418" w:type="dxa"/>
            <w:tcBorders>
              <w:top w:val="single" w:sz="4" w:space="0" w:color="auto"/>
              <w:left w:val="single" w:sz="4" w:space="0" w:color="auto"/>
              <w:bottom w:val="single" w:sz="4" w:space="0" w:color="auto"/>
              <w:right w:val="single" w:sz="4" w:space="0" w:color="auto"/>
            </w:tcBorders>
            <w:hideMark/>
          </w:tcPr>
          <w:p w14:paraId="7A8E9E67" w14:textId="77777777" w:rsidR="00757E2B" w:rsidRDefault="00757E2B">
            <w:pPr>
              <w:pStyle w:val="af4"/>
              <w:ind w:leftChars="0" w:left="0"/>
              <w:jc w:val="center"/>
            </w:pPr>
            <w:r>
              <w:rPr>
                <w:rFonts w:hint="eastAsia"/>
                <w:sz w:val="16"/>
                <w:szCs w:val="20"/>
              </w:rPr>
              <w:t>原則本番の1/2</w:t>
            </w:r>
          </w:p>
        </w:tc>
        <w:tc>
          <w:tcPr>
            <w:tcW w:w="1417" w:type="dxa"/>
            <w:tcBorders>
              <w:top w:val="single" w:sz="4" w:space="0" w:color="auto"/>
              <w:left w:val="single" w:sz="4" w:space="0" w:color="auto"/>
              <w:bottom w:val="single" w:sz="4" w:space="0" w:color="auto"/>
              <w:right w:val="single" w:sz="4" w:space="0" w:color="auto"/>
            </w:tcBorders>
            <w:hideMark/>
          </w:tcPr>
          <w:p w14:paraId="4C5FD026" w14:textId="77777777" w:rsidR="00757E2B" w:rsidRDefault="00757E2B">
            <w:pPr>
              <w:pStyle w:val="af4"/>
              <w:ind w:leftChars="0" w:left="0"/>
              <w:jc w:val="center"/>
            </w:pPr>
            <w:r>
              <w:rPr>
                <w:rFonts w:hint="eastAsia"/>
              </w:rPr>
              <w:t xml:space="preserve">なし ※1　</w:t>
            </w:r>
          </w:p>
        </w:tc>
        <w:tc>
          <w:tcPr>
            <w:tcW w:w="1418" w:type="dxa"/>
            <w:tcBorders>
              <w:top w:val="single" w:sz="4" w:space="0" w:color="auto"/>
              <w:left w:val="single" w:sz="4" w:space="0" w:color="auto"/>
              <w:bottom w:val="single" w:sz="4" w:space="0" w:color="auto"/>
              <w:right w:val="single" w:sz="4" w:space="0" w:color="auto"/>
            </w:tcBorders>
            <w:hideMark/>
          </w:tcPr>
          <w:p w14:paraId="12C13007" w14:textId="77777777" w:rsidR="00757E2B" w:rsidRDefault="00757E2B">
            <w:pPr>
              <w:pStyle w:val="af4"/>
              <w:ind w:leftChars="0" w:left="0"/>
              <w:jc w:val="center"/>
            </w:pPr>
            <w:r>
              <w:rPr>
                <w:rFonts w:hint="eastAsia"/>
              </w:rPr>
              <w:t>一部なし ※2</w:t>
            </w:r>
          </w:p>
        </w:tc>
        <w:tc>
          <w:tcPr>
            <w:tcW w:w="1417" w:type="dxa"/>
            <w:tcBorders>
              <w:top w:val="single" w:sz="4" w:space="0" w:color="auto"/>
              <w:left w:val="single" w:sz="4" w:space="0" w:color="auto"/>
              <w:bottom w:val="single" w:sz="4" w:space="0" w:color="auto"/>
              <w:right w:val="single" w:sz="4" w:space="0" w:color="auto"/>
            </w:tcBorders>
            <w:hideMark/>
          </w:tcPr>
          <w:p w14:paraId="185C3770" w14:textId="77777777" w:rsidR="00757E2B" w:rsidRDefault="00757E2B">
            <w:pPr>
              <w:pStyle w:val="af4"/>
              <w:ind w:leftChars="0" w:left="0"/>
              <w:jc w:val="center"/>
            </w:pPr>
            <w:r>
              <w:rPr>
                <w:rFonts w:hint="eastAsia"/>
              </w:rPr>
              <w:t>一部なし ※2</w:t>
            </w:r>
          </w:p>
        </w:tc>
      </w:tr>
    </w:tbl>
    <w:p w14:paraId="179FE4FA" w14:textId="77777777" w:rsidR="004467A1" w:rsidRDefault="004467A1" w:rsidP="004467A1">
      <w:pPr>
        <w:pStyle w:val="af4"/>
        <w:ind w:leftChars="0" w:left="2098"/>
      </w:pPr>
      <w:r>
        <w:rPr>
          <w:rFonts w:hint="eastAsia"/>
        </w:rPr>
        <w:t>※1…拡張可能であるものの、本番同等の拡張は制限する。</w:t>
      </w:r>
    </w:p>
    <w:p w14:paraId="6C2017C5" w14:textId="77777777" w:rsidR="00757E2B" w:rsidRDefault="004467A1" w:rsidP="004467A1">
      <w:pPr>
        <w:ind w:firstLineChars="1063" w:firstLine="2126"/>
        <w:rPr>
          <w:kern w:val="0"/>
        </w:rPr>
      </w:pPr>
      <w:r>
        <w:rPr>
          <w:rFonts w:hint="eastAsia"/>
          <w:kern w:val="0"/>
        </w:rPr>
        <w:t>※2…監視機能や運用機能など一部開発にはないものがあるため</w:t>
      </w:r>
    </w:p>
    <w:p w14:paraId="263CCF50" w14:textId="77777777" w:rsidR="004467A1" w:rsidRPr="00757E2B" w:rsidRDefault="004467A1" w:rsidP="004467A1">
      <w:pPr>
        <w:ind w:firstLineChars="1063" w:firstLine="2126"/>
      </w:pPr>
    </w:p>
    <w:p w14:paraId="05E9F586" w14:textId="77777777" w:rsidR="00E529E6" w:rsidRDefault="00E529E6" w:rsidP="00E529E6">
      <w:pPr>
        <w:pStyle w:val="4"/>
      </w:pPr>
      <w:r w:rsidRPr="00065667">
        <w:rPr>
          <w:rFonts w:hint="eastAsia"/>
        </w:rPr>
        <w:t>試験用環境の設置</w:t>
      </w:r>
    </w:p>
    <w:p w14:paraId="7B7CD7C3" w14:textId="77777777" w:rsidR="00E529E6" w:rsidRDefault="00E529E6" w:rsidP="00D70F5B">
      <w:pPr>
        <w:pStyle w:val="af4"/>
        <w:numPr>
          <w:ilvl w:val="0"/>
          <w:numId w:val="7"/>
        </w:numPr>
        <w:ind w:leftChars="0"/>
      </w:pPr>
      <w:r w:rsidRPr="0010786E">
        <w:rPr>
          <w:rFonts w:hint="eastAsia"/>
        </w:rPr>
        <w:t>試験用環境の設置有無</w:t>
      </w:r>
    </w:p>
    <w:p w14:paraId="7F6E5BFB" w14:textId="77777777" w:rsidR="004467A1" w:rsidRDefault="004467A1" w:rsidP="004467A1">
      <w:pPr>
        <w:pStyle w:val="af4"/>
        <w:ind w:leftChars="0" w:left="2098"/>
      </w:pPr>
      <w:r>
        <w:rPr>
          <w:rFonts w:hint="eastAsia"/>
        </w:rPr>
        <w:t>現行システムの試験環境に相当するミニ環境や本番相当環境にあたるステージング環境は、コスト削減の観点から構築せず、開発環境を試験用環境の代替環境とする。</w:t>
      </w:r>
    </w:p>
    <w:p w14:paraId="47CBAE09" w14:textId="77777777" w:rsidR="00E529E6" w:rsidRPr="004467A1" w:rsidRDefault="00E529E6" w:rsidP="00E529E6"/>
    <w:p w14:paraId="6BE060DD" w14:textId="77777777" w:rsidR="00E529E6" w:rsidRDefault="00E529E6" w:rsidP="00E529E6">
      <w:pPr>
        <w:pStyle w:val="4"/>
      </w:pPr>
      <w:r w:rsidRPr="00065667">
        <w:rPr>
          <w:rFonts w:hint="eastAsia"/>
        </w:rPr>
        <w:t>マニュアル準備レベル</w:t>
      </w:r>
    </w:p>
    <w:p w14:paraId="19F0F712" w14:textId="77777777" w:rsidR="00E529E6" w:rsidRDefault="00E529E6" w:rsidP="00D70F5B">
      <w:pPr>
        <w:pStyle w:val="af4"/>
        <w:numPr>
          <w:ilvl w:val="0"/>
          <w:numId w:val="7"/>
        </w:numPr>
        <w:ind w:leftChars="0"/>
      </w:pPr>
      <w:r w:rsidRPr="0010786E">
        <w:rPr>
          <w:rFonts w:hint="eastAsia"/>
        </w:rPr>
        <w:t>マニュアル準備レベル</w:t>
      </w:r>
    </w:p>
    <w:p w14:paraId="4C433FE3" w14:textId="77777777" w:rsidR="004467A1" w:rsidRDefault="004467A1" w:rsidP="004467A1">
      <w:pPr>
        <w:pStyle w:val="af4"/>
        <w:ind w:leftChars="0" w:left="2098"/>
      </w:pPr>
      <w:r>
        <w:rPr>
          <w:rFonts w:hint="eastAsia"/>
        </w:rPr>
        <w:t>通常時および障害時等の運用を想定し、以下システム運用マニュアルを作成する。</w:t>
      </w:r>
    </w:p>
    <w:p w14:paraId="4AF6B2D8" w14:textId="77777777" w:rsidR="004467A1" w:rsidRDefault="004467A1" w:rsidP="004467A1">
      <w:pPr>
        <w:pStyle w:val="af4"/>
        <w:ind w:leftChars="0" w:left="2098"/>
      </w:pPr>
    </w:p>
    <w:p w14:paraId="7537D7F7" w14:textId="77777777" w:rsidR="004467A1" w:rsidRDefault="004467A1" w:rsidP="00D70F5B">
      <w:pPr>
        <w:pStyle w:val="af4"/>
        <w:numPr>
          <w:ilvl w:val="0"/>
          <w:numId w:val="25"/>
        </w:numPr>
        <w:ind w:leftChars="0"/>
      </w:pPr>
      <w:r>
        <w:rPr>
          <w:rFonts w:hint="eastAsia"/>
        </w:rPr>
        <w:t>定常運用</w:t>
      </w:r>
    </w:p>
    <w:p w14:paraId="7A651437" w14:textId="77777777" w:rsidR="004467A1" w:rsidRDefault="004467A1" w:rsidP="00D70F5B">
      <w:pPr>
        <w:pStyle w:val="af4"/>
        <w:numPr>
          <w:ilvl w:val="0"/>
          <w:numId w:val="25"/>
        </w:numPr>
        <w:ind w:leftChars="0"/>
      </w:pPr>
      <w:r>
        <w:rPr>
          <w:rFonts w:hint="eastAsia"/>
        </w:rPr>
        <w:t>臨時運用</w:t>
      </w:r>
    </w:p>
    <w:p w14:paraId="12C57AFE" w14:textId="77777777" w:rsidR="004467A1" w:rsidRDefault="004467A1" w:rsidP="00D70F5B">
      <w:pPr>
        <w:pStyle w:val="af4"/>
        <w:widowControl/>
        <w:numPr>
          <w:ilvl w:val="0"/>
          <w:numId w:val="25"/>
        </w:numPr>
        <w:ind w:leftChars="0"/>
        <w:jc w:val="left"/>
      </w:pPr>
      <w:r>
        <w:rPr>
          <w:rFonts w:hint="eastAsia"/>
        </w:rPr>
        <w:t>障害時運用</w:t>
      </w:r>
    </w:p>
    <w:p w14:paraId="3D0C233D" w14:textId="77777777" w:rsidR="00E529E6" w:rsidRPr="0010786E" w:rsidRDefault="004467A1" w:rsidP="00D541E3">
      <w:pPr>
        <w:widowControl/>
        <w:jc w:val="left"/>
      </w:pPr>
      <w:r>
        <w:br w:type="page"/>
      </w:r>
    </w:p>
    <w:p w14:paraId="15B0A125" w14:textId="77777777" w:rsidR="00E529E6" w:rsidRDefault="00E529E6" w:rsidP="00E529E6">
      <w:pPr>
        <w:pStyle w:val="4"/>
      </w:pPr>
      <w:r w:rsidRPr="00065667">
        <w:rPr>
          <w:rFonts w:hint="eastAsia"/>
        </w:rPr>
        <w:lastRenderedPageBreak/>
        <w:t>リモートオペレーション</w:t>
      </w:r>
    </w:p>
    <w:p w14:paraId="3422D4F2" w14:textId="77777777" w:rsidR="00D541E3" w:rsidRDefault="00D541E3" w:rsidP="00D70F5B">
      <w:pPr>
        <w:pStyle w:val="af4"/>
        <w:numPr>
          <w:ilvl w:val="0"/>
          <w:numId w:val="23"/>
        </w:numPr>
        <w:ind w:leftChars="0"/>
      </w:pPr>
      <w:r>
        <w:rPr>
          <w:rFonts w:hint="eastAsia"/>
        </w:rPr>
        <w:t>リモート監視地点</w:t>
      </w:r>
    </w:p>
    <w:p w14:paraId="37500CD9" w14:textId="77777777" w:rsidR="00D541E3" w:rsidRDefault="00D541E3" w:rsidP="00D541E3">
      <w:pPr>
        <w:pStyle w:val="af4"/>
        <w:ind w:leftChars="0" w:left="2098"/>
      </w:pPr>
      <w:r>
        <w:rPr>
          <w:rFonts w:hint="eastAsia"/>
        </w:rPr>
        <w:t>ISID常設のセキュリティルームより常駐保守員、SEにてリモート対応を行う。</w:t>
      </w:r>
    </w:p>
    <w:p w14:paraId="1509BEDF" w14:textId="77777777" w:rsidR="00D541E3" w:rsidRDefault="00D541E3" w:rsidP="00D541E3">
      <w:pPr>
        <w:pStyle w:val="af4"/>
        <w:ind w:leftChars="0" w:left="2098"/>
      </w:pPr>
    </w:p>
    <w:p w14:paraId="31EC22EA" w14:textId="77777777" w:rsidR="00D541E3" w:rsidRDefault="00D541E3" w:rsidP="00D70F5B">
      <w:pPr>
        <w:pStyle w:val="af4"/>
        <w:numPr>
          <w:ilvl w:val="0"/>
          <w:numId w:val="23"/>
        </w:numPr>
        <w:ind w:leftChars="0"/>
      </w:pPr>
      <w:r>
        <w:rPr>
          <w:rFonts w:hint="eastAsia"/>
        </w:rPr>
        <w:t>リモート操作の範囲</w:t>
      </w:r>
    </w:p>
    <w:p w14:paraId="4B0443CC" w14:textId="77777777" w:rsidR="00D541E3" w:rsidRDefault="00D541E3" w:rsidP="00D541E3">
      <w:pPr>
        <w:pStyle w:val="af4"/>
        <w:ind w:leftChars="0" w:left="2098"/>
      </w:pPr>
      <w:r>
        <w:rPr>
          <w:rFonts w:hint="eastAsia"/>
        </w:rPr>
        <w:t>通常時および障害時等の運用に必要な作業は、全てリモートで対応可能とする。</w:t>
      </w:r>
    </w:p>
    <w:p w14:paraId="7DA9CC50" w14:textId="77777777" w:rsidR="00E529E6" w:rsidRPr="00D541E3" w:rsidRDefault="00E529E6" w:rsidP="00E529E6"/>
    <w:p w14:paraId="761005C8" w14:textId="77777777" w:rsidR="00E529E6" w:rsidRDefault="00E529E6" w:rsidP="00E529E6">
      <w:pPr>
        <w:pStyle w:val="4"/>
      </w:pPr>
      <w:r w:rsidRPr="004F30BF">
        <w:rPr>
          <w:rFonts w:hint="eastAsia"/>
        </w:rPr>
        <w:t>外部システム接続</w:t>
      </w:r>
    </w:p>
    <w:p w14:paraId="5FBAB913" w14:textId="77777777" w:rsidR="00D541E3" w:rsidRDefault="00D541E3" w:rsidP="00D70F5B">
      <w:pPr>
        <w:pStyle w:val="af4"/>
        <w:numPr>
          <w:ilvl w:val="0"/>
          <w:numId w:val="23"/>
        </w:numPr>
        <w:ind w:leftChars="0"/>
      </w:pPr>
      <w:r>
        <w:rPr>
          <w:rFonts w:hint="eastAsia"/>
        </w:rPr>
        <w:t>外部システムとの接続有無</w:t>
      </w:r>
    </w:p>
    <w:p w14:paraId="195AEBA4" w14:textId="77777777" w:rsidR="00D541E3" w:rsidRDefault="00D541E3" w:rsidP="00D541E3">
      <w:pPr>
        <w:pStyle w:val="af4"/>
        <w:ind w:leftChars="0" w:left="2098"/>
      </w:pPr>
      <w:r>
        <w:rPr>
          <w:rFonts w:hint="eastAsia"/>
        </w:rPr>
        <w:t>インターフェースと外部接続先は以下の通り。</w:t>
      </w:r>
    </w:p>
    <w:p w14:paraId="500EAEF8" w14:textId="77777777" w:rsidR="00D541E3" w:rsidRDefault="00D541E3" w:rsidP="00D541E3">
      <w:pPr>
        <w:pStyle w:val="af4"/>
        <w:ind w:leftChars="0" w:left="2098"/>
      </w:pPr>
    </w:p>
    <w:p w14:paraId="5E5B495E" w14:textId="77777777" w:rsidR="00D541E3" w:rsidRDefault="00D541E3" w:rsidP="00D70F5B">
      <w:pPr>
        <w:pStyle w:val="af4"/>
        <w:numPr>
          <w:ilvl w:val="0"/>
          <w:numId w:val="26"/>
        </w:numPr>
        <w:ind w:leftChars="0"/>
      </w:pPr>
      <w:r>
        <w:rPr>
          <w:rFonts w:hint="eastAsia"/>
        </w:rPr>
        <w:t>HULFT連携：連携サーバ（勘定系、統合DB、共同MCIF、チャネルDB　等）</w:t>
      </w:r>
    </w:p>
    <w:p w14:paraId="6F1A7CDA" w14:textId="77777777" w:rsidR="00D541E3" w:rsidRDefault="00D541E3" w:rsidP="00D70F5B">
      <w:pPr>
        <w:pStyle w:val="af4"/>
        <w:numPr>
          <w:ilvl w:val="0"/>
          <w:numId w:val="26"/>
        </w:numPr>
        <w:ind w:leftChars="0"/>
      </w:pPr>
      <w:r>
        <w:rPr>
          <w:rFonts w:hint="eastAsia"/>
        </w:rPr>
        <w:t>API連携：データ連携基盤 、コール</w:t>
      </w:r>
      <w:r w:rsidRPr="00AB3731">
        <w:rPr>
          <w:rFonts w:hint="eastAsia"/>
        </w:rPr>
        <w:t>センター</w:t>
      </w:r>
      <w:r w:rsidRPr="00AB3731">
        <w:rPr>
          <w:rFonts w:hint="eastAsia"/>
          <w:kern w:val="0"/>
        </w:rPr>
        <w:t>・預かり資産</w:t>
      </w:r>
      <w:r w:rsidRPr="00AB3731">
        <w:rPr>
          <w:rFonts w:hint="eastAsia"/>
        </w:rPr>
        <w:t>等周</w:t>
      </w:r>
      <w:r>
        <w:rPr>
          <w:rFonts w:hint="eastAsia"/>
        </w:rPr>
        <w:t>辺システム</w:t>
      </w:r>
    </w:p>
    <w:p w14:paraId="6634B200" w14:textId="77777777" w:rsidR="00D541E3" w:rsidRDefault="00D541E3" w:rsidP="00D541E3">
      <w:pPr>
        <w:pStyle w:val="af4"/>
        <w:ind w:leftChars="0" w:left="2098"/>
      </w:pPr>
    </w:p>
    <w:p w14:paraId="0E9D9F1E" w14:textId="77777777" w:rsidR="00D541E3" w:rsidRDefault="00D541E3" w:rsidP="00D70F5B">
      <w:pPr>
        <w:pStyle w:val="af4"/>
        <w:numPr>
          <w:ilvl w:val="0"/>
          <w:numId w:val="23"/>
        </w:numPr>
        <w:ind w:leftChars="0"/>
      </w:pPr>
      <w:r>
        <w:rPr>
          <w:rFonts w:hint="eastAsia"/>
        </w:rPr>
        <w:t>監視システムの有無</w:t>
      </w:r>
    </w:p>
    <w:p w14:paraId="4FEDF1B4" w14:textId="77777777" w:rsidR="00D541E3" w:rsidRDefault="00D541E3" w:rsidP="00D541E3">
      <w:pPr>
        <w:pStyle w:val="af4"/>
        <w:ind w:leftChars="0" w:left="2098"/>
      </w:pPr>
      <w:r>
        <w:rPr>
          <w:rFonts w:hint="eastAsia"/>
        </w:rPr>
        <w:t>新規監視システムは構築せず、既存の</w:t>
      </w:r>
      <w:r w:rsidR="007028CF">
        <w:rPr>
          <w:rFonts w:hint="eastAsia"/>
        </w:rPr>
        <w:t>A-gate</w:t>
      </w:r>
      <w:r>
        <w:rPr>
          <w:rFonts w:hint="eastAsia"/>
        </w:rPr>
        <w:t>提供のHinemosサービスを利用し、監視を行う。Hinemosで監視できない項目についてはAWS CloudWatchにて監視の検討をする。</w:t>
      </w:r>
    </w:p>
    <w:p w14:paraId="765E5BE1" w14:textId="77777777" w:rsidR="00D541E3" w:rsidRDefault="00D541E3" w:rsidP="00D541E3">
      <w:pPr>
        <w:pStyle w:val="af4"/>
        <w:ind w:leftChars="0" w:left="2098"/>
      </w:pPr>
    </w:p>
    <w:p w14:paraId="1CF7D09C" w14:textId="77777777" w:rsidR="00D541E3" w:rsidRDefault="00D541E3" w:rsidP="00D70F5B">
      <w:pPr>
        <w:pStyle w:val="af4"/>
        <w:numPr>
          <w:ilvl w:val="0"/>
          <w:numId w:val="23"/>
        </w:numPr>
        <w:ind w:leftChars="0"/>
      </w:pPr>
      <w:r>
        <w:rPr>
          <w:rFonts w:hint="eastAsia"/>
        </w:rPr>
        <w:t>ジョブ管理システムの有無</w:t>
      </w:r>
    </w:p>
    <w:p w14:paraId="6A0AAC8A" w14:textId="77777777" w:rsidR="00D541E3" w:rsidRDefault="00D541E3" w:rsidP="00D541E3">
      <w:pPr>
        <w:pStyle w:val="af4"/>
        <w:ind w:leftChars="0" w:left="2098"/>
      </w:pPr>
      <w:r>
        <w:rPr>
          <w:rFonts w:hint="eastAsia"/>
        </w:rPr>
        <w:t>新規ジョブ管理システムは構築せず、</w:t>
      </w:r>
      <w:r w:rsidR="007028CF">
        <w:rPr>
          <w:rFonts w:hint="eastAsia"/>
        </w:rPr>
        <w:t>A-gate</w:t>
      </w:r>
      <w:r>
        <w:rPr>
          <w:rFonts w:hint="eastAsia"/>
        </w:rPr>
        <w:t>提供のHinemosサービスを利用し、ジョブ管理を行う。</w:t>
      </w:r>
    </w:p>
    <w:p w14:paraId="368A08FE" w14:textId="77777777" w:rsidR="00E529E6" w:rsidRPr="00D541E3" w:rsidRDefault="00E529E6" w:rsidP="00E529E6">
      <w:pPr>
        <w:widowControl/>
        <w:jc w:val="left"/>
      </w:pPr>
    </w:p>
    <w:p w14:paraId="6887D076" w14:textId="77777777" w:rsidR="00E529E6" w:rsidRDefault="00E529E6" w:rsidP="000359C3">
      <w:pPr>
        <w:pStyle w:val="3"/>
      </w:pPr>
      <w:bookmarkStart w:id="43" w:name="_Toc66719906"/>
      <w:bookmarkStart w:id="44" w:name="_Toc124835529"/>
      <w:r w:rsidRPr="000168C0">
        <w:rPr>
          <w:rFonts w:hint="eastAsia"/>
        </w:rPr>
        <w:t>サポート体制</w:t>
      </w:r>
      <w:bookmarkEnd w:id="43"/>
      <w:bookmarkEnd w:id="44"/>
    </w:p>
    <w:p w14:paraId="3D55370D" w14:textId="77777777" w:rsidR="00E529E6" w:rsidRDefault="00E529E6" w:rsidP="00D70F5B">
      <w:pPr>
        <w:pStyle w:val="4"/>
        <w:numPr>
          <w:ilvl w:val="3"/>
          <w:numId w:val="42"/>
        </w:numPr>
      </w:pPr>
      <w:r w:rsidRPr="004F30BF">
        <w:rPr>
          <w:rFonts w:hint="eastAsia"/>
        </w:rPr>
        <w:t>保守契約（ハードウェア）</w:t>
      </w:r>
    </w:p>
    <w:p w14:paraId="092DD50D" w14:textId="77777777" w:rsidR="00AB3731" w:rsidRDefault="00AB3731" w:rsidP="00D70F5B">
      <w:pPr>
        <w:pStyle w:val="af4"/>
        <w:numPr>
          <w:ilvl w:val="0"/>
          <w:numId w:val="23"/>
        </w:numPr>
        <w:ind w:leftChars="0"/>
      </w:pPr>
      <w:r>
        <w:rPr>
          <w:rFonts w:hint="eastAsia"/>
        </w:rPr>
        <w:t>保守契約（ハードウェア）の範囲</w:t>
      </w:r>
    </w:p>
    <w:p w14:paraId="3E5319B5" w14:textId="77777777" w:rsidR="00AB3731" w:rsidRDefault="00AB3731" w:rsidP="00AB3731">
      <w:pPr>
        <w:pStyle w:val="af4"/>
        <w:ind w:leftChars="0" w:left="2098"/>
      </w:pPr>
      <w:r>
        <w:rPr>
          <w:rFonts w:hint="eastAsia"/>
        </w:rPr>
        <w:t>AWS基盤を利用前提としており、ハードウェアに関する保守契約はないため、要件のスコープ外とする。なお、現状利用予定のAWSサービスの保守契約については、後述の保守契約（ソフトウェア）の範囲に記載する。</w:t>
      </w:r>
    </w:p>
    <w:p w14:paraId="150E0142" w14:textId="77777777" w:rsidR="00E529E6" w:rsidRPr="00AB3731" w:rsidRDefault="00E529E6" w:rsidP="00E529E6"/>
    <w:p w14:paraId="555305E9" w14:textId="77777777" w:rsidR="00E529E6" w:rsidRDefault="00E529E6" w:rsidP="00E529E6">
      <w:pPr>
        <w:pStyle w:val="4"/>
      </w:pPr>
      <w:r w:rsidRPr="004F30BF">
        <w:rPr>
          <w:rFonts w:hint="eastAsia"/>
        </w:rPr>
        <w:t>保守契約（ソフトウェア）</w:t>
      </w:r>
    </w:p>
    <w:p w14:paraId="6D1699AD" w14:textId="77777777" w:rsidR="00E40FC2" w:rsidRDefault="00E40FC2" w:rsidP="00D70F5B">
      <w:pPr>
        <w:pStyle w:val="af4"/>
        <w:numPr>
          <w:ilvl w:val="0"/>
          <w:numId w:val="23"/>
        </w:numPr>
        <w:ind w:leftChars="0"/>
      </w:pPr>
      <w:r>
        <w:rPr>
          <w:rFonts w:hint="eastAsia"/>
        </w:rPr>
        <w:t>保守契約（ソフトウェア）の範囲</w:t>
      </w:r>
    </w:p>
    <w:p w14:paraId="1712807B" w14:textId="77777777" w:rsidR="00555A6B" w:rsidRDefault="00E40FC2" w:rsidP="00555A6B">
      <w:pPr>
        <w:pStyle w:val="af4"/>
        <w:ind w:leftChars="0" w:left="2098"/>
      </w:pPr>
      <w:r>
        <w:rPr>
          <w:rFonts w:hint="eastAsia"/>
        </w:rPr>
        <w:t>AWSサービスを利用の場合、サービスそのものだけでなく、サービス上で稼働するOSやRDBMSについてもAWSによって</w:t>
      </w:r>
      <w:r w:rsidR="008A72E2">
        <w:rPr>
          <w:rFonts w:hint="eastAsia"/>
        </w:rPr>
        <w:t>サポート</w:t>
      </w:r>
      <w:r w:rsidR="00555A6B">
        <w:rPr>
          <w:rFonts w:hint="eastAsia"/>
        </w:rPr>
        <w:t>（※一部を除く）されるため</w:t>
      </w:r>
      <w:r>
        <w:rPr>
          <w:rFonts w:hint="eastAsia"/>
        </w:rPr>
        <w:t>、マルチベンダサポートであることを前提とする。ただし、AWSサービスとしての提供がなく、システム構成上必要なミドルウェア（HULFT、DataSpiderなど）については各ベンダと個別保守契約を結ぶものとする。</w:t>
      </w:r>
    </w:p>
    <w:p w14:paraId="3BD7A143" w14:textId="77777777" w:rsidR="00E40FC2" w:rsidRPr="00555A6B" w:rsidRDefault="00555A6B" w:rsidP="00555A6B">
      <w:pPr>
        <w:pStyle w:val="af4"/>
        <w:ind w:leftChars="0" w:left="2098"/>
      </w:pPr>
      <w:r>
        <w:rPr>
          <w:rFonts w:hint="eastAsia"/>
        </w:rPr>
        <w:t>※コード開発、カスタムソフトウェアのデバッグ、システム管理タスクの実行などの内製部分</w:t>
      </w:r>
    </w:p>
    <w:p w14:paraId="5A52521E" w14:textId="77777777" w:rsidR="00E529E6" w:rsidRPr="00E40FC2" w:rsidRDefault="00E40FC2" w:rsidP="00E40FC2">
      <w:pPr>
        <w:widowControl/>
        <w:jc w:val="left"/>
      </w:pPr>
      <w:r>
        <w:br w:type="page"/>
      </w:r>
    </w:p>
    <w:p w14:paraId="23252D61" w14:textId="77777777" w:rsidR="00E529E6" w:rsidRDefault="00E529E6" w:rsidP="00F1156C">
      <w:pPr>
        <w:pStyle w:val="4"/>
      </w:pPr>
      <w:r w:rsidRPr="00D87C1B">
        <w:rPr>
          <w:rFonts w:hint="eastAsia"/>
        </w:rPr>
        <w:lastRenderedPageBreak/>
        <w:t>ライフサイクル期間</w:t>
      </w:r>
    </w:p>
    <w:p w14:paraId="644AABF7" w14:textId="77777777" w:rsidR="00E529E6" w:rsidRDefault="00E529E6" w:rsidP="00D70F5B">
      <w:pPr>
        <w:pStyle w:val="af4"/>
        <w:numPr>
          <w:ilvl w:val="0"/>
          <w:numId w:val="7"/>
        </w:numPr>
        <w:ind w:leftChars="0"/>
      </w:pPr>
      <w:r w:rsidRPr="00D87C1B">
        <w:rPr>
          <w:rFonts w:hint="eastAsia"/>
        </w:rPr>
        <w:t>ライフサイクル期間</w:t>
      </w:r>
    </w:p>
    <w:p w14:paraId="1FB418BF" w14:textId="77777777" w:rsidR="00E40FC2" w:rsidRDefault="00E40FC2" w:rsidP="00E40FC2">
      <w:pPr>
        <w:pStyle w:val="af4"/>
        <w:ind w:leftChars="0" w:left="2098"/>
      </w:pPr>
      <w:r>
        <w:rPr>
          <w:rFonts w:hint="eastAsia"/>
        </w:rPr>
        <w:t>サービスや製品選定の際は、極力最新バージョンを導入し、近くEOSLとならないものを選び、長く（10年以上）利用可能なものとする。ただし、EOSLなどの製品ライフサイクルは、サービス提供元や製造元のポリシーによって決定されるため、10年未満であっても保守継続に必要なメジャーバージョンアップがあれば、都度対応を行うものとする。</w:t>
      </w:r>
    </w:p>
    <w:p w14:paraId="5B260E15" w14:textId="77777777" w:rsidR="00E529E6" w:rsidRPr="00E40FC2" w:rsidRDefault="00E529E6" w:rsidP="00E529E6"/>
    <w:p w14:paraId="5DF72C65" w14:textId="77777777" w:rsidR="00E529E6" w:rsidRDefault="00E529E6" w:rsidP="00E529E6">
      <w:pPr>
        <w:pStyle w:val="4"/>
      </w:pPr>
      <w:r w:rsidRPr="004F30BF">
        <w:rPr>
          <w:rFonts w:hint="eastAsia"/>
        </w:rPr>
        <w:t>メンテナンス作業役割分担</w:t>
      </w:r>
    </w:p>
    <w:p w14:paraId="6E6F06B0" w14:textId="77777777" w:rsidR="00E40FC2" w:rsidRDefault="00E40FC2" w:rsidP="00D70F5B">
      <w:pPr>
        <w:pStyle w:val="af4"/>
        <w:numPr>
          <w:ilvl w:val="0"/>
          <w:numId w:val="23"/>
        </w:numPr>
        <w:ind w:leftChars="0"/>
      </w:pPr>
      <w:r>
        <w:rPr>
          <w:rFonts w:hint="eastAsia"/>
        </w:rPr>
        <w:t>メンテナンス作業役割分担</w:t>
      </w:r>
    </w:p>
    <w:p w14:paraId="346092A3" w14:textId="77777777" w:rsidR="00E40FC2" w:rsidRDefault="00E40FC2" w:rsidP="00E40FC2">
      <w:pPr>
        <w:pStyle w:val="af4"/>
        <w:ind w:leftChars="0" w:left="2098"/>
      </w:pPr>
      <w:r>
        <w:rPr>
          <w:rFonts w:hint="eastAsia"/>
        </w:rPr>
        <w:t>ベンダにて、メンテナンスを行うものとする。</w:t>
      </w:r>
    </w:p>
    <w:p w14:paraId="77E64510" w14:textId="77777777" w:rsidR="00E529E6" w:rsidRPr="00E40FC2" w:rsidRDefault="00E529E6" w:rsidP="00E529E6"/>
    <w:p w14:paraId="57F46C73" w14:textId="77777777" w:rsidR="00E529E6" w:rsidRDefault="00E529E6" w:rsidP="00E529E6">
      <w:pPr>
        <w:pStyle w:val="4"/>
      </w:pPr>
      <w:r w:rsidRPr="004F30BF">
        <w:rPr>
          <w:rFonts w:hint="eastAsia"/>
        </w:rPr>
        <w:t>一次対応役割分担</w:t>
      </w:r>
    </w:p>
    <w:p w14:paraId="56F15882" w14:textId="77777777" w:rsidR="009140CF" w:rsidRDefault="009140CF" w:rsidP="00D70F5B">
      <w:pPr>
        <w:pStyle w:val="af4"/>
        <w:numPr>
          <w:ilvl w:val="0"/>
          <w:numId w:val="23"/>
        </w:numPr>
        <w:ind w:leftChars="0"/>
      </w:pPr>
      <w:r>
        <w:rPr>
          <w:rFonts w:hint="eastAsia"/>
        </w:rPr>
        <w:t>一次対応役割分担</w:t>
      </w:r>
    </w:p>
    <w:p w14:paraId="03DD602D" w14:textId="77777777" w:rsidR="009140CF" w:rsidRDefault="009140CF" w:rsidP="009140CF">
      <w:pPr>
        <w:pStyle w:val="af4"/>
        <w:ind w:leftChars="0" w:left="2098"/>
      </w:pPr>
      <w:r>
        <w:rPr>
          <w:rFonts w:hint="eastAsia"/>
        </w:rPr>
        <w:t>ベンダにて、一次対応を行うものとする。</w:t>
      </w:r>
    </w:p>
    <w:p w14:paraId="5EBF55DE" w14:textId="77777777" w:rsidR="00E529E6" w:rsidRPr="009140CF" w:rsidRDefault="00E529E6" w:rsidP="00E529E6"/>
    <w:p w14:paraId="6D4E1657" w14:textId="77777777" w:rsidR="00E529E6" w:rsidRDefault="00E529E6" w:rsidP="00E529E6">
      <w:pPr>
        <w:pStyle w:val="4"/>
      </w:pPr>
      <w:r w:rsidRPr="004F30BF">
        <w:rPr>
          <w:rFonts w:hint="eastAsia"/>
        </w:rPr>
        <w:t>サポート要員</w:t>
      </w:r>
    </w:p>
    <w:p w14:paraId="67BBE8A3" w14:textId="77777777" w:rsidR="009140CF" w:rsidRDefault="009140CF" w:rsidP="00D70F5B">
      <w:pPr>
        <w:pStyle w:val="af4"/>
        <w:numPr>
          <w:ilvl w:val="0"/>
          <w:numId w:val="23"/>
        </w:numPr>
        <w:ind w:leftChars="0"/>
      </w:pPr>
      <w:r>
        <w:rPr>
          <w:rFonts w:hint="eastAsia"/>
        </w:rPr>
        <w:t>ベンダ側常備配備人数</w:t>
      </w:r>
    </w:p>
    <w:p w14:paraId="2ED897BF" w14:textId="77777777" w:rsidR="009140CF" w:rsidRDefault="009140CF" w:rsidP="009140CF">
      <w:pPr>
        <w:pStyle w:val="af4"/>
        <w:ind w:leftChars="0" w:left="2098"/>
      </w:pPr>
      <w:r>
        <w:rPr>
          <w:rFonts w:hint="eastAsia"/>
        </w:rPr>
        <w:t>サービスデスク運営、維持管理に必要十分な人数配置とする。</w:t>
      </w:r>
    </w:p>
    <w:p w14:paraId="46424EC2" w14:textId="77777777" w:rsidR="009140CF" w:rsidRDefault="009140CF" w:rsidP="009140CF">
      <w:pPr>
        <w:pStyle w:val="af4"/>
        <w:ind w:leftChars="0" w:left="2098"/>
      </w:pPr>
    </w:p>
    <w:p w14:paraId="78D4302E" w14:textId="77777777" w:rsidR="009140CF" w:rsidRDefault="009140CF" w:rsidP="00D70F5B">
      <w:pPr>
        <w:pStyle w:val="af4"/>
        <w:numPr>
          <w:ilvl w:val="0"/>
          <w:numId w:val="23"/>
        </w:numPr>
        <w:ind w:leftChars="0"/>
      </w:pPr>
      <w:r>
        <w:rPr>
          <w:rFonts w:hint="eastAsia"/>
        </w:rPr>
        <w:t>ベンダ側対応時間帯</w:t>
      </w:r>
    </w:p>
    <w:p w14:paraId="7F494E64" w14:textId="77777777" w:rsidR="009140CF" w:rsidRDefault="009140CF" w:rsidP="009140CF">
      <w:pPr>
        <w:pStyle w:val="af4"/>
        <w:ind w:leftChars="0" w:left="2098"/>
      </w:pPr>
      <w:r>
        <w:rPr>
          <w:rFonts w:hint="eastAsia"/>
        </w:rPr>
        <w:t>2.5.3.3 システム異常検知時を参照のこと。</w:t>
      </w:r>
    </w:p>
    <w:p w14:paraId="3A5151EF" w14:textId="77777777" w:rsidR="009140CF" w:rsidRDefault="009140CF" w:rsidP="009140CF">
      <w:pPr>
        <w:pStyle w:val="af4"/>
        <w:ind w:leftChars="0" w:left="2098"/>
      </w:pPr>
    </w:p>
    <w:p w14:paraId="5CC0FE30" w14:textId="77777777" w:rsidR="009140CF" w:rsidRDefault="009140CF" w:rsidP="00D70F5B">
      <w:pPr>
        <w:pStyle w:val="af4"/>
        <w:numPr>
          <w:ilvl w:val="0"/>
          <w:numId w:val="23"/>
        </w:numPr>
        <w:ind w:leftChars="0"/>
      </w:pPr>
      <w:r>
        <w:rPr>
          <w:rFonts w:hint="eastAsia"/>
        </w:rPr>
        <w:t>ベンダ側対応者の要求スキルレベル</w:t>
      </w:r>
    </w:p>
    <w:p w14:paraId="72E45266" w14:textId="77777777" w:rsidR="009140CF" w:rsidRDefault="009140CF" w:rsidP="009140CF">
      <w:pPr>
        <w:pStyle w:val="af4"/>
        <w:ind w:leftChars="0" w:left="2098"/>
      </w:pPr>
      <w:r>
        <w:rPr>
          <w:rFonts w:hint="eastAsia"/>
        </w:rPr>
        <w:t>サービスデスク運営、維持管理に必要十分なスキルレベルの要員配置とする。</w:t>
      </w:r>
    </w:p>
    <w:p w14:paraId="3C3A0087" w14:textId="77777777" w:rsidR="009140CF" w:rsidRDefault="009140CF" w:rsidP="009140CF">
      <w:pPr>
        <w:pStyle w:val="af4"/>
        <w:ind w:leftChars="0" w:left="2098"/>
      </w:pPr>
    </w:p>
    <w:p w14:paraId="1832FD0F" w14:textId="77777777" w:rsidR="009140CF" w:rsidRDefault="009140CF" w:rsidP="00D70F5B">
      <w:pPr>
        <w:pStyle w:val="af4"/>
        <w:numPr>
          <w:ilvl w:val="0"/>
          <w:numId w:val="23"/>
        </w:numPr>
        <w:ind w:leftChars="0"/>
      </w:pPr>
      <w:r>
        <w:rPr>
          <w:rFonts w:hint="eastAsia"/>
        </w:rPr>
        <w:t>エスカレーション対応</w:t>
      </w:r>
    </w:p>
    <w:p w14:paraId="7722DCE5" w14:textId="77777777" w:rsidR="009140CF" w:rsidRDefault="009140CF" w:rsidP="009140CF">
      <w:pPr>
        <w:pStyle w:val="af4"/>
        <w:ind w:leftChars="0" w:left="2098"/>
      </w:pPr>
      <w:r>
        <w:rPr>
          <w:rFonts w:hint="eastAsia"/>
        </w:rPr>
        <w:t>2.5.3.3 システム異常検知時を参照のこと。</w:t>
      </w:r>
    </w:p>
    <w:p w14:paraId="0F814317" w14:textId="77777777" w:rsidR="00E529E6" w:rsidRPr="009140CF" w:rsidRDefault="00E529E6" w:rsidP="00E529E6"/>
    <w:p w14:paraId="6CF7939B" w14:textId="77777777" w:rsidR="00E529E6" w:rsidRDefault="00E529E6" w:rsidP="00E529E6">
      <w:pPr>
        <w:pStyle w:val="4"/>
      </w:pPr>
      <w:r w:rsidRPr="004F30BF">
        <w:rPr>
          <w:rFonts w:hint="eastAsia"/>
        </w:rPr>
        <w:t>導入サポート</w:t>
      </w:r>
    </w:p>
    <w:p w14:paraId="70E6A1BC" w14:textId="77777777" w:rsidR="009140CF" w:rsidRDefault="009140CF" w:rsidP="00D70F5B">
      <w:pPr>
        <w:pStyle w:val="af4"/>
        <w:numPr>
          <w:ilvl w:val="0"/>
          <w:numId w:val="23"/>
        </w:numPr>
        <w:ind w:leftChars="0"/>
      </w:pPr>
      <w:r>
        <w:rPr>
          <w:rFonts w:hint="eastAsia"/>
        </w:rPr>
        <w:t>システムテスト稼働時の導入サポート期間</w:t>
      </w:r>
    </w:p>
    <w:p w14:paraId="5AD79006" w14:textId="77777777" w:rsidR="009140CF" w:rsidRDefault="009140CF" w:rsidP="009140CF">
      <w:pPr>
        <w:pStyle w:val="af4"/>
        <w:ind w:leftChars="0" w:left="2098"/>
      </w:pPr>
      <w:r>
        <w:rPr>
          <w:rFonts w:hint="eastAsia"/>
        </w:rPr>
        <w:t>システムテスト時はサポート体制の確保を前提とするが、テスト計画（テスト内容、スケジュール等）に従って体制の検討を行うものとする。</w:t>
      </w:r>
    </w:p>
    <w:p w14:paraId="1ABD1138" w14:textId="77777777" w:rsidR="009140CF" w:rsidRDefault="009140CF" w:rsidP="009140CF">
      <w:pPr>
        <w:pStyle w:val="af4"/>
        <w:ind w:leftChars="0" w:left="2098"/>
      </w:pPr>
    </w:p>
    <w:p w14:paraId="624A5F6B" w14:textId="77777777" w:rsidR="009140CF" w:rsidRDefault="009140CF" w:rsidP="00D70F5B">
      <w:pPr>
        <w:pStyle w:val="af4"/>
        <w:numPr>
          <w:ilvl w:val="0"/>
          <w:numId w:val="23"/>
        </w:numPr>
        <w:ind w:leftChars="0"/>
      </w:pPr>
      <w:r>
        <w:rPr>
          <w:rFonts w:hint="eastAsia"/>
        </w:rPr>
        <w:t>システム本稼働時の導入サポート期間</w:t>
      </w:r>
    </w:p>
    <w:p w14:paraId="5A3B700D" w14:textId="77777777" w:rsidR="009140CF" w:rsidRDefault="009140CF" w:rsidP="009140CF">
      <w:pPr>
        <w:pStyle w:val="af4"/>
        <w:ind w:leftChars="0" w:left="2098"/>
      </w:pPr>
      <w:r>
        <w:rPr>
          <w:rFonts w:hint="eastAsia"/>
        </w:rPr>
        <w:t>システム本稼働時はサポート体制の確保を前提とするが、移行計画に従って体制の検討を行うものとする。</w:t>
      </w:r>
    </w:p>
    <w:p w14:paraId="354676F1" w14:textId="77777777" w:rsidR="00E529E6" w:rsidRPr="009140CF" w:rsidRDefault="009140CF" w:rsidP="009140CF">
      <w:pPr>
        <w:widowControl/>
        <w:jc w:val="left"/>
      </w:pPr>
      <w:r>
        <w:br w:type="page"/>
      </w:r>
    </w:p>
    <w:p w14:paraId="6B4DDBAE" w14:textId="77777777" w:rsidR="00E529E6" w:rsidRDefault="00E529E6" w:rsidP="00E529E6">
      <w:pPr>
        <w:pStyle w:val="4"/>
      </w:pPr>
      <w:r w:rsidRPr="004F30BF">
        <w:rPr>
          <w:rFonts w:hint="eastAsia"/>
        </w:rPr>
        <w:lastRenderedPageBreak/>
        <w:t>オペレーション訓練</w:t>
      </w:r>
    </w:p>
    <w:p w14:paraId="24F1A423" w14:textId="77777777" w:rsidR="00432C8D" w:rsidRDefault="00432C8D" w:rsidP="00D70F5B">
      <w:pPr>
        <w:pStyle w:val="af4"/>
        <w:numPr>
          <w:ilvl w:val="0"/>
          <w:numId w:val="23"/>
        </w:numPr>
        <w:ind w:leftChars="0"/>
      </w:pPr>
      <w:r>
        <w:rPr>
          <w:rFonts w:hint="eastAsia"/>
        </w:rPr>
        <w:t>オペレーション訓練実施の役割分担</w:t>
      </w:r>
    </w:p>
    <w:p w14:paraId="6532AB5A" w14:textId="77777777" w:rsidR="00432C8D" w:rsidRDefault="00432C8D" w:rsidP="00432C8D">
      <w:pPr>
        <w:pStyle w:val="af4"/>
        <w:ind w:leftChars="0" w:left="2098"/>
      </w:pPr>
      <w:r>
        <w:rPr>
          <w:rFonts w:hint="eastAsia"/>
        </w:rPr>
        <w:t>ベンダにて、オペレーション訓練を行うものとする。</w:t>
      </w:r>
    </w:p>
    <w:p w14:paraId="63E49753" w14:textId="77777777" w:rsidR="00432C8D" w:rsidRDefault="00432C8D" w:rsidP="00432C8D">
      <w:pPr>
        <w:pStyle w:val="af4"/>
        <w:ind w:leftChars="0" w:left="2098"/>
      </w:pPr>
    </w:p>
    <w:p w14:paraId="538E401D" w14:textId="77777777" w:rsidR="00432C8D" w:rsidRDefault="00432C8D" w:rsidP="00D70F5B">
      <w:pPr>
        <w:pStyle w:val="af4"/>
        <w:numPr>
          <w:ilvl w:val="0"/>
          <w:numId w:val="23"/>
        </w:numPr>
        <w:ind w:leftChars="0"/>
      </w:pPr>
      <w:r>
        <w:rPr>
          <w:rFonts w:hint="eastAsia"/>
        </w:rPr>
        <w:t>オペレーション訓練範囲</w:t>
      </w:r>
    </w:p>
    <w:p w14:paraId="133E8722" w14:textId="77777777" w:rsidR="00432C8D" w:rsidRDefault="00432C8D" w:rsidP="00432C8D">
      <w:pPr>
        <w:pStyle w:val="af4"/>
        <w:ind w:leftChars="0" w:left="2098"/>
      </w:pPr>
      <w:r>
        <w:rPr>
          <w:rFonts w:hint="eastAsia"/>
        </w:rPr>
        <w:t>2.5.4.3 マニュアル準備レベルに記載のマニュアルに従って、オペレーション訓練を実施する。ただし、運用中の実施が難しいものや全手順の網羅によって長期間の環境占有が想定されるため、オペレーション内容は適宜調整の上、可能な範囲での実施とする。</w:t>
      </w:r>
    </w:p>
    <w:p w14:paraId="60D2DAB9" w14:textId="77777777" w:rsidR="00432C8D" w:rsidRDefault="00432C8D" w:rsidP="00432C8D">
      <w:pPr>
        <w:pStyle w:val="af4"/>
        <w:ind w:leftChars="0" w:left="2098"/>
      </w:pPr>
    </w:p>
    <w:p w14:paraId="141DCDF7" w14:textId="77777777" w:rsidR="00432C8D" w:rsidRDefault="00432C8D" w:rsidP="00D70F5B">
      <w:pPr>
        <w:pStyle w:val="af4"/>
        <w:numPr>
          <w:ilvl w:val="0"/>
          <w:numId w:val="23"/>
        </w:numPr>
        <w:ind w:leftChars="0"/>
      </w:pPr>
      <w:r>
        <w:rPr>
          <w:rFonts w:hint="eastAsia"/>
        </w:rPr>
        <w:t>オペレーション訓練実施頻度</w:t>
      </w:r>
    </w:p>
    <w:p w14:paraId="56733FA4" w14:textId="77777777" w:rsidR="00432C8D" w:rsidRDefault="00432C8D" w:rsidP="00432C8D">
      <w:pPr>
        <w:pStyle w:val="af4"/>
        <w:ind w:leftChars="0" w:left="2098"/>
      </w:pPr>
      <w:r>
        <w:rPr>
          <w:rFonts w:hint="eastAsia"/>
        </w:rPr>
        <w:t>年次で訓練を行うものとする。</w:t>
      </w:r>
    </w:p>
    <w:p w14:paraId="1E5D5849" w14:textId="77777777" w:rsidR="00E529E6" w:rsidRPr="00432C8D" w:rsidRDefault="00E529E6" w:rsidP="00E529E6"/>
    <w:p w14:paraId="7E10BCF6" w14:textId="77777777" w:rsidR="00E529E6" w:rsidRDefault="00E529E6" w:rsidP="00E529E6">
      <w:pPr>
        <w:pStyle w:val="4"/>
      </w:pPr>
      <w:r w:rsidRPr="004F30BF">
        <w:rPr>
          <w:rFonts w:hint="eastAsia"/>
        </w:rPr>
        <w:t>定期報告会</w:t>
      </w:r>
    </w:p>
    <w:p w14:paraId="632E1E67" w14:textId="77777777" w:rsidR="00432C8D" w:rsidRDefault="00432C8D" w:rsidP="00D70F5B">
      <w:pPr>
        <w:pStyle w:val="af4"/>
        <w:numPr>
          <w:ilvl w:val="0"/>
          <w:numId w:val="23"/>
        </w:numPr>
        <w:ind w:leftChars="0"/>
      </w:pPr>
      <w:r>
        <w:rPr>
          <w:rFonts w:hint="eastAsia"/>
        </w:rPr>
        <w:t>定期報告会実施頻度と報告内容のレベル</w:t>
      </w:r>
    </w:p>
    <w:p w14:paraId="7B514B21" w14:textId="77777777" w:rsidR="00432C8D" w:rsidRDefault="00432C8D" w:rsidP="00432C8D">
      <w:pPr>
        <w:pStyle w:val="af4"/>
        <w:ind w:leftChars="0" w:left="2098"/>
      </w:pPr>
      <w:r>
        <w:rPr>
          <w:rFonts w:hint="eastAsia"/>
        </w:rPr>
        <w:t>保守・運用に関する定期報告については以下の通りとする。</w:t>
      </w:r>
    </w:p>
    <w:p w14:paraId="78BC1889" w14:textId="77777777" w:rsidR="00432C8D" w:rsidRDefault="00432C8D" w:rsidP="00432C8D">
      <w:pPr>
        <w:pStyle w:val="af4"/>
        <w:ind w:leftChars="0" w:left="2098"/>
      </w:pPr>
    </w:p>
    <w:tbl>
      <w:tblPr>
        <w:tblW w:w="0" w:type="auto"/>
        <w:tblInd w:w="2098" w:type="dxa"/>
        <w:tblLook w:val="04A0" w:firstRow="1" w:lastRow="0" w:firstColumn="1" w:lastColumn="0" w:noHBand="0" w:noVBand="1"/>
      </w:tblPr>
      <w:tblGrid>
        <w:gridCol w:w="2717"/>
        <w:gridCol w:w="709"/>
        <w:gridCol w:w="5238"/>
      </w:tblGrid>
      <w:tr w:rsidR="005D38B2" w14:paraId="308D709A" w14:textId="77777777" w:rsidTr="005D38B2">
        <w:tc>
          <w:tcPr>
            <w:tcW w:w="271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6306412B" w14:textId="77777777" w:rsidR="005D38B2" w:rsidRDefault="005D38B2">
            <w:pPr>
              <w:pStyle w:val="af4"/>
              <w:ind w:leftChars="0" w:left="0"/>
            </w:pPr>
            <w:r>
              <w:rPr>
                <w:rFonts w:hint="eastAsia"/>
              </w:rPr>
              <w:t>保守・運用項目</w:t>
            </w:r>
          </w:p>
        </w:tc>
        <w:tc>
          <w:tcPr>
            <w:tcW w:w="709"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01FF0324" w14:textId="77777777" w:rsidR="005D38B2" w:rsidRDefault="005D38B2">
            <w:pPr>
              <w:pStyle w:val="af4"/>
              <w:ind w:leftChars="0" w:left="0"/>
            </w:pPr>
            <w:r>
              <w:rPr>
                <w:rFonts w:hint="eastAsia"/>
              </w:rPr>
              <w:t>頻度</w:t>
            </w:r>
          </w:p>
        </w:tc>
        <w:tc>
          <w:tcPr>
            <w:tcW w:w="5238"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2F281A80" w14:textId="77777777" w:rsidR="005D38B2" w:rsidRDefault="005D38B2">
            <w:pPr>
              <w:pStyle w:val="af4"/>
              <w:ind w:leftChars="0" w:left="0"/>
            </w:pPr>
            <w:r>
              <w:rPr>
                <w:rFonts w:hint="eastAsia"/>
              </w:rPr>
              <w:t>内容</w:t>
            </w:r>
          </w:p>
        </w:tc>
      </w:tr>
      <w:tr w:rsidR="005D38B2" w14:paraId="65450101" w14:textId="77777777" w:rsidTr="005D38B2">
        <w:tc>
          <w:tcPr>
            <w:tcW w:w="2717" w:type="dxa"/>
            <w:tcBorders>
              <w:top w:val="single" w:sz="4" w:space="0" w:color="auto"/>
              <w:left w:val="single" w:sz="4" w:space="0" w:color="auto"/>
              <w:bottom w:val="single" w:sz="4" w:space="0" w:color="auto"/>
              <w:right w:val="single" w:sz="4" w:space="0" w:color="auto"/>
            </w:tcBorders>
            <w:hideMark/>
          </w:tcPr>
          <w:p w14:paraId="3D259518" w14:textId="77777777" w:rsidR="005D38B2" w:rsidRDefault="005D38B2">
            <w:pPr>
              <w:pStyle w:val="af4"/>
              <w:ind w:leftChars="0" w:left="0"/>
            </w:pPr>
            <w:r>
              <w:rPr>
                <w:rFonts w:hint="eastAsia"/>
              </w:rPr>
              <w:t>パッチおよびAWSメンテナンス情報収集</w:t>
            </w:r>
          </w:p>
        </w:tc>
        <w:tc>
          <w:tcPr>
            <w:tcW w:w="709" w:type="dxa"/>
            <w:tcBorders>
              <w:top w:val="single" w:sz="4" w:space="0" w:color="auto"/>
              <w:left w:val="single" w:sz="4" w:space="0" w:color="auto"/>
              <w:bottom w:val="single" w:sz="4" w:space="0" w:color="auto"/>
              <w:right w:val="single" w:sz="4" w:space="0" w:color="auto"/>
            </w:tcBorders>
            <w:hideMark/>
          </w:tcPr>
          <w:p w14:paraId="65D588B1" w14:textId="77777777" w:rsidR="005D38B2" w:rsidRDefault="005D38B2">
            <w:pPr>
              <w:pStyle w:val="af4"/>
              <w:ind w:leftChars="0" w:left="0"/>
            </w:pPr>
            <w:r>
              <w:rPr>
                <w:rFonts w:hint="eastAsia"/>
              </w:rPr>
              <w:t>月次</w:t>
            </w:r>
          </w:p>
        </w:tc>
        <w:tc>
          <w:tcPr>
            <w:tcW w:w="5238" w:type="dxa"/>
            <w:tcBorders>
              <w:top w:val="single" w:sz="4" w:space="0" w:color="auto"/>
              <w:left w:val="single" w:sz="4" w:space="0" w:color="auto"/>
              <w:bottom w:val="single" w:sz="4" w:space="0" w:color="auto"/>
              <w:right w:val="single" w:sz="4" w:space="0" w:color="auto"/>
            </w:tcBorders>
            <w:hideMark/>
          </w:tcPr>
          <w:p w14:paraId="4BE9D95F" w14:textId="77777777" w:rsidR="005D38B2" w:rsidRDefault="005D38B2">
            <w:pPr>
              <w:pStyle w:val="af4"/>
              <w:ind w:leftChars="0" w:left="0"/>
            </w:pPr>
            <w:r>
              <w:rPr>
                <w:rFonts w:hint="eastAsia"/>
              </w:rPr>
              <w:t>OS、ミドルウェアのパッチリリース情報およびAWSメンテナンス情報の収集、影響調査およびその報告</w:t>
            </w:r>
          </w:p>
        </w:tc>
      </w:tr>
      <w:tr w:rsidR="005D38B2" w14:paraId="0C1CCAD1" w14:textId="77777777" w:rsidTr="005D38B2">
        <w:tc>
          <w:tcPr>
            <w:tcW w:w="2717" w:type="dxa"/>
            <w:tcBorders>
              <w:top w:val="single" w:sz="4" w:space="0" w:color="auto"/>
              <w:left w:val="single" w:sz="4" w:space="0" w:color="auto"/>
              <w:bottom w:val="single" w:sz="4" w:space="0" w:color="auto"/>
              <w:right w:val="single" w:sz="4" w:space="0" w:color="auto"/>
            </w:tcBorders>
            <w:hideMark/>
          </w:tcPr>
          <w:p w14:paraId="234467FE" w14:textId="77777777" w:rsidR="005D38B2" w:rsidRDefault="005D38B2">
            <w:pPr>
              <w:pStyle w:val="af4"/>
              <w:ind w:leftChars="0" w:left="0"/>
            </w:pPr>
            <w:r>
              <w:rPr>
                <w:rFonts w:hint="eastAsia"/>
              </w:rPr>
              <w:t>定例報告</w:t>
            </w:r>
          </w:p>
        </w:tc>
        <w:tc>
          <w:tcPr>
            <w:tcW w:w="709" w:type="dxa"/>
            <w:tcBorders>
              <w:top w:val="single" w:sz="4" w:space="0" w:color="auto"/>
              <w:left w:val="single" w:sz="4" w:space="0" w:color="auto"/>
              <w:bottom w:val="single" w:sz="4" w:space="0" w:color="auto"/>
              <w:right w:val="single" w:sz="4" w:space="0" w:color="auto"/>
            </w:tcBorders>
            <w:hideMark/>
          </w:tcPr>
          <w:p w14:paraId="125652F1" w14:textId="77777777" w:rsidR="005D38B2" w:rsidRDefault="005D38B2">
            <w:pPr>
              <w:pStyle w:val="af4"/>
              <w:ind w:leftChars="0" w:left="0"/>
            </w:pPr>
            <w:r>
              <w:rPr>
                <w:rFonts w:hint="eastAsia"/>
              </w:rPr>
              <w:t>月次</w:t>
            </w:r>
          </w:p>
        </w:tc>
        <w:tc>
          <w:tcPr>
            <w:tcW w:w="5238" w:type="dxa"/>
            <w:tcBorders>
              <w:top w:val="single" w:sz="4" w:space="0" w:color="auto"/>
              <w:left w:val="single" w:sz="4" w:space="0" w:color="auto"/>
              <w:bottom w:val="single" w:sz="4" w:space="0" w:color="auto"/>
              <w:right w:val="single" w:sz="4" w:space="0" w:color="auto"/>
            </w:tcBorders>
            <w:hideMark/>
          </w:tcPr>
          <w:p w14:paraId="14B8AEF6" w14:textId="77777777" w:rsidR="005D38B2" w:rsidRDefault="005D38B2">
            <w:pPr>
              <w:pStyle w:val="af4"/>
              <w:ind w:leftChars="0" w:left="0"/>
            </w:pPr>
            <w:r>
              <w:rPr>
                <w:rFonts w:hint="eastAsia"/>
              </w:rPr>
              <w:t>システム運用状況（問い合わせ状況、障害対応状況、課題検討状況、リソース使用状況等）</w:t>
            </w:r>
          </w:p>
        </w:tc>
      </w:tr>
      <w:tr w:rsidR="005D38B2" w14:paraId="7E2023AB" w14:textId="77777777" w:rsidTr="005D38B2">
        <w:tc>
          <w:tcPr>
            <w:tcW w:w="2717" w:type="dxa"/>
            <w:tcBorders>
              <w:top w:val="single" w:sz="4" w:space="0" w:color="auto"/>
              <w:left w:val="single" w:sz="4" w:space="0" w:color="auto"/>
              <w:bottom w:val="single" w:sz="4" w:space="0" w:color="auto"/>
              <w:right w:val="single" w:sz="4" w:space="0" w:color="auto"/>
            </w:tcBorders>
            <w:hideMark/>
          </w:tcPr>
          <w:p w14:paraId="479D7749" w14:textId="77777777" w:rsidR="005D38B2" w:rsidRDefault="005D38B2">
            <w:pPr>
              <w:pStyle w:val="af4"/>
              <w:ind w:leftChars="0" w:left="0"/>
            </w:pPr>
            <w:r>
              <w:rPr>
                <w:rFonts w:hint="eastAsia"/>
              </w:rPr>
              <w:t>定期点検</w:t>
            </w:r>
          </w:p>
        </w:tc>
        <w:tc>
          <w:tcPr>
            <w:tcW w:w="709" w:type="dxa"/>
            <w:tcBorders>
              <w:top w:val="single" w:sz="4" w:space="0" w:color="auto"/>
              <w:left w:val="single" w:sz="4" w:space="0" w:color="auto"/>
              <w:bottom w:val="single" w:sz="4" w:space="0" w:color="auto"/>
              <w:right w:val="single" w:sz="4" w:space="0" w:color="auto"/>
            </w:tcBorders>
            <w:hideMark/>
          </w:tcPr>
          <w:p w14:paraId="7EF610AB" w14:textId="77777777" w:rsidR="005D38B2" w:rsidRDefault="005D38B2">
            <w:pPr>
              <w:pStyle w:val="af4"/>
              <w:ind w:leftChars="0" w:left="0"/>
            </w:pPr>
            <w:r>
              <w:rPr>
                <w:rFonts w:hint="eastAsia"/>
              </w:rPr>
              <w:t>年次</w:t>
            </w:r>
          </w:p>
        </w:tc>
        <w:tc>
          <w:tcPr>
            <w:tcW w:w="5238" w:type="dxa"/>
            <w:tcBorders>
              <w:top w:val="single" w:sz="4" w:space="0" w:color="auto"/>
              <w:left w:val="single" w:sz="4" w:space="0" w:color="auto"/>
              <w:bottom w:val="single" w:sz="4" w:space="0" w:color="auto"/>
              <w:right w:val="single" w:sz="4" w:space="0" w:color="auto"/>
            </w:tcBorders>
            <w:hideMark/>
          </w:tcPr>
          <w:p w14:paraId="40EA7891" w14:textId="77777777" w:rsidR="005D38B2" w:rsidRDefault="005D38B2">
            <w:pPr>
              <w:pStyle w:val="af4"/>
              <w:ind w:leftChars="0" w:left="0"/>
            </w:pPr>
            <w:r>
              <w:rPr>
                <w:rFonts w:hint="eastAsia"/>
              </w:rPr>
              <w:t>AWSサービスのキャパシティチェックとリソース拡張の検討および関連する対応</w:t>
            </w:r>
          </w:p>
        </w:tc>
      </w:tr>
    </w:tbl>
    <w:p w14:paraId="320564E3" w14:textId="77777777" w:rsidR="007F0B72" w:rsidRDefault="007F0B72">
      <w:pPr>
        <w:widowControl/>
        <w:jc w:val="left"/>
      </w:pPr>
      <w:r>
        <w:br w:type="page"/>
      </w:r>
    </w:p>
    <w:p w14:paraId="13FC256B" w14:textId="77777777" w:rsidR="007F0B72" w:rsidRDefault="005B43B0" w:rsidP="000359C3">
      <w:pPr>
        <w:pStyle w:val="3"/>
      </w:pPr>
      <w:bookmarkStart w:id="45" w:name="_Toc124835530"/>
      <w:r w:rsidRPr="005B43B0">
        <w:rPr>
          <w:rFonts w:hint="eastAsia"/>
        </w:rPr>
        <w:lastRenderedPageBreak/>
        <w:t>その他の運用管理方針</w:t>
      </w:r>
      <w:bookmarkEnd w:id="45"/>
    </w:p>
    <w:p w14:paraId="4B344240" w14:textId="77777777" w:rsidR="00E529E6" w:rsidRDefault="00E529E6" w:rsidP="00D70F5B">
      <w:pPr>
        <w:pStyle w:val="4"/>
        <w:numPr>
          <w:ilvl w:val="3"/>
          <w:numId w:val="22"/>
        </w:numPr>
      </w:pPr>
      <w:r w:rsidRPr="00474027">
        <w:rPr>
          <w:rFonts w:hint="eastAsia"/>
        </w:rPr>
        <w:t>内部統制対応</w:t>
      </w:r>
    </w:p>
    <w:p w14:paraId="2EDE7CEC" w14:textId="77777777" w:rsidR="00B544A8" w:rsidRDefault="00B544A8" w:rsidP="00D70F5B">
      <w:pPr>
        <w:pStyle w:val="af4"/>
        <w:widowControl/>
        <w:numPr>
          <w:ilvl w:val="0"/>
          <w:numId w:val="23"/>
        </w:numPr>
        <w:ind w:leftChars="0"/>
        <w:jc w:val="left"/>
      </w:pPr>
      <w:r>
        <w:rPr>
          <w:rFonts w:hint="eastAsia"/>
        </w:rPr>
        <w:t>内部統制対応の実施有無</w:t>
      </w:r>
    </w:p>
    <w:p w14:paraId="286B4440" w14:textId="77777777" w:rsidR="00B544A8" w:rsidRDefault="00B544A8" w:rsidP="00B544A8">
      <w:pPr>
        <w:pStyle w:val="af4"/>
        <w:widowControl/>
        <w:ind w:leftChars="0" w:left="2098"/>
        <w:jc w:val="left"/>
      </w:pPr>
      <w:r>
        <w:rPr>
          <w:rFonts w:hint="eastAsia"/>
        </w:rPr>
        <w:t>原則NTTデータフォース社で実施している既存の内部統制方式に従うものとする。</w:t>
      </w:r>
    </w:p>
    <w:p w14:paraId="36260EE9" w14:textId="77777777" w:rsidR="00E529E6" w:rsidRPr="00B544A8" w:rsidRDefault="00E529E6" w:rsidP="00E529E6"/>
    <w:p w14:paraId="6D16DB4E" w14:textId="77777777" w:rsidR="00E529E6" w:rsidRDefault="00E529E6" w:rsidP="00D70F5B">
      <w:pPr>
        <w:pStyle w:val="4"/>
        <w:numPr>
          <w:ilvl w:val="3"/>
          <w:numId w:val="20"/>
        </w:numPr>
      </w:pPr>
      <w:r w:rsidRPr="00490D29">
        <w:rPr>
          <w:rFonts w:hint="eastAsia"/>
        </w:rPr>
        <w:t>サービスデスク</w:t>
      </w:r>
    </w:p>
    <w:p w14:paraId="20E8374C" w14:textId="77777777" w:rsidR="008605B7" w:rsidRDefault="008605B7" w:rsidP="00D70F5B">
      <w:pPr>
        <w:pStyle w:val="af4"/>
        <w:numPr>
          <w:ilvl w:val="0"/>
          <w:numId w:val="23"/>
        </w:numPr>
        <w:ind w:leftChars="0"/>
      </w:pPr>
      <w:r>
        <w:rPr>
          <w:rFonts w:hint="eastAsia"/>
        </w:rPr>
        <w:t>サービスデスクの設置有無</w:t>
      </w:r>
    </w:p>
    <w:p w14:paraId="079E311C" w14:textId="77777777" w:rsidR="008605B7" w:rsidRDefault="008605B7" w:rsidP="008605B7">
      <w:pPr>
        <w:pStyle w:val="af4"/>
        <w:ind w:leftChars="0" w:left="2098"/>
      </w:pPr>
      <w:r>
        <w:rPr>
          <w:rFonts w:hint="eastAsia"/>
        </w:rPr>
        <w:t>サービスデスクを設置し、問い合わせ受付（電話、メール）を行う。窓口受付時間や業務内容は以下の通りとする。</w:t>
      </w:r>
    </w:p>
    <w:p w14:paraId="5ACEB21F" w14:textId="77777777" w:rsidR="008605B7" w:rsidRDefault="008605B7" w:rsidP="008605B7">
      <w:pPr>
        <w:pStyle w:val="af4"/>
        <w:ind w:leftChars="0" w:left="2098"/>
      </w:pPr>
    </w:p>
    <w:p w14:paraId="46943CE2" w14:textId="77777777" w:rsidR="008605B7" w:rsidRDefault="008605B7" w:rsidP="008605B7">
      <w:pPr>
        <w:pStyle w:val="af4"/>
        <w:ind w:leftChars="0" w:left="2098"/>
      </w:pPr>
      <w:r>
        <w:rPr>
          <w:rFonts w:hint="eastAsia"/>
        </w:rPr>
        <w:t>[窓口受付時間]</w:t>
      </w:r>
    </w:p>
    <w:p w14:paraId="3FF079FA" w14:textId="77777777" w:rsidR="008605B7" w:rsidRDefault="008605B7" w:rsidP="008605B7">
      <w:pPr>
        <w:pStyle w:val="af4"/>
        <w:ind w:leftChars="0" w:left="2098"/>
      </w:pPr>
    </w:p>
    <w:p w14:paraId="0784376D" w14:textId="77777777" w:rsidR="008605B7" w:rsidRDefault="008605B7" w:rsidP="00D70F5B">
      <w:pPr>
        <w:pStyle w:val="af4"/>
        <w:numPr>
          <w:ilvl w:val="0"/>
          <w:numId w:val="27"/>
        </w:numPr>
        <w:ind w:leftChars="0"/>
      </w:pPr>
      <w:r>
        <w:rPr>
          <w:rFonts w:hint="eastAsia"/>
        </w:rPr>
        <w:t>平日9:00～18:00</w:t>
      </w:r>
    </w:p>
    <w:p w14:paraId="764F0EA3" w14:textId="77777777" w:rsidR="008605B7" w:rsidRDefault="008605B7" w:rsidP="00D70F5B">
      <w:pPr>
        <w:pStyle w:val="af4"/>
        <w:numPr>
          <w:ilvl w:val="0"/>
          <w:numId w:val="27"/>
        </w:numPr>
        <w:ind w:leftChars="0"/>
      </w:pPr>
      <w:r>
        <w:rPr>
          <w:rFonts w:hint="eastAsia"/>
        </w:rPr>
        <w:t>土日祝、窓口時間外受付は、別途時間外窓口にてオンコール対応</w:t>
      </w:r>
    </w:p>
    <w:p w14:paraId="51F16C57" w14:textId="77777777" w:rsidR="008605B7" w:rsidRDefault="008605B7" w:rsidP="008605B7">
      <w:pPr>
        <w:ind w:left="2517"/>
      </w:pPr>
    </w:p>
    <w:p w14:paraId="35D61974" w14:textId="77777777" w:rsidR="008605B7" w:rsidRDefault="008605B7" w:rsidP="008605B7">
      <w:pPr>
        <w:pStyle w:val="af4"/>
        <w:ind w:leftChars="0" w:left="2098"/>
      </w:pPr>
      <w:r>
        <w:rPr>
          <w:rFonts w:hint="eastAsia"/>
        </w:rPr>
        <w:t>[業務内容]</w:t>
      </w:r>
    </w:p>
    <w:p w14:paraId="719B346E" w14:textId="77777777" w:rsidR="00E529E6" w:rsidRDefault="00E529E6" w:rsidP="006A50EC">
      <w:pPr>
        <w:pStyle w:val="af4"/>
        <w:ind w:leftChars="0" w:left="2098"/>
      </w:pPr>
    </w:p>
    <w:tbl>
      <w:tblPr>
        <w:tblW w:w="8245" w:type="dxa"/>
        <w:tblInd w:w="2098" w:type="dxa"/>
        <w:tblLook w:val="04A0" w:firstRow="1" w:lastRow="0" w:firstColumn="1" w:lastColumn="0" w:noHBand="0" w:noVBand="1"/>
      </w:tblPr>
      <w:tblGrid>
        <w:gridCol w:w="2008"/>
        <w:gridCol w:w="6237"/>
      </w:tblGrid>
      <w:tr w:rsidR="006A50EC" w14:paraId="7FCA6B1E" w14:textId="77777777" w:rsidTr="006A50EC">
        <w:tc>
          <w:tcPr>
            <w:tcW w:w="2008"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6A375020" w14:textId="77777777" w:rsidR="006A50EC" w:rsidRDefault="006A50EC">
            <w:pPr>
              <w:pStyle w:val="af4"/>
              <w:ind w:leftChars="0" w:left="0"/>
            </w:pPr>
            <w:r>
              <w:rPr>
                <w:rFonts w:hint="eastAsia"/>
              </w:rPr>
              <w:t>業務項目</w:t>
            </w:r>
          </w:p>
        </w:tc>
        <w:tc>
          <w:tcPr>
            <w:tcW w:w="623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6709D8AE" w14:textId="77777777" w:rsidR="006A50EC" w:rsidRDefault="006A50EC">
            <w:r>
              <w:rPr>
                <w:rFonts w:hint="eastAsia"/>
              </w:rPr>
              <w:t>内容</w:t>
            </w:r>
          </w:p>
        </w:tc>
      </w:tr>
      <w:tr w:rsidR="006A50EC" w14:paraId="64F29D26" w14:textId="77777777" w:rsidTr="006A50EC">
        <w:tc>
          <w:tcPr>
            <w:tcW w:w="2008" w:type="dxa"/>
            <w:tcBorders>
              <w:top w:val="single" w:sz="4" w:space="0" w:color="auto"/>
              <w:left w:val="single" w:sz="4" w:space="0" w:color="auto"/>
              <w:bottom w:val="single" w:sz="4" w:space="0" w:color="auto"/>
              <w:right w:val="single" w:sz="4" w:space="0" w:color="auto"/>
            </w:tcBorders>
            <w:hideMark/>
          </w:tcPr>
          <w:p w14:paraId="137C4AEC" w14:textId="77777777" w:rsidR="006A50EC" w:rsidRDefault="006A50EC">
            <w:pPr>
              <w:pStyle w:val="af4"/>
              <w:ind w:leftChars="0" w:left="0"/>
            </w:pPr>
            <w:r>
              <w:rPr>
                <w:rFonts w:hint="eastAsia"/>
              </w:rPr>
              <w:t>開発環境の維持</w:t>
            </w:r>
          </w:p>
        </w:tc>
        <w:tc>
          <w:tcPr>
            <w:tcW w:w="6237" w:type="dxa"/>
            <w:tcBorders>
              <w:top w:val="single" w:sz="4" w:space="0" w:color="auto"/>
              <w:left w:val="single" w:sz="4" w:space="0" w:color="auto"/>
              <w:bottom w:val="single" w:sz="4" w:space="0" w:color="auto"/>
              <w:right w:val="single" w:sz="4" w:space="0" w:color="auto"/>
            </w:tcBorders>
            <w:hideMark/>
          </w:tcPr>
          <w:p w14:paraId="2252FE4D" w14:textId="77777777" w:rsidR="006A50EC" w:rsidRDefault="006A50EC">
            <w:r>
              <w:rPr>
                <w:rFonts w:hint="eastAsia"/>
              </w:rPr>
              <w:t>貴行および弊社の開発環境の運用</w:t>
            </w:r>
          </w:p>
        </w:tc>
      </w:tr>
      <w:tr w:rsidR="006A50EC" w14:paraId="6CA41A65" w14:textId="77777777" w:rsidTr="006A50EC">
        <w:tc>
          <w:tcPr>
            <w:tcW w:w="2008" w:type="dxa"/>
            <w:tcBorders>
              <w:top w:val="single" w:sz="4" w:space="0" w:color="auto"/>
              <w:left w:val="single" w:sz="4" w:space="0" w:color="auto"/>
              <w:bottom w:val="single" w:sz="4" w:space="0" w:color="auto"/>
              <w:right w:val="single" w:sz="4" w:space="0" w:color="auto"/>
            </w:tcBorders>
            <w:hideMark/>
          </w:tcPr>
          <w:p w14:paraId="4A839817" w14:textId="77777777" w:rsidR="006A50EC" w:rsidRDefault="006A50EC">
            <w:r>
              <w:rPr>
                <w:rFonts w:hint="eastAsia"/>
              </w:rPr>
              <w:t>構成管理</w:t>
            </w:r>
          </w:p>
        </w:tc>
        <w:tc>
          <w:tcPr>
            <w:tcW w:w="6237" w:type="dxa"/>
            <w:tcBorders>
              <w:top w:val="single" w:sz="4" w:space="0" w:color="auto"/>
              <w:left w:val="single" w:sz="4" w:space="0" w:color="auto"/>
              <w:bottom w:val="single" w:sz="4" w:space="0" w:color="auto"/>
              <w:right w:val="single" w:sz="4" w:space="0" w:color="auto"/>
            </w:tcBorders>
            <w:hideMark/>
          </w:tcPr>
          <w:p w14:paraId="356E89AA" w14:textId="77777777" w:rsidR="006A50EC" w:rsidRDefault="006A50EC">
            <w:r>
              <w:rPr>
                <w:rFonts w:hint="eastAsia"/>
              </w:rPr>
              <w:t>各種ドキュメントおよびプログラム資産の管理</w:t>
            </w:r>
          </w:p>
        </w:tc>
      </w:tr>
      <w:tr w:rsidR="006A50EC" w14:paraId="69E18345" w14:textId="77777777" w:rsidTr="006A50EC">
        <w:tc>
          <w:tcPr>
            <w:tcW w:w="2008" w:type="dxa"/>
            <w:tcBorders>
              <w:top w:val="single" w:sz="4" w:space="0" w:color="auto"/>
              <w:left w:val="single" w:sz="4" w:space="0" w:color="auto"/>
              <w:bottom w:val="single" w:sz="4" w:space="0" w:color="auto"/>
              <w:right w:val="single" w:sz="4" w:space="0" w:color="auto"/>
            </w:tcBorders>
            <w:hideMark/>
          </w:tcPr>
          <w:p w14:paraId="6E957426" w14:textId="77777777" w:rsidR="006A50EC" w:rsidRDefault="006A50EC">
            <w:r>
              <w:rPr>
                <w:rFonts w:hint="eastAsia"/>
              </w:rPr>
              <w:t>問い合わせ対応</w:t>
            </w:r>
          </w:p>
        </w:tc>
        <w:tc>
          <w:tcPr>
            <w:tcW w:w="6237" w:type="dxa"/>
            <w:tcBorders>
              <w:top w:val="single" w:sz="4" w:space="0" w:color="auto"/>
              <w:left w:val="single" w:sz="4" w:space="0" w:color="auto"/>
              <w:bottom w:val="single" w:sz="4" w:space="0" w:color="auto"/>
              <w:right w:val="single" w:sz="4" w:space="0" w:color="auto"/>
            </w:tcBorders>
            <w:hideMark/>
          </w:tcPr>
          <w:p w14:paraId="7695BF87" w14:textId="77777777" w:rsidR="006A50EC" w:rsidRDefault="006A50EC">
            <w:r>
              <w:rPr>
                <w:rFonts w:hint="eastAsia"/>
              </w:rPr>
              <w:t>各行およびNTTデータフォース社からの問い合わせ対応、リモート調査等を実施。※障害発生時の対応は、別途対応（サービス維持管理）にて実施</w:t>
            </w:r>
          </w:p>
        </w:tc>
      </w:tr>
      <w:tr w:rsidR="006A50EC" w14:paraId="58192BB9" w14:textId="77777777" w:rsidTr="006A50EC">
        <w:tc>
          <w:tcPr>
            <w:tcW w:w="2008" w:type="dxa"/>
            <w:tcBorders>
              <w:top w:val="single" w:sz="4" w:space="0" w:color="auto"/>
              <w:left w:val="single" w:sz="4" w:space="0" w:color="auto"/>
              <w:bottom w:val="single" w:sz="4" w:space="0" w:color="auto"/>
              <w:right w:val="single" w:sz="4" w:space="0" w:color="auto"/>
            </w:tcBorders>
            <w:hideMark/>
          </w:tcPr>
          <w:p w14:paraId="0B75D732" w14:textId="77777777" w:rsidR="006A50EC" w:rsidRDefault="006A50EC">
            <w:r>
              <w:rPr>
                <w:rFonts w:hint="eastAsia"/>
              </w:rPr>
              <w:t>各種マスタ設定変更</w:t>
            </w:r>
          </w:p>
        </w:tc>
        <w:tc>
          <w:tcPr>
            <w:tcW w:w="6237" w:type="dxa"/>
            <w:tcBorders>
              <w:top w:val="single" w:sz="4" w:space="0" w:color="auto"/>
              <w:left w:val="single" w:sz="4" w:space="0" w:color="auto"/>
              <w:bottom w:val="single" w:sz="4" w:space="0" w:color="auto"/>
              <w:right w:val="single" w:sz="4" w:space="0" w:color="auto"/>
            </w:tcBorders>
            <w:hideMark/>
          </w:tcPr>
          <w:p w14:paraId="42CD4692" w14:textId="77777777" w:rsidR="006A50EC" w:rsidRDefault="006A50EC">
            <w:r>
              <w:rPr>
                <w:rFonts w:hint="eastAsia"/>
              </w:rPr>
              <w:t>マスタや定義ファイルなどの各種設定変更</w:t>
            </w:r>
          </w:p>
        </w:tc>
      </w:tr>
      <w:tr w:rsidR="006A50EC" w14:paraId="7161B7B2" w14:textId="77777777" w:rsidTr="006A50EC">
        <w:tc>
          <w:tcPr>
            <w:tcW w:w="2008" w:type="dxa"/>
            <w:tcBorders>
              <w:top w:val="single" w:sz="4" w:space="0" w:color="auto"/>
              <w:left w:val="single" w:sz="4" w:space="0" w:color="auto"/>
              <w:bottom w:val="single" w:sz="4" w:space="0" w:color="auto"/>
              <w:right w:val="single" w:sz="4" w:space="0" w:color="auto"/>
            </w:tcBorders>
            <w:hideMark/>
          </w:tcPr>
          <w:p w14:paraId="58AF4C7F" w14:textId="77777777" w:rsidR="006A50EC" w:rsidRDefault="006A50EC">
            <w:r>
              <w:rPr>
                <w:rFonts w:hint="eastAsia"/>
              </w:rPr>
              <w:t>情報セキュリティ管理</w:t>
            </w:r>
          </w:p>
        </w:tc>
        <w:tc>
          <w:tcPr>
            <w:tcW w:w="6237" w:type="dxa"/>
            <w:tcBorders>
              <w:top w:val="single" w:sz="4" w:space="0" w:color="auto"/>
              <w:left w:val="single" w:sz="4" w:space="0" w:color="auto"/>
              <w:bottom w:val="single" w:sz="4" w:space="0" w:color="auto"/>
              <w:right w:val="single" w:sz="4" w:space="0" w:color="auto"/>
            </w:tcBorders>
            <w:hideMark/>
          </w:tcPr>
          <w:p w14:paraId="58167A61" w14:textId="77777777" w:rsidR="006A50EC" w:rsidRDefault="006A50EC">
            <w:r>
              <w:rPr>
                <w:rFonts w:hint="eastAsia"/>
              </w:rPr>
              <w:t>各行の情報セキュリティアンケート回答等</w:t>
            </w:r>
          </w:p>
        </w:tc>
      </w:tr>
    </w:tbl>
    <w:p w14:paraId="4CD12D69" w14:textId="77777777" w:rsidR="006A50EC" w:rsidRDefault="006A50EC" w:rsidP="006A50EC">
      <w:pPr>
        <w:pStyle w:val="af4"/>
        <w:ind w:leftChars="0" w:left="2098"/>
      </w:pPr>
    </w:p>
    <w:p w14:paraId="0FC7F7D4" w14:textId="77777777" w:rsidR="006A50EC" w:rsidRDefault="006A50EC" w:rsidP="006A50EC">
      <w:pPr>
        <w:pStyle w:val="af4"/>
        <w:ind w:leftChars="0" w:left="2098"/>
      </w:pPr>
      <w:r>
        <w:rPr>
          <w:rFonts w:hint="eastAsia"/>
        </w:rPr>
        <w:t>なお、各種システム監視および関連する一次切り分けはNTTデータフォース社にて実施することを前提とし、これらは本受付窓口の対応には含めないものとする。また、サービスデスク環境の前提として貴行接続要件に準拠した弊社セキュリティリルームからリモートメンテナンスが可能であることとする。</w:t>
      </w:r>
    </w:p>
    <w:p w14:paraId="057B3BF6" w14:textId="77777777" w:rsidR="00E529E6" w:rsidRPr="00E460FC" w:rsidRDefault="00E529E6" w:rsidP="00E529E6"/>
    <w:p w14:paraId="63B80BD4" w14:textId="77777777" w:rsidR="00E529E6" w:rsidRDefault="00E529E6" w:rsidP="00D70F5B">
      <w:pPr>
        <w:pStyle w:val="4"/>
        <w:numPr>
          <w:ilvl w:val="3"/>
          <w:numId w:val="20"/>
        </w:numPr>
      </w:pPr>
      <w:r w:rsidRPr="00474027">
        <w:rPr>
          <w:rFonts w:hint="eastAsia"/>
        </w:rPr>
        <w:t>インシデント管理</w:t>
      </w:r>
    </w:p>
    <w:p w14:paraId="26AABE73" w14:textId="77777777" w:rsidR="00E529E6" w:rsidRDefault="00E529E6" w:rsidP="00D70F5B">
      <w:pPr>
        <w:pStyle w:val="af4"/>
        <w:numPr>
          <w:ilvl w:val="0"/>
          <w:numId w:val="7"/>
        </w:numPr>
        <w:ind w:leftChars="0"/>
      </w:pPr>
      <w:r w:rsidRPr="00E460FC">
        <w:rPr>
          <w:rFonts w:hint="eastAsia"/>
        </w:rPr>
        <w:t>インシデント管理の実施有無</w:t>
      </w:r>
    </w:p>
    <w:p w14:paraId="7F5913F8" w14:textId="77777777" w:rsidR="006A50EC" w:rsidRDefault="006A50EC" w:rsidP="006A50EC">
      <w:pPr>
        <w:pStyle w:val="af4"/>
        <w:ind w:leftChars="0" w:left="2098"/>
      </w:pPr>
      <w:r>
        <w:rPr>
          <w:rFonts w:hint="eastAsia"/>
        </w:rPr>
        <w:t>原則NTTデータフォース社で実施している既存のインシデント管理方式に従うものとする。ただし、個別管理が必要であれば、策定の上、個別管理とする。</w:t>
      </w:r>
    </w:p>
    <w:p w14:paraId="17601B44" w14:textId="77777777" w:rsidR="00E529E6" w:rsidRPr="006A50EC" w:rsidRDefault="00E529E6" w:rsidP="00E529E6"/>
    <w:p w14:paraId="5D02B114" w14:textId="77777777" w:rsidR="00E529E6" w:rsidRDefault="00E529E6" w:rsidP="00D70F5B">
      <w:pPr>
        <w:pStyle w:val="4"/>
        <w:numPr>
          <w:ilvl w:val="3"/>
          <w:numId w:val="20"/>
        </w:numPr>
      </w:pPr>
      <w:r w:rsidRPr="00474027">
        <w:rPr>
          <w:rFonts w:hint="eastAsia"/>
        </w:rPr>
        <w:t>問題管理</w:t>
      </w:r>
    </w:p>
    <w:p w14:paraId="4B504101" w14:textId="77777777" w:rsidR="00E529E6" w:rsidRDefault="00E529E6" w:rsidP="00D70F5B">
      <w:pPr>
        <w:pStyle w:val="af4"/>
        <w:numPr>
          <w:ilvl w:val="0"/>
          <w:numId w:val="7"/>
        </w:numPr>
        <w:ind w:leftChars="0"/>
      </w:pPr>
      <w:r w:rsidRPr="00E460FC">
        <w:rPr>
          <w:rFonts w:hint="eastAsia"/>
        </w:rPr>
        <w:t>問題管理の実施有無</w:t>
      </w:r>
    </w:p>
    <w:p w14:paraId="60DA9D0D" w14:textId="77777777" w:rsidR="00E529E6" w:rsidRPr="006A50EC" w:rsidRDefault="006A50EC" w:rsidP="0050163C">
      <w:pPr>
        <w:pStyle w:val="af4"/>
        <w:ind w:leftChars="0" w:left="2098"/>
      </w:pPr>
      <w:r>
        <w:rPr>
          <w:rFonts w:hint="eastAsia"/>
        </w:rPr>
        <w:t>原則</w:t>
      </w:r>
      <w:r>
        <w:rPr>
          <w:rFonts w:hint="eastAsia"/>
        </w:rPr>
        <w:tab/>
        <w:t>NTTデータフォース社で実施している既存の問題管理方式に従うものとする。ただし、個別管理が必要で</w:t>
      </w:r>
      <w:r>
        <w:rPr>
          <w:rFonts w:hint="eastAsia"/>
        </w:rPr>
        <w:lastRenderedPageBreak/>
        <w:t>あれば、策定の上、個別管理とする。</w:t>
      </w:r>
    </w:p>
    <w:p w14:paraId="3DC7E5D2" w14:textId="77777777" w:rsidR="00E529E6" w:rsidRDefault="00E529E6" w:rsidP="00D70F5B">
      <w:pPr>
        <w:pStyle w:val="4"/>
        <w:numPr>
          <w:ilvl w:val="3"/>
          <w:numId w:val="20"/>
        </w:numPr>
      </w:pPr>
      <w:r w:rsidRPr="00474027">
        <w:rPr>
          <w:rFonts w:hint="eastAsia"/>
        </w:rPr>
        <w:t>構成管理</w:t>
      </w:r>
    </w:p>
    <w:p w14:paraId="38C88AEC" w14:textId="77777777" w:rsidR="00E529E6" w:rsidRDefault="00E529E6" w:rsidP="00D70F5B">
      <w:pPr>
        <w:pStyle w:val="af4"/>
        <w:numPr>
          <w:ilvl w:val="0"/>
          <w:numId w:val="7"/>
        </w:numPr>
        <w:ind w:leftChars="0"/>
      </w:pPr>
      <w:r w:rsidRPr="00E460FC">
        <w:rPr>
          <w:rFonts w:hint="eastAsia"/>
        </w:rPr>
        <w:t>構成管理の実施有無</w:t>
      </w:r>
    </w:p>
    <w:p w14:paraId="00864D37" w14:textId="77777777" w:rsidR="0050163C" w:rsidRDefault="0050163C" w:rsidP="0050163C">
      <w:pPr>
        <w:pStyle w:val="af4"/>
        <w:ind w:leftChars="0" w:left="2098"/>
      </w:pPr>
      <w:r>
        <w:rPr>
          <w:rFonts w:hint="eastAsia"/>
        </w:rPr>
        <w:t>サービスデスク運用にて、システムに関する各種ドキュメント、プログラム資産のメンテナンスを行うことで構成管理を行う。</w:t>
      </w:r>
    </w:p>
    <w:p w14:paraId="3B4CE36A" w14:textId="77777777" w:rsidR="00E529E6" w:rsidRPr="0050163C" w:rsidRDefault="00E529E6" w:rsidP="00E529E6"/>
    <w:p w14:paraId="0FBD2856" w14:textId="77777777" w:rsidR="00E529E6" w:rsidRDefault="00E529E6" w:rsidP="00D70F5B">
      <w:pPr>
        <w:pStyle w:val="4"/>
        <w:numPr>
          <w:ilvl w:val="3"/>
          <w:numId w:val="20"/>
        </w:numPr>
      </w:pPr>
      <w:r w:rsidRPr="00474027">
        <w:rPr>
          <w:rFonts w:hint="eastAsia"/>
        </w:rPr>
        <w:t>変更管理</w:t>
      </w:r>
    </w:p>
    <w:p w14:paraId="66C12D7A" w14:textId="77777777" w:rsidR="00E529E6" w:rsidRDefault="00E529E6" w:rsidP="00D70F5B">
      <w:pPr>
        <w:pStyle w:val="af4"/>
        <w:numPr>
          <w:ilvl w:val="0"/>
          <w:numId w:val="7"/>
        </w:numPr>
        <w:ind w:leftChars="0"/>
      </w:pPr>
      <w:r w:rsidRPr="00E460FC">
        <w:rPr>
          <w:rFonts w:hint="eastAsia"/>
        </w:rPr>
        <w:t>変更管理の実施有無</w:t>
      </w:r>
    </w:p>
    <w:p w14:paraId="1BFA910A" w14:textId="77777777" w:rsidR="0050163C" w:rsidRDefault="0050163C" w:rsidP="0050163C">
      <w:pPr>
        <w:pStyle w:val="af4"/>
        <w:ind w:leftChars="0" w:left="2098"/>
      </w:pPr>
      <w:r>
        <w:rPr>
          <w:rFonts w:hint="eastAsia"/>
        </w:rPr>
        <w:t>サービスデスク運用にて行われる構成管理の一環として、変更管理も併せて実施する。</w:t>
      </w:r>
    </w:p>
    <w:p w14:paraId="769AFFCD" w14:textId="77777777" w:rsidR="00E529E6" w:rsidRPr="0050163C" w:rsidRDefault="00E529E6" w:rsidP="00E529E6"/>
    <w:p w14:paraId="33544D24" w14:textId="77777777" w:rsidR="00E529E6" w:rsidRDefault="00E529E6" w:rsidP="00D70F5B">
      <w:pPr>
        <w:pStyle w:val="4"/>
        <w:numPr>
          <w:ilvl w:val="3"/>
          <w:numId w:val="20"/>
        </w:numPr>
      </w:pPr>
      <w:r w:rsidRPr="00474027">
        <w:rPr>
          <w:rFonts w:hint="eastAsia"/>
        </w:rPr>
        <w:t>リリース管理</w:t>
      </w:r>
    </w:p>
    <w:p w14:paraId="442026AF" w14:textId="77777777" w:rsidR="00E529E6" w:rsidRDefault="00E529E6" w:rsidP="00D70F5B">
      <w:pPr>
        <w:pStyle w:val="af4"/>
        <w:numPr>
          <w:ilvl w:val="0"/>
          <w:numId w:val="7"/>
        </w:numPr>
        <w:ind w:leftChars="0"/>
      </w:pPr>
      <w:r w:rsidRPr="00E460FC">
        <w:rPr>
          <w:rFonts w:hint="eastAsia"/>
        </w:rPr>
        <w:t>リリース管理の実施有無</w:t>
      </w:r>
    </w:p>
    <w:p w14:paraId="2078E1CA" w14:textId="77777777" w:rsidR="0050163C" w:rsidRDefault="0050163C" w:rsidP="0050163C">
      <w:pPr>
        <w:pStyle w:val="af4"/>
        <w:ind w:leftChars="0" w:left="2098"/>
      </w:pPr>
      <w:r>
        <w:rPr>
          <w:rFonts w:hint="eastAsia"/>
        </w:rPr>
        <w:t>サービスデスク運用にて行われる構成管理の一環として、リリース管理も併せて実施する。</w:t>
      </w:r>
    </w:p>
    <w:p w14:paraId="587AD088" w14:textId="77777777" w:rsidR="00AD0E0D" w:rsidRPr="002A6D44" w:rsidRDefault="00E529E6" w:rsidP="00AD0E0D">
      <w:pPr>
        <w:widowControl/>
        <w:jc w:val="left"/>
      </w:pPr>
      <w:r>
        <w:br w:type="page"/>
      </w:r>
    </w:p>
    <w:p w14:paraId="7A9EDC8D" w14:textId="77777777" w:rsidR="00DE5EEF" w:rsidRDefault="00DE5EEF" w:rsidP="000251C7">
      <w:pPr>
        <w:pStyle w:val="2"/>
      </w:pPr>
      <w:bookmarkStart w:id="46" w:name="_Toc124835531"/>
      <w:r w:rsidRPr="000840D9">
        <w:rPr>
          <w:rFonts w:hint="eastAsia"/>
        </w:rPr>
        <w:lastRenderedPageBreak/>
        <w:t>セキュリティ</w:t>
      </w:r>
      <w:bookmarkEnd w:id="46"/>
    </w:p>
    <w:p w14:paraId="3B8003AF" w14:textId="77777777" w:rsidR="00423D43" w:rsidRDefault="00423D43" w:rsidP="000359C3">
      <w:pPr>
        <w:pStyle w:val="3"/>
      </w:pPr>
      <w:bookmarkStart w:id="47" w:name="_Toc124835532"/>
      <w:r w:rsidRPr="00A6580E">
        <w:rPr>
          <w:rFonts w:hint="eastAsia"/>
        </w:rPr>
        <w:t>前提条件・制約条件</w:t>
      </w:r>
      <w:bookmarkEnd w:id="47"/>
    </w:p>
    <w:p w14:paraId="391A3128" w14:textId="77777777" w:rsidR="00423D43" w:rsidRPr="00DF3861" w:rsidRDefault="00423D43" w:rsidP="00D70F5B">
      <w:pPr>
        <w:pStyle w:val="4"/>
        <w:numPr>
          <w:ilvl w:val="3"/>
          <w:numId w:val="29"/>
        </w:numPr>
      </w:pPr>
      <w:r w:rsidRPr="00DF3861">
        <w:rPr>
          <w:rFonts w:hint="eastAsia"/>
        </w:rPr>
        <w:t>情報セキュリティに関するコンプライアンス</w:t>
      </w:r>
    </w:p>
    <w:p w14:paraId="3CDCAA8A" w14:textId="77777777" w:rsidR="00423D43" w:rsidRDefault="00423D43" w:rsidP="00D70F5B">
      <w:pPr>
        <w:pStyle w:val="af4"/>
        <w:numPr>
          <w:ilvl w:val="0"/>
          <w:numId w:val="7"/>
        </w:numPr>
        <w:ind w:leftChars="0"/>
      </w:pPr>
      <w:r w:rsidRPr="00A6580E">
        <w:rPr>
          <w:rFonts w:hint="eastAsia"/>
        </w:rPr>
        <w:t>順守すべき社内規程、ルール、法令、ガイドライン等の有無</w:t>
      </w:r>
    </w:p>
    <w:p w14:paraId="78875642" w14:textId="77777777" w:rsidR="005726C6" w:rsidRDefault="005726C6" w:rsidP="005726C6">
      <w:pPr>
        <w:pStyle w:val="af4"/>
        <w:ind w:leftChars="0" w:left="2098"/>
      </w:pPr>
      <w:r>
        <w:rPr>
          <w:rFonts w:hint="eastAsia"/>
        </w:rPr>
        <w:t>セキュリティスタンダード、</w:t>
      </w:r>
      <w:r w:rsidRPr="008B57C1">
        <w:t>クラウド</w:t>
      </w:r>
      <w:r>
        <w:rPr>
          <w:rFonts w:hint="eastAsia"/>
        </w:rPr>
        <w:t>サービス</w:t>
      </w:r>
      <w:r w:rsidRPr="008B57C1">
        <w:t>チェックリスト</w:t>
      </w:r>
      <w:r>
        <w:rPr>
          <w:rFonts w:hint="eastAsia"/>
        </w:rPr>
        <w:t>（IaaS編、SaaS編）およびFISC</w:t>
      </w:r>
      <w:r w:rsidR="00555A6B">
        <w:rPr>
          <w:rFonts w:hint="eastAsia"/>
        </w:rPr>
        <w:t>（</w:t>
      </w:r>
      <w:r w:rsidR="00555A6B" w:rsidRPr="00872576">
        <w:t>第9版令和2年3月版</w:t>
      </w:r>
      <w:r w:rsidR="00555A6B">
        <w:rPr>
          <w:rFonts w:hint="eastAsia"/>
        </w:rPr>
        <w:t>）</w:t>
      </w:r>
      <w:r>
        <w:rPr>
          <w:rFonts w:hint="eastAsia"/>
        </w:rPr>
        <w:t>の定める安全対策基準に則るものとする。</w:t>
      </w:r>
    </w:p>
    <w:p w14:paraId="7B0511EB" w14:textId="77777777" w:rsidR="00DE5EEF" w:rsidRPr="005726C6" w:rsidRDefault="00DE5EEF" w:rsidP="00DE5EEF">
      <w:pPr>
        <w:widowControl/>
        <w:ind w:leftChars="780" w:left="1560"/>
        <w:jc w:val="left"/>
      </w:pPr>
    </w:p>
    <w:p w14:paraId="0C8D4C9A" w14:textId="77777777" w:rsidR="00234C66" w:rsidRDefault="00234C66" w:rsidP="000359C3">
      <w:pPr>
        <w:pStyle w:val="3"/>
      </w:pPr>
      <w:bookmarkStart w:id="48" w:name="_Toc124835533"/>
      <w:r w:rsidRPr="000F6C47">
        <w:rPr>
          <w:rFonts w:hint="eastAsia"/>
        </w:rPr>
        <w:t>セキュリティリスク分析</w:t>
      </w:r>
      <w:bookmarkEnd w:id="48"/>
    </w:p>
    <w:p w14:paraId="23C05689" w14:textId="77777777" w:rsidR="00234C66" w:rsidRPr="00234C66" w:rsidRDefault="00234C66" w:rsidP="00D70F5B">
      <w:pPr>
        <w:pStyle w:val="4"/>
        <w:numPr>
          <w:ilvl w:val="3"/>
          <w:numId w:val="30"/>
        </w:numPr>
      </w:pPr>
      <w:r w:rsidRPr="00234C66">
        <w:rPr>
          <w:rFonts w:hint="eastAsia"/>
        </w:rPr>
        <w:t>セキュリティリスク分析</w:t>
      </w:r>
    </w:p>
    <w:p w14:paraId="24C48E27" w14:textId="77777777" w:rsidR="00234C66" w:rsidRDefault="00234C66" w:rsidP="00D70F5B">
      <w:pPr>
        <w:pStyle w:val="af4"/>
        <w:numPr>
          <w:ilvl w:val="0"/>
          <w:numId w:val="7"/>
        </w:numPr>
        <w:ind w:leftChars="0"/>
      </w:pPr>
      <w:r w:rsidRPr="00611D16">
        <w:rPr>
          <w:rFonts w:hint="eastAsia"/>
        </w:rPr>
        <w:t>リスク分析範囲</w:t>
      </w:r>
    </w:p>
    <w:p w14:paraId="238E337B" w14:textId="77777777" w:rsidR="00234C66" w:rsidRDefault="00234C66" w:rsidP="00234C66">
      <w:pPr>
        <w:pStyle w:val="af4"/>
        <w:ind w:leftChars="0" w:left="2098"/>
      </w:pPr>
      <w:r>
        <w:rPr>
          <w:rFonts w:hint="eastAsia"/>
        </w:rPr>
        <w:t>本システムの開発範囲内において、システム脆弱性、権限過剰、不正アクセス、データ漏洩等に関するセキュリティリスク分析を行う。</w:t>
      </w:r>
    </w:p>
    <w:p w14:paraId="2159A9D6" w14:textId="77777777" w:rsidR="00DE5EEF" w:rsidRPr="00234C66" w:rsidRDefault="00DE5EEF" w:rsidP="00DE5EEF">
      <w:pPr>
        <w:widowControl/>
        <w:jc w:val="left"/>
      </w:pPr>
    </w:p>
    <w:p w14:paraId="07D53A68" w14:textId="77777777" w:rsidR="003A3D4B" w:rsidRDefault="003A3D4B" w:rsidP="000359C3">
      <w:pPr>
        <w:pStyle w:val="3"/>
      </w:pPr>
      <w:bookmarkStart w:id="49" w:name="_Toc124835534"/>
      <w:r w:rsidRPr="0007288F">
        <w:rPr>
          <w:rFonts w:hint="eastAsia"/>
        </w:rPr>
        <w:t>セキュリティ診断</w:t>
      </w:r>
      <w:bookmarkEnd w:id="49"/>
    </w:p>
    <w:p w14:paraId="1A2E5C15" w14:textId="77777777" w:rsidR="003A3D4B" w:rsidRPr="003A3D4B" w:rsidRDefault="003A3D4B" w:rsidP="00D70F5B">
      <w:pPr>
        <w:pStyle w:val="4"/>
        <w:numPr>
          <w:ilvl w:val="3"/>
          <w:numId w:val="31"/>
        </w:numPr>
      </w:pPr>
      <w:r w:rsidRPr="003A3D4B">
        <w:rPr>
          <w:rFonts w:hint="eastAsia"/>
        </w:rPr>
        <w:t>セキュリティ診断</w:t>
      </w:r>
    </w:p>
    <w:p w14:paraId="7F8F6339" w14:textId="77777777" w:rsidR="003A3D4B" w:rsidRDefault="003A3D4B" w:rsidP="00D70F5B">
      <w:pPr>
        <w:pStyle w:val="af4"/>
        <w:numPr>
          <w:ilvl w:val="0"/>
          <w:numId w:val="7"/>
        </w:numPr>
        <w:ind w:leftChars="0"/>
      </w:pPr>
      <w:r w:rsidRPr="003775FE">
        <w:rPr>
          <w:rFonts w:hint="eastAsia"/>
        </w:rPr>
        <w:t>ネットワーク診断実施の有無</w:t>
      </w:r>
    </w:p>
    <w:p w14:paraId="3ADE7A7E" w14:textId="77777777" w:rsidR="003A3D4B" w:rsidRDefault="003A3D4B" w:rsidP="003A3D4B">
      <w:pPr>
        <w:pStyle w:val="af4"/>
        <w:ind w:leftChars="0" w:left="2098"/>
      </w:pPr>
      <w:r>
        <w:rPr>
          <w:rFonts w:hint="eastAsia"/>
        </w:rPr>
        <w:t>イントラネット内のシステム、かつ</w:t>
      </w:r>
      <w:r w:rsidR="007028CF">
        <w:rPr>
          <w:rFonts w:hint="eastAsia"/>
        </w:rPr>
        <w:t>A-gate</w:t>
      </w:r>
      <w:r>
        <w:rPr>
          <w:rFonts w:hint="eastAsia"/>
        </w:rPr>
        <w:t>を利用前提であり、</w:t>
      </w:r>
      <w:r w:rsidRPr="009F0B53">
        <w:rPr>
          <w:rFonts w:hint="eastAsia"/>
        </w:rPr>
        <w:t>致命的なセキュリティホールとなりう</w:t>
      </w:r>
      <w:r>
        <w:rPr>
          <w:rFonts w:hint="eastAsia"/>
        </w:rPr>
        <w:t>る</w:t>
      </w:r>
      <w:r w:rsidRPr="009F0B53">
        <w:rPr>
          <w:rFonts w:hint="eastAsia"/>
        </w:rPr>
        <w:t>脅威に対して、ポリシー違反検知・修復の機能により強制的に安全な状態が維持される</w:t>
      </w:r>
      <w:r>
        <w:rPr>
          <w:rFonts w:hint="eastAsia"/>
        </w:rPr>
        <w:t>ため、定期的な診断は行わない。ただし、ネットワーク脆弱性に考慮した設計としつつ、そのセキュリティ効果についてはテストによって確認を行うものとする。</w:t>
      </w:r>
    </w:p>
    <w:p w14:paraId="040E0620" w14:textId="77777777" w:rsidR="003A3D4B" w:rsidRPr="005D439B" w:rsidRDefault="003A3D4B" w:rsidP="003A3D4B">
      <w:pPr>
        <w:pStyle w:val="af4"/>
        <w:ind w:leftChars="0" w:left="2098"/>
      </w:pPr>
    </w:p>
    <w:p w14:paraId="290D9EA4" w14:textId="77777777" w:rsidR="003A3D4B" w:rsidRDefault="003A3D4B" w:rsidP="00D70F5B">
      <w:pPr>
        <w:pStyle w:val="af4"/>
        <w:numPr>
          <w:ilvl w:val="0"/>
          <w:numId w:val="7"/>
        </w:numPr>
        <w:ind w:leftChars="0"/>
      </w:pPr>
      <w:r w:rsidRPr="003775FE">
        <w:t>Web診断実施の有無</w:t>
      </w:r>
    </w:p>
    <w:p w14:paraId="0A8BC915" w14:textId="77777777" w:rsidR="003A3D4B" w:rsidRDefault="003A3D4B" w:rsidP="003A3D4B">
      <w:pPr>
        <w:pStyle w:val="af4"/>
        <w:ind w:leftChars="0" w:left="2098"/>
      </w:pPr>
      <w:r>
        <w:rPr>
          <w:rFonts w:hint="eastAsia"/>
        </w:rPr>
        <w:t>イントラネット内のシステムであるため、定期的な診断は行わない。ただし、We</w:t>
      </w:r>
      <w:r>
        <w:t>b</w:t>
      </w:r>
      <w:r>
        <w:rPr>
          <w:rFonts w:hint="eastAsia"/>
        </w:rPr>
        <w:t>サービス特有の脆弱性（インジェクション攻撃（OSコマンド、SQL、httpヘッダ）、クロスサイトスクリプティング等）を考慮した設計としつつ、そのセキュリティ効果についてはテストによって確認を行うものとする。また、定期的にセキュリティ脆弱性に関するパッチを適用することで安全性を維持する。</w:t>
      </w:r>
    </w:p>
    <w:p w14:paraId="2FADD364" w14:textId="77777777" w:rsidR="003A3D4B" w:rsidRDefault="003A3D4B" w:rsidP="003A3D4B">
      <w:pPr>
        <w:pStyle w:val="af4"/>
        <w:ind w:leftChars="0" w:left="2098"/>
      </w:pPr>
    </w:p>
    <w:p w14:paraId="3A9375FA" w14:textId="77777777" w:rsidR="003A3D4B" w:rsidRDefault="003A3D4B" w:rsidP="00D70F5B">
      <w:pPr>
        <w:pStyle w:val="af4"/>
        <w:numPr>
          <w:ilvl w:val="0"/>
          <w:numId w:val="7"/>
        </w:numPr>
        <w:ind w:leftChars="0"/>
      </w:pPr>
      <w:r w:rsidRPr="003775FE">
        <w:t>DB診断実施の有無</w:t>
      </w:r>
    </w:p>
    <w:p w14:paraId="4621B8B5" w14:textId="77777777" w:rsidR="003A3D4B" w:rsidRDefault="003A3D4B" w:rsidP="003A3D4B">
      <w:pPr>
        <w:pStyle w:val="af4"/>
        <w:ind w:leftChars="0" w:left="2098"/>
      </w:pPr>
      <w:r>
        <w:rPr>
          <w:rFonts w:hint="eastAsia"/>
        </w:rPr>
        <w:t>イントラネット内のシステムであるため、定期的な診断は行わない。ただし、DB特有の脆弱性を考慮した設計としつつ、そのセキュリティ効果についてはテストによって確認を行うものとする。また、定期的にセキュリティ脆弱性に関するパッチを適用することで安全性を維持する。</w:t>
      </w:r>
    </w:p>
    <w:p w14:paraId="16B7DD22" w14:textId="77777777" w:rsidR="00DE5EEF" w:rsidRPr="003A3D4B" w:rsidRDefault="00DE5EEF" w:rsidP="00DE5EEF">
      <w:pPr>
        <w:widowControl/>
        <w:jc w:val="left"/>
      </w:pPr>
    </w:p>
    <w:p w14:paraId="26AB31FA" w14:textId="77777777" w:rsidR="007D77F1" w:rsidRDefault="007D77F1">
      <w:pPr>
        <w:widowControl/>
        <w:jc w:val="left"/>
      </w:pPr>
      <w:r>
        <w:br w:type="page"/>
      </w:r>
    </w:p>
    <w:p w14:paraId="10A90862" w14:textId="77777777" w:rsidR="009D7F70" w:rsidRDefault="009D7F70" w:rsidP="000359C3">
      <w:pPr>
        <w:pStyle w:val="3"/>
      </w:pPr>
      <w:bookmarkStart w:id="50" w:name="_Toc124835535"/>
      <w:r w:rsidRPr="00D049B1">
        <w:rPr>
          <w:rFonts w:hint="eastAsia"/>
        </w:rPr>
        <w:lastRenderedPageBreak/>
        <w:t>セキュリティリスク管理</w:t>
      </w:r>
      <w:bookmarkEnd w:id="50"/>
    </w:p>
    <w:p w14:paraId="3FB352CC" w14:textId="77777777" w:rsidR="009D7F70" w:rsidRPr="009D7F70" w:rsidRDefault="009D7F70" w:rsidP="00D70F5B">
      <w:pPr>
        <w:pStyle w:val="4"/>
        <w:numPr>
          <w:ilvl w:val="3"/>
          <w:numId w:val="32"/>
        </w:numPr>
      </w:pPr>
      <w:r w:rsidRPr="009D7F70">
        <w:rPr>
          <w:rFonts w:hint="eastAsia"/>
        </w:rPr>
        <w:t>セキュリティリスクの見直し</w:t>
      </w:r>
    </w:p>
    <w:p w14:paraId="5D7C229E" w14:textId="77777777" w:rsidR="009D7F70" w:rsidRDefault="009D7F70" w:rsidP="00D70F5B">
      <w:pPr>
        <w:pStyle w:val="af4"/>
        <w:numPr>
          <w:ilvl w:val="0"/>
          <w:numId w:val="7"/>
        </w:numPr>
        <w:ind w:leftChars="0"/>
      </w:pPr>
      <w:r w:rsidRPr="00D049B1">
        <w:rPr>
          <w:rFonts w:hint="eastAsia"/>
        </w:rPr>
        <w:t>セキュリティリスク見直し頻度</w:t>
      </w:r>
    </w:p>
    <w:p w14:paraId="7E48DE50" w14:textId="77777777" w:rsidR="009D7F70" w:rsidRDefault="009D7F70" w:rsidP="009D7F70">
      <w:pPr>
        <w:pStyle w:val="af4"/>
        <w:ind w:leftChars="0" w:left="2098"/>
      </w:pPr>
      <w:r>
        <w:rPr>
          <w:rFonts w:hint="eastAsia"/>
        </w:rPr>
        <w:t>原則、定期的なセキュリティパッチの適用をもってリスクの定期的な見直しとする。適用頻度については、2</w:t>
      </w:r>
      <w:r>
        <w:t>.5.2.3</w:t>
      </w:r>
      <w:r>
        <w:rPr>
          <w:rFonts w:hint="eastAsia"/>
        </w:rPr>
        <w:t xml:space="preserve"> </w:t>
      </w:r>
      <w:r w:rsidRPr="00A56F13">
        <w:rPr>
          <w:rFonts w:hint="eastAsia"/>
        </w:rPr>
        <w:t>パッチ適用ポリシー</w:t>
      </w:r>
      <w:r>
        <w:rPr>
          <w:rFonts w:hint="eastAsia"/>
        </w:rPr>
        <w:t>に記載のタイミングと同様とする。なお、セキュリティインシデント（</w:t>
      </w:r>
      <w:r w:rsidRPr="005677AD">
        <w:rPr>
          <w:rFonts w:hint="eastAsia"/>
        </w:rPr>
        <w:t>脅威や脆弱性の発見、ウィルス感染、不正侵入、</w:t>
      </w:r>
      <w:r w:rsidRPr="005677AD">
        <w:t>DoS攻撃、情報</w:t>
      </w:r>
      <w:r>
        <w:rPr>
          <w:rFonts w:hint="eastAsia"/>
        </w:rPr>
        <w:t>漏洩</w:t>
      </w:r>
      <w:r w:rsidRPr="005677AD">
        <w:t>など</w:t>
      </w:r>
      <w:r>
        <w:rPr>
          <w:rFonts w:hint="eastAsia"/>
        </w:rPr>
        <w:t>）が発生した際も随時見直しを行うものとする。</w:t>
      </w:r>
    </w:p>
    <w:p w14:paraId="4C8597E0" w14:textId="77777777" w:rsidR="009D7F70" w:rsidRPr="00A643E6" w:rsidRDefault="009D7F70" w:rsidP="009D7F70">
      <w:pPr>
        <w:pStyle w:val="af4"/>
        <w:ind w:leftChars="0" w:left="2098"/>
      </w:pPr>
    </w:p>
    <w:p w14:paraId="3C204D1C" w14:textId="77777777" w:rsidR="009D7F70" w:rsidRDefault="009D7F70" w:rsidP="00D70F5B">
      <w:pPr>
        <w:pStyle w:val="af4"/>
        <w:numPr>
          <w:ilvl w:val="0"/>
          <w:numId w:val="7"/>
        </w:numPr>
        <w:ind w:leftChars="0"/>
      </w:pPr>
      <w:r w:rsidRPr="00D049B1">
        <w:rPr>
          <w:rFonts w:hint="eastAsia"/>
        </w:rPr>
        <w:t>セキュリティリスクの見直し範囲</w:t>
      </w:r>
    </w:p>
    <w:p w14:paraId="3E3AF1C1" w14:textId="77777777" w:rsidR="009D7F70" w:rsidRDefault="009D7F70" w:rsidP="009D7F70">
      <w:pPr>
        <w:pStyle w:val="af4"/>
        <w:ind w:leftChars="0" w:left="2098"/>
      </w:pPr>
      <w:r>
        <w:rPr>
          <w:rFonts w:hint="eastAsia"/>
        </w:rPr>
        <w:t>本システムの開発範囲内において、発生したセキュリティリスクおよび類似項目に関する見直しを行う。</w:t>
      </w:r>
    </w:p>
    <w:p w14:paraId="765956FF" w14:textId="77777777" w:rsidR="009D7F70" w:rsidRPr="00004ECF" w:rsidRDefault="009D7F70" w:rsidP="009D7F70">
      <w:pPr>
        <w:pStyle w:val="af4"/>
        <w:ind w:leftChars="0" w:left="2098"/>
      </w:pPr>
    </w:p>
    <w:p w14:paraId="5C6B6554" w14:textId="77777777" w:rsidR="009D7F70" w:rsidRPr="009D7F70" w:rsidRDefault="009D7F70" w:rsidP="009D7F70">
      <w:pPr>
        <w:pStyle w:val="4"/>
      </w:pPr>
      <w:r w:rsidRPr="009D7F70">
        <w:rPr>
          <w:rFonts w:hint="eastAsia"/>
        </w:rPr>
        <w:t>セキュリティリスク対策の見直し</w:t>
      </w:r>
    </w:p>
    <w:p w14:paraId="1F1B288D" w14:textId="77777777" w:rsidR="009D7F70" w:rsidRDefault="009D7F70" w:rsidP="00D70F5B">
      <w:pPr>
        <w:pStyle w:val="af4"/>
        <w:numPr>
          <w:ilvl w:val="0"/>
          <w:numId w:val="7"/>
        </w:numPr>
        <w:ind w:leftChars="0"/>
      </w:pPr>
      <w:r w:rsidRPr="00213A93">
        <w:rPr>
          <w:rFonts w:hint="eastAsia"/>
        </w:rPr>
        <w:t>運用開始後のリスク対応範囲</w:t>
      </w:r>
    </w:p>
    <w:p w14:paraId="6FEF6550" w14:textId="77777777" w:rsidR="009D7F70" w:rsidRDefault="009D7F70" w:rsidP="009D7F70">
      <w:pPr>
        <w:pStyle w:val="af4"/>
        <w:ind w:leftChars="0" w:left="2098"/>
      </w:pPr>
      <w:r>
        <w:rPr>
          <w:rFonts w:hint="eastAsia"/>
        </w:rPr>
        <w:t>2.6.4.1</w:t>
      </w:r>
      <w:r>
        <w:t xml:space="preserve"> </w:t>
      </w:r>
      <w:r w:rsidRPr="00D049B1">
        <w:rPr>
          <w:rFonts w:hint="eastAsia"/>
        </w:rPr>
        <w:t>セキュリティリスク</w:t>
      </w:r>
      <w:r>
        <w:rPr>
          <w:rFonts w:hint="eastAsia"/>
        </w:rPr>
        <w:t>に記載の見直し範囲と同様とする。</w:t>
      </w:r>
    </w:p>
    <w:p w14:paraId="4E0EA1D4" w14:textId="77777777" w:rsidR="009D7F70" w:rsidRDefault="009D7F70" w:rsidP="009D7F70">
      <w:pPr>
        <w:pStyle w:val="af4"/>
        <w:ind w:leftChars="0" w:left="2098"/>
      </w:pPr>
    </w:p>
    <w:p w14:paraId="22630DEC" w14:textId="77777777" w:rsidR="009D7F70" w:rsidRDefault="009D7F70" w:rsidP="00D70F5B">
      <w:pPr>
        <w:pStyle w:val="af4"/>
        <w:numPr>
          <w:ilvl w:val="0"/>
          <w:numId w:val="7"/>
        </w:numPr>
        <w:ind w:leftChars="0"/>
      </w:pPr>
      <w:r w:rsidRPr="00213A93">
        <w:rPr>
          <w:rFonts w:hint="eastAsia"/>
        </w:rPr>
        <w:t>リスク対策方針</w:t>
      </w:r>
    </w:p>
    <w:p w14:paraId="4D19CA49" w14:textId="77777777" w:rsidR="009D7F70" w:rsidRDefault="009D7F70" w:rsidP="009D7F70">
      <w:pPr>
        <w:pStyle w:val="af4"/>
        <w:ind w:leftChars="0" w:left="2098"/>
      </w:pPr>
      <w:r>
        <w:rPr>
          <w:rFonts w:hint="eastAsia"/>
        </w:rPr>
        <w:t>2.6.4.1</w:t>
      </w:r>
      <w:r>
        <w:t xml:space="preserve"> </w:t>
      </w:r>
      <w:r w:rsidRPr="00D049B1">
        <w:rPr>
          <w:rFonts w:hint="eastAsia"/>
        </w:rPr>
        <w:t>セキュリティリスク</w:t>
      </w:r>
      <w:r>
        <w:rPr>
          <w:rFonts w:hint="eastAsia"/>
        </w:rPr>
        <w:t>に記載の通り、定期的なセキュリティリスクの見直し、発生時の適宜見直しを行うことで対策とする。</w:t>
      </w:r>
    </w:p>
    <w:p w14:paraId="71722B28" w14:textId="77777777" w:rsidR="009D7F70" w:rsidRPr="00842832" w:rsidRDefault="009D7F70" w:rsidP="009D7F70">
      <w:pPr>
        <w:pStyle w:val="af4"/>
        <w:ind w:leftChars="0" w:left="2098"/>
      </w:pPr>
    </w:p>
    <w:p w14:paraId="43EE992A" w14:textId="77777777" w:rsidR="009D7F70" w:rsidRDefault="009D7F70" w:rsidP="009D7F70">
      <w:pPr>
        <w:pStyle w:val="4"/>
      </w:pPr>
      <w:r w:rsidRPr="006C407E">
        <w:rPr>
          <w:rFonts w:hint="eastAsia"/>
        </w:rPr>
        <w:t>セキュリティパッチ適用</w:t>
      </w:r>
    </w:p>
    <w:p w14:paraId="3376AF02" w14:textId="77777777" w:rsidR="009D7F70" w:rsidRDefault="009D7F70" w:rsidP="00D70F5B">
      <w:pPr>
        <w:pStyle w:val="af4"/>
        <w:numPr>
          <w:ilvl w:val="0"/>
          <w:numId w:val="7"/>
        </w:numPr>
        <w:ind w:leftChars="0"/>
      </w:pPr>
      <w:r w:rsidRPr="006C407E">
        <w:rPr>
          <w:rFonts w:hint="eastAsia"/>
        </w:rPr>
        <w:t>セキュリティパッチ適用範囲</w:t>
      </w:r>
    </w:p>
    <w:p w14:paraId="6B24B5E4" w14:textId="77777777" w:rsidR="009D7F70" w:rsidRDefault="009D7F70" w:rsidP="009D7F70">
      <w:pPr>
        <w:pStyle w:val="af4"/>
        <w:ind w:leftChars="0" w:left="2098"/>
      </w:pPr>
      <w:r>
        <w:rPr>
          <w:rFonts w:hint="eastAsia"/>
        </w:rPr>
        <w:t>OS、ミドルウェアおよびアプリケーションだけでなく、</w:t>
      </w:r>
      <w:r w:rsidR="0027382E">
        <w:rPr>
          <w:rFonts w:hint="eastAsia"/>
        </w:rPr>
        <w:t>A</w:t>
      </w:r>
      <w:r w:rsidR="0027382E">
        <w:t>urora</w:t>
      </w:r>
      <w:r>
        <w:rPr>
          <w:rFonts w:hint="eastAsia"/>
        </w:rPr>
        <w:t>などパッチ適用がAWS側で管理されているものについても適用の対象とする。また、ウィルス定義ファイルについても適宜更新を行うものとする。</w:t>
      </w:r>
    </w:p>
    <w:p w14:paraId="7A62E7AE" w14:textId="77777777" w:rsidR="009D7F70" w:rsidRDefault="009D7F70" w:rsidP="009D7F70">
      <w:pPr>
        <w:pStyle w:val="af4"/>
        <w:ind w:leftChars="0" w:left="2098"/>
      </w:pPr>
    </w:p>
    <w:p w14:paraId="3F5F0827" w14:textId="77777777" w:rsidR="009D7F70" w:rsidRDefault="009D7F70" w:rsidP="00D70F5B">
      <w:pPr>
        <w:pStyle w:val="af4"/>
        <w:numPr>
          <w:ilvl w:val="0"/>
          <w:numId w:val="7"/>
        </w:numPr>
        <w:ind w:leftChars="0"/>
      </w:pPr>
      <w:r w:rsidRPr="006C407E">
        <w:rPr>
          <w:rFonts w:hint="eastAsia"/>
        </w:rPr>
        <w:t>セキュリティパッチ適用方針</w:t>
      </w:r>
    </w:p>
    <w:p w14:paraId="3BC8A971" w14:textId="77777777" w:rsidR="009D7F70" w:rsidRDefault="009D7F70" w:rsidP="009D7F70">
      <w:pPr>
        <w:pStyle w:val="af4"/>
        <w:ind w:leftChars="0" w:left="2098"/>
      </w:pPr>
      <w:r>
        <w:rPr>
          <w:rFonts w:hint="eastAsia"/>
        </w:rPr>
        <w:t>2</w:t>
      </w:r>
      <w:r>
        <w:t>.5.2.3</w:t>
      </w:r>
      <w:r>
        <w:rPr>
          <w:rFonts w:hint="eastAsia"/>
        </w:rPr>
        <w:t xml:space="preserve"> </w:t>
      </w:r>
      <w:r w:rsidRPr="00A56F13">
        <w:rPr>
          <w:rFonts w:hint="eastAsia"/>
        </w:rPr>
        <w:t>パッチ適用ポリシー</w:t>
      </w:r>
      <w:r>
        <w:rPr>
          <w:rFonts w:hint="eastAsia"/>
        </w:rPr>
        <w:t>に記載の方針と同様とする。ただし、ウィルス定義ファイル更新については、接続先である横浜銀行環境のウィルス対策サーバの仕様に従うものとする。</w:t>
      </w:r>
    </w:p>
    <w:p w14:paraId="1C1935C3" w14:textId="77777777" w:rsidR="001D47D4" w:rsidRPr="00944C54" w:rsidRDefault="00DC19B9" w:rsidP="001D47D4">
      <w:pPr>
        <w:pStyle w:val="af4"/>
        <w:ind w:leftChars="0" w:left="2098"/>
      </w:pPr>
      <w:r w:rsidRPr="00944C54">
        <w:rPr>
          <w:rFonts w:hint="eastAsia"/>
        </w:rPr>
        <w:t>東日本銀行・</w:t>
      </w:r>
      <w:r w:rsidR="001D47D4" w:rsidRPr="00944C54">
        <w:rPr>
          <w:rFonts w:hint="eastAsia"/>
        </w:rPr>
        <w:t>北陸銀行・北海道銀行・七十七銀行については、各行</w:t>
      </w:r>
      <w:r w:rsidRPr="00944C54">
        <w:rPr>
          <w:rFonts w:hint="eastAsia"/>
        </w:rPr>
        <w:t>環境のウィルス対策サーバの仕様に従う。</w:t>
      </w:r>
    </w:p>
    <w:p w14:paraId="0E3027ED" w14:textId="77777777" w:rsidR="001D47D4" w:rsidRPr="001D47D4" w:rsidRDefault="001D47D4" w:rsidP="009D7F70">
      <w:pPr>
        <w:pStyle w:val="af4"/>
        <w:ind w:leftChars="0" w:left="2098"/>
      </w:pPr>
    </w:p>
    <w:p w14:paraId="68785768" w14:textId="77777777" w:rsidR="009D7F70" w:rsidRPr="00FE1BA9" w:rsidRDefault="009D7F70" w:rsidP="009D7F70">
      <w:pPr>
        <w:pStyle w:val="af4"/>
        <w:ind w:leftChars="0" w:left="2098"/>
      </w:pPr>
    </w:p>
    <w:p w14:paraId="6BBE2657" w14:textId="77777777" w:rsidR="009D7F70" w:rsidRDefault="009D7F70" w:rsidP="00D70F5B">
      <w:pPr>
        <w:pStyle w:val="af4"/>
        <w:numPr>
          <w:ilvl w:val="0"/>
          <w:numId w:val="7"/>
        </w:numPr>
        <w:ind w:leftChars="0"/>
      </w:pPr>
      <w:r w:rsidRPr="006C407E">
        <w:rPr>
          <w:rFonts w:hint="eastAsia"/>
        </w:rPr>
        <w:t>セキュリティパッチ適用タイミング</w:t>
      </w:r>
    </w:p>
    <w:p w14:paraId="78D1D794" w14:textId="77777777" w:rsidR="009D7F70" w:rsidRDefault="009D7F70" w:rsidP="009D7F70">
      <w:pPr>
        <w:pStyle w:val="af4"/>
        <w:ind w:leftChars="0" w:left="2098"/>
      </w:pPr>
      <w:r>
        <w:rPr>
          <w:rFonts w:hint="eastAsia"/>
        </w:rPr>
        <w:t>2</w:t>
      </w:r>
      <w:r>
        <w:t>.5.2.3</w:t>
      </w:r>
      <w:r>
        <w:rPr>
          <w:rFonts w:hint="eastAsia"/>
        </w:rPr>
        <w:t xml:space="preserve"> </w:t>
      </w:r>
      <w:r w:rsidRPr="00A56F13">
        <w:rPr>
          <w:rFonts w:hint="eastAsia"/>
        </w:rPr>
        <w:t>パッチ適用ポリシー</w:t>
      </w:r>
      <w:r>
        <w:rPr>
          <w:rFonts w:hint="eastAsia"/>
        </w:rPr>
        <w:t>に記載のタイミングと同様とする。ただし、ウィルス定義ファイル更新については、接続先である横浜銀行環境のウィルス対策サーバの仕様に従って更新を行うものとする。</w:t>
      </w:r>
    </w:p>
    <w:p w14:paraId="25485243" w14:textId="77777777" w:rsidR="00DC19B9" w:rsidRPr="008A72E2" w:rsidRDefault="00DC19B9" w:rsidP="00DC19B9">
      <w:pPr>
        <w:pStyle w:val="af4"/>
        <w:ind w:leftChars="0" w:left="2098"/>
      </w:pPr>
      <w:r w:rsidRPr="00944C54">
        <w:rPr>
          <w:rFonts w:hint="eastAsia"/>
        </w:rPr>
        <w:t>東日本銀行・北陸銀行・北海道銀行・七十七銀行については、各行環境のウィルス対策サーバの仕様に従う。</w:t>
      </w:r>
    </w:p>
    <w:p w14:paraId="628893CD" w14:textId="77777777" w:rsidR="0065237B" w:rsidRDefault="0065237B">
      <w:pPr>
        <w:widowControl/>
        <w:jc w:val="left"/>
      </w:pPr>
      <w:r>
        <w:br w:type="page"/>
      </w:r>
    </w:p>
    <w:p w14:paraId="2C9B19E8" w14:textId="77777777" w:rsidR="008C1899" w:rsidRDefault="008C1899" w:rsidP="000359C3">
      <w:pPr>
        <w:pStyle w:val="3"/>
      </w:pPr>
      <w:bookmarkStart w:id="51" w:name="_Toc124835536"/>
      <w:r w:rsidRPr="0007665A">
        <w:rPr>
          <w:rFonts w:hint="eastAsia"/>
        </w:rPr>
        <w:lastRenderedPageBreak/>
        <w:t>アクセス・利用制限</w:t>
      </w:r>
      <w:bookmarkEnd w:id="51"/>
    </w:p>
    <w:p w14:paraId="553DAB7A" w14:textId="77777777" w:rsidR="008C1899" w:rsidRPr="008C1899" w:rsidRDefault="008C1899" w:rsidP="00D70F5B">
      <w:pPr>
        <w:pStyle w:val="4"/>
        <w:numPr>
          <w:ilvl w:val="3"/>
          <w:numId w:val="36"/>
        </w:numPr>
      </w:pPr>
      <w:r w:rsidRPr="008C1899">
        <w:rPr>
          <w:rFonts w:hint="eastAsia"/>
        </w:rPr>
        <w:t>認証機能</w:t>
      </w:r>
    </w:p>
    <w:p w14:paraId="39E84B20" w14:textId="77777777" w:rsidR="008C1899" w:rsidRDefault="008C1899" w:rsidP="00D70F5B">
      <w:pPr>
        <w:pStyle w:val="af4"/>
        <w:numPr>
          <w:ilvl w:val="0"/>
          <w:numId w:val="7"/>
        </w:numPr>
        <w:ind w:leftChars="0"/>
      </w:pPr>
      <w:r w:rsidRPr="0007665A">
        <w:rPr>
          <w:rFonts w:hint="eastAsia"/>
        </w:rPr>
        <w:t>管理権限を持つ主体の認証</w:t>
      </w:r>
    </w:p>
    <w:p w14:paraId="1F96E25E" w14:textId="77777777" w:rsidR="0004566A" w:rsidRPr="00354A78" w:rsidRDefault="0004566A" w:rsidP="0004566A">
      <w:pPr>
        <w:pStyle w:val="af4"/>
        <w:ind w:leftChars="0" w:left="2098"/>
      </w:pPr>
      <w:r w:rsidRPr="00354A78">
        <w:rPr>
          <w:rFonts w:hint="eastAsia"/>
        </w:rPr>
        <w:t>AWSアクセスに関する認証については、</w:t>
      </w:r>
      <w:r>
        <w:rPr>
          <w:rFonts w:hint="eastAsia"/>
        </w:rPr>
        <w:t>OSユーザは特権IDシステムによる認証とし、IAMユーザ、ミドルウェアユーザについては利用申請による運用内で第三者承認をもらうことで認証とする。なお、本対応については</w:t>
      </w:r>
      <w:r w:rsidRPr="00354A78">
        <w:t>クラウド</w:t>
      </w:r>
      <w:r w:rsidRPr="00354A78">
        <w:rPr>
          <w:rFonts w:hint="eastAsia"/>
        </w:rPr>
        <w:t>サービス</w:t>
      </w:r>
      <w:r w:rsidRPr="00354A78">
        <w:t>チェックリスト</w:t>
      </w:r>
      <w:r w:rsidRPr="00354A78">
        <w:rPr>
          <w:rFonts w:hint="eastAsia"/>
        </w:rPr>
        <w:t>（IaaS編）のN</w:t>
      </w:r>
      <w:r w:rsidRPr="00354A78">
        <w:t>o.1</w:t>
      </w:r>
      <w:r w:rsidRPr="00354A78">
        <w:rPr>
          <w:rFonts w:hint="eastAsia"/>
        </w:rPr>
        <w:t>、2に従</w:t>
      </w:r>
      <w:r>
        <w:rPr>
          <w:rFonts w:hint="eastAsia"/>
        </w:rPr>
        <w:t>うものとする</w:t>
      </w:r>
      <w:r w:rsidRPr="00354A78">
        <w:rPr>
          <w:rFonts w:hint="eastAsia"/>
        </w:rPr>
        <w:t>。</w:t>
      </w:r>
    </w:p>
    <w:p w14:paraId="7A76FE85" w14:textId="77777777" w:rsidR="00CC7720" w:rsidRPr="00944C54" w:rsidRDefault="00C73B10" w:rsidP="00CC7720">
      <w:pPr>
        <w:pStyle w:val="af4"/>
        <w:ind w:leftChars="0" w:left="2098"/>
      </w:pPr>
      <w:r w:rsidRPr="00944C54">
        <w:rPr>
          <w:rFonts w:hint="eastAsia"/>
        </w:rPr>
        <w:t>※　北陸銀行様・北海道銀行様・七十七銀行様は、特権</w:t>
      </w:r>
      <w:r w:rsidRPr="00944C54">
        <w:t>IDシステムを利用していないため、</w:t>
      </w:r>
      <w:r w:rsidR="00CC7720" w:rsidRPr="00944C54">
        <w:t>OSユーザは</w:t>
      </w:r>
      <w:r w:rsidRPr="00944C54">
        <w:rPr>
          <w:rFonts w:hint="eastAsia"/>
        </w:rPr>
        <w:t>部</w:t>
      </w:r>
    </w:p>
    <w:p w14:paraId="420F345E" w14:textId="77777777" w:rsidR="00C73B10" w:rsidRPr="00944C54" w:rsidRDefault="003B71DE" w:rsidP="00C73B10">
      <w:pPr>
        <w:pStyle w:val="af4"/>
        <w:ind w:leftChars="0" w:left="2450"/>
      </w:pPr>
      <w:r w:rsidRPr="00944C54">
        <w:rPr>
          <w:rFonts w:hint="eastAsia"/>
        </w:rPr>
        <w:t>門共同運用への払出申請による第三者承認の認証とする</w:t>
      </w:r>
      <w:r w:rsidR="00C73B10" w:rsidRPr="00944C54">
        <w:rPr>
          <w:rFonts w:hint="eastAsia"/>
        </w:rPr>
        <w:t>。</w:t>
      </w:r>
    </w:p>
    <w:p w14:paraId="5C58E452" w14:textId="77777777" w:rsidR="00C73B10" w:rsidRPr="0004566A" w:rsidRDefault="00C73B10" w:rsidP="002528E8">
      <w:pPr>
        <w:pStyle w:val="af4"/>
        <w:ind w:leftChars="0" w:left="2098"/>
      </w:pPr>
    </w:p>
    <w:p w14:paraId="593C0663" w14:textId="77777777" w:rsidR="008C1899" w:rsidRDefault="008C1899" w:rsidP="00D70F5B">
      <w:pPr>
        <w:pStyle w:val="af4"/>
        <w:numPr>
          <w:ilvl w:val="0"/>
          <w:numId w:val="7"/>
        </w:numPr>
        <w:ind w:leftChars="0"/>
      </w:pPr>
      <w:r w:rsidRPr="0007665A">
        <w:rPr>
          <w:rFonts w:hint="eastAsia"/>
        </w:rPr>
        <w:t>管理権限を持たない主体の認証</w:t>
      </w:r>
    </w:p>
    <w:p w14:paraId="6ECDF3AE" w14:textId="77777777" w:rsidR="00437430" w:rsidRDefault="00437430" w:rsidP="00437430">
      <w:pPr>
        <w:pStyle w:val="af4"/>
        <w:ind w:leftChars="0" w:left="2098"/>
      </w:pPr>
      <w:r>
        <w:rPr>
          <w:rFonts w:hint="eastAsia"/>
        </w:rPr>
        <w:t>管理権限を持たないユーザについても、管理権限を持つユーザと同様の方針とする。</w:t>
      </w:r>
    </w:p>
    <w:p w14:paraId="6E0A53BE" w14:textId="77777777" w:rsidR="008C1899" w:rsidRPr="00437430" w:rsidRDefault="008C1899" w:rsidP="008C1899">
      <w:pPr>
        <w:pStyle w:val="af4"/>
        <w:ind w:leftChars="0" w:left="2098"/>
      </w:pPr>
    </w:p>
    <w:p w14:paraId="1D3B91D8" w14:textId="77777777" w:rsidR="008C1899" w:rsidRPr="008C1899" w:rsidRDefault="008C1899" w:rsidP="008C1899">
      <w:pPr>
        <w:pStyle w:val="4"/>
      </w:pPr>
      <w:r w:rsidRPr="008C1899">
        <w:rPr>
          <w:rFonts w:hint="eastAsia"/>
        </w:rPr>
        <w:t>利用制限</w:t>
      </w:r>
    </w:p>
    <w:p w14:paraId="1156BBA7" w14:textId="77777777" w:rsidR="008C1899" w:rsidRDefault="008C1899" w:rsidP="00D70F5B">
      <w:pPr>
        <w:pStyle w:val="af4"/>
        <w:numPr>
          <w:ilvl w:val="0"/>
          <w:numId w:val="7"/>
        </w:numPr>
        <w:ind w:leftChars="0"/>
      </w:pPr>
      <w:r w:rsidRPr="00AA7BFF">
        <w:rPr>
          <w:rFonts w:hint="eastAsia"/>
        </w:rPr>
        <w:t>システム上の対策における操作制限度</w:t>
      </w:r>
    </w:p>
    <w:p w14:paraId="4769A147" w14:textId="77777777" w:rsidR="008C16E9" w:rsidRPr="008C16E9" w:rsidRDefault="008C16E9" w:rsidP="008C16E9">
      <w:pPr>
        <w:pStyle w:val="af4"/>
        <w:ind w:leftChars="0" w:left="2098"/>
      </w:pPr>
      <w:r>
        <w:rPr>
          <w:rFonts w:hint="eastAsia"/>
        </w:rPr>
        <w:t>AWS環境においては、利用前提である</w:t>
      </w:r>
      <w:r w:rsidR="007028CF">
        <w:rPr>
          <w:rFonts w:hint="eastAsia"/>
        </w:rPr>
        <w:t>A-gate</w:t>
      </w:r>
      <w:r>
        <w:rPr>
          <w:rFonts w:hint="eastAsia"/>
        </w:rPr>
        <w:t>によってセキュリティコントロールに配慮した</w:t>
      </w:r>
      <w:r w:rsidRPr="00EC22B6">
        <w:rPr>
          <w:rFonts w:hint="eastAsia"/>
        </w:rPr>
        <w:t>権限分掌</w:t>
      </w:r>
      <w:r>
        <w:rPr>
          <w:rFonts w:hint="eastAsia"/>
        </w:rPr>
        <w:t>が定義されているため、それに従うものとする。ただし、個別にIAMロールの権限付与が必要な場合は、</w:t>
      </w:r>
      <w:r w:rsidRPr="00354A78">
        <w:t>クラウド</w:t>
      </w:r>
      <w:r w:rsidRPr="00354A78">
        <w:rPr>
          <w:rFonts w:hint="eastAsia"/>
        </w:rPr>
        <w:t>サービス</w:t>
      </w:r>
      <w:r w:rsidRPr="00354A78">
        <w:t>チェックリスト</w:t>
      </w:r>
      <w:r w:rsidRPr="00354A78">
        <w:rPr>
          <w:rFonts w:hint="eastAsia"/>
        </w:rPr>
        <w:t>（IaaS編）のN</w:t>
      </w:r>
      <w:r w:rsidRPr="00354A78">
        <w:t>o.</w:t>
      </w:r>
      <w:r>
        <w:t>3</w:t>
      </w:r>
      <w:r>
        <w:rPr>
          <w:rFonts w:hint="eastAsia"/>
        </w:rPr>
        <w:t>、5</w:t>
      </w:r>
      <w:r w:rsidRPr="00354A78">
        <w:rPr>
          <w:rFonts w:hint="eastAsia"/>
        </w:rPr>
        <w:t>、</w:t>
      </w:r>
      <w:r>
        <w:rPr>
          <w:rFonts w:hint="eastAsia"/>
        </w:rPr>
        <w:t>6の権限分掌の考えをベースに必要最小限の操作権限となるようにする。また、アプリケーション及びシステムの設計においても、同様の考慮を行うものとする。なお、各特性に応じた権限の見直しが必要な場合があるため、権限分掌の定義から大きく逸脱しない範囲において</w:t>
      </w:r>
      <w:r w:rsidRPr="00EC22B6">
        <w:rPr>
          <w:rFonts w:hint="eastAsia"/>
        </w:rPr>
        <w:t>権限の</w:t>
      </w:r>
      <w:r>
        <w:rPr>
          <w:rFonts w:hint="eastAsia"/>
        </w:rPr>
        <w:t>変更を許容する。</w:t>
      </w:r>
    </w:p>
    <w:p w14:paraId="3A5CEFB1" w14:textId="77777777" w:rsidR="008C16E9" w:rsidRDefault="008C16E9" w:rsidP="008C16E9">
      <w:pPr>
        <w:pStyle w:val="af4"/>
        <w:ind w:leftChars="0" w:left="2098"/>
      </w:pPr>
    </w:p>
    <w:p w14:paraId="1A643D68" w14:textId="77777777" w:rsidR="008C1899" w:rsidRDefault="008C1899" w:rsidP="00D70F5B">
      <w:pPr>
        <w:pStyle w:val="af4"/>
        <w:numPr>
          <w:ilvl w:val="0"/>
          <w:numId w:val="7"/>
        </w:numPr>
        <w:ind w:leftChars="0"/>
      </w:pPr>
      <w:r w:rsidRPr="00AA7BFF">
        <w:rPr>
          <w:rFonts w:hint="eastAsia"/>
        </w:rPr>
        <w:t>物理的な対策による操作制限度</w:t>
      </w:r>
    </w:p>
    <w:p w14:paraId="12948C09" w14:textId="77777777" w:rsidR="009834E0" w:rsidRDefault="009834E0" w:rsidP="009834E0">
      <w:pPr>
        <w:pStyle w:val="af4"/>
        <w:ind w:leftChars="0" w:left="2098"/>
      </w:pPr>
      <w:r>
        <w:rPr>
          <w:rFonts w:hint="eastAsia"/>
        </w:rPr>
        <w:t>サービスデスクが設置されるセキュリティルームにおいては、</w:t>
      </w:r>
      <w:r w:rsidRPr="00354A78">
        <w:t>クラウド</w:t>
      </w:r>
      <w:r w:rsidRPr="00354A78">
        <w:rPr>
          <w:rFonts w:hint="eastAsia"/>
        </w:rPr>
        <w:t>サービス</w:t>
      </w:r>
      <w:r w:rsidRPr="00354A78">
        <w:t>チェックリスト</w:t>
      </w:r>
      <w:r w:rsidRPr="00354A78">
        <w:rPr>
          <w:rFonts w:hint="eastAsia"/>
        </w:rPr>
        <w:t>（</w:t>
      </w:r>
      <w:r>
        <w:rPr>
          <w:rFonts w:hint="eastAsia"/>
        </w:rPr>
        <w:t>S</w:t>
      </w:r>
      <w:r w:rsidRPr="00354A78">
        <w:rPr>
          <w:rFonts w:hint="eastAsia"/>
        </w:rPr>
        <w:t>aaS編）の</w:t>
      </w:r>
      <w:r w:rsidRPr="007852F0">
        <w:t>3．セキュリティ統制</w:t>
      </w:r>
      <w:r>
        <w:rPr>
          <w:rFonts w:hint="eastAsia"/>
        </w:rPr>
        <w:t>に従って物理的な対策を行うものとする。A</w:t>
      </w:r>
      <w:r>
        <w:t>WS</w:t>
      </w:r>
      <w:r>
        <w:rPr>
          <w:rFonts w:hint="eastAsia"/>
        </w:rPr>
        <w:t>環境については、物理的な対策はないため、本件のスコープ外とする。また、現行端末など既存施設に紐づくものについても規定のルールに準拠済みの前提とし、本件のスコープ外とする。</w:t>
      </w:r>
    </w:p>
    <w:p w14:paraId="67CCF328" w14:textId="77777777" w:rsidR="008C1899" w:rsidRPr="009834E0" w:rsidRDefault="008C1899" w:rsidP="008C1899">
      <w:pPr>
        <w:pStyle w:val="af4"/>
        <w:ind w:leftChars="0" w:left="2098"/>
      </w:pPr>
    </w:p>
    <w:p w14:paraId="3C994715" w14:textId="77777777" w:rsidR="008C1899" w:rsidRPr="008C1899" w:rsidRDefault="008C1899" w:rsidP="008C1899">
      <w:pPr>
        <w:pStyle w:val="4"/>
      </w:pPr>
      <w:r w:rsidRPr="008C1899">
        <w:rPr>
          <w:rFonts w:hint="eastAsia"/>
        </w:rPr>
        <w:t>管理方法</w:t>
      </w:r>
    </w:p>
    <w:p w14:paraId="5F48CCA4" w14:textId="77777777" w:rsidR="008C1899" w:rsidRDefault="008C1899" w:rsidP="00D70F5B">
      <w:pPr>
        <w:pStyle w:val="af4"/>
        <w:numPr>
          <w:ilvl w:val="0"/>
          <w:numId w:val="7"/>
        </w:numPr>
        <w:ind w:leftChars="0"/>
      </w:pPr>
      <w:r w:rsidRPr="00782698">
        <w:rPr>
          <w:rFonts w:hint="eastAsia"/>
        </w:rPr>
        <w:t>管理ルールの策定</w:t>
      </w:r>
    </w:p>
    <w:p w14:paraId="06DF8B85" w14:textId="77777777" w:rsidR="00956FF7" w:rsidRPr="00BD6F3F" w:rsidRDefault="00956FF7" w:rsidP="00956FF7">
      <w:pPr>
        <w:pStyle w:val="af4"/>
        <w:ind w:leftChars="0" w:left="2098"/>
      </w:pPr>
      <w:r>
        <w:rPr>
          <w:rFonts w:hint="eastAsia"/>
        </w:rPr>
        <w:t>AWS環境においては、</w:t>
      </w:r>
      <w:r w:rsidRPr="00354A78">
        <w:t>クラウド</w:t>
      </w:r>
      <w:r w:rsidRPr="00354A78">
        <w:rPr>
          <w:rFonts w:hint="eastAsia"/>
        </w:rPr>
        <w:t>サービス</w:t>
      </w:r>
      <w:r w:rsidRPr="00354A78">
        <w:t>チェックリスト</w:t>
      </w:r>
      <w:r w:rsidRPr="00354A78">
        <w:rPr>
          <w:rFonts w:hint="eastAsia"/>
        </w:rPr>
        <w:t>（</w:t>
      </w:r>
      <w:r>
        <w:rPr>
          <w:rFonts w:hint="eastAsia"/>
        </w:rPr>
        <w:t>S</w:t>
      </w:r>
      <w:r w:rsidRPr="00354A78">
        <w:rPr>
          <w:rFonts w:hint="eastAsia"/>
        </w:rPr>
        <w:t>aaS編）の</w:t>
      </w:r>
      <w:r w:rsidRPr="007852F0">
        <w:t>3．セキュリティ統制</w:t>
      </w:r>
      <w:r>
        <w:rPr>
          <w:rFonts w:hint="eastAsia"/>
        </w:rPr>
        <w:t>に従いIAMユーザやその権限などを考慮に入れて管理ルールの策定を行うものとする。なお、OS</w:t>
      </w:r>
      <w:r>
        <w:t>(</w:t>
      </w:r>
      <w:r>
        <w:rPr>
          <w:rFonts w:hint="eastAsia"/>
        </w:rPr>
        <w:t>管理者権限ユーザ</w:t>
      </w:r>
      <w:r>
        <w:t>)</w:t>
      </w:r>
      <w:r>
        <w:rPr>
          <w:rFonts w:hint="eastAsia"/>
        </w:rPr>
        <w:t>の管理については、AWS共通基盤による特権IDシステムにて提供される管理サービスに準ずるものとする。ミドルウェアのI</w:t>
      </w:r>
      <w:r>
        <w:t>D/</w:t>
      </w:r>
      <w:r>
        <w:rPr>
          <w:rFonts w:hint="eastAsia"/>
        </w:rPr>
        <w:t>パスワードの管理については管理台帳による管理を前提とする。</w:t>
      </w:r>
    </w:p>
    <w:p w14:paraId="48F81BEC" w14:textId="77777777" w:rsidR="008C1899" w:rsidRPr="00D000A5" w:rsidRDefault="004C244E" w:rsidP="004C244E">
      <w:pPr>
        <w:widowControl/>
        <w:jc w:val="left"/>
      </w:pPr>
      <w:r>
        <w:br w:type="page"/>
      </w:r>
    </w:p>
    <w:p w14:paraId="715405D2" w14:textId="77777777" w:rsidR="008C1899" w:rsidRDefault="008C1899" w:rsidP="000359C3">
      <w:pPr>
        <w:pStyle w:val="3"/>
      </w:pPr>
      <w:bookmarkStart w:id="52" w:name="_Toc124835537"/>
      <w:r w:rsidRPr="00A90CF9">
        <w:rPr>
          <w:rFonts w:hint="eastAsia"/>
        </w:rPr>
        <w:lastRenderedPageBreak/>
        <w:t>データの秘匿</w:t>
      </w:r>
      <w:bookmarkEnd w:id="52"/>
    </w:p>
    <w:p w14:paraId="3F70485E" w14:textId="77777777" w:rsidR="008C1899" w:rsidRDefault="008C1899" w:rsidP="00D70F5B">
      <w:pPr>
        <w:pStyle w:val="4"/>
        <w:numPr>
          <w:ilvl w:val="3"/>
          <w:numId w:val="35"/>
        </w:numPr>
      </w:pPr>
      <w:r w:rsidRPr="00A90CF9">
        <w:rPr>
          <w:rFonts w:hint="eastAsia"/>
        </w:rPr>
        <w:t>データ暗号化</w:t>
      </w:r>
    </w:p>
    <w:p w14:paraId="51951A62" w14:textId="77777777" w:rsidR="008C1899" w:rsidRDefault="008C1899" w:rsidP="00D70F5B">
      <w:pPr>
        <w:pStyle w:val="af4"/>
        <w:numPr>
          <w:ilvl w:val="0"/>
          <w:numId w:val="7"/>
        </w:numPr>
        <w:ind w:leftChars="0"/>
      </w:pPr>
      <w:r w:rsidRPr="000B3856">
        <w:rPr>
          <w:rFonts w:hint="eastAsia"/>
        </w:rPr>
        <w:t>伝送データの暗号化の有無</w:t>
      </w:r>
    </w:p>
    <w:p w14:paraId="60221271" w14:textId="77777777" w:rsidR="007C6D5F" w:rsidRDefault="007C6D5F" w:rsidP="007C6D5F">
      <w:pPr>
        <w:pStyle w:val="af4"/>
        <w:ind w:leftChars="0" w:left="2098"/>
      </w:pPr>
      <w:r>
        <w:rPr>
          <w:rFonts w:hint="eastAsia"/>
        </w:rPr>
        <w:t>原則、通信の暗号化を行うものとする。</w:t>
      </w:r>
      <w:r w:rsidRPr="00354A78">
        <w:t>クラウド</w:t>
      </w:r>
      <w:r w:rsidRPr="00354A78">
        <w:rPr>
          <w:rFonts w:hint="eastAsia"/>
        </w:rPr>
        <w:t>サービス</w:t>
      </w:r>
      <w:r w:rsidRPr="00354A78">
        <w:t>チェックリスト</w:t>
      </w:r>
      <w:r w:rsidRPr="00354A78">
        <w:rPr>
          <w:rFonts w:hint="eastAsia"/>
        </w:rPr>
        <w:t>（</w:t>
      </w:r>
      <w:r>
        <w:rPr>
          <w:rFonts w:hint="eastAsia"/>
        </w:rPr>
        <w:t>S</w:t>
      </w:r>
      <w:r w:rsidRPr="00354A78">
        <w:rPr>
          <w:rFonts w:hint="eastAsia"/>
        </w:rPr>
        <w:t>aaS編）の</w:t>
      </w:r>
      <w:r w:rsidRPr="007852F0">
        <w:t>3．セキュリティ統制</w:t>
      </w:r>
      <w:r>
        <w:rPr>
          <w:rFonts w:hint="eastAsia"/>
        </w:rPr>
        <w:t>に記載の通り、ユーザ端末とサービス間においてはh</w:t>
      </w:r>
      <w:r>
        <w:t>ttps</w:t>
      </w:r>
      <w:r>
        <w:rPr>
          <w:rFonts w:hint="eastAsia"/>
        </w:rPr>
        <w:t>による暗号化、外部連携で利用するHULFT、Web</w:t>
      </w:r>
      <w:r>
        <w:t xml:space="preserve"> </w:t>
      </w:r>
      <w:r>
        <w:rPr>
          <w:rFonts w:hint="eastAsia"/>
        </w:rPr>
        <w:t>APIの通信についても暗号化を行うものとし、プロダクトに具備された暗号化機能があればそれを利用し暗号化を行うものとする。なお、</w:t>
      </w:r>
      <w:r w:rsidR="007028CF">
        <w:rPr>
          <w:rFonts w:hint="eastAsia"/>
        </w:rPr>
        <w:t>A-gate</w:t>
      </w:r>
      <w:r>
        <w:rPr>
          <w:rFonts w:hint="eastAsia"/>
        </w:rPr>
        <w:t>のポリシー自体に暗号化要求がある、または機能要件から暗号化が求められているなどの場合は実装可否も検討の上、対処する。</w:t>
      </w:r>
      <w:r w:rsidR="00DA17CE" w:rsidRPr="00DA17CE">
        <w:rPr>
          <w:rFonts w:hint="eastAsia"/>
        </w:rPr>
        <w:t>なお、外部と連携を行わない</w:t>
      </w:r>
      <w:r w:rsidR="00272CE6" w:rsidRPr="00272CE6">
        <w:t>Web</w:t>
      </w:r>
      <w:r w:rsidR="00484D18">
        <w:rPr>
          <w:rFonts w:hint="eastAsia"/>
        </w:rPr>
        <w:t>/</w:t>
      </w:r>
      <w:r w:rsidR="00272CE6" w:rsidRPr="00272CE6">
        <w:t>APサーバ</w:t>
      </w:r>
      <w:r w:rsidR="00E8513D" w:rsidRPr="00E8513D">
        <w:rPr>
          <w:rFonts w:hint="eastAsia"/>
        </w:rPr>
        <w:t>間</w:t>
      </w:r>
      <w:r w:rsidR="00DA17CE" w:rsidRPr="00DA17CE">
        <w:rPr>
          <w:rFonts w:hint="eastAsia"/>
        </w:rPr>
        <w:t>通信やバックエンド処理にあたる</w:t>
      </w:r>
      <w:r w:rsidR="00DA17CE" w:rsidRPr="00DA17CE">
        <w:t>Web⇔DB間などの内部通信については暗号化を行わない。</w:t>
      </w:r>
    </w:p>
    <w:p w14:paraId="162A6806" w14:textId="77777777" w:rsidR="007C6D5F" w:rsidRPr="007C6D5F" w:rsidRDefault="007C6D5F" w:rsidP="007C6D5F">
      <w:pPr>
        <w:pStyle w:val="af4"/>
        <w:ind w:leftChars="0" w:left="2098"/>
      </w:pPr>
    </w:p>
    <w:p w14:paraId="73E56207" w14:textId="77777777" w:rsidR="008C1899" w:rsidRDefault="008C1899" w:rsidP="00D70F5B">
      <w:pPr>
        <w:pStyle w:val="af4"/>
        <w:numPr>
          <w:ilvl w:val="0"/>
          <w:numId w:val="7"/>
        </w:numPr>
        <w:ind w:leftChars="0"/>
      </w:pPr>
      <w:r w:rsidRPr="009B140D">
        <w:rPr>
          <w:rFonts w:hint="eastAsia"/>
        </w:rPr>
        <w:t>蓄積データの暗号化の有無</w:t>
      </w:r>
    </w:p>
    <w:p w14:paraId="41EE9B0F" w14:textId="77777777" w:rsidR="00691AC6" w:rsidRDefault="00691AC6" w:rsidP="00691AC6">
      <w:pPr>
        <w:pStyle w:val="af4"/>
        <w:ind w:leftChars="0" w:left="2098"/>
      </w:pPr>
      <w:r w:rsidRPr="00354A78">
        <w:t>クラウド</w:t>
      </w:r>
      <w:r w:rsidRPr="00354A78">
        <w:rPr>
          <w:rFonts w:hint="eastAsia"/>
        </w:rPr>
        <w:t>サービス</w:t>
      </w:r>
      <w:r w:rsidRPr="00354A78">
        <w:t>チェック</w:t>
      </w:r>
      <w:r w:rsidRPr="008B57C1">
        <w:t>リスト</w:t>
      </w:r>
      <w:r>
        <w:rPr>
          <w:rFonts w:hint="eastAsia"/>
        </w:rPr>
        <w:t>（IaaS編）のN</w:t>
      </w:r>
      <w:r>
        <w:t>o.</w:t>
      </w:r>
      <w:r>
        <w:rPr>
          <w:rFonts w:hint="eastAsia"/>
        </w:rPr>
        <w:t>7に従い、データが保管されるAWSサービス（EBS、S3、</w:t>
      </w:r>
      <w:r w:rsidR="0027382E">
        <w:rPr>
          <w:rFonts w:hint="eastAsia"/>
        </w:rPr>
        <w:t>A</w:t>
      </w:r>
      <w:r w:rsidR="0027382E">
        <w:t>urora</w:t>
      </w:r>
      <w:r>
        <w:rPr>
          <w:rFonts w:hint="eastAsia"/>
        </w:rPr>
        <w:t>、ElastiCache</w:t>
      </w:r>
      <w:r>
        <w:t xml:space="preserve"> for </w:t>
      </w:r>
      <w:r>
        <w:rPr>
          <w:rFonts w:hint="eastAsia"/>
        </w:rPr>
        <w:t>Redis、</w:t>
      </w:r>
      <w:r w:rsidRPr="00CA07B8">
        <w:t>CloudWatch Logs</w:t>
      </w:r>
      <w:r>
        <w:rPr>
          <w:rFonts w:hint="eastAsia"/>
        </w:rPr>
        <w:t>）については、AWSサービスで提供される暗号化機能を用いて、蓄積データの</w:t>
      </w:r>
      <w:r w:rsidR="00BA314F">
        <w:rPr>
          <w:rFonts w:hint="eastAsia"/>
        </w:rPr>
        <w:t>透過的</w:t>
      </w:r>
      <w:r>
        <w:rPr>
          <w:rFonts w:hint="eastAsia"/>
        </w:rPr>
        <w:t>暗号化を行うものとする。</w:t>
      </w:r>
    </w:p>
    <w:p w14:paraId="79BF534E" w14:textId="77777777" w:rsidR="00691AC6" w:rsidRPr="00691AC6" w:rsidRDefault="00691AC6" w:rsidP="00691AC6">
      <w:pPr>
        <w:pStyle w:val="af4"/>
        <w:ind w:leftChars="0" w:left="2098"/>
      </w:pPr>
    </w:p>
    <w:p w14:paraId="3BEBD4C4" w14:textId="77777777" w:rsidR="008C1899" w:rsidRDefault="008C1899" w:rsidP="00D70F5B">
      <w:pPr>
        <w:pStyle w:val="af4"/>
        <w:numPr>
          <w:ilvl w:val="0"/>
          <w:numId w:val="7"/>
        </w:numPr>
        <w:ind w:leftChars="0"/>
      </w:pPr>
      <w:r w:rsidRPr="009B140D">
        <w:rPr>
          <w:rFonts w:hint="eastAsia"/>
        </w:rPr>
        <w:t>鍵管理</w:t>
      </w:r>
    </w:p>
    <w:p w14:paraId="614E3FBD" w14:textId="77777777" w:rsidR="00F21571" w:rsidRDefault="00F21571" w:rsidP="00F21571">
      <w:pPr>
        <w:pStyle w:val="af4"/>
        <w:ind w:leftChars="0" w:left="2098"/>
      </w:pPr>
      <w:r w:rsidRPr="00354A78">
        <w:t>クラウド</w:t>
      </w:r>
      <w:r w:rsidRPr="00354A78">
        <w:rPr>
          <w:rFonts w:hint="eastAsia"/>
        </w:rPr>
        <w:t>サービス</w:t>
      </w:r>
      <w:r w:rsidRPr="00354A78">
        <w:t>チェック</w:t>
      </w:r>
      <w:r w:rsidRPr="008B57C1">
        <w:t>リスト</w:t>
      </w:r>
      <w:r>
        <w:rPr>
          <w:rFonts w:hint="eastAsia"/>
        </w:rPr>
        <w:t>（IaaS編）のN</w:t>
      </w:r>
      <w:r>
        <w:t>o.</w:t>
      </w:r>
      <w:r>
        <w:rPr>
          <w:rFonts w:hint="eastAsia"/>
        </w:rPr>
        <w:t>7に従い、AWSによる暗号化キー管理（AWS</w:t>
      </w:r>
      <w:r>
        <w:t xml:space="preserve"> </w:t>
      </w:r>
      <w:r>
        <w:rPr>
          <w:rFonts w:hint="eastAsia"/>
        </w:rPr>
        <w:t>KMS）を用いて、ソフトウェアによる暗号化キーの管理を行う。</w:t>
      </w:r>
    </w:p>
    <w:p w14:paraId="11F01C04" w14:textId="77777777" w:rsidR="008C1899" w:rsidRPr="00F21571" w:rsidRDefault="008C1899" w:rsidP="008C1899">
      <w:pPr>
        <w:pStyle w:val="af4"/>
        <w:ind w:leftChars="0" w:left="2098"/>
      </w:pPr>
    </w:p>
    <w:p w14:paraId="436F7D93" w14:textId="77777777" w:rsidR="008C1899" w:rsidRDefault="008C1899" w:rsidP="000359C3">
      <w:pPr>
        <w:pStyle w:val="3"/>
      </w:pPr>
      <w:bookmarkStart w:id="53" w:name="_Toc124835538"/>
      <w:r w:rsidRPr="00E72502">
        <w:rPr>
          <w:rFonts w:hint="eastAsia"/>
        </w:rPr>
        <w:t>不正追跡・監視</w:t>
      </w:r>
      <w:bookmarkEnd w:id="53"/>
    </w:p>
    <w:p w14:paraId="27314C1E" w14:textId="77777777" w:rsidR="008C1899" w:rsidRDefault="008C1899" w:rsidP="00D70F5B">
      <w:pPr>
        <w:pStyle w:val="4"/>
        <w:numPr>
          <w:ilvl w:val="3"/>
          <w:numId w:val="34"/>
        </w:numPr>
      </w:pPr>
      <w:r w:rsidRPr="00E72502">
        <w:rPr>
          <w:rFonts w:hint="eastAsia"/>
        </w:rPr>
        <w:t>不正監視</w:t>
      </w:r>
    </w:p>
    <w:p w14:paraId="2941DAF7" w14:textId="77777777" w:rsidR="008C1899" w:rsidRDefault="008C1899" w:rsidP="00D70F5B">
      <w:pPr>
        <w:pStyle w:val="af4"/>
        <w:numPr>
          <w:ilvl w:val="0"/>
          <w:numId w:val="7"/>
        </w:numPr>
        <w:ind w:leftChars="0"/>
      </w:pPr>
      <w:r w:rsidRPr="00E72502">
        <w:rPr>
          <w:rFonts w:hint="eastAsia"/>
        </w:rPr>
        <w:t>ログの取得</w:t>
      </w:r>
    </w:p>
    <w:p w14:paraId="5E79F4D2" w14:textId="77777777" w:rsidR="00EA3759" w:rsidRDefault="00EA3759" w:rsidP="00EA3759">
      <w:pPr>
        <w:pStyle w:val="af4"/>
        <w:ind w:leftChars="0" w:left="2098"/>
      </w:pPr>
      <w:r>
        <w:rPr>
          <w:rFonts w:hint="eastAsia"/>
        </w:rPr>
        <w:t>AWS環境においては、A-</w:t>
      </w:r>
      <w:r w:rsidR="00BA5C78">
        <w:rPr>
          <w:rFonts w:hint="eastAsia"/>
        </w:rPr>
        <w:t>g</w:t>
      </w:r>
      <w:r>
        <w:rPr>
          <w:rFonts w:hint="eastAsia"/>
        </w:rPr>
        <w:t>ateのサービス仕様としてAWSサービスに関する操作ログが収集されるため、その仕様に従うものとする。ただし、個別に取得が必要なものがあった場合は、</w:t>
      </w:r>
      <w:r w:rsidRPr="00E06714">
        <w:t>AWS CloudTrail</w:t>
      </w:r>
      <w:r>
        <w:rPr>
          <w:rFonts w:hint="eastAsia"/>
        </w:rPr>
        <w:t>やAWS</w:t>
      </w:r>
      <w:r>
        <w:t xml:space="preserve"> Config</w:t>
      </w:r>
      <w:r>
        <w:rPr>
          <w:rFonts w:hint="eastAsia"/>
        </w:rPr>
        <w:t>等を用いて取得を検討の上、対処する。アプリケーション及びシステムの設計においては、</w:t>
      </w:r>
      <w:r w:rsidRPr="00354A78">
        <w:t>クラウド</w:t>
      </w:r>
      <w:r w:rsidRPr="00354A78">
        <w:rPr>
          <w:rFonts w:hint="eastAsia"/>
        </w:rPr>
        <w:t>サービス</w:t>
      </w:r>
      <w:r w:rsidRPr="00354A78">
        <w:t>チェックリスト</w:t>
      </w:r>
      <w:r w:rsidRPr="00354A78">
        <w:rPr>
          <w:rFonts w:hint="eastAsia"/>
        </w:rPr>
        <w:t>（IaaS編）のN</w:t>
      </w:r>
      <w:r w:rsidRPr="00354A78">
        <w:t>o.</w:t>
      </w:r>
      <w:r>
        <w:t>9</w:t>
      </w:r>
      <w:r>
        <w:rPr>
          <w:rFonts w:hint="eastAsia"/>
        </w:rPr>
        <w:t>、20および</w:t>
      </w:r>
      <w:r w:rsidRPr="00354A78">
        <w:t>クラウド</w:t>
      </w:r>
      <w:r w:rsidRPr="00354A78">
        <w:rPr>
          <w:rFonts w:hint="eastAsia"/>
        </w:rPr>
        <w:t>サービス</w:t>
      </w:r>
      <w:r w:rsidRPr="00354A78">
        <w:t>チェックリスト</w:t>
      </w:r>
      <w:r w:rsidRPr="00354A78">
        <w:rPr>
          <w:rFonts w:hint="eastAsia"/>
        </w:rPr>
        <w:t>（</w:t>
      </w:r>
      <w:r>
        <w:rPr>
          <w:rFonts w:hint="eastAsia"/>
        </w:rPr>
        <w:t>S</w:t>
      </w:r>
      <w:r w:rsidRPr="00354A78">
        <w:rPr>
          <w:rFonts w:hint="eastAsia"/>
        </w:rPr>
        <w:t>aaS編）の</w:t>
      </w:r>
      <w:r w:rsidRPr="007852F0">
        <w:t>3．セキュリティ統制</w:t>
      </w:r>
      <w:r>
        <w:rPr>
          <w:rFonts w:hint="eastAsia"/>
        </w:rPr>
        <w:t>に従って、IAMやOS、DBの特権ユーザによるログイン・ログアウト・操作に関するログ、アプリケーションに関するログ、ネットワーク証跡に関するログを取得する。取得対象のアプリケーションログに関しては</w:t>
      </w:r>
      <w:r w:rsidRPr="00434204">
        <w:rPr>
          <w:rFonts w:hint="eastAsia"/>
        </w:rPr>
        <w:t>アーキテクチャ方針書</w:t>
      </w:r>
      <w:r>
        <w:t>3.3</w:t>
      </w:r>
      <w:r>
        <w:rPr>
          <w:rFonts w:hint="eastAsia"/>
        </w:rPr>
        <w:t>ログ出力方針を参照のこと。</w:t>
      </w:r>
    </w:p>
    <w:p w14:paraId="07B1F3E2" w14:textId="77777777" w:rsidR="00EA3759" w:rsidRPr="00EA3759" w:rsidRDefault="00EA3759" w:rsidP="00EA3759">
      <w:pPr>
        <w:pStyle w:val="af4"/>
        <w:ind w:leftChars="0" w:left="2098"/>
      </w:pPr>
    </w:p>
    <w:p w14:paraId="50E5E58A" w14:textId="77777777" w:rsidR="008C1899" w:rsidRDefault="008C1899" w:rsidP="00D70F5B">
      <w:pPr>
        <w:pStyle w:val="af4"/>
        <w:numPr>
          <w:ilvl w:val="0"/>
          <w:numId w:val="7"/>
        </w:numPr>
        <w:ind w:leftChars="0"/>
      </w:pPr>
      <w:r w:rsidRPr="00E72502">
        <w:rPr>
          <w:rFonts w:hint="eastAsia"/>
        </w:rPr>
        <w:t>ログ保管期間</w:t>
      </w:r>
    </w:p>
    <w:p w14:paraId="1EA3C111" w14:textId="77777777" w:rsidR="00BC578B" w:rsidRDefault="00BC578B" w:rsidP="00BC578B">
      <w:pPr>
        <w:pStyle w:val="af4"/>
        <w:ind w:leftChars="0" w:left="2098"/>
      </w:pPr>
      <w:r>
        <w:rPr>
          <w:rFonts w:hint="eastAsia"/>
        </w:rPr>
        <w:t>セキュリティスタンダードの要求に従い、上記ログの保管期間は5年とする。</w:t>
      </w:r>
    </w:p>
    <w:p w14:paraId="0B326C2A" w14:textId="77777777" w:rsidR="00BC578B" w:rsidRPr="00BC578B" w:rsidRDefault="00BC578B" w:rsidP="00BC578B">
      <w:pPr>
        <w:pStyle w:val="af4"/>
        <w:ind w:leftChars="0" w:left="2098"/>
      </w:pPr>
    </w:p>
    <w:p w14:paraId="286C4992" w14:textId="77777777" w:rsidR="008C1899" w:rsidRDefault="008C1899" w:rsidP="00D70F5B">
      <w:pPr>
        <w:pStyle w:val="af4"/>
        <w:numPr>
          <w:ilvl w:val="0"/>
          <w:numId w:val="7"/>
        </w:numPr>
        <w:ind w:leftChars="0"/>
      </w:pPr>
      <w:r w:rsidRPr="00E72502">
        <w:rPr>
          <w:rFonts w:hint="eastAsia"/>
        </w:rPr>
        <w:t>不正監視対象（装置）</w:t>
      </w:r>
    </w:p>
    <w:p w14:paraId="5D4F365C" w14:textId="77777777" w:rsidR="00FA3951" w:rsidRDefault="00FA3951" w:rsidP="00FA3951">
      <w:pPr>
        <w:pStyle w:val="af4"/>
        <w:ind w:leftChars="0" w:left="2098"/>
      </w:pPr>
      <w:r w:rsidRPr="00354A78">
        <w:t>クラウド</w:t>
      </w:r>
      <w:r w:rsidRPr="00354A78">
        <w:rPr>
          <w:rFonts w:hint="eastAsia"/>
        </w:rPr>
        <w:t>サービス</w:t>
      </w:r>
      <w:r w:rsidRPr="00354A78">
        <w:t>チェックリスト</w:t>
      </w:r>
      <w:r w:rsidRPr="00354A78">
        <w:rPr>
          <w:rFonts w:hint="eastAsia"/>
        </w:rPr>
        <w:t>（IaaS編）のN</w:t>
      </w:r>
      <w:r w:rsidRPr="00354A78">
        <w:t>o.</w:t>
      </w:r>
      <w:r>
        <w:t>9</w:t>
      </w:r>
      <w:r>
        <w:rPr>
          <w:rFonts w:hint="eastAsia"/>
        </w:rPr>
        <w:t>、20に従って、</w:t>
      </w:r>
      <w:r w:rsidRPr="00863E65">
        <w:rPr>
          <w:rFonts w:hint="eastAsia"/>
        </w:rPr>
        <w:t>本システムで利用するAWS</w:t>
      </w:r>
      <w:r>
        <w:rPr>
          <w:rFonts w:hint="eastAsia"/>
        </w:rPr>
        <w:t>サービスおよびAWSサービス上で稼働するOSやアプリケーションを不正監視の対象とする。</w:t>
      </w:r>
    </w:p>
    <w:p w14:paraId="42E55CD6" w14:textId="77777777" w:rsidR="00FA3951" w:rsidRPr="00FA3951" w:rsidRDefault="00FA3951" w:rsidP="00FA3951">
      <w:pPr>
        <w:pStyle w:val="af4"/>
        <w:ind w:leftChars="0" w:left="2098"/>
      </w:pPr>
    </w:p>
    <w:p w14:paraId="7427496B" w14:textId="77777777" w:rsidR="008C1899" w:rsidRDefault="008C1899" w:rsidP="00D70F5B">
      <w:pPr>
        <w:pStyle w:val="af4"/>
        <w:numPr>
          <w:ilvl w:val="0"/>
          <w:numId w:val="7"/>
        </w:numPr>
        <w:ind w:leftChars="0"/>
      </w:pPr>
      <w:r w:rsidRPr="00E72502">
        <w:rPr>
          <w:rFonts w:hint="eastAsia"/>
        </w:rPr>
        <w:lastRenderedPageBreak/>
        <w:t>不正監視対象（ネットワーク）</w:t>
      </w:r>
    </w:p>
    <w:p w14:paraId="2238793F" w14:textId="77777777" w:rsidR="00F52986" w:rsidRDefault="00F52986" w:rsidP="00F52986">
      <w:pPr>
        <w:pStyle w:val="af4"/>
        <w:ind w:leftChars="0" w:left="2098"/>
      </w:pPr>
      <w:r w:rsidRPr="00354A78">
        <w:t>クラウド</w:t>
      </w:r>
      <w:r w:rsidRPr="00354A78">
        <w:rPr>
          <w:rFonts w:hint="eastAsia"/>
        </w:rPr>
        <w:t>サービス</w:t>
      </w:r>
      <w:r w:rsidRPr="00354A78">
        <w:t>チェックリスト</w:t>
      </w:r>
      <w:r w:rsidRPr="00354A78">
        <w:rPr>
          <w:rFonts w:hint="eastAsia"/>
        </w:rPr>
        <w:t>（IaaS編）のN</w:t>
      </w:r>
      <w:r w:rsidRPr="00354A78">
        <w:t>o.</w:t>
      </w:r>
      <w:r>
        <w:t>9</w:t>
      </w:r>
      <w:r>
        <w:rPr>
          <w:rFonts w:hint="eastAsia"/>
        </w:rPr>
        <w:t>、20に従って、</w:t>
      </w:r>
      <w:r w:rsidRPr="00863E65">
        <w:rPr>
          <w:rFonts w:hint="eastAsia"/>
        </w:rPr>
        <w:t>本システムで利用する</w:t>
      </w:r>
      <w:r>
        <w:rPr>
          <w:rFonts w:hint="eastAsia"/>
        </w:rPr>
        <w:t>AWSサービス上のネットワークトラフィックを不正監視の対象とする。ただし、監視内容についてはネットワーク証跡の取得にとどめ、IDSなどの侵入検知の仕組みについては個別導入を行わないものとする。</w:t>
      </w:r>
    </w:p>
    <w:p w14:paraId="6B902499" w14:textId="77777777" w:rsidR="00F52986" w:rsidRPr="00F52986" w:rsidRDefault="00F52986" w:rsidP="00F52986">
      <w:pPr>
        <w:pStyle w:val="af4"/>
        <w:ind w:leftChars="0" w:left="2098"/>
      </w:pPr>
    </w:p>
    <w:p w14:paraId="13D90310" w14:textId="77777777" w:rsidR="008C1899" w:rsidRDefault="008C1899" w:rsidP="00D70F5B">
      <w:pPr>
        <w:pStyle w:val="af4"/>
        <w:numPr>
          <w:ilvl w:val="0"/>
          <w:numId w:val="7"/>
        </w:numPr>
        <w:ind w:leftChars="0"/>
      </w:pPr>
      <w:r w:rsidRPr="00E72502">
        <w:rPr>
          <w:rFonts w:hint="eastAsia"/>
        </w:rPr>
        <w:t>不正監視対象（侵入者・不正操作等）</w:t>
      </w:r>
    </w:p>
    <w:p w14:paraId="07572B7F" w14:textId="77777777" w:rsidR="00E44D0E" w:rsidRDefault="00E44D0E" w:rsidP="00E44D0E">
      <w:pPr>
        <w:pStyle w:val="af4"/>
        <w:ind w:leftChars="0" w:left="2098"/>
      </w:pPr>
      <w:r w:rsidRPr="00354A78">
        <w:t>クラウド</w:t>
      </w:r>
      <w:r w:rsidRPr="00354A78">
        <w:rPr>
          <w:rFonts w:hint="eastAsia"/>
        </w:rPr>
        <w:t>サービス</w:t>
      </w:r>
      <w:r w:rsidRPr="00354A78">
        <w:t>チェックリスト</w:t>
      </w:r>
      <w:r w:rsidRPr="00354A78">
        <w:rPr>
          <w:rFonts w:hint="eastAsia"/>
        </w:rPr>
        <w:t>（</w:t>
      </w:r>
      <w:r>
        <w:rPr>
          <w:rFonts w:hint="eastAsia"/>
        </w:rPr>
        <w:t>S</w:t>
      </w:r>
      <w:r w:rsidRPr="00354A78">
        <w:rPr>
          <w:rFonts w:hint="eastAsia"/>
        </w:rPr>
        <w:t>aaS編）の</w:t>
      </w:r>
      <w:r w:rsidRPr="007852F0">
        <w:t>3．セキュリティ統制</w:t>
      </w:r>
      <w:r>
        <w:rPr>
          <w:rFonts w:hint="eastAsia"/>
        </w:rPr>
        <w:t>に従って、</w:t>
      </w:r>
      <w:r w:rsidRPr="00863E65">
        <w:rPr>
          <w:rFonts w:hint="eastAsia"/>
        </w:rPr>
        <w:t>本システムで利用する</w:t>
      </w:r>
      <w:r>
        <w:rPr>
          <w:rFonts w:hint="eastAsia"/>
        </w:rPr>
        <w:t>サービスデスクが設置されるセキュリティルームを不正監視の対象とする。なお、業務端末などが設置されている銀行所管の設備においては、本件のスコープ外とする。</w:t>
      </w:r>
    </w:p>
    <w:p w14:paraId="362C60D5" w14:textId="77777777" w:rsidR="00E44D0E" w:rsidRPr="00E44D0E" w:rsidRDefault="00E44D0E" w:rsidP="00E44D0E">
      <w:pPr>
        <w:pStyle w:val="af4"/>
        <w:ind w:leftChars="0" w:left="2098"/>
      </w:pPr>
    </w:p>
    <w:p w14:paraId="5F8B9FF9" w14:textId="77777777" w:rsidR="008C1899" w:rsidRDefault="008C1899" w:rsidP="00D70F5B">
      <w:pPr>
        <w:pStyle w:val="af4"/>
        <w:numPr>
          <w:ilvl w:val="0"/>
          <w:numId w:val="7"/>
        </w:numPr>
        <w:ind w:leftChars="0"/>
      </w:pPr>
      <w:r w:rsidRPr="00E72502">
        <w:rPr>
          <w:rFonts w:hint="eastAsia"/>
        </w:rPr>
        <w:t>確認間隔</w:t>
      </w:r>
    </w:p>
    <w:p w14:paraId="0A84F012" w14:textId="77777777" w:rsidR="007E1BA9" w:rsidRPr="007E1BA9" w:rsidRDefault="007028CF" w:rsidP="007E1BA9">
      <w:pPr>
        <w:pStyle w:val="af4"/>
        <w:ind w:leftChars="0" w:left="2098"/>
      </w:pPr>
      <w:r>
        <w:rPr>
          <w:rFonts w:hint="eastAsia"/>
        </w:rPr>
        <w:t>A-gate</w:t>
      </w:r>
      <w:r w:rsidR="007E1BA9">
        <w:rPr>
          <w:rFonts w:hint="eastAsia"/>
        </w:rPr>
        <w:t>利用の場合、セキュリティポリシー違反を</w:t>
      </w:r>
      <w:r w:rsidR="003C155A">
        <w:rPr>
          <w:rFonts w:hint="eastAsia"/>
        </w:rPr>
        <w:t>設定変更時</w:t>
      </w:r>
      <w:r w:rsidR="007E1BA9">
        <w:rPr>
          <w:rFonts w:hint="eastAsia"/>
        </w:rPr>
        <w:t>監視しているため、随時確認は行わないものとする。</w:t>
      </w:r>
    </w:p>
    <w:p w14:paraId="28FAA97F" w14:textId="77777777" w:rsidR="008C1899" w:rsidRDefault="008C1899" w:rsidP="008C1899"/>
    <w:p w14:paraId="33454780" w14:textId="77777777" w:rsidR="008C1899" w:rsidRPr="008C1899" w:rsidRDefault="008C1899" w:rsidP="008C1899">
      <w:pPr>
        <w:pStyle w:val="4"/>
      </w:pPr>
      <w:r w:rsidRPr="008C1899">
        <w:rPr>
          <w:rFonts w:hint="eastAsia"/>
        </w:rPr>
        <w:t>データ検証</w:t>
      </w:r>
    </w:p>
    <w:p w14:paraId="03D4D597" w14:textId="77777777" w:rsidR="008C1899" w:rsidRDefault="008C1899" w:rsidP="00D70F5B">
      <w:pPr>
        <w:pStyle w:val="af4"/>
        <w:numPr>
          <w:ilvl w:val="0"/>
          <w:numId w:val="7"/>
        </w:numPr>
        <w:ind w:leftChars="0"/>
      </w:pPr>
      <w:r w:rsidRPr="00E51570">
        <w:rPr>
          <w:rFonts w:hint="eastAsia"/>
        </w:rPr>
        <w:t>デジタル署名の利用の有無</w:t>
      </w:r>
    </w:p>
    <w:p w14:paraId="1712BE66" w14:textId="77777777" w:rsidR="00E65A23" w:rsidRPr="005902D9" w:rsidRDefault="00E65A23">
      <w:pPr>
        <w:pStyle w:val="af4"/>
        <w:ind w:leftChars="0" w:left="2098"/>
      </w:pPr>
      <w:r>
        <w:rPr>
          <w:rFonts w:hint="eastAsia"/>
        </w:rPr>
        <w:t>ユーザ端末とサービス間における通信保護を目的にS</w:t>
      </w:r>
      <w:r>
        <w:t>SL/T</w:t>
      </w:r>
      <w:r w:rsidR="007028CF">
        <w:t>SL</w:t>
      </w:r>
      <w:r>
        <w:rPr>
          <w:rFonts w:hint="eastAsia"/>
        </w:rPr>
        <w:t>サーバ証明書を用いてセキュリティ強化を図る。</w:t>
      </w:r>
    </w:p>
    <w:p w14:paraId="451F1FE7" w14:textId="77777777" w:rsidR="00E65A23" w:rsidRPr="00E65A23" w:rsidRDefault="00E65A23" w:rsidP="00E65A23">
      <w:pPr>
        <w:pStyle w:val="af4"/>
        <w:ind w:leftChars="0" w:left="2098"/>
      </w:pPr>
    </w:p>
    <w:p w14:paraId="5617BA62" w14:textId="77777777" w:rsidR="008C1899" w:rsidRDefault="008C1899" w:rsidP="00D70F5B">
      <w:pPr>
        <w:pStyle w:val="af4"/>
        <w:numPr>
          <w:ilvl w:val="0"/>
          <w:numId w:val="7"/>
        </w:numPr>
        <w:ind w:leftChars="0"/>
      </w:pPr>
      <w:r w:rsidRPr="00E51570">
        <w:rPr>
          <w:rFonts w:hint="eastAsia"/>
        </w:rPr>
        <w:t>確認間隔</w:t>
      </w:r>
    </w:p>
    <w:p w14:paraId="675616CB" w14:textId="77777777" w:rsidR="00247AD5" w:rsidRPr="00247AD5" w:rsidRDefault="00247AD5" w:rsidP="00247AD5">
      <w:pPr>
        <w:pStyle w:val="af4"/>
        <w:ind w:leftChars="0" w:left="2098"/>
      </w:pPr>
      <w:r>
        <w:rPr>
          <w:rFonts w:hint="eastAsia"/>
        </w:rPr>
        <w:t>AWS</w:t>
      </w:r>
      <w:r>
        <w:t xml:space="preserve"> </w:t>
      </w:r>
      <w:r w:rsidRPr="00EC1085">
        <w:t>Certificate Manager</w:t>
      </w:r>
      <w:r w:rsidRPr="00EC1085">
        <w:rPr>
          <w:rFonts w:hint="eastAsia"/>
        </w:rPr>
        <w:t>にて</w:t>
      </w:r>
      <w:r>
        <w:rPr>
          <w:rFonts w:hint="eastAsia"/>
        </w:rPr>
        <w:t>S</w:t>
      </w:r>
      <w:r>
        <w:t>SL/TSL</w:t>
      </w:r>
      <w:r>
        <w:rPr>
          <w:rFonts w:hint="eastAsia"/>
        </w:rPr>
        <w:t>サーバ証明書の自動管理をすることで、証明書</w:t>
      </w:r>
      <w:r w:rsidRPr="00EC1085">
        <w:rPr>
          <w:rFonts w:hint="eastAsia"/>
        </w:rPr>
        <w:t>更新</w:t>
      </w:r>
      <w:r>
        <w:rPr>
          <w:rFonts w:hint="eastAsia"/>
        </w:rPr>
        <w:t>は自動化され、更新</w:t>
      </w:r>
      <w:r w:rsidRPr="00DC3BBB">
        <w:rPr>
          <w:rFonts w:hint="eastAsia"/>
        </w:rPr>
        <w:t>失敗時</w:t>
      </w:r>
      <w:r>
        <w:rPr>
          <w:rFonts w:hint="eastAsia"/>
        </w:rPr>
        <w:t>も</w:t>
      </w:r>
      <w:r w:rsidRPr="00DC3BBB">
        <w:rPr>
          <w:rFonts w:hint="eastAsia"/>
        </w:rPr>
        <w:t>通知</w:t>
      </w:r>
      <w:r>
        <w:rPr>
          <w:rFonts w:hint="eastAsia"/>
        </w:rPr>
        <w:t>されるため、常時確認は行わない。</w:t>
      </w:r>
    </w:p>
    <w:p w14:paraId="6CB557BD" w14:textId="77777777" w:rsidR="008C1899" w:rsidRDefault="008C1899" w:rsidP="008C1899">
      <w:pPr>
        <w:widowControl/>
        <w:jc w:val="left"/>
      </w:pPr>
      <w:r>
        <w:br w:type="page"/>
      </w:r>
    </w:p>
    <w:p w14:paraId="03F3E061" w14:textId="77777777" w:rsidR="008C1899" w:rsidRDefault="008C1899" w:rsidP="000359C3">
      <w:pPr>
        <w:pStyle w:val="3"/>
      </w:pPr>
      <w:bookmarkStart w:id="54" w:name="_Toc124835539"/>
      <w:r w:rsidRPr="00C3528D">
        <w:rPr>
          <w:rFonts w:hint="eastAsia"/>
        </w:rPr>
        <w:lastRenderedPageBreak/>
        <w:t>ネットワーク対策</w:t>
      </w:r>
      <w:bookmarkEnd w:id="54"/>
    </w:p>
    <w:p w14:paraId="3DF3A050" w14:textId="77777777" w:rsidR="008C1899" w:rsidRDefault="008C1899" w:rsidP="00D70F5B">
      <w:pPr>
        <w:pStyle w:val="4"/>
        <w:numPr>
          <w:ilvl w:val="3"/>
          <w:numId w:val="33"/>
        </w:numPr>
      </w:pPr>
      <w:r w:rsidRPr="00C3528D">
        <w:rPr>
          <w:rFonts w:hint="eastAsia"/>
        </w:rPr>
        <w:t>ネットワーク制御</w:t>
      </w:r>
    </w:p>
    <w:p w14:paraId="4659E3F2" w14:textId="77777777" w:rsidR="008C1899" w:rsidRDefault="008C1899" w:rsidP="00D70F5B">
      <w:pPr>
        <w:pStyle w:val="af4"/>
        <w:numPr>
          <w:ilvl w:val="0"/>
          <w:numId w:val="7"/>
        </w:numPr>
        <w:ind w:leftChars="0"/>
      </w:pPr>
      <w:r w:rsidRPr="004A4641">
        <w:rPr>
          <w:rFonts w:hint="eastAsia"/>
        </w:rPr>
        <w:t>通信制御</w:t>
      </w:r>
    </w:p>
    <w:p w14:paraId="018A8E50" w14:textId="77777777" w:rsidR="00BE3089" w:rsidRDefault="00BE3089" w:rsidP="00BE3089">
      <w:pPr>
        <w:pStyle w:val="af4"/>
        <w:ind w:leftChars="0" w:left="2098"/>
      </w:pPr>
      <w:r w:rsidRPr="00354A78">
        <w:t>クラウド</w:t>
      </w:r>
      <w:r w:rsidRPr="00354A78">
        <w:rPr>
          <w:rFonts w:hint="eastAsia"/>
        </w:rPr>
        <w:t>サービス</w:t>
      </w:r>
      <w:r w:rsidRPr="00354A78">
        <w:t>チェックリスト</w:t>
      </w:r>
      <w:r w:rsidRPr="00354A78">
        <w:rPr>
          <w:rFonts w:hint="eastAsia"/>
        </w:rPr>
        <w:t>（IaaS編）のN</w:t>
      </w:r>
      <w:r w:rsidRPr="00354A78">
        <w:t>o.</w:t>
      </w:r>
      <w:r>
        <w:rPr>
          <w:rFonts w:hint="eastAsia"/>
        </w:rPr>
        <w:t>4および</w:t>
      </w:r>
      <w:r w:rsidRPr="00354A78">
        <w:t>クラウド</w:t>
      </w:r>
      <w:r w:rsidRPr="00354A78">
        <w:rPr>
          <w:rFonts w:hint="eastAsia"/>
        </w:rPr>
        <w:t>サービス</w:t>
      </w:r>
      <w:r w:rsidRPr="00354A78">
        <w:t>チェックリスト</w:t>
      </w:r>
      <w:r w:rsidRPr="00354A78">
        <w:rPr>
          <w:rFonts w:hint="eastAsia"/>
        </w:rPr>
        <w:t>（</w:t>
      </w:r>
      <w:r>
        <w:rPr>
          <w:rFonts w:hint="eastAsia"/>
        </w:rPr>
        <w:t>S</w:t>
      </w:r>
      <w:r w:rsidRPr="00354A78">
        <w:rPr>
          <w:rFonts w:hint="eastAsia"/>
        </w:rPr>
        <w:t>aaS編）の</w:t>
      </w:r>
      <w:r w:rsidRPr="007852F0">
        <w:t>3．セキュリティ統制</w:t>
      </w:r>
      <w:r>
        <w:rPr>
          <w:rFonts w:hint="eastAsia"/>
        </w:rPr>
        <w:t>に従って通信制御を行うが、</w:t>
      </w:r>
      <w:r w:rsidR="007028CF">
        <w:rPr>
          <w:rFonts w:hint="eastAsia"/>
        </w:rPr>
        <w:t>A-gate</w:t>
      </w:r>
      <w:r>
        <w:rPr>
          <w:rFonts w:hint="eastAsia"/>
        </w:rPr>
        <w:t>利用の場合、そのサービス仕様としてAWSのネットワークサービスであるALB、ネットワークACL、セキュリティグループなどによってアクセス制御が施されているため、原則、その仕様に従うものとする。</w:t>
      </w:r>
    </w:p>
    <w:p w14:paraId="3B824CE8" w14:textId="77777777" w:rsidR="008C1899" w:rsidRPr="005D439B" w:rsidRDefault="008C1899" w:rsidP="008C1899">
      <w:pPr>
        <w:pStyle w:val="af4"/>
        <w:ind w:leftChars="0" w:left="2098"/>
      </w:pPr>
      <w:r>
        <w:rPr>
          <w:rFonts w:hint="eastAsia"/>
        </w:rPr>
        <w:t xml:space="preserve">　</w:t>
      </w:r>
    </w:p>
    <w:p w14:paraId="10CD42D1" w14:textId="77777777" w:rsidR="008C1899" w:rsidRPr="008C1899" w:rsidRDefault="008C1899" w:rsidP="008C1899">
      <w:pPr>
        <w:pStyle w:val="4"/>
      </w:pPr>
      <w:r w:rsidRPr="008C1899">
        <w:rPr>
          <w:rFonts w:hint="eastAsia"/>
        </w:rPr>
        <w:t>不正検知</w:t>
      </w:r>
    </w:p>
    <w:p w14:paraId="2D890566" w14:textId="77777777" w:rsidR="008C1899" w:rsidRDefault="008C1899" w:rsidP="00D70F5B">
      <w:pPr>
        <w:pStyle w:val="af4"/>
        <w:numPr>
          <w:ilvl w:val="0"/>
          <w:numId w:val="7"/>
        </w:numPr>
        <w:ind w:leftChars="0"/>
      </w:pPr>
      <w:r w:rsidRPr="00911E82">
        <w:rPr>
          <w:rFonts w:hint="eastAsia"/>
        </w:rPr>
        <w:t>不正通信の検知範囲</w:t>
      </w:r>
    </w:p>
    <w:p w14:paraId="7CA0D9BE" w14:textId="77777777" w:rsidR="00DD1911" w:rsidRDefault="00DD1911" w:rsidP="00DD1911">
      <w:pPr>
        <w:pStyle w:val="af4"/>
        <w:ind w:leftChars="0" w:left="2098"/>
      </w:pPr>
      <w:r w:rsidRPr="00863E65">
        <w:rPr>
          <w:rFonts w:hint="eastAsia"/>
        </w:rPr>
        <w:t>本システムで利用する</w:t>
      </w:r>
      <w:r>
        <w:rPr>
          <w:rFonts w:hint="eastAsia"/>
        </w:rPr>
        <w:t>AWSサービス上で発生しうる不正通信の検知を行うが、</w:t>
      </w:r>
      <w:r w:rsidR="007028CF">
        <w:rPr>
          <w:rFonts w:hint="eastAsia"/>
        </w:rPr>
        <w:t>A-gate</w:t>
      </w:r>
      <w:r>
        <w:rPr>
          <w:rFonts w:hint="eastAsia"/>
        </w:rPr>
        <w:t>にて監視および検知しているものについては対象外とする。個別検討が必要な対象があった場合は、</w:t>
      </w:r>
      <w:r w:rsidRPr="00354A78">
        <w:t>クラウド</w:t>
      </w:r>
      <w:r w:rsidRPr="00354A78">
        <w:rPr>
          <w:rFonts w:hint="eastAsia"/>
        </w:rPr>
        <w:t>サービス</w:t>
      </w:r>
      <w:r w:rsidRPr="00354A78">
        <w:t>チェックリスト</w:t>
      </w:r>
      <w:r w:rsidRPr="00354A78">
        <w:rPr>
          <w:rFonts w:hint="eastAsia"/>
        </w:rPr>
        <w:t>（IaaS編）のN</w:t>
      </w:r>
      <w:r w:rsidRPr="00354A78">
        <w:t>o.</w:t>
      </w:r>
      <w:r>
        <w:rPr>
          <w:rFonts w:hint="eastAsia"/>
        </w:rPr>
        <w:t>4および</w:t>
      </w:r>
      <w:r w:rsidRPr="00354A78">
        <w:t>クラウド</w:t>
      </w:r>
      <w:r w:rsidRPr="00354A78">
        <w:rPr>
          <w:rFonts w:hint="eastAsia"/>
        </w:rPr>
        <w:t>サービス</w:t>
      </w:r>
      <w:r w:rsidRPr="00354A78">
        <w:t>チェックリスト</w:t>
      </w:r>
      <w:r w:rsidRPr="00354A78">
        <w:rPr>
          <w:rFonts w:hint="eastAsia"/>
        </w:rPr>
        <w:t>（</w:t>
      </w:r>
      <w:r>
        <w:rPr>
          <w:rFonts w:hint="eastAsia"/>
        </w:rPr>
        <w:t>S</w:t>
      </w:r>
      <w:r w:rsidRPr="00354A78">
        <w:rPr>
          <w:rFonts w:hint="eastAsia"/>
        </w:rPr>
        <w:t>aaS編）の</w:t>
      </w:r>
      <w:r w:rsidRPr="007852F0">
        <w:t>3．セキュリティ統制</w:t>
      </w:r>
      <w:r>
        <w:rPr>
          <w:rFonts w:hint="eastAsia"/>
        </w:rPr>
        <w:t>に従</w:t>
      </w:r>
      <w:r w:rsidR="00D56F62">
        <w:rPr>
          <w:rFonts w:hint="eastAsia"/>
        </w:rPr>
        <w:t>うものとする。</w:t>
      </w:r>
    </w:p>
    <w:p w14:paraId="41CE3700" w14:textId="77777777" w:rsidR="008C1899" w:rsidRDefault="008C1899" w:rsidP="008C1899">
      <w:pPr>
        <w:pStyle w:val="af4"/>
        <w:ind w:leftChars="0" w:left="2098"/>
      </w:pPr>
    </w:p>
    <w:p w14:paraId="1F20C0E9" w14:textId="77777777" w:rsidR="008C1899" w:rsidRPr="008C1899" w:rsidRDefault="008C1899" w:rsidP="008C1899">
      <w:pPr>
        <w:pStyle w:val="4"/>
      </w:pPr>
      <w:r w:rsidRPr="008C1899">
        <w:rPr>
          <w:rFonts w:hint="eastAsia"/>
        </w:rPr>
        <w:t>サービス停止攻撃の回避</w:t>
      </w:r>
    </w:p>
    <w:p w14:paraId="4695702E" w14:textId="77777777" w:rsidR="008C1899" w:rsidRDefault="008C1899" w:rsidP="00D70F5B">
      <w:pPr>
        <w:pStyle w:val="af4"/>
        <w:numPr>
          <w:ilvl w:val="0"/>
          <w:numId w:val="7"/>
        </w:numPr>
        <w:ind w:leftChars="0"/>
      </w:pPr>
      <w:r w:rsidRPr="00555123">
        <w:rPr>
          <w:rFonts w:hint="eastAsia"/>
        </w:rPr>
        <w:t>ネットワークの輻輳対策</w:t>
      </w:r>
    </w:p>
    <w:p w14:paraId="6DFD5DC3" w14:textId="77777777" w:rsidR="00CC53B0" w:rsidRDefault="007028CF" w:rsidP="00CC53B0">
      <w:pPr>
        <w:pStyle w:val="af4"/>
        <w:ind w:leftChars="0" w:left="2098"/>
      </w:pPr>
      <w:r>
        <w:rPr>
          <w:rFonts w:hint="eastAsia"/>
        </w:rPr>
        <w:t>A-gate</w:t>
      </w:r>
      <w:r w:rsidR="00CC53B0">
        <w:rPr>
          <w:rFonts w:hint="eastAsia"/>
        </w:rPr>
        <w:t>利用の場合、そのサービス仕様としてAWSによるALB、ネットワークACL、セキュリティグループなどによるネットワークアクセス制御が施されているため、その仕様に従うものとし、特定の通信のみを行う設計を前提とした上で、個別の対処は行わないものとする。</w:t>
      </w:r>
    </w:p>
    <w:p w14:paraId="2C0305DD" w14:textId="77777777" w:rsidR="008C1899" w:rsidRDefault="008C1899" w:rsidP="008C1899">
      <w:pPr>
        <w:pStyle w:val="af4"/>
        <w:ind w:leftChars="0" w:left="2098"/>
      </w:pPr>
    </w:p>
    <w:p w14:paraId="0B04CB3A" w14:textId="77777777" w:rsidR="008C1899" w:rsidRDefault="008C1899" w:rsidP="000359C3">
      <w:pPr>
        <w:pStyle w:val="3"/>
      </w:pPr>
      <w:bookmarkStart w:id="55" w:name="_Toc124835540"/>
      <w:r w:rsidRPr="00FC0B16">
        <w:rPr>
          <w:rFonts w:hint="eastAsia"/>
        </w:rPr>
        <w:t>マルウェア対策</w:t>
      </w:r>
      <w:bookmarkEnd w:id="55"/>
    </w:p>
    <w:p w14:paraId="51F51EAD" w14:textId="77777777" w:rsidR="008C1899" w:rsidRDefault="008C1899" w:rsidP="00D70F5B">
      <w:pPr>
        <w:pStyle w:val="4"/>
        <w:numPr>
          <w:ilvl w:val="3"/>
          <w:numId w:val="37"/>
        </w:numPr>
      </w:pPr>
      <w:r w:rsidRPr="00FC0B16">
        <w:rPr>
          <w:rFonts w:hint="eastAsia"/>
        </w:rPr>
        <w:t>マルウェア対策</w:t>
      </w:r>
    </w:p>
    <w:p w14:paraId="43A6ABF0" w14:textId="77777777" w:rsidR="008C1899" w:rsidRDefault="008C1899" w:rsidP="00D70F5B">
      <w:pPr>
        <w:pStyle w:val="af4"/>
        <w:numPr>
          <w:ilvl w:val="0"/>
          <w:numId w:val="7"/>
        </w:numPr>
        <w:ind w:leftChars="0"/>
      </w:pPr>
      <w:r w:rsidRPr="00FC0B16">
        <w:rPr>
          <w:rFonts w:hint="eastAsia"/>
        </w:rPr>
        <w:t>マルウェア対策実施範囲</w:t>
      </w:r>
    </w:p>
    <w:p w14:paraId="6C1EEEE6" w14:textId="77777777" w:rsidR="002E240B" w:rsidRDefault="002E240B" w:rsidP="002E240B">
      <w:pPr>
        <w:pStyle w:val="af4"/>
        <w:ind w:leftChars="0" w:left="2098"/>
        <w:rPr>
          <w:color w:val="FF0000"/>
        </w:rPr>
      </w:pPr>
      <w:r w:rsidRPr="00354A78">
        <w:t>クラウド</w:t>
      </w:r>
      <w:r w:rsidRPr="00354A78">
        <w:rPr>
          <w:rFonts w:hint="eastAsia"/>
        </w:rPr>
        <w:t>サービス</w:t>
      </w:r>
      <w:r w:rsidRPr="00354A78">
        <w:t>チェックリスト</w:t>
      </w:r>
      <w:r w:rsidRPr="00354A78">
        <w:rPr>
          <w:rFonts w:hint="eastAsia"/>
        </w:rPr>
        <w:t>（</w:t>
      </w:r>
      <w:r>
        <w:rPr>
          <w:rFonts w:hint="eastAsia"/>
        </w:rPr>
        <w:t>S</w:t>
      </w:r>
      <w:r w:rsidRPr="00354A78">
        <w:rPr>
          <w:rFonts w:hint="eastAsia"/>
        </w:rPr>
        <w:t>aaS編）の</w:t>
      </w:r>
      <w:r w:rsidRPr="007852F0">
        <w:t>3．セキュリティ統制</w:t>
      </w:r>
      <w:r>
        <w:rPr>
          <w:rFonts w:hint="eastAsia"/>
        </w:rPr>
        <w:t>に従い、</w:t>
      </w:r>
      <w:r w:rsidR="007028CF">
        <w:rPr>
          <w:rFonts w:hint="eastAsia"/>
        </w:rPr>
        <w:t>ウィルス対策サーバ</w:t>
      </w:r>
      <w:r>
        <w:rPr>
          <w:rFonts w:hint="eastAsia"/>
        </w:rPr>
        <w:t>にて提供される</w:t>
      </w:r>
      <w:r w:rsidRPr="00857FC7">
        <w:rPr>
          <w:rFonts w:hint="eastAsia"/>
        </w:rPr>
        <w:t>ウィルス対策</w:t>
      </w:r>
      <w:r>
        <w:rPr>
          <w:rFonts w:hint="eastAsia"/>
        </w:rPr>
        <w:t>サービスが利用可能なEC2などにおいては、その仕様に従って対策を実施する。AWSの管理下にあるサービスにおいては、AWS仕様に従って個別管理は実施しないものとする。</w:t>
      </w:r>
    </w:p>
    <w:p w14:paraId="79BFF027" w14:textId="77777777" w:rsidR="008370AC" w:rsidRPr="002E240B" w:rsidRDefault="008370AC" w:rsidP="008370AC">
      <w:pPr>
        <w:pStyle w:val="af4"/>
        <w:ind w:leftChars="0" w:left="2098"/>
      </w:pPr>
    </w:p>
    <w:p w14:paraId="536CF916" w14:textId="77777777" w:rsidR="008C1899" w:rsidRDefault="008C1899" w:rsidP="00D70F5B">
      <w:pPr>
        <w:pStyle w:val="af4"/>
        <w:numPr>
          <w:ilvl w:val="0"/>
          <w:numId w:val="7"/>
        </w:numPr>
        <w:ind w:leftChars="0"/>
      </w:pPr>
      <w:r w:rsidRPr="00FC0B16">
        <w:rPr>
          <w:rFonts w:hint="eastAsia"/>
        </w:rPr>
        <w:t>リアルタイムスキャンの実施</w:t>
      </w:r>
    </w:p>
    <w:p w14:paraId="169C90A5" w14:textId="77777777" w:rsidR="00842753" w:rsidRDefault="00842753" w:rsidP="00842753">
      <w:pPr>
        <w:pStyle w:val="af4"/>
        <w:ind w:leftChars="0" w:left="2098"/>
      </w:pPr>
      <w:r w:rsidRPr="00601349">
        <w:rPr>
          <w:rFonts w:hint="eastAsia"/>
        </w:rPr>
        <w:t>定期スキャン</w:t>
      </w:r>
      <w:r>
        <w:rPr>
          <w:rFonts w:hint="eastAsia"/>
        </w:rPr>
        <w:t>、随時スキャン</w:t>
      </w:r>
      <w:r w:rsidRPr="00601349">
        <w:rPr>
          <w:rFonts w:hint="eastAsia"/>
        </w:rPr>
        <w:t>を行うのみとし、リアルタイムスキャンは実施しないものとする。</w:t>
      </w:r>
    </w:p>
    <w:p w14:paraId="0F65C0A4" w14:textId="77777777" w:rsidR="00842753" w:rsidRDefault="00842753" w:rsidP="00842753">
      <w:pPr>
        <w:pStyle w:val="af4"/>
        <w:ind w:leftChars="0" w:left="2098"/>
      </w:pPr>
    </w:p>
    <w:p w14:paraId="4D9C1DFB" w14:textId="77777777" w:rsidR="008C1899" w:rsidRDefault="008C1899" w:rsidP="00D70F5B">
      <w:pPr>
        <w:pStyle w:val="af4"/>
        <w:numPr>
          <w:ilvl w:val="0"/>
          <w:numId w:val="7"/>
        </w:numPr>
        <w:ind w:leftChars="0"/>
      </w:pPr>
      <w:r w:rsidRPr="00FC0B16">
        <w:rPr>
          <w:rFonts w:hint="eastAsia"/>
        </w:rPr>
        <w:t>フルスキャンの定期チェックタイミング</w:t>
      </w:r>
    </w:p>
    <w:p w14:paraId="79370E2E" w14:textId="77777777" w:rsidR="0080155C" w:rsidRDefault="0080155C" w:rsidP="0080155C">
      <w:pPr>
        <w:pStyle w:val="af4"/>
        <w:ind w:leftChars="0" w:left="2098"/>
      </w:pPr>
      <w:r>
        <w:rPr>
          <w:rFonts w:hint="eastAsia"/>
        </w:rPr>
        <w:t>EC2などにおける</w:t>
      </w:r>
      <w:r w:rsidRPr="00BF41D4">
        <w:rPr>
          <w:rFonts w:hint="eastAsia"/>
        </w:rPr>
        <w:t>ウィルス</w:t>
      </w:r>
      <w:r>
        <w:rPr>
          <w:rFonts w:hint="eastAsia"/>
        </w:rPr>
        <w:t>対策については、サービス提供元の仕様および本システムのメンテナンスタイミングに従って定めるものとする。AWSの管理下にあるサービスにおいてもその仕様に従うものとする。</w:t>
      </w:r>
    </w:p>
    <w:p w14:paraId="5027FF69" w14:textId="77777777" w:rsidR="00304B0C" w:rsidRDefault="00304B0C">
      <w:pPr>
        <w:widowControl/>
        <w:jc w:val="left"/>
      </w:pPr>
      <w:r>
        <w:br w:type="page"/>
      </w:r>
    </w:p>
    <w:p w14:paraId="297E2CFF" w14:textId="77777777" w:rsidR="008C1899" w:rsidRDefault="008C1899" w:rsidP="000359C3">
      <w:pPr>
        <w:pStyle w:val="3"/>
      </w:pPr>
      <w:r>
        <w:rPr>
          <w:rFonts w:hint="eastAsia"/>
        </w:rPr>
        <w:lastRenderedPageBreak/>
        <w:t xml:space="preserve">　</w:t>
      </w:r>
      <w:bookmarkStart w:id="56" w:name="_Toc124835541"/>
      <w:r w:rsidRPr="00116D82">
        <w:t>Web対策</w:t>
      </w:r>
      <w:bookmarkEnd w:id="56"/>
    </w:p>
    <w:p w14:paraId="689101E9" w14:textId="77777777" w:rsidR="008C1899" w:rsidRDefault="008C1899" w:rsidP="00D70F5B">
      <w:pPr>
        <w:pStyle w:val="4"/>
        <w:numPr>
          <w:ilvl w:val="3"/>
          <w:numId w:val="38"/>
        </w:numPr>
      </w:pPr>
      <w:r w:rsidRPr="00116D82">
        <w:t>Web実装対策</w:t>
      </w:r>
    </w:p>
    <w:p w14:paraId="1E03283B" w14:textId="77777777" w:rsidR="008C1899" w:rsidRDefault="008C1899" w:rsidP="00D70F5B">
      <w:pPr>
        <w:pStyle w:val="af4"/>
        <w:numPr>
          <w:ilvl w:val="0"/>
          <w:numId w:val="7"/>
        </w:numPr>
        <w:ind w:leftChars="0"/>
      </w:pPr>
      <w:r w:rsidRPr="006C5489">
        <w:rPr>
          <w:rFonts w:hint="eastAsia"/>
        </w:rPr>
        <w:t>セキュアコーディング、</w:t>
      </w:r>
      <w:r w:rsidRPr="006C5489">
        <w:t>Webサーバの設定等による対策の強化</w:t>
      </w:r>
    </w:p>
    <w:p w14:paraId="7A2B1813" w14:textId="77777777" w:rsidR="00945640" w:rsidRDefault="00945640" w:rsidP="00945640">
      <w:pPr>
        <w:pStyle w:val="af4"/>
        <w:ind w:leftChars="0" w:left="2098"/>
      </w:pPr>
      <w:r w:rsidRPr="00354A78">
        <w:t>クラウド</w:t>
      </w:r>
      <w:r w:rsidRPr="00354A78">
        <w:rPr>
          <w:rFonts w:hint="eastAsia"/>
        </w:rPr>
        <w:t>サービス</w:t>
      </w:r>
      <w:r w:rsidRPr="00354A78">
        <w:t>チェックリスト</w:t>
      </w:r>
      <w:r w:rsidRPr="00354A78">
        <w:rPr>
          <w:rFonts w:hint="eastAsia"/>
        </w:rPr>
        <w:t>（</w:t>
      </w:r>
      <w:r>
        <w:rPr>
          <w:rFonts w:hint="eastAsia"/>
        </w:rPr>
        <w:t>S</w:t>
      </w:r>
      <w:r w:rsidRPr="00354A78">
        <w:rPr>
          <w:rFonts w:hint="eastAsia"/>
        </w:rPr>
        <w:t>aaS編）の</w:t>
      </w:r>
      <w:r w:rsidRPr="007852F0">
        <w:t>3．セキュリティ統制</w:t>
      </w:r>
      <w:r>
        <w:rPr>
          <w:rFonts w:hint="eastAsia"/>
        </w:rPr>
        <w:t>に従い、Webサービスにおける脆弱性に配慮したセキュアなコーディング、パラメータ設計を行うものとする。</w:t>
      </w:r>
    </w:p>
    <w:p w14:paraId="62479D64" w14:textId="77777777" w:rsidR="00945640" w:rsidRPr="00945640" w:rsidRDefault="00945640" w:rsidP="00945640">
      <w:pPr>
        <w:pStyle w:val="af4"/>
        <w:ind w:leftChars="0" w:left="2098"/>
      </w:pPr>
    </w:p>
    <w:p w14:paraId="706DF558" w14:textId="77777777" w:rsidR="008C1899" w:rsidRDefault="008C1899" w:rsidP="00D70F5B">
      <w:pPr>
        <w:pStyle w:val="af4"/>
        <w:numPr>
          <w:ilvl w:val="0"/>
          <w:numId w:val="7"/>
        </w:numPr>
        <w:ind w:leftChars="0"/>
      </w:pPr>
      <w:r w:rsidRPr="006C5489">
        <w:t>WAFの導入の有無</w:t>
      </w:r>
    </w:p>
    <w:p w14:paraId="456A2003" w14:textId="77777777" w:rsidR="00C67219" w:rsidRDefault="007028CF" w:rsidP="00C67219">
      <w:pPr>
        <w:pStyle w:val="af4"/>
        <w:ind w:leftChars="0" w:left="2098"/>
        <w:rPr>
          <w:color w:val="FF0000"/>
        </w:rPr>
      </w:pPr>
      <w:r>
        <w:rPr>
          <w:rFonts w:hint="eastAsia"/>
        </w:rPr>
        <w:t>A-gate</w:t>
      </w:r>
      <w:r w:rsidR="00C67219">
        <w:rPr>
          <w:rFonts w:hint="eastAsia"/>
        </w:rPr>
        <w:t>のポリシー管理によるデータ漏洩保護やAWSによるALB、ネットワークACL、セキュリティグループなどによるネットワークアクセス制御よる保護、脆弱性に配慮したWebシステムの設計を前提とし、個別にWebサービスに特化したファイアーウォールは設けないものとする。</w:t>
      </w:r>
      <w:r w:rsidR="00C67219">
        <w:tab/>
      </w:r>
    </w:p>
    <w:p w14:paraId="135AF46D" w14:textId="77777777" w:rsidR="008C1899" w:rsidRDefault="008C1899" w:rsidP="008C1899">
      <w:pPr>
        <w:pStyle w:val="af4"/>
        <w:ind w:leftChars="0" w:left="2098"/>
      </w:pPr>
    </w:p>
    <w:p w14:paraId="235FAB34" w14:textId="77777777" w:rsidR="008C1899" w:rsidRDefault="008C1899" w:rsidP="000359C3">
      <w:pPr>
        <w:pStyle w:val="3"/>
      </w:pPr>
      <w:r>
        <w:rPr>
          <w:rFonts w:hint="eastAsia"/>
        </w:rPr>
        <w:t xml:space="preserve">　</w:t>
      </w:r>
      <w:bookmarkStart w:id="57" w:name="_Toc124835542"/>
      <w:r w:rsidRPr="00056A3A">
        <w:rPr>
          <w:rFonts w:hint="eastAsia"/>
        </w:rPr>
        <w:t>セキュリティインシデント対応</w:t>
      </w:r>
      <w:r w:rsidRPr="00056A3A">
        <w:t>/復旧</w:t>
      </w:r>
      <w:bookmarkEnd w:id="57"/>
    </w:p>
    <w:p w14:paraId="2837A6CF" w14:textId="77777777" w:rsidR="008C1899" w:rsidRDefault="008C1899" w:rsidP="00D70F5B">
      <w:pPr>
        <w:pStyle w:val="4"/>
        <w:numPr>
          <w:ilvl w:val="3"/>
          <w:numId w:val="39"/>
        </w:numPr>
      </w:pPr>
      <w:r w:rsidRPr="00056A3A">
        <w:rPr>
          <w:rFonts w:hint="eastAsia"/>
        </w:rPr>
        <w:t>セキュリティインシデント対応</w:t>
      </w:r>
      <w:r w:rsidRPr="00056A3A">
        <w:t>/復旧</w:t>
      </w:r>
    </w:p>
    <w:p w14:paraId="7A072086" w14:textId="77777777" w:rsidR="008C1899" w:rsidRDefault="008C1899" w:rsidP="00D70F5B">
      <w:pPr>
        <w:pStyle w:val="af4"/>
        <w:numPr>
          <w:ilvl w:val="0"/>
          <w:numId w:val="7"/>
        </w:numPr>
        <w:ind w:leftChars="0"/>
      </w:pPr>
      <w:r w:rsidRPr="00056A3A">
        <w:rPr>
          <w:rFonts w:hint="eastAsia"/>
        </w:rPr>
        <w:t>セキュリティインシデントの対応体制</w:t>
      </w:r>
    </w:p>
    <w:p w14:paraId="7E779FE6" w14:textId="77777777" w:rsidR="00193935" w:rsidRDefault="007028CF" w:rsidP="00193935">
      <w:pPr>
        <w:pStyle w:val="af4"/>
        <w:ind w:leftChars="0" w:left="2098"/>
      </w:pPr>
      <w:r>
        <w:rPr>
          <w:rFonts w:hint="eastAsia"/>
        </w:rPr>
        <w:t>A-gate</w:t>
      </w:r>
      <w:r w:rsidR="00193935">
        <w:rPr>
          <w:rFonts w:hint="eastAsia"/>
        </w:rPr>
        <w:t>のポリシー違反検知やウィルス検知など想定される範囲のインシデントについては、マニュアルを整備の上、サービスデスクを窓口として対応を行う。なお、2</w:t>
      </w:r>
      <w:r w:rsidR="00193935">
        <w:t>.5.5.8</w:t>
      </w:r>
      <w:r w:rsidR="00193935">
        <w:rPr>
          <w:rFonts w:hint="eastAsia"/>
        </w:rPr>
        <w:t xml:space="preserve">　</w:t>
      </w:r>
      <w:r w:rsidR="00193935" w:rsidRPr="004F30BF">
        <w:rPr>
          <w:rFonts w:hint="eastAsia"/>
        </w:rPr>
        <w:t>オペレーション訓練</w:t>
      </w:r>
      <w:r w:rsidR="00193935">
        <w:rPr>
          <w:rFonts w:hint="eastAsia"/>
        </w:rPr>
        <w:t>に記載の通り、訓練を実施することでセキュリティ教育を行う。</w:t>
      </w:r>
    </w:p>
    <w:p w14:paraId="4E3E380F" w14:textId="77777777" w:rsidR="00DE5EEF" w:rsidRPr="008C1899" w:rsidRDefault="00193935" w:rsidP="00DE5EEF">
      <w:pPr>
        <w:widowControl/>
        <w:jc w:val="left"/>
      </w:pPr>
      <w:r>
        <w:br w:type="page"/>
      </w:r>
    </w:p>
    <w:p w14:paraId="43F97AE1" w14:textId="77777777" w:rsidR="00120E46" w:rsidRDefault="007F746A" w:rsidP="00120E46">
      <w:pPr>
        <w:pStyle w:val="1"/>
      </w:pPr>
      <w:bookmarkStart w:id="58" w:name="_Toc70409506"/>
      <w:bookmarkStart w:id="59" w:name="_Toc124835543"/>
      <w:r>
        <w:rPr>
          <w:rFonts w:hint="eastAsia"/>
        </w:rPr>
        <w:lastRenderedPageBreak/>
        <w:t>システム設計</w:t>
      </w:r>
      <w:bookmarkEnd w:id="58"/>
      <w:bookmarkEnd w:id="59"/>
    </w:p>
    <w:p w14:paraId="54EBE500" w14:textId="77777777" w:rsidR="00120E46" w:rsidRDefault="00120E46" w:rsidP="00120E46">
      <w:pPr>
        <w:ind w:left="993" w:hanging="1"/>
      </w:pPr>
      <w:r>
        <w:rPr>
          <w:rFonts w:hint="eastAsia"/>
        </w:rPr>
        <w:t>営業・融資サポートシステムにおける非機能要件を前提としたインフラ観点の基本設計として、システムの全体構造やそれを構</w:t>
      </w:r>
    </w:p>
    <w:p w14:paraId="78BD13FA" w14:textId="77777777" w:rsidR="00120E46" w:rsidRPr="00120E46" w:rsidRDefault="00120E46" w:rsidP="00120E46">
      <w:pPr>
        <w:pStyle w:val="a5"/>
        <w:ind w:firstLineChars="496" w:firstLine="992"/>
      </w:pPr>
      <w:r>
        <w:rPr>
          <w:rFonts w:hint="eastAsia"/>
        </w:rPr>
        <w:t>成する機能、外部システムとの関係性、導入するサービスに関する整理、明確化を目的として以降の記載を行う。</w:t>
      </w:r>
    </w:p>
    <w:p w14:paraId="08B45C01" w14:textId="77777777" w:rsidR="007F746A" w:rsidRDefault="007F746A" w:rsidP="000251C7">
      <w:pPr>
        <w:pStyle w:val="2"/>
      </w:pPr>
      <w:bookmarkStart w:id="60" w:name="_Toc124835544"/>
      <w:r>
        <w:rPr>
          <w:rFonts w:hint="eastAsia"/>
        </w:rPr>
        <w:t>システム概要</w:t>
      </w:r>
      <w:bookmarkEnd w:id="60"/>
    </w:p>
    <w:p w14:paraId="0A3A4159" w14:textId="77777777" w:rsidR="00D50467" w:rsidRDefault="00D50467" w:rsidP="00D50467">
      <w:pPr>
        <w:ind w:left="153" w:firstLine="839"/>
      </w:pPr>
      <w:r>
        <w:rPr>
          <w:rFonts w:hint="eastAsia"/>
        </w:rPr>
        <w:t>営業・融資サポートシステムにおけるシステム概要は以下のとおり。</w:t>
      </w:r>
    </w:p>
    <w:p w14:paraId="77E9A289" w14:textId="77777777" w:rsidR="0052408F" w:rsidRDefault="00A91132" w:rsidP="000359C3">
      <w:pPr>
        <w:pStyle w:val="3"/>
      </w:pPr>
      <w:bookmarkStart w:id="61" w:name="_Toc124835545"/>
      <w:r>
        <w:rPr>
          <w:rFonts w:hint="eastAsia"/>
        </w:rPr>
        <w:t>概要図</w:t>
      </w:r>
      <w:bookmarkEnd w:id="61"/>
    </w:p>
    <w:p w14:paraId="590D4C3E" w14:textId="77777777" w:rsidR="00A91132" w:rsidRDefault="006C10F5" w:rsidP="008B0944">
      <w:pPr>
        <w:jc w:val="center"/>
      </w:pPr>
      <w:r>
        <w:rPr>
          <w:noProof/>
        </w:rPr>
        <w:drawing>
          <wp:inline distT="0" distB="0" distL="0" distR="0" wp14:anchorId="4A66F8F7" wp14:editId="6B69F844">
            <wp:extent cx="6644299" cy="6349041"/>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1402" cy="6365384"/>
                    </a:xfrm>
                    <a:prstGeom prst="rect">
                      <a:avLst/>
                    </a:prstGeom>
                    <a:noFill/>
                    <a:ln>
                      <a:noFill/>
                    </a:ln>
                  </pic:spPr>
                </pic:pic>
              </a:graphicData>
            </a:graphic>
          </wp:inline>
        </w:drawing>
      </w:r>
    </w:p>
    <w:p w14:paraId="6E32C4B5" w14:textId="77777777" w:rsidR="00FB096F" w:rsidRDefault="00FB096F">
      <w:pPr>
        <w:widowControl/>
        <w:jc w:val="left"/>
      </w:pPr>
      <w:r>
        <w:br w:type="page"/>
      </w:r>
    </w:p>
    <w:p w14:paraId="2CB139F5" w14:textId="77777777" w:rsidR="007F7F28" w:rsidRDefault="007F7F28" w:rsidP="000359C3">
      <w:pPr>
        <w:pStyle w:val="3"/>
      </w:pPr>
      <w:bookmarkStart w:id="62" w:name="_Toc124835546"/>
      <w:r>
        <w:rPr>
          <w:rFonts w:hint="eastAsia"/>
        </w:rPr>
        <w:lastRenderedPageBreak/>
        <w:t>システム構成要素</w:t>
      </w:r>
      <w:bookmarkEnd w:id="62"/>
    </w:p>
    <w:p w14:paraId="26093C8E" w14:textId="77777777" w:rsidR="00ED5C7F" w:rsidRPr="00A82265" w:rsidRDefault="00ED5C7F" w:rsidP="00ED5C7F">
      <w:pPr>
        <w:ind w:leftChars="600" w:left="1200"/>
        <w:rPr>
          <w:szCs w:val="20"/>
        </w:rPr>
      </w:pPr>
      <w:r w:rsidRPr="00DA77D8">
        <w:rPr>
          <w:szCs w:val="20"/>
        </w:rPr>
        <w:t>概要図</w:t>
      </w:r>
      <w:r>
        <w:rPr>
          <w:rFonts w:hint="eastAsia"/>
          <w:szCs w:val="20"/>
        </w:rPr>
        <w:t>の構成要素の</w:t>
      </w:r>
      <w:r w:rsidRPr="00DA77D8">
        <w:rPr>
          <w:rFonts w:hint="eastAsia"/>
          <w:szCs w:val="20"/>
        </w:rPr>
        <w:t>一覧を</w:t>
      </w:r>
      <w:r>
        <w:rPr>
          <w:rFonts w:hint="eastAsia"/>
          <w:szCs w:val="20"/>
        </w:rPr>
        <w:t>以下に</w:t>
      </w:r>
      <w:r w:rsidRPr="00DA77D8">
        <w:rPr>
          <w:rFonts w:hint="eastAsia"/>
          <w:szCs w:val="20"/>
        </w:rPr>
        <w:t>示す。</w:t>
      </w:r>
    </w:p>
    <w:tbl>
      <w:tblPr>
        <w:tblW w:w="9923" w:type="dxa"/>
        <w:tblInd w:w="1129" w:type="dxa"/>
        <w:tblLook w:val="04A0" w:firstRow="1" w:lastRow="0" w:firstColumn="1" w:lastColumn="0" w:noHBand="0" w:noVBand="1"/>
      </w:tblPr>
      <w:tblGrid>
        <w:gridCol w:w="552"/>
        <w:gridCol w:w="2771"/>
        <w:gridCol w:w="3851"/>
        <w:gridCol w:w="2749"/>
      </w:tblGrid>
      <w:tr w:rsidR="006118CF" w:rsidRPr="00DA77D8" w14:paraId="2283D5A7" w14:textId="77777777" w:rsidTr="008A72E2">
        <w:trPr>
          <w:tblHeader/>
        </w:trPr>
        <w:tc>
          <w:tcPr>
            <w:tcW w:w="55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64D12D" w14:textId="77777777" w:rsidR="006118CF" w:rsidRPr="00DA77D8" w:rsidRDefault="006118CF" w:rsidP="00E723C4">
            <w:pPr>
              <w:jc w:val="center"/>
              <w:rPr>
                <w:szCs w:val="20"/>
              </w:rPr>
            </w:pPr>
            <w:r w:rsidRPr="00DA77D8">
              <w:rPr>
                <w:rFonts w:hint="eastAsia"/>
                <w:szCs w:val="20"/>
              </w:rPr>
              <w:t>No.</w:t>
            </w:r>
          </w:p>
        </w:tc>
        <w:tc>
          <w:tcPr>
            <w:tcW w:w="27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B99106" w14:textId="77777777" w:rsidR="006118CF" w:rsidRPr="00DA77D8" w:rsidRDefault="006118CF" w:rsidP="00E723C4">
            <w:pPr>
              <w:jc w:val="center"/>
              <w:rPr>
                <w:szCs w:val="20"/>
              </w:rPr>
            </w:pPr>
            <w:r w:rsidRPr="00DA77D8">
              <w:rPr>
                <w:rFonts w:hint="eastAsia"/>
                <w:szCs w:val="20"/>
              </w:rPr>
              <w:t>名称</w:t>
            </w:r>
          </w:p>
        </w:tc>
        <w:tc>
          <w:tcPr>
            <w:tcW w:w="385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FD7FAC" w14:textId="77777777" w:rsidR="006118CF" w:rsidRPr="00DA77D8" w:rsidRDefault="006118CF" w:rsidP="00E723C4">
            <w:pPr>
              <w:jc w:val="center"/>
              <w:rPr>
                <w:szCs w:val="20"/>
              </w:rPr>
            </w:pPr>
            <w:r>
              <w:rPr>
                <w:rFonts w:hint="eastAsia"/>
                <w:szCs w:val="20"/>
              </w:rPr>
              <w:t>説明</w:t>
            </w:r>
          </w:p>
        </w:tc>
        <w:tc>
          <w:tcPr>
            <w:tcW w:w="27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A17EA4A" w14:textId="77777777" w:rsidR="006118CF" w:rsidRPr="00DA77D8" w:rsidRDefault="006118CF" w:rsidP="00E723C4">
            <w:pPr>
              <w:jc w:val="center"/>
              <w:rPr>
                <w:szCs w:val="20"/>
              </w:rPr>
            </w:pPr>
            <w:r w:rsidRPr="00DA77D8">
              <w:rPr>
                <w:rFonts w:hint="eastAsia"/>
                <w:szCs w:val="20"/>
              </w:rPr>
              <w:t>備考</w:t>
            </w:r>
          </w:p>
        </w:tc>
      </w:tr>
      <w:tr w:rsidR="006118CF" w:rsidRPr="00DA77D8" w14:paraId="6F841E93" w14:textId="77777777" w:rsidTr="008A72E2">
        <w:tc>
          <w:tcPr>
            <w:tcW w:w="552" w:type="dxa"/>
            <w:tcBorders>
              <w:top w:val="single" w:sz="4" w:space="0" w:color="auto"/>
              <w:left w:val="single" w:sz="4" w:space="0" w:color="auto"/>
              <w:bottom w:val="single" w:sz="4" w:space="0" w:color="auto"/>
              <w:right w:val="single" w:sz="4" w:space="0" w:color="auto"/>
            </w:tcBorders>
          </w:tcPr>
          <w:p w14:paraId="36A8270F" w14:textId="77777777" w:rsidR="006118CF" w:rsidRPr="00DA77D8" w:rsidRDefault="006118CF" w:rsidP="00E723C4">
            <w:pPr>
              <w:jc w:val="center"/>
              <w:rPr>
                <w:szCs w:val="20"/>
              </w:rPr>
            </w:pPr>
            <w:r w:rsidRPr="00DA77D8">
              <w:rPr>
                <w:rFonts w:hint="eastAsia"/>
                <w:szCs w:val="20"/>
              </w:rPr>
              <w:t>1</w:t>
            </w:r>
          </w:p>
        </w:tc>
        <w:tc>
          <w:tcPr>
            <w:tcW w:w="2771" w:type="dxa"/>
            <w:tcBorders>
              <w:top w:val="single" w:sz="4" w:space="0" w:color="auto"/>
              <w:left w:val="single" w:sz="4" w:space="0" w:color="auto"/>
              <w:bottom w:val="single" w:sz="4" w:space="0" w:color="auto"/>
              <w:right w:val="single" w:sz="4" w:space="0" w:color="auto"/>
            </w:tcBorders>
          </w:tcPr>
          <w:p w14:paraId="6BEF378C" w14:textId="77777777" w:rsidR="006118CF" w:rsidRPr="00DA77D8" w:rsidRDefault="006118CF" w:rsidP="00E723C4">
            <w:pPr>
              <w:rPr>
                <w:szCs w:val="20"/>
              </w:rPr>
            </w:pPr>
            <w:r>
              <w:rPr>
                <w:rFonts w:hint="eastAsia"/>
                <w:szCs w:val="20"/>
              </w:rPr>
              <w:t>営業・融資サポートシステム</w:t>
            </w:r>
          </w:p>
        </w:tc>
        <w:tc>
          <w:tcPr>
            <w:tcW w:w="3851" w:type="dxa"/>
            <w:tcBorders>
              <w:top w:val="single" w:sz="4" w:space="0" w:color="auto"/>
              <w:left w:val="single" w:sz="4" w:space="0" w:color="auto"/>
              <w:bottom w:val="single" w:sz="4" w:space="0" w:color="auto"/>
              <w:right w:val="single" w:sz="4" w:space="0" w:color="auto"/>
            </w:tcBorders>
          </w:tcPr>
          <w:p w14:paraId="5332F28A" w14:textId="77777777" w:rsidR="006118CF" w:rsidRPr="00DA77D8" w:rsidRDefault="006118CF" w:rsidP="00E723C4">
            <w:pPr>
              <w:rPr>
                <w:szCs w:val="20"/>
              </w:rPr>
            </w:pPr>
            <w:r>
              <w:rPr>
                <w:rFonts w:hint="eastAsia"/>
                <w:szCs w:val="20"/>
              </w:rPr>
              <w:t>本システム</w:t>
            </w:r>
          </w:p>
        </w:tc>
        <w:tc>
          <w:tcPr>
            <w:tcW w:w="2749" w:type="dxa"/>
            <w:tcBorders>
              <w:top w:val="single" w:sz="4" w:space="0" w:color="auto"/>
              <w:left w:val="single" w:sz="4" w:space="0" w:color="auto"/>
              <w:bottom w:val="single" w:sz="4" w:space="0" w:color="auto"/>
              <w:right w:val="single" w:sz="4" w:space="0" w:color="auto"/>
            </w:tcBorders>
          </w:tcPr>
          <w:p w14:paraId="648F7B90" w14:textId="77777777" w:rsidR="006118CF" w:rsidRPr="00DA77D8" w:rsidRDefault="006118CF" w:rsidP="00E723C4">
            <w:pPr>
              <w:rPr>
                <w:szCs w:val="20"/>
              </w:rPr>
            </w:pPr>
          </w:p>
        </w:tc>
      </w:tr>
      <w:tr w:rsidR="006118CF" w:rsidRPr="00DA77D8" w14:paraId="3A78DD89" w14:textId="77777777" w:rsidTr="008A72E2">
        <w:tc>
          <w:tcPr>
            <w:tcW w:w="552" w:type="dxa"/>
            <w:tcBorders>
              <w:top w:val="single" w:sz="4" w:space="0" w:color="auto"/>
              <w:left w:val="single" w:sz="4" w:space="0" w:color="auto"/>
              <w:bottom w:val="single" w:sz="4" w:space="0" w:color="auto"/>
              <w:right w:val="single" w:sz="4" w:space="0" w:color="auto"/>
            </w:tcBorders>
          </w:tcPr>
          <w:p w14:paraId="3A95D062" w14:textId="77777777" w:rsidR="006118CF" w:rsidRPr="00DA77D8" w:rsidRDefault="006118CF" w:rsidP="00E723C4">
            <w:pPr>
              <w:jc w:val="center"/>
              <w:rPr>
                <w:szCs w:val="20"/>
              </w:rPr>
            </w:pPr>
            <w:r>
              <w:rPr>
                <w:rFonts w:hint="eastAsia"/>
                <w:szCs w:val="20"/>
              </w:rPr>
              <w:t>2</w:t>
            </w:r>
          </w:p>
        </w:tc>
        <w:tc>
          <w:tcPr>
            <w:tcW w:w="2771" w:type="dxa"/>
            <w:tcBorders>
              <w:top w:val="single" w:sz="4" w:space="0" w:color="auto"/>
              <w:left w:val="single" w:sz="4" w:space="0" w:color="auto"/>
              <w:bottom w:val="single" w:sz="4" w:space="0" w:color="auto"/>
              <w:right w:val="single" w:sz="4" w:space="0" w:color="auto"/>
            </w:tcBorders>
          </w:tcPr>
          <w:p w14:paraId="2068177F" w14:textId="77777777" w:rsidR="006118CF" w:rsidRDefault="006118CF" w:rsidP="00E723C4">
            <w:pPr>
              <w:rPr>
                <w:szCs w:val="20"/>
              </w:rPr>
            </w:pPr>
            <w:r>
              <w:rPr>
                <w:rFonts w:hint="eastAsia"/>
                <w:szCs w:val="20"/>
              </w:rPr>
              <w:t>AWS共通基盤（</w:t>
            </w:r>
            <w:r w:rsidR="007028CF">
              <w:rPr>
                <w:rFonts w:hint="eastAsia"/>
                <w:szCs w:val="20"/>
              </w:rPr>
              <w:t>A-gate</w:t>
            </w:r>
            <w:r>
              <w:rPr>
                <w:rFonts w:hint="eastAsia"/>
                <w:szCs w:val="20"/>
              </w:rPr>
              <w:t>）</w:t>
            </w:r>
          </w:p>
        </w:tc>
        <w:tc>
          <w:tcPr>
            <w:tcW w:w="3851" w:type="dxa"/>
            <w:tcBorders>
              <w:top w:val="single" w:sz="4" w:space="0" w:color="auto"/>
              <w:left w:val="single" w:sz="4" w:space="0" w:color="auto"/>
              <w:bottom w:val="single" w:sz="4" w:space="0" w:color="auto"/>
              <w:right w:val="single" w:sz="4" w:space="0" w:color="auto"/>
            </w:tcBorders>
          </w:tcPr>
          <w:p w14:paraId="545A1916" w14:textId="77777777" w:rsidR="006118CF" w:rsidRPr="00DA77D8" w:rsidRDefault="006118CF" w:rsidP="00E723C4">
            <w:pPr>
              <w:rPr>
                <w:szCs w:val="20"/>
              </w:rPr>
            </w:pPr>
            <w:r>
              <w:rPr>
                <w:rFonts w:hint="eastAsia"/>
                <w:szCs w:val="20"/>
              </w:rPr>
              <w:t>本システムのインフラ基盤となるAWS環境及び関連サービスを提供するシステム</w:t>
            </w:r>
          </w:p>
        </w:tc>
        <w:tc>
          <w:tcPr>
            <w:tcW w:w="2749" w:type="dxa"/>
            <w:tcBorders>
              <w:top w:val="single" w:sz="4" w:space="0" w:color="auto"/>
              <w:left w:val="single" w:sz="4" w:space="0" w:color="auto"/>
              <w:bottom w:val="single" w:sz="4" w:space="0" w:color="auto"/>
              <w:right w:val="single" w:sz="4" w:space="0" w:color="auto"/>
            </w:tcBorders>
          </w:tcPr>
          <w:p w14:paraId="1F813271" w14:textId="77777777" w:rsidR="006118CF" w:rsidRPr="00DA77D8" w:rsidRDefault="006118CF" w:rsidP="00E723C4">
            <w:pPr>
              <w:rPr>
                <w:szCs w:val="20"/>
              </w:rPr>
            </w:pPr>
          </w:p>
        </w:tc>
      </w:tr>
      <w:tr w:rsidR="006118CF" w:rsidRPr="00DA77D8" w14:paraId="6F9C7E61" w14:textId="77777777" w:rsidTr="008A72E2">
        <w:tc>
          <w:tcPr>
            <w:tcW w:w="552" w:type="dxa"/>
            <w:tcBorders>
              <w:top w:val="single" w:sz="4" w:space="0" w:color="auto"/>
              <w:left w:val="single" w:sz="4" w:space="0" w:color="auto"/>
              <w:bottom w:val="single" w:sz="4" w:space="0" w:color="auto"/>
              <w:right w:val="single" w:sz="4" w:space="0" w:color="auto"/>
            </w:tcBorders>
          </w:tcPr>
          <w:p w14:paraId="49D7AB5C" w14:textId="77777777" w:rsidR="006118CF" w:rsidRPr="00DA77D8" w:rsidRDefault="006118CF" w:rsidP="00E723C4">
            <w:pPr>
              <w:jc w:val="center"/>
              <w:rPr>
                <w:szCs w:val="20"/>
              </w:rPr>
            </w:pPr>
            <w:r>
              <w:rPr>
                <w:rFonts w:hint="eastAsia"/>
                <w:szCs w:val="20"/>
              </w:rPr>
              <w:t>3</w:t>
            </w:r>
          </w:p>
        </w:tc>
        <w:tc>
          <w:tcPr>
            <w:tcW w:w="2771" w:type="dxa"/>
            <w:tcBorders>
              <w:top w:val="single" w:sz="4" w:space="0" w:color="auto"/>
              <w:left w:val="single" w:sz="4" w:space="0" w:color="auto"/>
              <w:bottom w:val="single" w:sz="4" w:space="0" w:color="auto"/>
              <w:right w:val="single" w:sz="4" w:space="0" w:color="auto"/>
            </w:tcBorders>
          </w:tcPr>
          <w:p w14:paraId="71D5B30C" w14:textId="77777777" w:rsidR="006118CF" w:rsidRPr="00DA77D8" w:rsidRDefault="006118CF" w:rsidP="00E723C4">
            <w:pPr>
              <w:rPr>
                <w:szCs w:val="20"/>
              </w:rPr>
            </w:pPr>
            <w:r>
              <w:rPr>
                <w:rFonts w:hint="eastAsia"/>
                <w:szCs w:val="20"/>
              </w:rPr>
              <w:t>Hinemosマネージャ</w:t>
            </w:r>
          </w:p>
        </w:tc>
        <w:tc>
          <w:tcPr>
            <w:tcW w:w="3851" w:type="dxa"/>
            <w:tcBorders>
              <w:top w:val="single" w:sz="4" w:space="0" w:color="auto"/>
              <w:left w:val="single" w:sz="4" w:space="0" w:color="auto"/>
              <w:bottom w:val="single" w:sz="4" w:space="0" w:color="auto"/>
              <w:right w:val="single" w:sz="4" w:space="0" w:color="auto"/>
            </w:tcBorders>
          </w:tcPr>
          <w:p w14:paraId="2E42D044" w14:textId="77777777" w:rsidR="006118CF" w:rsidRPr="00DA77D8" w:rsidRDefault="006118CF" w:rsidP="00E723C4">
            <w:pPr>
              <w:rPr>
                <w:szCs w:val="20"/>
              </w:rPr>
            </w:pPr>
            <w:r>
              <w:rPr>
                <w:rFonts w:hint="eastAsia"/>
                <w:szCs w:val="20"/>
              </w:rPr>
              <w:t>AWS環境の監視と統合監視への連携を行うサービス</w:t>
            </w:r>
          </w:p>
        </w:tc>
        <w:tc>
          <w:tcPr>
            <w:tcW w:w="2749" w:type="dxa"/>
            <w:tcBorders>
              <w:top w:val="single" w:sz="4" w:space="0" w:color="auto"/>
              <w:left w:val="single" w:sz="4" w:space="0" w:color="auto"/>
              <w:bottom w:val="single" w:sz="4" w:space="0" w:color="auto"/>
              <w:right w:val="single" w:sz="4" w:space="0" w:color="auto"/>
            </w:tcBorders>
          </w:tcPr>
          <w:p w14:paraId="543C92C0" w14:textId="77777777" w:rsidR="006118CF" w:rsidRDefault="006118CF" w:rsidP="00E723C4">
            <w:pPr>
              <w:rPr>
                <w:szCs w:val="20"/>
              </w:rPr>
            </w:pPr>
            <w:r>
              <w:rPr>
                <w:rFonts w:hint="eastAsia"/>
                <w:szCs w:val="20"/>
              </w:rPr>
              <w:t>AWS共通基盤の一部</w:t>
            </w:r>
          </w:p>
          <w:p w14:paraId="32D6A59E" w14:textId="77777777" w:rsidR="006118CF" w:rsidRPr="00DA77D8" w:rsidRDefault="007028CF" w:rsidP="00E723C4">
            <w:pPr>
              <w:rPr>
                <w:szCs w:val="20"/>
              </w:rPr>
            </w:pPr>
            <w:r>
              <w:rPr>
                <w:rFonts w:hint="eastAsia"/>
                <w:szCs w:val="20"/>
              </w:rPr>
              <w:t>A-gate</w:t>
            </w:r>
            <w:r w:rsidR="006118CF">
              <w:rPr>
                <w:rFonts w:hint="eastAsia"/>
                <w:szCs w:val="20"/>
              </w:rPr>
              <w:t>サービスの所管</w:t>
            </w:r>
          </w:p>
        </w:tc>
      </w:tr>
      <w:tr w:rsidR="006118CF" w:rsidRPr="00DA77D8" w14:paraId="00BB7FCF" w14:textId="77777777" w:rsidTr="008A72E2">
        <w:tc>
          <w:tcPr>
            <w:tcW w:w="552" w:type="dxa"/>
            <w:tcBorders>
              <w:top w:val="single" w:sz="4" w:space="0" w:color="auto"/>
              <w:left w:val="single" w:sz="4" w:space="0" w:color="auto"/>
              <w:bottom w:val="single" w:sz="4" w:space="0" w:color="auto"/>
              <w:right w:val="single" w:sz="4" w:space="0" w:color="auto"/>
            </w:tcBorders>
          </w:tcPr>
          <w:p w14:paraId="61A9433A" w14:textId="77777777" w:rsidR="006118CF" w:rsidRPr="00DA77D8" w:rsidRDefault="006118CF" w:rsidP="00E723C4">
            <w:pPr>
              <w:jc w:val="center"/>
              <w:rPr>
                <w:szCs w:val="20"/>
              </w:rPr>
            </w:pPr>
            <w:r>
              <w:rPr>
                <w:rFonts w:hint="eastAsia"/>
                <w:szCs w:val="20"/>
              </w:rPr>
              <w:t>4</w:t>
            </w:r>
          </w:p>
        </w:tc>
        <w:tc>
          <w:tcPr>
            <w:tcW w:w="2771" w:type="dxa"/>
            <w:tcBorders>
              <w:top w:val="single" w:sz="4" w:space="0" w:color="auto"/>
              <w:left w:val="single" w:sz="4" w:space="0" w:color="auto"/>
              <w:bottom w:val="single" w:sz="4" w:space="0" w:color="auto"/>
              <w:right w:val="single" w:sz="4" w:space="0" w:color="auto"/>
            </w:tcBorders>
          </w:tcPr>
          <w:p w14:paraId="3584E8CE" w14:textId="77777777" w:rsidR="006118CF" w:rsidRDefault="006118CF" w:rsidP="00E723C4">
            <w:pPr>
              <w:rPr>
                <w:szCs w:val="20"/>
              </w:rPr>
            </w:pPr>
            <w:r>
              <w:rPr>
                <w:rFonts w:hint="eastAsia"/>
                <w:szCs w:val="20"/>
              </w:rPr>
              <w:t>横浜銀行事務センター</w:t>
            </w:r>
          </w:p>
        </w:tc>
        <w:tc>
          <w:tcPr>
            <w:tcW w:w="3851" w:type="dxa"/>
            <w:tcBorders>
              <w:top w:val="single" w:sz="4" w:space="0" w:color="auto"/>
              <w:left w:val="single" w:sz="4" w:space="0" w:color="auto"/>
              <w:bottom w:val="single" w:sz="4" w:space="0" w:color="auto"/>
              <w:right w:val="single" w:sz="4" w:space="0" w:color="auto"/>
            </w:tcBorders>
          </w:tcPr>
          <w:p w14:paraId="46E3ED6B" w14:textId="77777777" w:rsidR="006118CF" w:rsidRPr="00DA77D8" w:rsidRDefault="006118CF" w:rsidP="00E723C4">
            <w:pPr>
              <w:rPr>
                <w:szCs w:val="20"/>
              </w:rPr>
            </w:pPr>
            <w:r>
              <w:rPr>
                <w:rFonts w:hint="eastAsia"/>
                <w:szCs w:val="20"/>
              </w:rPr>
              <w:t>横浜銀行及び共同利用システムを収容するデータセンター</w:t>
            </w:r>
          </w:p>
        </w:tc>
        <w:tc>
          <w:tcPr>
            <w:tcW w:w="2749" w:type="dxa"/>
            <w:tcBorders>
              <w:top w:val="single" w:sz="4" w:space="0" w:color="auto"/>
              <w:left w:val="single" w:sz="4" w:space="0" w:color="auto"/>
              <w:bottom w:val="single" w:sz="4" w:space="0" w:color="auto"/>
              <w:right w:val="single" w:sz="4" w:space="0" w:color="auto"/>
            </w:tcBorders>
          </w:tcPr>
          <w:p w14:paraId="3117FFC2" w14:textId="77777777" w:rsidR="006118CF" w:rsidRPr="00DA77D8" w:rsidRDefault="006118CF" w:rsidP="00E723C4">
            <w:pPr>
              <w:rPr>
                <w:szCs w:val="20"/>
              </w:rPr>
            </w:pPr>
          </w:p>
        </w:tc>
      </w:tr>
      <w:tr w:rsidR="006118CF" w:rsidRPr="00DA77D8" w14:paraId="56D6F383" w14:textId="77777777" w:rsidTr="008A72E2">
        <w:tc>
          <w:tcPr>
            <w:tcW w:w="552" w:type="dxa"/>
            <w:tcBorders>
              <w:top w:val="single" w:sz="4" w:space="0" w:color="auto"/>
              <w:left w:val="single" w:sz="4" w:space="0" w:color="auto"/>
              <w:bottom w:val="single" w:sz="4" w:space="0" w:color="auto"/>
              <w:right w:val="single" w:sz="4" w:space="0" w:color="auto"/>
            </w:tcBorders>
          </w:tcPr>
          <w:p w14:paraId="3422E2DE" w14:textId="77777777" w:rsidR="006118CF" w:rsidRPr="00DA77D8" w:rsidRDefault="006118CF" w:rsidP="00E723C4">
            <w:pPr>
              <w:jc w:val="center"/>
              <w:rPr>
                <w:szCs w:val="20"/>
              </w:rPr>
            </w:pPr>
            <w:r>
              <w:rPr>
                <w:rFonts w:hint="eastAsia"/>
                <w:szCs w:val="20"/>
              </w:rPr>
              <w:t>5</w:t>
            </w:r>
          </w:p>
        </w:tc>
        <w:tc>
          <w:tcPr>
            <w:tcW w:w="2771" w:type="dxa"/>
            <w:tcBorders>
              <w:top w:val="single" w:sz="4" w:space="0" w:color="auto"/>
              <w:left w:val="single" w:sz="4" w:space="0" w:color="auto"/>
              <w:bottom w:val="single" w:sz="4" w:space="0" w:color="auto"/>
              <w:right w:val="single" w:sz="4" w:space="0" w:color="auto"/>
            </w:tcBorders>
          </w:tcPr>
          <w:p w14:paraId="3966411B" w14:textId="77777777" w:rsidR="006118CF" w:rsidRDefault="006118CF">
            <w:pPr>
              <w:rPr>
                <w:szCs w:val="20"/>
              </w:rPr>
            </w:pPr>
            <w:r>
              <w:rPr>
                <w:rFonts w:hint="eastAsia"/>
                <w:szCs w:val="20"/>
              </w:rPr>
              <w:t>自行システム（</w:t>
            </w:r>
            <w:r w:rsidR="00F00B0F">
              <w:rPr>
                <w:rFonts w:hint="eastAsia"/>
                <w:szCs w:val="20"/>
              </w:rPr>
              <w:t>MEJAR</w:t>
            </w:r>
            <w:r>
              <w:rPr>
                <w:rFonts w:hint="eastAsia"/>
                <w:szCs w:val="20"/>
              </w:rPr>
              <w:t>行）</w:t>
            </w:r>
          </w:p>
        </w:tc>
        <w:tc>
          <w:tcPr>
            <w:tcW w:w="3851" w:type="dxa"/>
            <w:tcBorders>
              <w:top w:val="single" w:sz="4" w:space="0" w:color="auto"/>
              <w:left w:val="single" w:sz="4" w:space="0" w:color="auto"/>
              <w:bottom w:val="single" w:sz="4" w:space="0" w:color="auto"/>
              <w:right w:val="single" w:sz="4" w:space="0" w:color="auto"/>
            </w:tcBorders>
          </w:tcPr>
          <w:p w14:paraId="22DC81B7" w14:textId="77777777" w:rsidR="006118CF" w:rsidRPr="00DA77D8" w:rsidRDefault="00F00B0F">
            <w:pPr>
              <w:rPr>
                <w:szCs w:val="20"/>
              </w:rPr>
            </w:pPr>
            <w:r>
              <w:rPr>
                <w:rFonts w:hint="eastAsia"/>
                <w:szCs w:val="20"/>
              </w:rPr>
              <w:t>MEJAR</w:t>
            </w:r>
            <w:r w:rsidR="006118CF">
              <w:rPr>
                <w:rFonts w:hint="eastAsia"/>
                <w:szCs w:val="20"/>
              </w:rPr>
              <w:t>行が所管しているシステムを表わす総称</w:t>
            </w:r>
          </w:p>
        </w:tc>
        <w:tc>
          <w:tcPr>
            <w:tcW w:w="2749" w:type="dxa"/>
            <w:tcBorders>
              <w:top w:val="single" w:sz="4" w:space="0" w:color="auto"/>
              <w:left w:val="single" w:sz="4" w:space="0" w:color="auto"/>
              <w:bottom w:val="single" w:sz="4" w:space="0" w:color="auto"/>
              <w:right w:val="single" w:sz="4" w:space="0" w:color="auto"/>
            </w:tcBorders>
          </w:tcPr>
          <w:p w14:paraId="0068FDA3" w14:textId="77777777" w:rsidR="006118CF" w:rsidRPr="00FA7C81" w:rsidRDefault="006118CF" w:rsidP="00E723C4">
            <w:pPr>
              <w:rPr>
                <w:szCs w:val="20"/>
              </w:rPr>
            </w:pPr>
            <w:r>
              <w:rPr>
                <w:rFonts w:hint="eastAsia"/>
                <w:szCs w:val="20"/>
              </w:rPr>
              <w:t>関連システムのみ記載</w:t>
            </w:r>
          </w:p>
        </w:tc>
      </w:tr>
      <w:tr w:rsidR="006118CF" w:rsidRPr="00DA77D8" w14:paraId="77DAB47E" w14:textId="77777777" w:rsidTr="008A72E2">
        <w:tc>
          <w:tcPr>
            <w:tcW w:w="552" w:type="dxa"/>
            <w:tcBorders>
              <w:top w:val="single" w:sz="4" w:space="0" w:color="auto"/>
              <w:left w:val="single" w:sz="4" w:space="0" w:color="auto"/>
              <w:bottom w:val="single" w:sz="4" w:space="0" w:color="auto"/>
              <w:right w:val="single" w:sz="4" w:space="0" w:color="auto"/>
            </w:tcBorders>
          </w:tcPr>
          <w:p w14:paraId="0F48C342" w14:textId="77777777" w:rsidR="006118CF" w:rsidRPr="00DA77D8" w:rsidRDefault="006118CF" w:rsidP="00E723C4">
            <w:pPr>
              <w:jc w:val="center"/>
              <w:rPr>
                <w:szCs w:val="20"/>
              </w:rPr>
            </w:pPr>
            <w:r>
              <w:rPr>
                <w:rFonts w:hint="eastAsia"/>
                <w:szCs w:val="20"/>
              </w:rPr>
              <w:t>6</w:t>
            </w:r>
          </w:p>
        </w:tc>
        <w:tc>
          <w:tcPr>
            <w:tcW w:w="2771" w:type="dxa"/>
            <w:tcBorders>
              <w:top w:val="single" w:sz="4" w:space="0" w:color="auto"/>
              <w:left w:val="single" w:sz="4" w:space="0" w:color="auto"/>
              <w:bottom w:val="single" w:sz="4" w:space="0" w:color="auto"/>
              <w:right w:val="single" w:sz="4" w:space="0" w:color="auto"/>
            </w:tcBorders>
          </w:tcPr>
          <w:p w14:paraId="75777498" w14:textId="77777777" w:rsidR="006118CF" w:rsidRPr="001D0950" w:rsidRDefault="006118CF" w:rsidP="00E723C4">
            <w:pPr>
              <w:rPr>
                <w:szCs w:val="20"/>
              </w:rPr>
            </w:pPr>
            <w:r>
              <w:rPr>
                <w:rFonts w:hint="eastAsia"/>
                <w:szCs w:val="20"/>
              </w:rPr>
              <w:t>共同利用システム</w:t>
            </w:r>
          </w:p>
        </w:tc>
        <w:tc>
          <w:tcPr>
            <w:tcW w:w="3851" w:type="dxa"/>
            <w:tcBorders>
              <w:top w:val="single" w:sz="4" w:space="0" w:color="auto"/>
              <w:left w:val="single" w:sz="4" w:space="0" w:color="auto"/>
              <w:bottom w:val="single" w:sz="4" w:space="0" w:color="auto"/>
              <w:right w:val="single" w:sz="4" w:space="0" w:color="auto"/>
            </w:tcBorders>
          </w:tcPr>
          <w:p w14:paraId="02C0DF36" w14:textId="77777777" w:rsidR="006118CF" w:rsidRPr="00DA77D8" w:rsidRDefault="006118CF" w:rsidP="00E723C4">
            <w:pPr>
              <w:rPr>
                <w:szCs w:val="20"/>
              </w:rPr>
            </w:pPr>
            <w:r>
              <w:rPr>
                <w:rFonts w:hint="eastAsia"/>
                <w:szCs w:val="20"/>
              </w:rPr>
              <w:t>MEJAR行などで共同利用しているシステムを表わす総称</w:t>
            </w:r>
          </w:p>
        </w:tc>
        <w:tc>
          <w:tcPr>
            <w:tcW w:w="2749" w:type="dxa"/>
            <w:tcBorders>
              <w:top w:val="single" w:sz="4" w:space="0" w:color="auto"/>
              <w:left w:val="single" w:sz="4" w:space="0" w:color="auto"/>
              <w:bottom w:val="single" w:sz="4" w:space="0" w:color="auto"/>
              <w:right w:val="single" w:sz="4" w:space="0" w:color="auto"/>
            </w:tcBorders>
          </w:tcPr>
          <w:p w14:paraId="3C3FD4FD" w14:textId="77777777" w:rsidR="006118CF" w:rsidRPr="00DA77D8" w:rsidRDefault="006118CF" w:rsidP="00E723C4">
            <w:pPr>
              <w:rPr>
                <w:szCs w:val="20"/>
              </w:rPr>
            </w:pPr>
            <w:r>
              <w:rPr>
                <w:rFonts w:hint="eastAsia"/>
                <w:szCs w:val="20"/>
              </w:rPr>
              <w:t>同上</w:t>
            </w:r>
          </w:p>
        </w:tc>
      </w:tr>
      <w:tr w:rsidR="006118CF" w:rsidRPr="00DA77D8" w14:paraId="4650FD15" w14:textId="77777777" w:rsidTr="008A72E2">
        <w:tc>
          <w:tcPr>
            <w:tcW w:w="552" w:type="dxa"/>
            <w:tcBorders>
              <w:top w:val="single" w:sz="4" w:space="0" w:color="auto"/>
              <w:left w:val="single" w:sz="4" w:space="0" w:color="auto"/>
              <w:bottom w:val="single" w:sz="4" w:space="0" w:color="auto"/>
              <w:right w:val="single" w:sz="4" w:space="0" w:color="auto"/>
            </w:tcBorders>
          </w:tcPr>
          <w:p w14:paraId="1C4B3AAA" w14:textId="77777777" w:rsidR="006118CF" w:rsidRPr="00DA77D8" w:rsidRDefault="006118CF" w:rsidP="00E723C4">
            <w:pPr>
              <w:jc w:val="center"/>
              <w:rPr>
                <w:szCs w:val="20"/>
              </w:rPr>
            </w:pPr>
            <w:r>
              <w:rPr>
                <w:rFonts w:hint="eastAsia"/>
                <w:szCs w:val="20"/>
              </w:rPr>
              <w:t>7</w:t>
            </w:r>
          </w:p>
        </w:tc>
        <w:tc>
          <w:tcPr>
            <w:tcW w:w="2771" w:type="dxa"/>
            <w:tcBorders>
              <w:top w:val="single" w:sz="4" w:space="0" w:color="auto"/>
              <w:left w:val="single" w:sz="4" w:space="0" w:color="auto"/>
              <w:bottom w:val="single" w:sz="4" w:space="0" w:color="auto"/>
              <w:right w:val="single" w:sz="4" w:space="0" w:color="auto"/>
            </w:tcBorders>
          </w:tcPr>
          <w:p w14:paraId="0D164D06" w14:textId="77777777" w:rsidR="006118CF" w:rsidRPr="00DA77D8" w:rsidRDefault="006118CF" w:rsidP="00E723C4">
            <w:pPr>
              <w:rPr>
                <w:szCs w:val="20"/>
              </w:rPr>
            </w:pPr>
            <w:r>
              <w:rPr>
                <w:rFonts w:hint="eastAsia"/>
                <w:szCs w:val="20"/>
              </w:rPr>
              <w:t>特権IDシステム</w:t>
            </w:r>
          </w:p>
        </w:tc>
        <w:tc>
          <w:tcPr>
            <w:tcW w:w="3851" w:type="dxa"/>
            <w:tcBorders>
              <w:top w:val="single" w:sz="4" w:space="0" w:color="auto"/>
              <w:left w:val="single" w:sz="4" w:space="0" w:color="auto"/>
              <w:bottom w:val="single" w:sz="4" w:space="0" w:color="auto"/>
              <w:right w:val="single" w:sz="4" w:space="0" w:color="auto"/>
            </w:tcBorders>
          </w:tcPr>
          <w:p w14:paraId="2B959AAD" w14:textId="77777777" w:rsidR="006118CF" w:rsidRPr="00DA77D8" w:rsidRDefault="006118CF" w:rsidP="00E723C4">
            <w:pPr>
              <w:rPr>
                <w:szCs w:val="20"/>
              </w:rPr>
            </w:pPr>
            <w:r>
              <w:rPr>
                <w:rFonts w:hint="eastAsia"/>
                <w:szCs w:val="20"/>
              </w:rPr>
              <w:t>システムへの特権ユーザによるログイン、パスワード管理を行っているシステム</w:t>
            </w:r>
          </w:p>
        </w:tc>
        <w:tc>
          <w:tcPr>
            <w:tcW w:w="2749" w:type="dxa"/>
            <w:tcBorders>
              <w:top w:val="single" w:sz="4" w:space="0" w:color="auto"/>
              <w:left w:val="single" w:sz="4" w:space="0" w:color="auto"/>
              <w:bottom w:val="single" w:sz="4" w:space="0" w:color="auto"/>
              <w:right w:val="single" w:sz="4" w:space="0" w:color="auto"/>
            </w:tcBorders>
          </w:tcPr>
          <w:p w14:paraId="255B9ADE" w14:textId="77777777" w:rsidR="006118CF" w:rsidRPr="00DA77D8" w:rsidRDefault="00F00B0F" w:rsidP="00E723C4">
            <w:pPr>
              <w:rPr>
                <w:szCs w:val="20"/>
              </w:rPr>
            </w:pPr>
            <w:r>
              <w:rPr>
                <w:rFonts w:hint="eastAsia"/>
                <w:szCs w:val="20"/>
              </w:rPr>
              <w:t>横浜銀行と東日本銀行が対象</w:t>
            </w:r>
          </w:p>
        </w:tc>
      </w:tr>
      <w:tr w:rsidR="006118CF" w:rsidRPr="00DA77D8" w14:paraId="310453F6" w14:textId="77777777" w:rsidTr="008A72E2">
        <w:tc>
          <w:tcPr>
            <w:tcW w:w="552" w:type="dxa"/>
            <w:tcBorders>
              <w:top w:val="single" w:sz="4" w:space="0" w:color="auto"/>
              <w:left w:val="single" w:sz="4" w:space="0" w:color="auto"/>
              <w:bottom w:val="single" w:sz="4" w:space="0" w:color="auto"/>
              <w:right w:val="single" w:sz="4" w:space="0" w:color="auto"/>
            </w:tcBorders>
          </w:tcPr>
          <w:p w14:paraId="2C09DE94" w14:textId="77777777" w:rsidR="006118CF" w:rsidRPr="00DA77D8" w:rsidRDefault="006118CF" w:rsidP="00E723C4">
            <w:pPr>
              <w:jc w:val="center"/>
              <w:rPr>
                <w:szCs w:val="20"/>
              </w:rPr>
            </w:pPr>
            <w:r>
              <w:rPr>
                <w:rFonts w:hint="eastAsia"/>
                <w:szCs w:val="20"/>
              </w:rPr>
              <w:t>8</w:t>
            </w:r>
          </w:p>
        </w:tc>
        <w:tc>
          <w:tcPr>
            <w:tcW w:w="2771" w:type="dxa"/>
            <w:tcBorders>
              <w:top w:val="single" w:sz="4" w:space="0" w:color="auto"/>
              <w:left w:val="single" w:sz="4" w:space="0" w:color="auto"/>
              <w:bottom w:val="single" w:sz="4" w:space="0" w:color="auto"/>
              <w:right w:val="single" w:sz="4" w:space="0" w:color="auto"/>
            </w:tcBorders>
          </w:tcPr>
          <w:p w14:paraId="11ACA657" w14:textId="77777777" w:rsidR="006118CF" w:rsidRPr="00DA77D8" w:rsidRDefault="006118CF" w:rsidP="00E723C4">
            <w:pPr>
              <w:rPr>
                <w:szCs w:val="20"/>
              </w:rPr>
            </w:pPr>
            <w:r>
              <w:rPr>
                <w:rFonts w:hint="eastAsia"/>
                <w:szCs w:val="20"/>
              </w:rPr>
              <w:t>ウィルス対策サーバ</w:t>
            </w:r>
          </w:p>
        </w:tc>
        <w:tc>
          <w:tcPr>
            <w:tcW w:w="3851" w:type="dxa"/>
            <w:tcBorders>
              <w:top w:val="single" w:sz="4" w:space="0" w:color="auto"/>
              <w:left w:val="single" w:sz="4" w:space="0" w:color="auto"/>
              <w:bottom w:val="single" w:sz="4" w:space="0" w:color="auto"/>
              <w:right w:val="single" w:sz="4" w:space="0" w:color="auto"/>
            </w:tcBorders>
          </w:tcPr>
          <w:p w14:paraId="27761187" w14:textId="77777777" w:rsidR="006118CF" w:rsidRPr="00DA77D8" w:rsidRDefault="006118CF" w:rsidP="00E723C4">
            <w:pPr>
              <w:rPr>
                <w:szCs w:val="20"/>
              </w:rPr>
            </w:pPr>
            <w:r>
              <w:rPr>
                <w:rFonts w:hint="eastAsia"/>
                <w:szCs w:val="20"/>
              </w:rPr>
              <w:t>ウィルス対策のためのパターンファイル提供を行うサーバ</w:t>
            </w:r>
          </w:p>
        </w:tc>
        <w:tc>
          <w:tcPr>
            <w:tcW w:w="2749" w:type="dxa"/>
            <w:tcBorders>
              <w:top w:val="single" w:sz="4" w:space="0" w:color="auto"/>
              <w:left w:val="single" w:sz="4" w:space="0" w:color="auto"/>
              <w:bottom w:val="single" w:sz="4" w:space="0" w:color="auto"/>
              <w:right w:val="single" w:sz="4" w:space="0" w:color="auto"/>
            </w:tcBorders>
          </w:tcPr>
          <w:p w14:paraId="778B2B2D" w14:textId="77777777" w:rsidR="006118CF" w:rsidRPr="00DA77D8" w:rsidRDefault="006118CF" w:rsidP="00E723C4">
            <w:pPr>
              <w:rPr>
                <w:szCs w:val="20"/>
              </w:rPr>
            </w:pPr>
          </w:p>
        </w:tc>
      </w:tr>
      <w:tr w:rsidR="006118CF" w:rsidRPr="00DA77D8" w14:paraId="29725FC2" w14:textId="77777777" w:rsidTr="008A72E2">
        <w:tc>
          <w:tcPr>
            <w:tcW w:w="552" w:type="dxa"/>
            <w:tcBorders>
              <w:top w:val="single" w:sz="4" w:space="0" w:color="auto"/>
              <w:left w:val="single" w:sz="4" w:space="0" w:color="auto"/>
              <w:bottom w:val="single" w:sz="4" w:space="0" w:color="auto"/>
              <w:right w:val="single" w:sz="4" w:space="0" w:color="auto"/>
            </w:tcBorders>
          </w:tcPr>
          <w:p w14:paraId="0E15CC87" w14:textId="77777777" w:rsidR="006118CF" w:rsidRPr="00DA77D8" w:rsidRDefault="006118CF" w:rsidP="00E723C4">
            <w:pPr>
              <w:jc w:val="center"/>
              <w:rPr>
                <w:szCs w:val="20"/>
              </w:rPr>
            </w:pPr>
            <w:r>
              <w:rPr>
                <w:rFonts w:hint="eastAsia"/>
                <w:szCs w:val="20"/>
              </w:rPr>
              <w:t>9</w:t>
            </w:r>
          </w:p>
        </w:tc>
        <w:tc>
          <w:tcPr>
            <w:tcW w:w="2771" w:type="dxa"/>
            <w:tcBorders>
              <w:top w:val="single" w:sz="4" w:space="0" w:color="auto"/>
              <w:left w:val="single" w:sz="4" w:space="0" w:color="auto"/>
              <w:bottom w:val="single" w:sz="4" w:space="0" w:color="auto"/>
              <w:right w:val="single" w:sz="4" w:space="0" w:color="auto"/>
            </w:tcBorders>
          </w:tcPr>
          <w:p w14:paraId="75540772" w14:textId="77777777" w:rsidR="006118CF" w:rsidRPr="00DA77D8" w:rsidRDefault="006118CF" w:rsidP="00E723C4">
            <w:pPr>
              <w:rPr>
                <w:szCs w:val="20"/>
              </w:rPr>
            </w:pPr>
            <w:r>
              <w:rPr>
                <w:rFonts w:hint="eastAsia"/>
                <w:szCs w:val="20"/>
              </w:rPr>
              <w:t>統合監視システム</w:t>
            </w:r>
          </w:p>
        </w:tc>
        <w:tc>
          <w:tcPr>
            <w:tcW w:w="3851" w:type="dxa"/>
            <w:tcBorders>
              <w:top w:val="single" w:sz="4" w:space="0" w:color="auto"/>
              <w:left w:val="single" w:sz="4" w:space="0" w:color="auto"/>
              <w:bottom w:val="single" w:sz="4" w:space="0" w:color="auto"/>
              <w:right w:val="single" w:sz="4" w:space="0" w:color="auto"/>
            </w:tcBorders>
          </w:tcPr>
          <w:p w14:paraId="33AE874B" w14:textId="77777777" w:rsidR="006118CF" w:rsidRPr="00DA77D8" w:rsidRDefault="006118CF" w:rsidP="00E723C4">
            <w:pPr>
              <w:rPr>
                <w:szCs w:val="20"/>
              </w:rPr>
            </w:pPr>
            <w:r>
              <w:rPr>
                <w:rFonts w:hint="eastAsia"/>
                <w:szCs w:val="20"/>
              </w:rPr>
              <w:t>自行システムのアラート情報を監視オペレータへ通知するためのシステム。本システムはHinemosを経由して通知が行われる。</w:t>
            </w:r>
          </w:p>
        </w:tc>
        <w:tc>
          <w:tcPr>
            <w:tcW w:w="2749" w:type="dxa"/>
            <w:tcBorders>
              <w:top w:val="single" w:sz="4" w:space="0" w:color="auto"/>
              <w:left w:val="single" w:sz="4" w:space="0" w:color="auto"/>
              <w:bottom w:val="single" w:sz="4" w:space="0" w:color="auto"/>
              <w:right w:val="single" w:sz="4" w:space="0" w:color="auto"/>
            </w:tcBorders>
          </w:tcPr>
          <w:p w14:paraId="49890ADB" w14:textId="77777777" w:rsidR="006118CF" w:rsidRPr="00DA77D8" w:rsidRDefault="006118CF" w:rsidP="00E723C4">
            <w:pPr>
              <w:rPr>
                <w:szCs w:val="20"/>
              </w:rPr>
            </w:pPr>
          </w:p>
        </w:tc>
      </w:tr>
      <w:tr w:rsidR="006118CF" w:rsidRPr="00DA77D8" w14:paraId="78368C82" w14:textId="77777777" w:rsidTr="008A72E2">
        <w:tc>
          <w:tcPr>
            <w:tcW w:w="552" w:type="dxa"/>
            <w:tcBorders>
              <w:top w:val="single" w:sz="4" w:space="0" w:color="auto"/>
              <w:left w:val="single" w:sz="4" w:space="0" w:color="auto"/>
              <w:bottom w:val="single" w:sz="4" w:space="0" w:color="auto"/>
              <w:right w:val="single" w:sz="4" w:space="0" w:color="auto"/>
            </w:tcBorders>
          </w:tcPr>
          <w:p w14:paraId="23D0540B" w14:textId="77777777" w:rsidR="006118CF" w:rsidRPr="00DA77D8" w:rsidRDefault="006118CF" w:rsidP="00E723C4">
            <w:pPr>
              <w:jc w:val="center"/>
              <w:rPr>
                <w:szCs w:val="20"/>
              </w:rPr>
            </w:pPr>
            <w:r>
              <w:rPr>
                <w:rFonts w:hint="eastAsia"/>
                <w:szCs w:val="20"/>
              </w:rPr>
              <w:t>1</w:t>
            </w:r>
            <w:r>
              <w:rPr>
                <w:szCs w:val="20"/>
              </w:rPr>
              <w:t>0</w:t>
            </w:r>
          </w:p>
        </w:tc>
        <w:tc>
          <w:tcPr>
            <w:tcW w:w="2771" w:type="dxa"/>
            <w:tcBorders>
              <w:top w:val="single" w:sz="4" w:space="0" w:color="auto"/>
              <w:left w:val="single" w:sz="4" w:space="0" w:color="auto"/>
              <w:bottom w:val="single" w:sz="4" w:space="0" w:color="auto"/>
              <w:right w:val="single" w:sz="4" w:space="0" w:color="auto"/>
            </w:tcBorders>
          </w:tcPr>
          <w:p w14:paraId="0A34F72D" w14:textId="77777777" w:rsidR="006118CF" w:rsidRPr="00DA77D8" w:rsidRDefault="006118CF" w:rsidP="00E723C4">
            <w:pPr>
              <w:rPr>
                <w:szCs w:val="20"/>
              </w:rPr>
            </w:pPr>
            <w:r>
              <w:rPr>
                <w:rFonts w:hint="eastAsia"/>
                <w:szCs w:val="20"/>
              </w:rPr>
              <w:t>仮想化管理端末</w:t>
            </w:r>
          </w:p>
        </w:tc>
        <w:tc>
          <w:tcPr>
            <w:tcW w:w="3851" w:type="dxa"/>
            <w:tcBorders>
              <w:top w:val="single" w:sz="4" w:space="0" w:color="auto"/>
              <w:left w:val="single" w:sz="4" w:space="0" w:color="auto"/>
              <w:bottom w:val="single" w:sz="4" w:space="0" w:color="auto"/>
              <w:right w:val="single" w:sz="4" w:space="0" w:color="auto"/>
            </w:tcBorders>
          </w:tcPr>
          <w:p w14:paraId="2CFB3046" w14:textId="77777777" w:rsidR="006118CF" w:rsidRPr="00DA77D8" w:rsidRDefault="006118CF" w:rsidP="00E723C4">
            <w:pPr>
              <w:rPr>
                <w:szCs w:val="20"/>
              </w:rPr>
            </w:pPr>
            <w:r>
              <w:rPr>
                <w:rFonts w:hint="eastAsia"/>
                <w:szCs w:val="20"/>
              </w:rPr>
              <w:t>AWS上の仮想マシンを操作する際に必要な端末。本システムではリモート保守を前提とする。</w:t>
            </w:r>
          </w:p>
        </w:tc>
        <w:tc>
          <w:tcPr>
            <w:tcW w:w="2749" w:type="dxa"/>
            <w:tcBorders>
              <w:top w:val="single" w:sz="4" w:space="0" w:color="auto"/>
              <w:left w:val="single" w:sz="4" w:space="0" w:color="auto"/>
              <w:bottom w:val="single" w:sz="4" w:space="0" w:color="auto"/>
              <w:right w:val="single" w:sz="4" w:space="0" w:color="auto"/>
            </w:tcBorders>
          </w:tcPr>
          <w:p w14:paraId="3B77A660" w14:textId="77777777" w:rsidR="006118CF" w:rsidRPr="00DA77D8" w:rsidRDefault="006118CF" w:rsidP="00E723C4">
            <w:pPr>
              <w:rPr>
                <w:szCs w:val="20"/>
              </w:rPr>
            </w:pPr>
            <w:r>
              <w:rPr>
                <w:rFonts w:hint="eastAsia"/>
                <w:szCs w:val="20"/>
              </w:rPr>
              <w:t>A</w:t>
            </w:r>
            <w:r>
              <w:rPr>
                <w:szCs w:val="20"/>
              </w:rPr>
              <w:t>WS</w:t>
            </w:r>
            <w:r>
              <w:rPr>
                <w:rFonts w:hint="eastAsia"/>
                <w:szCs w:val="20"/>
              </w:rPr>
              <w:t>共通基盤の一部</w:t>
            </w:r>
          </w:p>
        </w:tc>
      </w:tr>
      <w:tr w:rsidR="006118CF" w:rsidRPr="00DA77D8" w14:paraId="4549AA95" w14:textId="77777777" w:rsidTr="008A72E2">
        <w:tc>
          <w:tcPr>
            <w:tcW w:w="552" w:type="dxa"/>
            <w:tcBorders>
              <w:top w:val="single" w:sz="4" w:space="0" w:color="auto"/>
              <w:left w:val="single" w:sz="4" w:space="0" w:color="auto"/>
              <w:bottom w:val="single" w:sz="4" w:space="0" w:color="auto"/>
              <w:right w:val="single" w:sz="4" w:space="0" w:color="auto"/>
            </w:tcBorders>
          </w:tcPr>
          <w:p w14:paraId="5FB95D0C" w14:textId="77777777" w:rsidR="006118CF" w:rsidRPr="00DA77D8" w:rsidRDefault="006118CF" w:rsidP="00E723C4">
            <w:pPr>
              <w:jc w:val="center"/>
              <w:rPr>
                <w:szCs w:val="20"/>
              </w:rPr>
            </w:pPr>
            <w:r>
              <w:rPr>
                <w:rFonts w:hint="eastAsia"/>
                <w:szCs w:val="20"/>
              </w:rPr>
              <w:t>1</w:t>
            </w:r>
            <w:r>
              <w:rPr>
                <w:szCs w:val="20"/>
              </w:rPr>
              <w:t>1</w:t>
            </w:r>
          </w:p>
        </w:tc>
        <w:tc>
          <w:tcPr>
            <w:tcW w:w="2771" w:type="dxa"/>
            <w:tcBorders>
              <w:top w:val="single" w:sz="4" w:space="0" w:color="auto"/>
              <w:left w:val="single" w:sz="4" w:space="0" w:color="auto"/>
              <w:bottom w:val="single" w:sz="4" w:space="0" w:color="auto"/>
              <w:right w:val="single" w:sz="4" w:space="0" w:color="auto"/>
            </w:tcBorders>
          </w:tcPr>
          <w:p w14:paraId="65337F15" w14:textId="77777777" w:rsidR="006118CF" w:rsidRPr="00DA77D8" w:rsidRDefault="006118CF" w:rsidP="00E723C4">
            <w:pPr>
              <w:rPr>
                <w:szCs w:val="20"/>
              </w:rPr>
            </w:pPr>
            <w:r>
              <w:rPr>
                <w:rFonts w:hint="eastAsia"/>
                <w:szCs w:val="20"/>
              </w:rPr>
              <w:t>ID統合認証</w:t>
            </w:r>
          </w:p>
        </w:tc>
        <w:tc>
          <w:tcPr>
            <w:tcW w:w="3851" w:type="dxa"/>
            <w:tcBorders>
              <w:top w:val="single" w:sz="4" w:space="0" w:color="auto"/>
              <w:left w:val="single" w:sz="4" w:space="0" w:color="auto"/>
              <w:bottom w:val="single" w:sz="4" w:space="0" w:color="auto"/>
              <w:right w:val="single" w:sz="4" w:space="0" w:color="auto"/>
            </w:tcBorders>
          </w:tcPr>
          <w:p w14:paraId="039F2DC9" w14:textId="77777777" w:rsidR="006118CF" w:rsidRPr="00DA77D8" w:rsidRDefault="006118CF" w:rsidP="00E723C4">
            <w:pPr>
              <w:rPr>
                <w:szCs w:val="20"/>
              </w:rPr>
            </w:pPr>
            <w:r>
              <w:rPr>
                <w:rFonts w:hint="eastAsia"/>
                <w:szCs w:val="20"/>
              </w:rPr>
              <w:t>自行システムの認証を一括して管理しているシステム</w:t>
            </w:r>
          </w:p>
        </w:tc>
        <w:tc>
          <w:tcPr>
            <w:tcW w:w="2749" w:type="dxa"/>
            <w:tcBorders>
              <w:top w:val="single" w:sz="4" w:space="0" w:color="auto"/>
              <w:left w:val="single" w:sz="4" w:space="0" w:color="auto"/>
              <w:bottom w:val="single" w:sz="4" w:space="0" w:color="auto"/>
              <w:right w:val="single" w:sz="4" w:space="0" w:color="auto"/>
            </w:tcBorders>
          </w:tcPr>
          <w:p w14:paraId="0CAC33BE" w14:textId="77777777" w:rsidR="006118CF" w:rsidRPr="00DA77D8" w:rsidRDefault="006118CF" w:rsidP="00E723C4">
            <w:pPr>
              <w:rPr>
                <w:szCs w:val="20"/>
              </w:rPr>
            </w:pPr>
          </w:p>
        </w:tc>
      </w:tr>
      <w:tr w:rsidR="006118CF" w:rsidRPr="00DA77D8" w14:paraId="7BE008A3" w14:textId="77777777" w:rsidTr="008A72E2">
        <w:tc>
          <w:tcPr>
            <w:tcW w:w="552" w:type="dxa"/>
            <w:tcBorders>
              <w:top w:val="single" w:sz="4" w:space="0" w:color="auto"/>
              <w:left w:val="single" w:sz="4" w:space="0" w:color="auto"/>
              <w:bottom w:val="single" w:sz="4" w:space="0" w:color="auto"/>
              <w:right w:val="single" w:sz="4" w:space="0" w:color="auto"/>
            </w:tcBorders>
          </w:tcPr>
          <w:p w14:paraId="3621F690" w14:textId="77777777" w:rsidR="006118CF" w:rsidRDefault="006118CF" w:rsidP="00E723C4">
            <w:pPr>
              <w:jc w:val="center"/>
              <w:rPr>
                <w:szCs w:val="20"/>
              </w:rPr>
            </w:pPr>
            <w:r>
              <w:rPr>
                <w:rFonts w:hint="eastAsia"/>
                <w:szCs w:val="20"/>
              </w:rPr>
              <w:t>12</w:t>
            </w:r>
          </w:p>
        </w:tc>
        <w:tc>
          <w:tcPr>
            <w:tcW w:w="2771" w:type="dxa"/>
            <w:tcBorders>
              <w:top w:val="single" w:sz="4" w:space="0" w:color="auto"/>
              <w:left w:val="single" w:sz="4" w:space="0" w:color="auto"/>
              <w:bottom w:val="single" w:sz="4" w:space="0" w:color="auto"/>
              <w:right w:val="single" w:sz="4" w:space="0" w:color="auto"/>
            </w:tcBorders>
          </w:tcPr>
          <w:p w14:paraId="4FFCC362" w14:textId="77777777" w:rsidR="006118CF" w:rsidRDefault="006118CF" w:rsidP="00E723C4">
            <w:pPr>
              <w:rPr>
                <w:szCs w:val="20"/>
              </w:rPr>
            </w:pPr>
            <w:r>
              <w:rPr>
                <w:rFonts w:hint="eastAsia"/>
                <w:szCs w:val="20"/>
              </w:rPr>
              <w:t>VDI</w:t>
            </w:r>
          </w:p>
        </w:tc>
        <w:tc>
          <w:tcPr>
            <w:tcW w:w="3851" w:type="dxa"/>
            <w:tcBorders>
              <w:top w:val="single" w:sz="4" w:space="0" w:color="auto"/>
              <w:left w:val="single" w:sz="4" w:space="0" w:color="auto"/>
              <w:bottom w:val="single" w:sz="4" w:space="0" w:color="auto"/>
              <w:right w:val="single" w:sz="4" w:space="0" w:color="auto"/>
            </w:tcBorders>
          </w:tcPr>
          <w:p w14:paraId="2EE074F9" w14:textId="77777777" w:rsidR="006118CF" w:rsidRDefault="006118CF" w:rsidP="00E723C4">
            <w:pPr>
              <w:rPr>
                <w:szCs w:val="20"/>
              </w:rPr>
            </w:pPr>
            <w:r w:rsidRPr="008C63C6">
              <w:rPr>
                <w:rFonts w:hint="eastAsia"/>
                <w:szCs w:val="20"/>
              </w:rPr>
              <w:t>イントラ</w:t>
            </w:r>
            <w:r w:rsidRPr="008C63C6">
              <w:rPr>
                <w:szCs w:val="20"/>
              </w:rPr>
              <w:t>PCに対し、VDIを用いてイントラ端末に必要な機能を仮想デスクトップ環境として提供するシステム</w:t>
            </w:r>
          </w:p>
        </w:tc>
        <w:tc>
          <w:tcPr>
            <w:tcW w:w="2749" w:type="dxa"/>
            <w:tcBorders>
              <w:top w:val="single" w:sz="4" w:space="0" w:color="auto"/>
              <w:left w:val="single" w:sz="4" w:space="0" w:color="auto"/>
              <w:bottom w:val="single" w:sz="4" w:space="0" w:color="auto"/>
              <w:right w:val="single" w:sz="4" w:space="0" w:color="auto"/>
            </w:tcBorders>
          </w:tcPr>
          <w:p w14:paraId="73F43D49" w14:textId="77777777" w:rsidR="006118CF" w:rsidRPr="00DA77D8" w:rsidRDefault="006118CF" w:rsidP="00E723C4">
            <w:pPr>
              <w:rPr>
                <w:szCs w:val="20"/>
              </w:rPr>
            </w:pPr>
          </w:p>
        </w:tc>
      </w:tr>
      <w:tr w:rsidR="006118CF" w:rsidRPr="00DA77D8" w14:paraId="224F322E" w14:textId="77777777" w:rsidTr="008A72E2">
        <w:tc>
          <w:tcPr>
            <w:tcW w:w="552" w:type="dxa"/>
            <w:tcBorders>
              <w:top w:val="single" w:sz="4" w:space="0" w:color="auto"/>
              <w:left w:val="single" w:sz="4" w:space="0" w:color="auto"/>
              <w:bottom w:val="single" w:sz="4" w:space="0" w:color="auto"/>
              <w:right w:val="single" w:sz="4" w:space="0" w:color="auto"/>
            </w:tcBorders>
          </w:tcPr>
          <w:p w14:paraId="5CB83D70" w14:textId="77777777" w:rsidR="006118CF" w:rsidRDefault="006118CF" w:rsidP="00E723C4">
            <w:pPr>
              <w:jc w:val="center"/>
              <w:rPr>
                <w:szCs w:val="20"/>
              </w:rPr>
            </w:pPr>
            <w:r>
              <w:rPr>
                <w:rFonts w:hint="eastAsia"/>
                <w:szCs w:val="20"/>
              </w:rPr>
              <w:t>1</w:t>
            </w:r>
            <w:r>
              <w:rPr>
                <w:szCs w:val="20"/>
              </w:rPr>
              <w:t>3</w:t>
            </w:r>
          </w:p>
        </w:tc>
        <w:tc>
          <w:tcPr>
            <w:tcW w:w="2771" w:type="dxa"/>
            <w:tcBorders>
              <w:top w:val="single" w:sz="4" w:space="0" w:color="auto"/>
              <w:left w:val="single" w:sz="4" w:space="0" w:color="auto"/>
              <w:bottom w:val="single" w:sz="4" w:space="0" w:color="auto"/>
              <w:right w:val="single" w:sz="4" w:space="0" w:color="auto"/>
            </w:tcBorders>
          </w:tcPr>
          <w:p w14:paraId="2319E501" w14:textId="77777777" w:rsidR="006118CF" w:rsidRDefault="006118CF" w:rsidP="00E723C4">
            <w:pPr>
              <w:rPr>
                <w:szCs w:val="20"/>
              </w:rPr>
            </w:pPr>
            <w:r>
              <w:rPr>
                <w:rFonts w:hint="eastAsia"/>
                <w:szCs w:val="20"/>
              </w:rPr>
              <w:t>FBC</w:t>
            </w:r>
          </w:p>
        </w:tc>
        <w:tc>
          <w:tcPr>
            <w:tcW w:w="3851" w:type="dxa"/>
            <w:tcBorders>
              <w:top w:val="single" w:sz="4" w:space="0" w:color="auto"/>
              <w:left w:val="single" w:sz="4" w:space="0" w:color="auto"/>
              <w:bottom w:val="single" w:sz="4" w:space="0" w:color="auto"/>
              <w:right w:val="single" w:sz="4" w:space="0" w:color="auto"/>
            </w:tcBorders>
          </w:tcPr>
          <w:p w14:paraId="33731FBF" w14:textId="77777777" w:rsidR="006118CF" w:rsidRDefault="006118CF" w:rsidP="00E723C4">
            <w:pPr>
              <w:rPr>
                <w:szCs w:val="20"/>
              </w:rPr>
            </w:pPr>
            <w:r w:rsidRPr="008C63C6">
              <w:rPr>
                <w:rFonts w:hint="eastAsia"/>
                <w:szCs w:val="20"/>
              </w:rPr>
              <w:t>営業店端末に対し、</w:t>
            </w:r>
            <w:r w:rsidRPr="008C63C6">
              <w:rPr>
                <w:szCs w:val="20"/>
              </w:rPr>
              <w:t>FBC-eXを用いて営業店端末に必要な画面やアプリケーションを提供するシステム</w:t>
            </w:r>
          </w:p>
        </w:tc>
        <w:tc>
          <w:tcPr>
            <w:tcW w:w="2749" w:type="dxa"/>
            <w:tcBorders>
              <w:top w:val="single" w:sz="4" w:space="0" w:color="auto"/>
              <w:left w:val="single" w:sz="4" w:space="0" w:color="auto"/>
              <w:bottom w:val="single" w:sz="4" w:space="0" w:color="auto"/>
              <w:right w:val="single" w:sz="4" w:space="0" w:color="auto"/>
            </w:tcBorders>
          </w:tcPr>
          <w:p w14:paraId="6295A7B2" w14:textId="77777777" w:rsidR="006118CF" w:rsidRPr="00DA77D8" w:rsidRDefault="006118CF" w:rsidP="00E723C4">
            <w:pPr>
              <w:rPr>
                <w:szCs w:val="20"/>
              </w:rPr>
            </w:pPr>
          </w:p>
        </w:tc>
      </w:tr>
      <w:tr w:rsidR="00F00B0F" w:rsidRPr="00DA77D8" w14:paraId="3B4DDF97" w14:textId="77777777" w:rsidTr="008A72E2">
        <w:tc>
          <w:tcPr>
            <w:tcW w:w="552" w:type="dxa"/>
            <w:tcBorders>
              <w:top w:val="single" w:sz="4" w:space="0" w:color="auto"/>
              <w:left w:val="single" w:sz="4" w:space="0" w:color="auto"/>
              <w:bottom w:val="single" w:sz="4" w:space="0" w:color="auto"/>
              <w:right w:val="single" w:sz="4" w:space="0" w:color="auto"/>
            </w:tcBorders>
          </w:tcPr>
          <w:p w14:paraId="5344D25F" w14:textId="77777777" w:rsidR="00F00B0F" w:rsidRPr="00DA77D8" w:rsidRDefault="00F00B0F" w:rsidP="00E723C4">
            <w:pPr>
              <w:jc w:val="center"/>
              <w:rPr>
                <w:szCs w:val="20"/>
              </w:rPr>
            </w:pPr>
            <w:r>
              <w:rPr>
                <w:szCs w:val="20"/>
              </w:rPr>
              <w:t>14</w:t>
            </w:r>
          </w:p>
        </w:tc>
        <w:tc>
          <w:tcPr>
            <w:tcW w:w="2771" w:type="dxa"/>
            <w:tcBorders>
              <w:top w:val="single" w:sz="4" w:space="0" w:color="auto"/>
              <w:left w:val="single" w:sz="4" w:space="0" w:color="auto"/>
              <w:bottom w:val="single" w:sz="4" w:space="0" w:color="auto"/>
              <w:right w:val="single" w:sz="4" w:space="0" w:color="auto"/>
            </w:tcBorders>
          </w:tcPr>
          <w:p w14:paraId="1247612E" w14:textId="77777777" w:rsidR="00F00B0F" w:rsidRPr="00DA77D8" w:rsidRDefault="00F00B0F" w:rsidP="00E723C4">
            <w:pPr>
              <w:rPr>
                <w:szCs w:val="20"/>
              </w:rPr>
            </w:pPr>
            <w:r>
              <w:rPr>
                <w:rFonts w:hint="eastAsia"/>
                <w:szCs w:val="20"/>
              </w:rPr>
              <w:t>預かり資産販売</w:t>
            </w:r>
          </w:p>
        </w:tc>
        <w:tc>
          <w:tcPr>
            <w:tcW w:w="3851" w:type="dxa"/>
            <w:tcBorders>
              <w:top w:val="single" w:sz="4" w:space="0" w:color="auto"/>
              <w:left w:val="single" w:sz="4" w:space="0" w:color="auto"/>
              <w:bottom w:val="single" w:sz="4" w:space="0" w:color="auto"/>
              <w:right w:val="single" w:sz="4" w:space="0" w:color="auto"/>
            </w:tcBorders>
          </w:tcPr>
          <w:p w14:paraId="5767CCF2" w14:textId="77777777" w:rsidR="00F5718D" w:rsidRPr="00DA77D8" w:rsidRDefault="00F00B0F" w:rsidP="00E723C4">
            <w:pPr>
              <w:rPr>
                <w:szCs w:val="20"/>
              </w:rPr>
            </w:pPr>
            <w:r>
              <w:rPr>
                <w:rFonts w:hint="eastAsia"/>
                <w:szCs w:val="20"/>
              </w:rPr>
              <w:t>投信など預かり資産を販売、管理するシステム</w:t>
            </w:r>
          </w:p>
        </w:tc>
        <w:tc>
          <w:tcPr>
            <w:tcW w:w="2749" w:type="dxa"/>
            <w:vMerge w:val="restart"/>
            <w:tcBorders>
              <w:top w:val="single" w:sz="4" w:space="0" w:color="auto"/>
              <w:left w:val="single" w:sz="4" w:space="0" w:color="auto"/>
              <w:bottom w:val="single" w:sz="4" w:space="0" w:color="auto"/>
              <w:right w:val="single" w:sz="4" w:space="0" w:color="auto"/>
            </w:tcBorders>
          </w:tcPr>
          <w:p w14:paraId="442E3256" w14:textId="77777777" w:rsidR="00F00B0F" w:rsidRPr="00DA77D8" w:rsidRDefault="00F00B0F" w:rsidP="00E723C4">
            <w:pPr>
              <w:rPr>
                <w:szCs w:val="20"/>
              </w:rPr>
            </w:pPr>
            <w:r>
              <w:rPr>
                <w:rFonts w:hint="eastAsia"/>
                <w:szCs w:val="20"/>
              </w:rPr>
              <w:t>代表例を記載しており、MEJAR各行の環境により、名称が異なるもの</w:t>
            </w:r>
          </w:p>
        </w:tc>
      </w:tr>
      <w:tr w:rsidR="00F00B0F" w:rsidRPr="00DA77D8" w14:paraId="17822CCE" w14:textId="77777777" w:rsidTr="008A72E2">
        <w:tc>
          <w:tcPr>
            <w:tcW w:w="552" w:type="dxa"/>
            <w:tcBorders>
              <w:top w:val="single" w:sz="4" w:space="0" w:color="auto"/>
              <w:left w:val="single" w:sz="4" w:space="0" w:color="auto"/>
              <w:bottom w:val="single" w:sz="4" w:space="0" w:color="auto"/>
              <w:right w:val="single" w:sz="4" w:space="0" w:color="auto"/>
            </w:tcBorders>
          </w:tcPr>
          <w:p w14:paraId="35876F3C" w14:textId="77777777" w:rsidR="00F00B0F" w:rsidRPr="00DA77D8" w:rsidRDefault="00F00B0F" w:rsidP="00E723C4">
            <w:pPr>
              <w:jc w:val="center"/>
              <w:rPr>
                <w:szCs w:val="20"/>
              </w:rPr>
            </w:pPr>
            <w:r>
              <w:rPr>
                <w:szCs w:val="20"/>
              </w:rPr>
              <w:t>15</w:t>
            </w:r>
          </w:p>
        </w:tc>
        <w:tc>
          <w:tcPr>
            <w:tcW w:w="2771" w:type="dxa"/>
            <w:tcBorders>
              <w:top w:val="single" w:sz="4" w:space="0" w:color="auto"/>
              <w:left w:val="single" w:sz="4" w:space="0" w:color="auto"/>
              <w:bottom w:val="single" w:sz="4" w:space="0" w:color="auto"/>
              <w:right w:val="single" w:sz="4" w:space="0" w:color="auto"/>
            </w:tcBorders>
          </w:tcPr>
          <w:p w14:paraId="27C3204C" w14:textId="77777777" w:rsidR="00F00B0F" w:rsidRPr="00DA77D8" w:rsidRDefault="00F00B0F" w:rsidP="00E723C4">
            <w:pPr>
              <w:rPr>
                <w:szCs w:val="20"/>
              </w:rPr>
            </w:pPr>
            <w:r>
              <w:rPr>
                <w:rFonts w:hint="eastAsia"/>
                <w:szCs w:val="20"/>
              </w:rPr>
              <w:t>コールセンターシステム</w:t>
            </w:r>
          </w:p>
        </w:tc>
        <w:tc>
          <w:tcPr>
            <w:tcW w:w="3851" w:type="dxa"/>
            <w:tcBorders>
              <w:top w:val="single" w:sz="4" w:space="0" w:color="auto"/>
              <w:left w:val="single" w:sz="4" w:space="0" w:color="auto"/>
              <w:bottom w:val="single" w:sz="4" w:space="0" w:color="auto"/>
              <w:right w:val="single" w:sz="4" w:space="0" w:color="auto"/>
            </w:tcBorders>
          </w:tcPr>
          <w:p w14:paraId="03BAD2BD" w14:textId="77777777" w:rsidR="00F00B0F" w:rsidRPr="00DA77D8" w:rsidRDefault="00F00B0F" w:rsidP="00E723C4">
            <w:pPr>
              <w:rPr>
                <w:szCs w:val="20"/>
              </w:rPr>
            </w:pPr>
            <w:r>
              <w:rPr>
                <w:rFonts w:hint="eastAsia"/>
                <w:szCs w:val="20"/>
              </w:rPr>
              <w:t>コールセンターを運営するためのシステム</w:t>
            </w:r>
          </w:p>
        </w:tc>
        <w:tc>
          <w:tcPr>
            <w:tcW w:w="2749" w:type="dxa"/>
            <w:vMerge/>
            <w:tcBorders>
              <w:top w:val="single" w:sz="4" w:space="0" w:color="auto"/>
              <w:left w:val="single" w:sz="4" w:space="0" w:color="auto"/>
              <w:bottom w:val="single" w:sz="4" w:space="0" w:color="auto"/>
              <w:right w:val="single" w:sz="4" w:space="0" w:color="auto"/>
            </w:tcBorders>
          </w:tcPr>
          <w:p w14:paraId="313348F2" w14:textId="77777777" w:rsidR="00F00B0F" w:rsidRPr="00DA77D8" w:rsidRDefault="00F00B0F" w:rsidP="00E723C4">
            <w:pPr>
              <w:rPr>
                <w:szCs w:val="20"/>
              </w:rPr>
            </w:pPr>
          </w:p>
        </w:tc>
      </w:tr>
      <w:tr w:rsidR="00F00B0F" w:rsidRPr="00DA77D8" w14:paraId="3F7FB4A9" w14:textId="77777777" w:rsidTr="008A72E2">
        <w:tc>
          <w:tcPr>
            <w:tcW w:w="552" w:type="dxa"/>
            <w:tcBorders>
              <w:top w:val="single" w:sz="4" w:space="0" w:color="auto"/>
              <w:left w:val="single" w:sz="4" w:space="0" w:color="auto"/>
              <w:bottom w:val="single" w:sz="4" w:space="0" w:color="auto"/>
              <w:right w:val="single" w:sz="4" w:space="0" w:color="auto"/>
            </w:tcBorders>
          </w:tcPr>
          <w:p w14:paraId="77FD99D9" w14:textId="77777777" w:rsidR="00F00B0F" w:rsidRPr="00DA77D8" w:rsidRDefault="00F00B0F" w:rsidP="00E723C4">
            <w:pPr>
              <w:jc w:val="center"/>
              <w:rPr>
                <w:szCs w:val="20"/>
              </w:rPr>
            </w:pPr>
            <w:r>
              <w:rPr>
                <w:szCs w:val="20"/>
              </w:rPr>
              <w:t>16</w:t>
            </w:r>
          </w:p>
        </w:tc>
        <w:tc>
          <w:tcPr>
            <w:tcW w:w="2771" w:type="dxa"/>
            <w:tcBorders>
              <w:top w:val="single" w:sz="4" w:space="0" w:color="auto"/>
              <w:left w:val="single" w:sz="4" w:space="0" w:color="auto"/>
              <w:bottom w:val="single" w:sz="4" w:space="0" w:color="auto"/>
              <w:right w:val="single" w:sz="4" w:space="0" w:color="auto"/>
            </w:tcBorders>
          </w:tcPr>
          <w:p w14:paraId="570410D1" w14:textId="77777777" w:rsidR="00F00B0F" w:rsidRPr="00DA77D8" w:rsidRDefault="00F00B0F" w:rsidP="00E723C4">
            <w:pPr>
              <w:rPr>
                <w:szCs w:val="20"/>
              </w:rPr>
            </w:pPr>
            <w:r>
              <w:rPr>
                <w:rFonts w:hint="eastAsia"/>
                <w:szCs w:val="20"/>
              </w:rPr>
              <w:t>チャネルDB</w:t>
            </w:r>
          </w:p>
        </w:tc>
        <w:tc>
          <w:tcPr>
            <w:tcW w:w="3851" w:type="dxa"/>
            <w:tcBorders>
              <w:top w:val="single" w:sz="4" w:space="0" w:color="auto"/>
              <w:left w:val="single" w:sz="4" w:space="0" w:color="auto"/>
              <w:bottom w:val="single" w:sz="4" w:space="0" w:color="auto"/>
              <w:right w:val="single" w:sz="4" w:space="0" w:color="auto"/>
            </w:tcBorders>
          </w:tcPr>
          <w:p w14:paraId="52060CD9" w14:textId="77777777" w:rsidR="00F00B0F" w:rsidRDefault="00F00B0F" w:rsidP="00E723C4">
            <w:pPr>
              <w:rPr>
                <w:szCs w:val="20"/>
              </w:rPr>
            </w:pPr>
            <w:r>
              <w:rPr>
                <w:rFonts w:hint="eastAsia"/>
                <w:szCs w:val="20"/>
              </w:rPr>
              <w:t>現行C</w:t>
            </w:r>
            <w:r>
              <w:rPr>
                <w:szCs w:val="20"/>
              </w:rPr>
              <w:t>RM</w:t>
            </w:r>
            <w:r>
              <w:rPr>
                <w:rFonts w:hint="eastAsia"/>
                <w:szCs w:val="20"/>
              </w:rPr>
              <w:t>、預かり資産販売、コールセンターシステムなどのデータベース</w:t>
            </w:r>
          </w:p>
          <w:p w14:paraId="4D27C263" w14:textId="77777777" w:rsidR="00701DC2" w:rsidRPr="00DA77D8" w:rsidRDefault="00701DC2" w:rsidP="00E723C4">
            <w:pPr>
              <w:rPr>
                <w:szCs w:val="20"/>
              </w:rPr>
            </w:pPr>
          </w:p>
        </w:tc>
        <w:tc>
          <w:tcPr>
            <w:tcW w:w="2749" w:type="dxa"/>
            <w:vMerge/>
            <w:tcBorders>
              <w:top w:val="single" w:sz="4" w:space="0" w:color="auto"/>
              <w:left w:val="single" w:sz="4" w:space="0" w:color="auto"/>
              <w:bottom w:val="single" w:sz="4" w:space="0" w:color="auto"/>
              <w:right w:val="single" w:sz="4" w:space="0" w:color="auto"/>
            </w:tcBorders>
          </w:tcPr>
          <w:p w14:paraId="09593CD7" w14:textId="77777777" w:rsidR="00F00B0F" w:rsidRPr="00DA77D8" w:rsidRDefault="00F00B0F" w:rsidP="00E723C4">
            <w:pPr>
              <w:rPr>
                <w:szCs w:val="20"/>
              </w:rPr>
            </w:pPr>
          </w:p>
        </w:tc>
      </w:tr>
      <w:tr w:rsidR="006118CF" w:rsidRPr="00DA77D8" w14:paraId="061C2499" w14:textId="77777777" w:rsidTr="008A72E2">
        <w:tc>
          <w:tcPr>
            <w:tcW w:w="552" w:type="dxa"/>
            <w:tcBorders>
              <w:top w:val="single" w:sz="4" w:space="0" w:color="auto"/>
              <w:left w:val="single" w:sz="4" w:space="0" w:color="auto"/>
              <w:bottom w:val="single" w:sz="4" w:space="0" w:color="auto"/>
              <w:right w:val="single" w:sz="4" w:space="0" w:color="auto"/>
            </w:tcBorders>
          </w:tcPr>
          <w:p w14:paraId="214285D9" w14:textId="77777777" w:rsidR="006118CF" w:rsidRPr="00DA77D8" w:rsidRDefault="006118CF" w:rsidP="00E723C4">
            <w:pPr>
              <w:jc w:val="center"/>
              <w:rPr>
                <w:szCs w:val="20"/>
              </w:rPr>
            </w:pPr>
            <w:r>
              <w:rPr>
                <w:szCs w:val="20"/>
              </w:rPr>
              <w:lastRenderedPageBreak/>
              <w:t>17</w:t>
            </w:r>
          </w:p>
        </w:tc>
        <w:tc>
          <w:tcPr>
            <w:tcW w:w="2771" w:type="dxa"/>
            <w:tcBorders>
              <w:top w:val="single" w:sz="4" w:space="0" w:color="auto"/>
              <w:left w:val="single" w:sz="4" w:space="0" w:color="auto"/>
              <w:bottom w:val="single" w:sz="4" w:space="0" w:color="auto"/>
              <w:right w:val="single" w:sz="4" w:space="0" w:color="auto"/>
            </w:tcBorders>
          </w:tcPr>
          <w:p w14:paraId="10159021" w14:textId="77777777" w:rsidR="006118CF" w:rsidRPr="00DA77D8" w:rsidRDefault="006118CF" w:rsidP="00E723C4">
            <w:pPr>
              <w:rPr>
                <w:szCs w:val="20"/>
              </w:rPr>
            </w:pPr>
            <w:r>
              <w:rPr>
                <w:rFonts w:hint="eastAsia"/>
                <w:szCs w:val="20"/>
              </w:rPr>
              <w:t>データ連携基盤</w:t>
            </w:r>
          </w:p>
        </w:tc>
        <w:tc>
          <w:tcPr>
            <w:tcW w:w="3851" w:type="dxa"/>
            <w:tcBorders>
              <w:top w:val="single" w:sz="4" w:space="0" w:color="auto"/>
              <w:left w:val="single" w:sz="4" w:space="0" w:color="auto"/>
              <w:bottom w:val="single" w:sz="4" w:space="0" w:color="auto"/>
              <w:right w:val="single" w:sz="4" w:space="0" w:color="auto"/>
            </w:tcBorders>
          </w:tcPr>
          <w:p w14:paraId="2647019B" w14:textId="77777777" w:rsidR="006118CF" w:rsidRPr="00DA77D8" w:rsidRDefault="006118CF" w:rsidP="00E723C4">
            <w:pPr>
              <w:rPr>
                <w:szCs w:val="20"/>
              </w:rPr>
            </w:pPr>
            <w:r>
              <w:rPr>
                <w:rFonts w:hint="eastAsia"/>
                <w:szCs w:val="20"/>
              </w:rPr>
              <w:t>勘定系と他のシステムのデータ連携をW</w:t>
            </w:r>
            <w:r>
              <w:rPr>
                <w:szCs w:val="20"/>
              </w:rPr>
              <w:t>ebAPI</w:t>
            </w:r>
            <w:r>
              <w:rPr>
                <w:rFonts w:hint="eastAsia"/>
                <w:szCs w:val="20"/>
              </w:rPr>
              <w:t>で実現するシステム</w:t>
            </w:r>
          </w:p>
        </w:tc>
        <w:tc>
          <w:tcPr>
            <w:tcW w:w="2749" w:type="dxa"/>
            <w:tcBorders>
              <w:top w:val="single" w:sz="4" w:space="0" w:color="auto"/>
              <w:left w:val="single" w:sz="4" w:space="0" w:color="auto"/>
              <w:bottom w:val="single" w:sz="4" w:space="0" w:color="auto"/>
              <w:right w:val="single" w:sz="4" w:space="0" w:color="auto"/>
            </w:tcBorders>
          </w:tcPr>
          <w:p w14:paraId="0D1552F4" w14:textId="77777777" w:rsidR="006118CF" w:rsidRPr="00DA77D8" w:rsidRDefault="006118CF" w:rsidP="00E723C4">
            <w:pPr>
              <w:rPr>
                <w:szCs w:val="20"/>
              </w:rPr>
            </w:pPr>
          </w:p>
        </w:tc>
      </w:tr>
      <w:tr w:rsidR="006118CF" w:rsidRPr="00DA77D8" w14:paraId="2929E5AB" w14:textId="77777777" w:rsidTr="008A72E2">
        <w:tc>
          <w:tcPr>
            <w:tcW w:w="552" w:type="dxa"/>
            <w:tcBorders>
              <w:top w:val="single" w:sz="4" w:space="0" w:color="auto"/>
              <w:left w:val="single" w:sz="4" w:space="0" w:color="auto"/>
              <w:bottom w:val="single" w:sz="4" w:space="0" w:color="auto"/>
              <w:right w:val="single" w:sz="4" w:space="0" w:color="auto"/>
            </w:tcBorders>
          </w:tcPr>
          <w:p w14:paraId="00B4BFC7" w14:textId="77777777" w:rsidR="006118CF" w:rsidRPr="00DA77D8" w:rsidRDefault="006118CF" w:rsidP="00E723C4">
            <w:pPr>
              <w:jc w:val="center"/>
              <w:rPr>
                <w:szCs w:val="20"/>
              </w:rPr>
            </w:pPr>
            <w:r>
              <w:rPr>
                <w:szCs w:val="20"/>
              </w:rPr>
              <w:t>18</w:t>
            </w:r>
          </w:p>
        </w:tc>
        <w:tc>
          <w:tcPr>
            <w:tcW w:w="2771" w:type="dxa"/>
            <w:tcBorders>
              <w:top w:val="single" w:sz="4" w:space="0" w:color="auto"/>
              <w:left w:val="single" w:sz="4" w:space="0" w:color="auto"/>
              <w:bottom w:val="single" w:sz="4" w:space="0" w:color="auto"/>
              <w:right w:val="single" w:sz="4" w:space="0" w:color="auto"/>
            </w:tcBorders>
          </w:tcPr>
          <w:p w14:paraId="312DDFA1" w14:textId="77777777" w:rsidR="006118CF" w:rsidRDefault="006118CF" w:rsidP="00E723C4">
            <w:pPr>
              <w:rPr>
                <w:szCs w:val="20"/>
              </w:rPr>
            </w:pPr>
            <w:r>
              <w:rPr>
                <w:rFonts w:hint="eastAsia"/>
                <w:szCs w:val="20"/>
              </w:rPr>
              <w:t>連携サーバ</w:t>
            </w:r>
          </w:p>
        </w:tc>
        <w:tc>
          <w:tcPr>
            <w:tcW w:w="3851" w:type="dxa"/>
            <w:tcBorders>
              <w:top w:val="single" w:sz="4" w:space="0" w:color="auto"/>
              <w:left w:val="single" w:sz="4" w:space="0" w:color="auto"/>
              <w:bottom w:val="single" w:sz="4" w:space="0" w:color="auto"/>
              <w:right w:val="single" w:sz="4" w:space="0" w:color="auto"/>
            </w:tcBorders>
          </w:tcPr>
          <w:p w14:paraId="47E8EF04" w14:textId="77777777" w:rsidR="006118CF" w:rsidRDefault="006118CF" w:rsidP="00E723C4">
            <w:pPr>
              <w:rPr>
                <w:szCs w:val="20"/>
              </w:rPr>
            </w:pPr>
            <w:r>
              <w:rPr>
                <w:rFonts w:hint="eastAsia"/>
                <w:szCs w:val="20"/>
              </w:rPr>
              <w:t>主に共同利用システムと自行システムのデータ連携をするためのシステム</w:t>
            </w:r>
          </w:p>
          <w:p w14:paraId="4E265564" w14:textId="77777777" w:rsidR="006118CF" w:rsidRPr="00CD02C4" w:rsidRDefault="006118CF" w:rsidP="00E723C4">
            <w:pPr>
              <w:rPr>
                <w:szCs w:val="20"/>
              </w:rPr>
            </w:pPr>
          </w:p>
        </w:tc>
        <w:tc>
          <w:tcPr>
            <w:tcW w:w="2749" w:type="dxa"/>
            <w:tcBorders>
              <w:top w:val="single" w:sz="4" w:space="0" w:color="auto"/>
              <w:left w:val="single" w:sz="4" w:space="0" w:color="auto"/>
              <w:bottom w:val="single" w:sz="4" w:space="0" w:color="auto"/>
              <w:right w:val="single" w:sz="4" w:space="0" w:color="auto"/>
            </w:tcBorders>
          </w:tcPr>
          <w:p w14:paraId="2FA6B2E6" w14:textId="77777777" w:rsidR="006118CF" w:rsidRPr="00DA77D8" w:rsidRDefault="006118CF" w:rsidP="00E723C4">
            <w:pPr>
              <w:rPr>
                <w:szCs w:val="20"/>
              </w:rPr>
            </w:pPr>
            <w:r>
              <w:rPr>
                <w:rFonts w:hint="eastAsia"/>
                <w:szCs w:val="20"/>
              </w:rPr>
              <w:t>共同利用システムの一部</w:t>
            </w:r>
          </w:p>
        </w:tc>
      </w:tr>
      <w:tr w:rsidR="006118CF" w:rsidRPr="00DA77D8" w14:paraId="4DA612A4" w14:textId="77777777" w:rsidTr="008A72E2">
        <w:tc>
          <w:tcPr>
            <w:tcW w:w="552" w:type="dxa"/>
            <w:tcBorders>
              <w:top w:val="single" w:sz="4" w:space="0" w:color="auto"/>
              <w:left w:val="single" w:sz="4" w:space="0" w:color="auto"/>
              <w:bottom w:val="single" w:sz="4" w:space="0" w:color="auto"/>
              <w:right w:val="single" w:sz="4" w:space="0" w:color="auto"/>
            </w:tcBorders>
          </w:tcPr>
          <w:p w14:paraId="475C88DE" w14:textId="77777777" w:rsidR="006118CF" w:rsidRDefault="006118CF" w:rsidP="00E723C4">
            <w:pPr>
              <w:jc w:val="center"/>
              <w:rPr>
                <w:szCs w:val="20"/>
              </w:rPr>
            </w:pPr>
            <w:r>
              <w:rPr>
                <w:szCs w:val="20"/>
              </w:rPr>
              <w:t>19</w:t>
            </w:r>
          </w:p>
        </w:tc>
        <w:tc>
          <w:tcPr>
            <w:tcW w:w="2771" w:type="dxa"/>
            <w:tcBorders>
              <w:top w:val="single" w:sz="4" w:space="0" w:color="auto"/>
              <w:left w:val="single" w:sz="4" w:space="0" w:color="auto"/>
              <w:bottom w:val="single" w:sz="4" w:space="0" w:color="auto"/>
              <w:right w:val="single" w:sz="4" w:space="0" w:color="auto"/>
            </w:tcBorders>
          </w:tcPr>
          <w:p w14:paraId="43FB8BE2" w14:textId="77777777" w:rsidR="006118CF" w:rsidRDefault="006118CF" w:rsidP="00E723C4">
            <w:pPr>
              <w:rPr>
                <w:szCs w:val="20"/>
              </w:rPr>
            </w:pPr>
            <w:r>
              <w:rPr>
                <w:rFonts w:hint="eastAsia"/>
                <w:szCs w:val="20"/>
              </w:rPr>
              <w:t>集配信系（各行）</w:t>
            </w:r>
          </w:p>
        </w:tc>
        <w:tc>
          <w:tcPr>
            <w:tcW w:w="3851" w:type="dxa"/>
            <w:tcBorders>
              <w:top w:val="single" w:sz="4" w:space="0" w:color="auto"/>
              <w:left w:val="single" w:sz="4" w:space="0" w:color="auto"/>
              <w:bottom w:val="single" w:sz="4" w:space="0" w:color="auto"/>
              <w:right w:val="single" w:sz="4" w:space="0" w:color="auto"/>
            </w:tcBorders>
          </w:tcPr>
          <w:p w14:paraId="243231C6" w14:textId="77777777" w:rsidR="006118CF" w:rsidRPr="00DA77D8" w:rsidRDefault="006118CF" w:rsidP="00E723C4">
            <w:pPr>
              <w:rPr>
                <w:szCs w:val="20"/>
              </w:rPr>
            </w:pPr>
            <w:r>
              <w:rPr>
                <w:rFonts w:hint="eastAsia"/>
                <w:szCs w:val="20"/>
              </w:rPr>
              <w:t>MEJAR各行毎のHULFTによる集配信管理を行うシステム</w:t>
            </w:r>
          </w:p>
        </w:tc>
        <w:tc>
          <w:tcPr>
            <w:tcW w:w="2749" w:type="dxa"/>
            <w:tcBorders>
              <w:top w:val="single" w:sz="4" w:space="0" w:color="auto"/>
              <w:left w:val="single" w:sz="4" w:space="0" w:color="auto"/>
              <w:bottom w:val="single" w:sz="4" w:space="0" w:color="auto"/>
              <w:right w:val="single" w:sz="4" w:space="0" w:color="auto"/>
            </w:tcBorders>
          </w:tcPr>
          <w:p w14:paraId="34AC3626" w14:textId="77777777" w:rsidR="006118CF" w:rsidRPr="00DA77D8" w:rsidRDefault="006118CF" w:rsidP="00E723C4">
            <w:pPr>
              <w:rPr>
                <w:szCs w:val="20"/>
              </w:rPr>
            </w:pPr>
            <w:r>
              <w:rPr>
                <w:rFonts w:hint="eastAsia"/>
                <w:szCs w:val="20"/>
              </w:rPr>
              <w:t>同上</w:t>
            </w:r>
          </w:p>
        </w:tc>
      </w:tr>
      <w:tr w:rsidR="006118CF" w:rsidRPr="00DA77D8" w14:paraId="03D64644" w14:textId="77777777" w:rsidTr="008A72E2">
        <w:tc>
          <w:tcPr>
            <w:tcW w:w="552" w:type="dxa"/>
            <w:tcBorders>
              <w:top w:val="single" w:sz="4" w:space="0" w:color="auto"/>
              <w:left w:val="single" w:sz="4" w:space="0" w:color="auto"/>
              <w:bottom w:val="single" w:sz="4" w:space="0" w:color="auto"/>
              <w:right w:val="single" w:sz="4" w:space="0" w:color="auto"/>
            </w:tcBorders>
          </w:tcPr>
          <w:p w14:paraId="7725F850" w14:textId="77777777" w:rsidR="006118CF" w:rsidRDefault="006118CF" w:rsidP="00E723C4">
            <w:pPr>
              <w:jc w:val="center"/>
              <w:rPr>
                <w:szCs w:val="20"/>
              </w:rPr>
            </w:pPr>
            <w:r>
              <w:rPr>
                <w:szCs w:val="20"/>
              </w:rPr>
              <w:t>20</w:t>
            </w:r>
          </w:p>
        </w:tc>
        <w:tc>
          <w:tcPr>
            <w:tcW w:w="2771" w:type="dxa"/>
            <w:tcBorders>
              <w:top w:val="single" w:sz="4" w:space="0" w:color="auto"/>
              <w:left w:val="single" w:sz="4" w:space="0" w:color="auto"/>
              <w:bottom w:val="single" w:sz="4" w:space="0" w:color="auto"/>
              <w:right w:val="single" w:sz="4" w:space="0" w:color="auto"/>
            </w:tcBorders>
          </w:tcPr>
          <w:p w14:paraId="06B413FF" w14:textId="77777777" w:rsidR="006118CF" w:rsidRDefault="006118CF" w:rsidP="00E723C4">
            <w:pPr>
              <w:rPr>
                <w:szCs w:val="20"/>
              </w:rPr>
            </w:pPr>
            <w:r>
              <w:rPr>
                <w:rFonts w:hint="eastAsia"/>
                <w:szCs w:val="20"/>
              </w:rPr>
              <w:t>集配信系（共同）</w:t>
            </w:r>
          </w:p>
        </w:tc>
        <w:tc>
          <w:tcPr>
            <w:tcW w:w="3851" w:type="dxa"/>
            <w:tcBorders>
              <w:top w:val="single" w:sz="4" w:space="0" w:color="auto"/>
              <w:left w:val="single" w:sz="4" w:space="0" w:color="auto"/>
              <w:bottom w:val="single" w:sz="4" w:space="0" w:color="auto"/>
              <w:right w:val="single" w:sz="4" w:space="0" w:color="auto"/>
            </w:tcBorders>
          </w:tcPr>
          <w:p w14:paraId="456FC5B9" w14:textId="77777777" w:rsidR="006118CF" w:rsidRPr="00DA77D8" w:rsidRDefault="006118CF" w:rsidP="00E723C4">
            <w:pPr>
              <w:rPr>
                <w:szCs w:val="20"/>
              </w:rPr>
            </w:pPr>
            <w:r>
              <w:rPr>
                <w:rFonts w:hint="eastAsia"/>
                <w:szCs w:val="20"/>
              </w:rPr>
              <w:t>MEJAR行共同のHULFTによる集配信管理を行うシステム</w:t>
            </w:r>
          </w:p>
        </w:tc>
        <w:tc>
          <w:tcPr>
            <w:tcW w:w="2749" w:type="dxa"/>
            <w:tcBorders>
              <w:top w:val="single" w:sz="4" w:space="0" w:color="auto"/>
              <w:left w:val="single" w:sz="4" w:space="0" w:color="auto"/>
              <w:bottom w:val="single" w:sz="4" w:space="0" w:color="auto"/>
              <w:right w:val="single" w:sz="4" w:space="0" w:color="auto"/>
            </w:tcBorders>
          </w:tcPr>
          <w:p w14:paraId="6C012ADD" w14:textId="77777777" w:rsidR="006118CF" w:rsidRPr="00DA77D8" w:rsidRDefault="006118CF" w:rsidP="00E723C4">
            <w:pPr>
              <w:rPr>
                <w:szCs w:val="20"/>
              </w:rPr>
            </w:pPr>
            <w:r>
              <w:rPr>
                <w:rFonts w:hint="eastAsia"/>
                <w:szCs w:val="20"/>
              </w:rPr>
              <w:t>同上</w:t>
            </w:r>
          </w:p>
        </w:tc>
      </w:tr>
      <w:tr w:rsidR="006118CF" w:rsidRPr="00DA77D8" w14:paraId="367672D8" w14:textId="77777777" w:rsidTr="008A72E2">
        <w:tc>
          <w:tcPr>
            <w:tcW w:w="552" w:type="dxa"/>
            <w:tcBorders>
              <w:top w:val="single" w:sz="4" w:space="0" w:color="auto"/>
              <w:left w:val="single" w:sz="4" w:space="0" w:color="auto"/>
              <w:bottom w:val="single" w:sz="4" w:space="0" w:color="auto"/>
              <w:right w:val="single" w:sz="4" w:space="0" w:color="auto"/>
            </w:tcBorders>
          </w:tcPr>
          <w:p w14:paraId="4E525A6C" w14:textId="77777777" w:rsidR="006118CF" w:rsidRDefault="006118CF" w:rsidP="00E723C4">
            <w:pPr>
              <w:jc w:val="center"/>
              <w:rPr>
                <w:szCs w:val="20"/>
              </w:rPr>
            </w:pPr>
            <w:r>
              <w:rPr>
                <w:szCs w:val="20"/>
              </w:rPr>
              <w:t>21</w:t>
            </w:r>
          </w:p>
        </w:tc>
        <w:tc>
          <w:tcPr>
            <w:tcW w:w="2771" w:type="dxa"/>
            <w:tcBorders>
              <w:top w:val="single" w:sz="4" w:space="0" w:color="auto"/>
              <w:left w:val="single" w:sz="4" w:space="0" w:color="auto"/>
              <w:bottom w:val="single" w:sz="4" w:space="0" w:color="auto"/>
              <w:right w:val="single" w:sz="4" w:space="0" w:color="auto"/>
            </w:tcBorders>
          </w:tcPr>
          <w:p w14:paraId="4863B228" w14:textId="77777777" w:rsidR="006118CF" w:rsidRDefault="006118CF" w:rsidP="00E723C4">
            <w:pPr>
              <w:rPr>
                <w:szCs w:val="20"/>
              </w:rPr>
            </w:pPr>
            <w:r>
              <w:rPr>
                <w:rFonts w:hint="eastAsia"/>
                <w:szCs w:val="20"/>
              </w:rPr>
              <w:t>勘定系</w:t>
            </w:r>
          </w:p>
        </w:tc>
        <w:tc>
          <w:tcPr>
            <w:tcW w:w="3851" w:type="dxa"/>
            <w:tcBorders>
              <w:top w:val="single" w:sz="4" w:space="0" w:color="auto"/>
              <w:left w:val="single" w:sz="4" w:space="0" w:color="auto"/>
              <w:bottom w:val="single" w:sz="4" w:space="0" w:color="auto"/>
              <w:right w:val="single" w:sz="4" w:space="0" w:color="auto"/>
            </w:tcBorders>
          </w:tcPr>
          <w:p w14:paraId="33B688F7" w14:textId="77777777" w:rsidR="006118CF" w:rsidRPr="00DA77D8" w:rsidRDefault="006118CF" w:rsidP="00E723C4">
            <w:pPr>
              <w:rPr>
                <w:szCs w:val="20"/>
              </w:rPr>
            </w:pPr>
            <w:r>
              <w:rPr>
                <w:rFonts w:hint="eastAsia"/>
                <w:szCs w:val="20"/>
              </w:rPr>
              <w:t>勘定処理を行う基幹システム</w:t>
            </w:r>
          </w:p>
        </w:tc>
        <w:tc>
          <w:tcPr>
            <w:tcW w:w="2749" w:type="dxa"/>
            <w:tcBorders>
              <w:top w:val="single" w:sz="4" w:space="0" w:color="auto"/>
              <w:left w:val="single" w:sz="4" w:space="0" w:color="auto"/>
              <w:bottom w:val="single" w:sz="4" w:space="0" w:color="auto"/>
              <w:right w:val="single" w:sz="4" w:space="0" w:color="auto"/>
            </w:tcBorders>
          </w:tcPr>
          <w:p w14:paraId="7CB13CCD" w14:textId="77777777" w:rsidR="006118CF" w:rsidRPr="00DA77D8" w:rsidRDefault="006118CF" w:rsidP="00E723C4">
            <w:pPr>
              <w:rPr>
                <w:szCs w:val="20"/>
              </w:rPr>
            </w:pPr>
            <w:r>
              <w:rPr>
                <w:rFonts w:hint="eastAsia"/>
                <w:szCs w:val="20"/>
              </w:rPr>
              <w:t>同上</w:t>
            </w:r>
          </w:p>
        </w:tc>
      </w:tr>
      <w:tr w:rsidR="006118CF" w:rsidRPr="00DA77D8" w14:paraId="24AB58AC" w14:textId="77777777" w:rsidTr="008A72E2">
        <w:tc>
          <w:tcPr>
            <w:tcW w:w="552" w:type="dxa"/>
            <w:tcBorders>
              <w:top w:val="single" w:sz="4" w:space="0" w:color="auto"/>
              <w:left w:val="single" w:sz="4" w:space="0" w:color="auto"/>
              <w:bottom w:val="single" w:sz="4" w:space="0" w:color="auto"/>
              <w:right w:val="single" w:sz="4" w:space="0" w:color="auto"/>
            </w:tcBorders>
          </w:tcPr>
          <w:p w14:paraId="7920915F" w14:textId="77777777" w:rsidR="006118CF" w:rsidRDefault="006118CF" w:rsidP="00E723C4">
            <w:pPr>
              <w:jc w:val="center"/>
              <w:rPr>
                <w:szCs w:val="20"/>
              </w:rPr>
            </w:pPr>
            <w:r>
              <w:rPr>
                <w:szCs w:val="20"/>
              </w:rPr>
              <w:t>22</w:t>
            </w:r>
          </w:p>
        </w:tc>
        <w:tc>
          <w:tcPr>
            <w:tcW w:w="2771" w:type="dxa"/>
            <w:tcBorders>
              <w:top w:val="single" w:sz="4" w:space="0" w:color="auto"/>
              <w:left w:val="single" w:sz="4" w:space="0" w:color="auto"/>
              <w:bottom w:val="single" w:sz="4" w:space="0" w:color="auto"/>
              <w:right w:val="single" w:sz="4" w:space="0" w:color="auto"/>
            </w:tcBorders>
          </w:tcPr>
          <w:p w14:paraId="7175DF99" w14:textId="77777777" w:rsidR="006118CF" w:rsidRDefault="006118CF" w:rsidP="00E723C4">
            <w:pPr>
              <w:rPr>
                <w:szCs w:val="20"/>
              </w:rPr>
            </w:pPr>
            <w:r>
              <w:rPr>
                <w:rFonts w:hint="eastAsia"/>
                <w:szCs w:val="20"/>
              </w:rPr>
              <w:t>外為系</w:t>
            </w:r>
          </w:p>
        </w:tc>
        <w:tc>
          <w:tcPr>
            <w:tcW w:w="3851" w:type="dxa"/>
            <w:tcBorders>
              <w:top w:val="single" w:sz="4" w:space="0" w:color="auto"/>
              <w:left w:val="single" w:sz="4" w:space="0" w:color="auto"/>
              <w:bottom w:val="single" w:sz="4" w:space="0" w:color="auto"/>
              <w:right w:val="single" w:sz="4" w:space="0" w:color="auto"/>
            </w:tcBorders>
          </w:tcPr>
          <w:p w14:paraId="520FD49C" w14:textId="77777777" w:rsidR="006118CF" w:rsidRPr="00DA77D8" w:rsidRDefault="006118CF" w:rsidP="00E723C4">
            <w:pPr>
              <w:rPr>
                <w:szCs w:val="20"/>
              </w:rPr>
            </w:pPr>
            <w:r>
              <w:rPr>
                <w:rFonts w:hint="eastAsia"/>
                <w:szCs w:val="20"/>
              </w:rPr>
              <w:t>外国為替に関する処理を行うシステム</w:t>
            </w:r>
          </w:p>
        </w:tc>
        <w:tc>
          <w:tcPr>
            <w:tcW w:w="2749" w:type="dxa"/>
            <w:tcBorders>
              <w:top w:val="single" w:sz="4" w:space="0" w:color="auto"/>
              <w:left w:val="single" w:sz="4" w:space="0" w:color="auto"/>
              <w:bottom w:val="single" w:sz="4" w:space="0" w:color="auto"/>
              <w:right w:val="single" w:sz="4" w:space="0" w:color="auto"/>
            </w:tcBorders>
          </w:tcPr>
          <w:p w14:paraId="445C5165" w14:textId="77777777" w:rsidR="006118CF" w:rsidRPr="00DA77D8" w:rsidRDefault="006118CF" w:rsidP="00E723C4">
            <w:pPr>
              <w:rPr>
                <w:szCs w:val="20"/>
              </w:rPr>
            </w:pPr>
            <w:r>
              <w:rPr>
                <w:rFonts w:hint="eastAsia"/>
                <w:szCs w:val="20"/>
              </w:rPr>
              <w:t>同上</w:t>
            </w:r>
          </w:p>
        </w:tc>
      </w:tr>
      <w:tr w:rsidR="006118CF" w:rsidRPr="0069689B" w14:paraId="521BBA1C" w14:textId="77777777" w:rsidTr="008A72E2">
        <w:tc>
          <w:tcPr>
            <w:tcW w:w="552" w:type="dxa"/>
            <w:tcBorders>
              <w:top w:val="single" w:sz="4" w:space="0" w:color="auto"/>
              <w:left w:val="single" w:sz="4" w:space="0" w:color="auto"/>
              <w:bottom w:val="single" w:sz="4" w:space="0" w:color="auto"/>
              <w:right w:val="single" w:sz="4" w:space="0" w:color="auto"/>
            </w:tcBorders>
          </w:tcPr>
          <w:p w14:paraId="5C75952D" w14:textId="77777777" w:rsidR="006118CF" w:rsidRDefault="006118CF" w:rsidP="00E723C4">
            <w:pPr>
              <w:jc w:val="center"/>
              <w:rPr>
                <w:szCs w:val="20"/>
              </w:rPr>
            </w:pPr>
            <w:r>
              <w:rPr>
                <w:szCs w:val="20"/>
              </w:rPr>
              <w:t>23</w:t>
            </w:r>
          </w:p>
        </w:tc>
        <w:tc>
          <w:tcPr>
            <w:tcW w:w="2771" w:type="dxa"/>
            <w:tcBorders>
              <w:top w:val="single" w:sz="4" w:space="0" w:color="auto"/>
              <w:left w:val="single" w:sz="4" w:space="0" w:color="auto"/>
              <w:bottom w:val="single" w:sz="4" w:space="0" w:color="auto"/>
              <w:right w:val="single" w:sz="4" w:space="0" w:color="auto"/>
            </w:tcBorders>
          </w:tcPr>
          <w:p w14:paraId="25E8BF42" w14:textId="77777777" w:rsidR="006118CF" w:rsidRDefault="006118CF" w:rsidP="00E723C4">
            <w:pPr>
              <w:rPr>
                <w:szCs w:val="20"/>
              </w:rPr>
            </w:pPr>
            <w:r>
              <w:rPr>
                <w:rFonts w:hint="eastAsia"/>
                <w:szCs w:val="20"/>
              </w:rPr>
              <w:t>共同MCIF</w:t>
            </w:r>
          </w:p>
        </w:tc>
        <w:tc>
          <w:tcPr>
            <w:tcW w:w="3851" w:type="dxa"/>
            <w:tcBorders>
              <w:top w:val="single" w:sz="4" w:space="0" w:color="auto"/>
              <w:left w:val="single" w:sz="4" w:space="0" w:color="auto"/>
              <w:bottom w:val="single" w:sz="4" w:space="0" w:color="auto"/>
              <w:right w:val="single" w:sz="4" w:space="0" w:color="auto"/>
            </w:tcBorders>
          </w:tcPr>
          <w:p w14:paraId="6CFE0DA2" w14:textId="77777777" w:rsidR="006118CF" w:rsidRDefault="006118CF" w:rsidP="00E723C4">
            <w:pPr>
              <w:rPr>
                <w:szCs w:val="20"/>
              </w:rPr>
            </w:pPr>
            <w:r>
              <w:rPr>
                <w:rFonts w:hint="eastAsia"/>
                <w:szCs w:val="20"/>
              </w:rPr>
              <w:t>主にマーケティングのために顧客情報を分析するためのD</w:t>
            </w:r>
            <w:r>
              <w:rPr>
                <w:szCs w:val="20"/>
              </w:rPr>
              <w:t>WH</w:t>
            </w:r>
          </w:p>
        </w:tc>
        <w:tc>
          <w:tcPr>
            <w:tcW w:w="2749" w:type="dxa"/>
            <w:tcBorders>
              <w:top w:val="single" w:sz="4" w:space="0" w:color="auto"/>
              <w:left w:val="single" w:sz="4" w:space="0" w:color="auto"/>
              <w:bottom w:val="single" w:sz="4" w:space="0" w:color="auto"/>
              <w:right w:val="single" w:sz="4" w:space="0" w:color="auto"/>
            </w:tcBorders>
          </w:tcPr>
          <w:p w14:paraId="695DE4B4" w14:textId="77777777" w:rsidR="006118CF" w:rsidRDefault="006118CF" w:rsidP="00E723C4">
            <w:pPr>
              <w:rPr>
                <w:szCs w:val="20"/>
              </w:rPr>
            </w:pPr>
            <w:r>
              <w:rPr>
                <w:rFonts w:hint="eastAsia"/>
                <w:szCs w:val="20"/>
              </w:rPr>
              <w:t>同上。N</w:t>
            </w:r>
            <w:r>
              <w:rPr>
                <w:szCs w:val="20"/>
              </w:rPr>
              <w:t>TT</w:t>
            </w:r>
            <w:r>
              <w:rPr>
                <w:rFonts w:hint="eastAsia"/>
                <w:szCs w:val="20"/>
              </w:rPr>
              <w:t>データが主催し、M</w:t>
            </w:r>
            <w:r>
              <w:rPr>
                <w:szCs w:val="20"/>
              </w:rPr>
              <w:t>CIF</w:t>
            </w:r>
            <w:r>
              <w:rPr>
                <w:rFonts w:hint="eastAsia"/>
                <w:szCs w:val="20"/>
              </w:rPr>
              <w:t>行が参画する形態</w:t>
            </w:r>
          </w:p>
        </w:tc>
      </w:tr>
      <w:tr w:rsidR="006118CF" w:rsidRPr="00DA77D8" w14:paraId="1988F70D" w14:textId="77777777" w:rsidTr="008A72E2">
        <w:tc>
          <w:tcPr>
            <w:tcW w:w="552" w:type="dxa"/>
            <w:tcBorders>
              <w:top w:val="single" w:sz="4" w:space="0" w:color="auto"/>
              <w:left w:val="single" w:sz="4" w:space="0" w:color="auto"/>
              <w:bottom w:val="single" w:sz="4" w:space="0" w:color="auto"/>
              <w:right w:val="single" w:sz="4" w:space="0" w:color="auto"/>
            </w:tcBorders>
          </w:tcPr>
          <w:p w14:paraId="0CBFB385" w14:textId="77777777" w:rsidR="006118CF" w:rsidRDefault="006118CF" w:rsidP="00E723C4">
            <w:pPr>
              <w:jc w:val="center"/>
              <w:rPr>
                <w:szCs w:val="20"/>
              </w:rPr>
            </w:pPr>
            <w:r>
              <w:rPr>
                <w:szCs w:val="20"/>
              </w:rPr>
              <w:t>24</w:t>
            </w:r>
          </w:p>
        </w:tc>
        <w:tc>
          <w:tcPr>
            <w:tcW w:w="2771" w:type="dxa"/>
            <w:tcBorders>
              <w:top w:val="single" w:sz="4" w:space="0" w:color="auto"/>
              <w:left w:val="single" w:sz="4" w:space="0" w:color="auto"/>
              <w:bottom w:val="single" w:sz="4" w:space="0" w:color="auto"/>
              <w:right w:val="single" w:sz="4" w:space="0" w:color="auto"/>
            </w:tcBorders>
          </w:tcPr>
          <w:p w14:paraId="3156A5A5" w14:textId="77777777" w:rsidR="006118CF" w:rsidRDefault="006118CF" w:rsidP="00E723C4">
            <w:pPr>
              <w:rPr>
                <w:szCs w:val="20"/>
              </w:rPr>
            </w:pPr>
            <w:r>
              <w:rPr>
                <w:rFonts w:hint="eastAsia"/>
                <w:szCs w:val="20"/>
              </w:rPr>
              <w:t>格付・自己査定</w:t>
            </w:r>
          </w:p>
        </w:tc>
        <w:tc>
          <w:tcPr>
            <w:tcW w:w="3851" w:type="dxa"/>
            <w:tcBorders>
              <w:top w:val="single" w:sz="4" w:space="0" w:color="auto"/>
              <w:left w:val="single" w:sz="4" w:space="0" w:color="auto"/>
              <w:bottom w:val="single" w:sz="4" w:space="0" w:color="auto"/>
              <w:right w:val="single" w:sz="4" w:space="0" w:color="auto"/>
            </w:tcBorders>
          </w:tcPr>
          <w:p w14:paraId="641D8AD9" w14:textId="77777777" w:rsidR="006118CF" w:rsidRPr="00DA77D8" w:rsidRDefault="006118CF" w:rsidP="00E723C4">
            <w:pPr>
              <w:rPr>
                <w:szCs w:val="20"/>
              </w:rPr>
            </w:pPr>
            <w:r>
              <w:rPr>
                <w:rFonts w:hint="eastAsia"/>
                <w:szCs w:val="20"/>
              </w:rPr>
              <w:t>取引先の格付けをおこなう機能</w:t>
            </w:r>
          </w:p>
        </w:tc>
        <w:tc>
          <w:tcPr>
            <w:tcW w:w="2749" w:type="dxa"/>
            <w:tcBorders>
              <w:top w:val="single" w:sz="4" w:space="0" w:color="auto"/>
              <w:left w:val="single" w:sz="4" w:space="0" w:color="auto"/>
              <w:bottom w:val="single" w:sz="4" w:space="0" w:color="auto"/>
              <w:right w:val="single" w:sz="4" w:space="0" w:color="auto"/>
            </w:tcBorders>
          </w:tcPr>
          <w:p w14:paraId="5C6493DA" w14:textId="77777777" w:rsidR="006118CF" w:rsidRPr="00DA77D8" w:rsidRDefault="006118CF" w:rsidP="00E723C4">
            <w:pPr>
              <w:rPr>
                <w:szCs w:val="20"/>
              </w:rPr>
            </w:pPr>
            <w:r>
              <w:rPr>
                <w:rFonts w:hint="eastAsia"/>
                <w:szCs w:val="20"/>
              </w:rPr>
              <w:t>同上。現行は融資業務支援システムの一機能となっている</w:t>
            </w:r>
          </w:p>
        </w:tc>
      </w:tr>
      <w:tr w:rsidR="006118CF" w:rsidRPr="00DA77D8" w14:paraId="584B8095" w14:textId="77777777" w:rsidTr="008A72E2">
        <w:tc>
          <w:tcPr>
            <w:tcW w:w="552" w:type="dxa"/>
            <w:tcBorders>
              <w:top w:val="single" w:sz="4" w:space="0" w:color="auto"/>
              <w:left w:val="single" w:sz="4" w:space="0" w:color="auto"/>
              <w:bottom w:val="single" w:sz="4" w:space="0" w:color="auto"/>
              <w:right w:val="single" w:sz="4" w:space="0" w:color="auto"/>
            </w:tcBorders>
          </w:tcPr>
          <w:p w14:paraId="367A73EE" w14:textId="77777777" w:rsidR="006118CF" w:rsidRDefault="006118CF" w:rsidP="00E723C4">
            <w:pPr>
              <w:jc w:val="center"/>
              <w:rPr>
                <w:szCs w:val="20"/>
              </w:rPr>
            </w:pPr>
            <w:r>
              <w:rPr>
                <w:szCs w:val="20"/>
              </w:rPr>
              <w:t>25</w:t>
            </w:r>
          </w:p>
        </w:tc>
        <w:tc>
          <w:tcPr>
            <w:tcW w:w="2771" w:type="dxa"/>
            <w:tcBorders>
              <w:top w:val="single" w:sz="4" w:space="0" w:color="auto"/>
              <w:left w:val="single" w:sz="4" w:space="0" w:color="auto"/>
              <w:bottom w:val="single" w:sz="4" w:space="0" w:color="auto"/>
              <w:right w:val="single" w:sz="4" w:space="0" w:color="auto"/>
            </w:tcBorders>
          </w:tcPr>
          <w:p w14:paraId="12BE52DF" w14:textId="77777777" w:rsidR="006118CF" w:rsidRDefault="006118CF" w:rsidP="00E723C4">
            <w:pPr>
              <w:rPr>
                <w:szCs w:val="20"/>
              </w:rPr>
            </w:pPr>
            <w:r>
              <w:rPr>
                <w:rFonts w:hint="eastAsia"/>
                <w:szCs w:val="20"/>
              </w:rPr>
              <w:t>統合DB</w:t>
            </w:r>
          </w:p>
        </w:tc>
        <w:tc>
          <w:tcPr>
            <w:tcW w:w="3851" w:type="dxa"/>
            <w:tcBorders>
              <w:top w:val="single" w:sz="4" w:space="0" w:color="auto"/>
              <w:left w:val="single" w:sz="4" w:space="0" w:color="auto"/>
              <w:bottom w:val="single" w:sz="4" w:space="0" w:color="auto"/>
              <w:right w:val="single" w:sz="4" w:space="0" w:color="auto"/>
            </w:tcBorders>
          </w:tcPr>
          <w:p w14:paraId="2A7DED96" w14:textId="77777777" w:rsidR="006118CF" w:rsidRPr="00DA77D8" w:rsidRDefault="006118CF" w:rsidP="00E723C4">
            <w:pPr>
              <w:rPr>
                <w:szCs w:val="20"/>
              </w:rPr>
            </w:pPr>
            <w:r>
              <w:rPr>
                <w:rFonts w:hint="eastAsia"/>
                <w:szCs w:val="20"/>
              </w:rPr>
              <w:t>主に勘定系のデータを集計処理し、分散系システムに配信するO</w:t>
            </w:r>
            <w:r>
              <w:rPr>
                <w:szCs w:val="20"/>
              </w:rPr>
              <w:t>LAP</w:t>
            </w:r>
            <w:r>
              <w:rPr>
                <w:rFonts w:hint="eastAsia"/>
                <w:szCs w:val="20"/>
              </w:rPr>
              <w:t>データベース。</w:t>
            </w:r>
          </w:p>
        </w:tc>
        <w:tc>
          <w:tcPr>
            <w:tcW w:w="2749" w:type="dxa"/>
            <w:tcBorders>
              <w:top w:val="single" w:sz="4" w:space="0" w:color="auto"/>
              <w:left w:val="single" w:sz="4" w:space="0" w:color="auto"/>
              <w:bottom w:val="single" w:sz="4" w:space="0" w:color="auto"/>
              <w:right w:val="single" w:sz="4" w:space="0" w:color="auto"/>
            </w:tcBorders>
          </w:tcPr>
          <w:p w14:paraId="3C104C4A" w14:textId="77777777" w:rsidR="006118CF" w:rsidRPr="00DA77D8" w:rsidRDefault="006118CF" w:rsidP="00E723C4">
            <w:pPr>
              <w:rPr>
                <w:szCs w:val="20"/>
              </w:rPr>
            </w:pPr>
            <w:r>
              <w:rPr>
                <w:rFonts w:hint="eastAsia"/>
                <w:szCs w:val="20"/>
              </w:rPr>
              <w:t>同上</w:t>
            </w:r>
          </w:p>
        </w:tc>
      </w:tr>
      <w:tr w:rsidR="006118CF" w:rsidRPr="00DA77D8" w14:paraId="64ACC16E" w14:textId="77777777" w:rsidTr="008A72E2">
        <w:tc>
          <w:tcPr>
            <w:tcW w:w="552" w:type="dxa"/>
            <w:tcBorders>
              <w:top w:val="single" w:sz="4" w:space="0" w:color="auto"/>
              <w:left w:val="single" w:sz="4" w:space="0" w:color="auto"/>
              <w:bottom w:val="single" w:sz="4" w:space="0" w:color="auto"/>
              <w:right w:val="single" w:sz="4" w:space="0" w:color="auto"/>
            </w:tcBorders>
          </w:tcPr>
          <w:p w14:paraId="6390BBD4" w14:textId="77777777" w:rsidR="006118CF" w:rsidRDefault="006118CF" w:rsidP="00E723C4">
            <w:pPr>
              <w:jc w:val="center"/>
              <w:rPr>
                <w:szCs w:val="20"/>
              </w:rPr>
            </w:pPr>
            <w:r>
              <w:rPr>
                <w:szCs w:val="20"/>
              </w:rPr>
              <w:t>26</w:t>
            </w:r>
          </w:p>
        </w:tc>
        <w:tc>
          <w:tcPr>
            <w:tcW w:w="2771" w:type="dxa"/>
            <w:tcBorders>
              <w:top w:val="single" w:sz="4" w:space="0" w:color="auto"/>
              <w:left w:val="single" w:sz="4" w:space="0" w:color="auto"/>
              <w:bottom w:val="single" w:sz="4" w:space="0" w:color="auto"/>
              <w:right w:val="single" w:sz="4" w:space="0" w:color="auto"/>
            </w:tcBorders>
          </w:tcPr>
          <w:p w14:paraId="42829CD7" w14:textId="77777777" w:rsidR="006118CF" w:rsidRDefault="006118CF" w:rsidP="00E723C4">
            <w:pPr>
              <w:rPr>
                <w:szCs w:val="20"/>
              </w:rPr>
            </w:pPr>
            <w:r>
              <w:rPr>
                <w:rFonts w:hint="eastAsia"/>
                <w:szCs w:val="20"/>
              </w:rPr>
              <w:t>ISID品川</w:t>
            </w:r>
          </w:p>
        </w:tc>
        <w:tc>
          <w:tcPr>
            <w:tcW w:w="3851" w:type="dxa"/>
            <w:tcBorders>
              <w:top w:val="single" w:sz="4" w:space="0" w:color="auto"/>
              <w:left w:val="single" w:sz="4" w:space="0" w:color="auto"/>
              <w:bottom w:val="single" w:sz="4" w:space="0" w:color="auto"/>
              <w:right w:val="single" w:sz="4" w:space="0" w:color="auto"/>
            </w:tcBorders>
          </w:tcPr>
          <w:p w14:paraId="27C7C25E" w14:textId="77777777" w:rsidR="006118CF" w:rsidRPr="00DA77D8" w:rsidRDefault="006118CF" w:rsidP="00E723C4">
            <w:pPr>
              <w:rPr>
                <w:szCs w:val="20"/>
              </w:rPr>
            </w:pPr>
            <w:r>
              <w:rPr>
                <w:rFonts w:hint="eastAsia"/>
                <w:szCs w:val="20"/>
              </w:rPr>
              <w:t>ISID社によるリモート保守を行うための拠点</w:t>
            </w:r>
          </w:p>
        </w:tc>
        <w:tc>
          <w:tcPr>
            <w:tcW w:w="2749" w:type="dxa"/>
            <w:tcBorders>
              <w:top w:val="single" w:sz="4" w:space="0" w:color="auto"/>
              <w:left w:val="single" w:sz="4" w:space="0" w:color="auto"/>
              <w:bottom w:val="single" w:sz="4" w:space="0" w:color="auto"/>
              <w:right w:val="single" w:sz="4" w:space="0" w:color="auto"/>
            </w:tcBorders>
          </w:tcPr>
          <w:p w14:paraId="357856F5" w14:textId="77777777" w:rsidR="006118CF" w:rsidRPr="00DA77D8" w:rsidRDefault="006118CF" w:rsidP="00E723C4">
            <w:pPr>
              <w:rPr>
                <w:szCs w:val="20"/>
              </w:rPr>
            </w:pPr>
          </w:p>
        </w:tc>
      </w:tr>
      <w:tr w:rsidR="006118CF" w:rsidRPr="00DA77D8" w14:paraId="488D4AB8" w14:textId="77777777" w:rsidTr="008A72E2">
        <w:tc>
          <w:tcPr>
            <w:tcW w:w="552" w:type="dxa"/>
            <w:tcBorders>
              <w:top w:val="single" w:sz="4" w:space="0" w:color="auto"/>
              <w:left w:val="single" w:sz="4" w:space="0" w:color="auto"/>
              <w:bottom w:val="single" w:sz="4" w:space="0" w:color="auto"/>
              <w:right w:val="single" w:sz="4" w:space="0" w:color="auto"/>
            </w:tcBorders>
          </w:tcPr>
          <w:p w14:paraId="52857D4A" w14:textId="77777777" w:rsidR="006118CF" w:rsidRDefault="006118CF" w:rsidP="00E723C4">
            <w:pPr>
              <w:jc w:val="center"/>
              <w:rPr>
                <w:szCs w:val="20"/>
              </w:rPr>
            </w:pPr>
            <w:r>
              <w:rPr>
                <w:szCs w:val="20"/>
              </w:rPr>
              <w:t>27</w:t>
            </w:r>
          </w:p>
        </w:tc>
        <w:tc>
          <w:tcPr>
            <w:tcW w:w="2771" w:type="dxa"/>
            <w:tcBorders>
              <w:top w:val="single" w:sz="4" w:space="0" w:color="auto"/>
              <w:left w:val="single" w:sz="4" w:space="0" w:color="auto"/>
              <w:bottom w:val="single" w:sz="4" w:space="0" w:color="auto"/>
              <w:right w:val="single" w:sz="4" w:space="0" w:color="auto"/>
            </w:tcBorders>
          </w:tcPr>
          <w:p w14:paraId="66246209" w14:textId="77777777" w:rsidR="006118CF" w:rsidRDefault="006118CF" w:rsidP="00E723C4">
            <w:pPr>
              <w:rPr>
                <w:szCs w:val="20"/>
              </w:rPr>
            </w:pPr>
            <w:r>
              <w:rPr>
                <w:rFonts w:hint="eastAsia"/>
                <w:szCs w:val="20"/>
              </w:rPr>
              <w:t>横浜銀行本店/営業店</w:t>
            </w:r>
          </w:p>
        </w:tc>
        <w:tc>
          <w:tcPr>
            <w:tcW w:w="3851" w:type="dxa"/>
            <w:tcBorders>
              <w:top w:val="single" w:sz="4" w:space="0" w:color="auto"/>
              <w:left w:val="single" w:sz="4" w:space="0" w:color="auto"/>
              <w:bottom w:val="single" w:sz="4" w:space="0" w:color="auto"/>
              <w:right w:val="single" w:sz="4" w:space="0" w:color="auto"/>
            </w:tcBorders>
          </w:tcPr>
          <w:p w14:paraId="1CD1F187" w14:textId="77777777" w:rsidR="006118CF" w:rsidRPr="00DA77D8" w:rsidRDefault="006118CF" w:rsidP="00E723C4">
            <w:pPr>
              <w:rPr>
                <w:szCs w:val="20"/>
              </w:rPr>
            </w:pPr>
            <w:r>
              <w:rPr>
                <w:rFonts w:hint="eastAsia"/>
                <w:szCs w:val="20"/>
              </w:rPr>
              <w:t>横浜銀行本店及び各営業店を示す拠点</w:t>
            </w:r>
          </w:p>
        </w:tc>
        <w:tc>
          <w:tcPr>
            <w:tcW w:w="2749" w:type="dxa"/>
            <w:tcBorders>
              <w:top w:val="single" w:sz="4" w:space="0" w:color="auto"/>
              <w:left w:val="single" w:sz="4" w:space="0" w:color="auto"/>
              <w:bottom w:val="single" w:sz="4" w:space="0" w:color="auto"/>
              <w:right w:val="single" w:sz="4" w:space="0" w:color="auto"/>
            </w:tcBorders>
          </w:tcPr>
          <w:p w14:paraId="3D2B7DFE" w14:textId="77777777" w:rsidR="006118CF" w:rsidRPr="00DA77D8" w:rsidRDefault="00F00B0F" w:rsidP="00E723C4">
            <w:pPr>
              <w:rPr>
                <w:szCs w:val="20"/>
              </w:rPr>
            </w:pPr>
            <w:r>
              <w:rPr>
                <w:rFonts w:hint="eastAsia"/>
                <w:szCs w:val="20"/>
              </w:rPr>
              <w:t>MEJAR各行はそれぞれの本店/営業店を示す</w:t>
            </w:r>
          </w:p>
        </w:tc>
      </w:tr>
    </w:tbl>
    <w:p w14:paraId="6F785FB0" w14:textId="77777777" w:rsidR="0024415A" w:rsidRDefault="0024415A" w:rsidP="007F7F28">
      <w:pPr>
        <w:jc w:val="left"/>
      </w:pPr>
    </w:p>
    <w:p w14:paraId="77FBE3E3" w14:textId="77777777" w:rsidR="006118CF" w:rsidRPr="006118CF" w:rsidRDefault="0024415A" w:rsidP="0024415A">
      <w:pPr>
        <w:widowControl/>
        <w:jc w:val="left"/>
      </w:pPr>
      <w:r>
        <w:br w:type="page"/>
      </w:r>
    </w:p>
    <w:p w14:paraId="15626C89" w14:textId="77777777" w:rsidR="007F746A" w:rsidRDefault="007F746A" w:rsidP="000251C7">
      <w:pPr>
        <w:pStyle w:val="2"/>
      </w:pPr>
      <w:bookmarkStart w:id="63" w:name="_Toc70409509"/>
      <w:bookmarkStart w:id="64" w:name="_Toc124835547"/>
      <w:r>
        <w:rPr>
          <w:rFonts w:hint="eastAsia"/>
        </w:rPr>
        <w:lastRenderedPageBreak/>
        <w:t>システム</w:t>
      </w:r>
      <w:bookmarkEnd w:id="63"/>
      <w:r>
        <w:rPr>
          <w:rFonts w:hint="eastAsia"/>
        </w:rPr>
        <w:t>構成</w:t>
      </w:r>
      <w:bookmarkEnd w:id="64"/>
    </w:p>
    <w:p w14:paraId="7BEA7AFD" w14:textId="77777777" w:rsidR="007F746A" w:rsidRPr="009C3317" w:rsidRDefault="007F746A" w:rsidP="000359C3">
      <w:pPr>
        <w:pStyle w:val="3"/>
      </w:pPr>
      <w:bookmarkStart w:id="65" w:name="_Toc70409512"/>
      <w:bookmarkStart w:id="66" w:name="_Toc124835548"/>
      <w:r w:rsidRPr="009C3317">
        <w:rPr>
          <w:rFonts w:hint="eastAsia"/>
        </w:rPr>
        <w:t>AWS構成</w:t>
      </w:r>
      <w:bookmarkEnd w:id="65"/>
      <w:r w:rsidRPr="009C3317">
        <w:rPr>
          <w:rFonts w:hint="eastAsia"/>
        </w:rPr>
        <w:t>図</w:t>
      </w:r>
      <w:bookmarkEnd w:id="66"/>
    </w:p>
    <w:p w14:paraId="6D7D3717" w14:textId="77777777" w:rsidR="005E76E0" w:rsidRDefault="005E76E0" w:rsidP="005E76E0">
      <w:pPr>
        <w:ind w:left="153" w:firstLine="839"/>
      </w:pPr>
      <w:r>
        <w:rPr>
          <w:rFonts w:hint="eastAsia"/>
        </w:rPr>
        <w:t>営業・融資サポートシステムにおける各環境のAWS構成図は以下のとおり。</w:t>
      </w:r>
    </w:p>
    <w:p w14:paraId="77B75EDE" w14:textId="77777777" w:rsidR="00216BA8" w:rsidRDefault="00216BA8" w:rsidP="005E76E0">
      <w:pPr>
        <w:ind w:left="153" w:firstLine="839"/>
      </w:pPr>
    </w:p>
    <w:p w14:paraId="50BF720B" w14:textId="77777777" w:rsidR="005E76E0" w:rsidRPr="00DA6E9C" w:rsidRDefault="005E76E0" w:rsidP="00D70F5B">
      <w:pPr>
        <w:pStyle w:val="afa"/>
        <w:numPr>
          <w:ilvl w:val="4"/>
          <w:numId w:val="44"/>
        </w:numPr>
        <w:tabs>
          <w:tab w:val="clear" w:pos="2082"/>
          <w:tab w:val="num" w:pos="360"/>
        </w:tabs>
        <w:ind w:left="1276" w:hanging="283"/>
        <w:jc w:val="left"/>
      </w:pPr>
      <w:r>
        <w:rPr>
          <w:rFonts w:ascii="Meiryo UI" w:eastAsia="Meiryo UI" w:hAnsi="Meiryo UI" w:hint="eastAsia"/>
        </w:rPr>
        <w:t>本番環境</w:t>
      </w:r>
    </w:p>
    <w:p w14:paraId="5B86F287" w14:textId="77777777" w:rsidR="00DA6E9C" w:rsidRPr="00C11CA9" w:rsidRDefault="00950350" w:rsidP="00DA6E9C">
      <w:pPr>
        <w:pStyle w:val="afa"/>
        <w:numPr>
          <w:ilvl w:val="0"/>
          <w:numId w:val="0"/>
        </w:numPr>
        <w:tabs>
          <w:tab w:val="clear" w:pos="1242"/>
          <w:tab w:val="clear" w:pos="2082"/>
        </w:tabs>
        <w:ind w:left="1276"/>
        <w:jc w:val="left"/>
      </w:pPr>
      <w:r>
        <w:rPr>
          <w:noProof/>
          <w:lang w:bidi="ar-SA"/>
        </w:rPr>
        <w:drawing>
          <wp:anchor distT="0" distB="0" distL="114300" distR="114300" simplePos="0" relativeHeight="251658244" behindDoc="0" locked="0" layoutInCell="1" allowOverlap="1" wp14:anchorId="5B662F0E" wp14:editId="7A280AB8">
            <wp:simplePos x="0" y="0"/>
            <wp:positionH relativeFrom="column">
              <wp:posOffset>-2540</wp:posOffset>
            </wp:positionH>
            <wp:positionV relativeFrom="paragraph">
              <wp:posOffset>180975</wp:posOffset>
            </wp:positionV>
            <wp:extent cx="6840220" cy="7117715"/>
            <wp:effectExtent l="0" t="0" r="0" b="6985"/>
            <wp:wrapSquare wrapText="bothSides"/>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12">
                      <a:extLst>
                        <a:ext uri="{28A0092B-C50C-407E-A947-70E740481C1C}">
                          <a14:useLocalDpi xmlns:a14="http://schemas.microsoft.com/office/drawing/2010/main" val="0"/>
                        </a:ext>
                      </a:extLst>
                    </a:blip>
                    <a:stretch>
                      <a:fillRect/>
                    </a:stretch>
                  </pic:blipFill>
                  <pic:spPr>
                    <a:xfrm>
                      <a:off x="0" y="0"/>
                      <a:ext cx="6840220" cy="7117715"/>
                    </a:xfrm>
                    <a:prstGeom prst="rect">
                      <a:avLst/>
                    </a:prstGeom>
                  </pic:spPr>
                </pic:pic>
              </a:graphicData>
            </a:graphic>
          </wp:anchor>
        </w:drawing>
      </w:r>
    </w:p>
    <w:p w14:paraId="6312F969" w14:textId="77777777" w:rsidR="007B4C39" w:rsidRPr="007B4C39" w:rsidRDefault="007B4C39" w:rsidP="00241336">
      <w:pPr>
        <w:pStyle w:val="a"/>
        <w:numPr>
          <w:ilvl w:val="0"/>
          <w:numId w:val="0"/>
        </w:numPr>
      </w:pPr>
      <w:r>
        <w:br w:type="page"/>
      </w:r>
      <w:r w:rsidR="00DA6E9C" w:rsidRPr="00DA6E9C">
        <w:rPr>
          <w:noProof/>
        </w:rPr>
        <w:lastRenderedPageBreak/>
        <w:t xml:space="preserve"> </w:t>
      </w:r>
    </w:p>
    <w:p w14:paraId="69F71F36" w14:textId="77777777" w:rsidR="005E76E0" w:rsidRDefault="005E76E0" w:rsidP="00D70F5B">
      <w:pPr>
        <w:pStyle w:val="afa"/>
        <w:numPr>
          <w:ilvl w:val="4"/>
          <w:numId w:val="44"/>
        </w:numPr>
        <w:tabs>
          <w:tab w:val="clear" w:pos="2082"/>
          <w:tab w:val="num" w:pos="993"/>
        </w:tabs>
        <w:ind w:left="1276" w:hanging="283"/>
        <w:jc w:val="left"/>
      </w:pPr>
      <w:r>
        <w:rPr>
          <w:rFonts w:ascii="Meiryo UI" w:eastAsia="Meiryo UI" w:hAnsi="Meiryo UI" w:hint="eastAsia"/>
        </w:rPr>
        <w:t>開発環境</w:t>
      </w:r>
    </w:p>
    <w:p w14:paraId="4875544D" w14:textId="77777777" w:rsidR="007F746A" w:rsidRDefault="00950350" w:rsidP="00C11CA9">
      <w:pPr>
        <w:ind w:leftChars="200" w:left="400"/>
      </w:pPr>
      <w:r>
        <w:rPr>
          <w:noProof/>
        </w:rPr>
        <w:drawing>
          <wp:inline distT="0" distB="0" distL="0" distR="0" wp14:anchorId="6D301E7D" wp14:editId="6A0EA61B">
            <wp:extent cx="6840220" cy="7158619"/>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40220" cy="7158619"/>
                    </a:xfrm>
                    <a:prstGeom prst="rect">
                      <a:avLst/>
                    </a:prstGeom>
                  </pic:spPr>
                </pic:pic>
              </a:graphicData>
            </a:graphic>
          </wp:inline>
        </w:drawing>
      </w:r>
    </w:p>
    <w:p w14:paraId="582FE736" w14:textId="77777777" w:rsidR="009239A8" w:rsidRDefault="009239A8">
      <w:pPr>
        <w:widowControl/>
        <w:jc w:val="left"/>
      </w:pPr>
      <w:r>
        <w:br w:type="page"/>
      </w:r>
    </w:p>
    <w:p w14:paraId="40C5E945" w14:textId="77777777" w:rsidR="001F3E65" w:rsidRDefault="001F3E65" w:rsidP="00D70F5B">
      <w:pPr>
        <w:pStyle w:val="afa"/>
        <w:numPr>
          <w:ilvl w:val="4"/>
          <w:numId w:val="44"/>
        </w:numPr>
        <w:tabs>
          <w:tab w:val="clear" w:pos="2082"/>
          <w:tab w:val="num" w:pos="360"/>
        </w:tabs>
        <w:ind w:left="1276" w:hanging="283"/>
        <w:jc w:val="left"/>
      </w:pPr>
      <w:r>
        <w:rPr>
          <w:rFonts w:ascii="Meiryo UI" w:eastAsia="Meiryo UI" w:hAnsi="Meiryo UI" w:hint="eastAsia"/>
        </w:rPr>
        <w:lastRenderedPageBreak/>
        <w:t>研修環境</w:t>
      </w:r>
    </w:p>
    <w:p w14:paraId="0392D011" w14:textId="77777777" w:rsidR="0024415A" w:rsidRDefault="00950350" w:rsidP="00C11CA9">
      <w:pPr>
        <w:ind w:leftChars="200" w:left="400"/>
      </w:pPr>
      <w:r>
        <w:rPr>
          <w:noProof/>
        </w:rPr>
        <w:drawing>
          <wp:inline distT="0" distB="0" distL="0" distR="0" wp14:anchorId="4F074E06" wp14:editId="66490B74">
            <wp:extent cx="6840220" cy="6400160"/>
            <wp:effectExtent l="0" t="0" r="0" b="127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14">
                      <a:extLst>
                        <a:ext uri="{28A0092B-C50C-407E-A947-70E740481C1C}">
                          <a14:useLocalDpi xmlns:a14="http://schemas.microsoft.com/office/drawing/2010/main" val="0"/>
                        </a:ext>
                      </a:extLst>
                    </a:blip>
                    <a:stretch>
                      <a:fillRect/>
                    </a:stretch>
                  </pic:blipFill>
                  <pic:spPr>
                    <a:xfrm>
                      <a:off x="0" y="0"/>
                      <a:ext cx="6840220" cy="6400160"/>
                    </a:xfrm>
                    <a:prstGeom prst="rect">
                      <a:avLst/>
                    </a:prstGeom>
                  </pic:spPr>
                </pic:pic>
              </a:graphicData>
            </a:graphic>
          </wp:inline>
        </w:drawing>
      </w:r>
    </w:p>
    <w:p w14:paraId="3244C10B" w14:textId="77777777" w:rsidR="001F3E65" w:rsidRDefault="001F3E65" w:rsidP="007F746A"/>
    <w:p w14:paraId="12AE8490" w14:textId="77777777" w:rsidR="001F3E65" w:rsidRDefault="001F3E65" w:rsidP="007F746A"/>
    <w:p w14:paraId="4C203951" w14:textId="77777777" w:rsidR="00DA7C3A" w:rsidRDefault="00DA7C3A">
      <w:pPr>
        <w:widowControl/>
        <w:jc w:val="left"/>
      </w:pPr>
      <w:r>
        <w:br w:type="page"/>
      </w:r>
    </w:p>
    <w:p w14:paraId="0B43AA53" w14:textId="77777777" w:rsidR="001F3E65" w:rsidRDefault="001F3E65" w:rsidP="000359C3">
      <w:pPr>
        <w:pStyle w:val="3"/>
      </w:pPr>
      <w:bookmarkStart w:id="67" w:name="_Toc72223610"/>
      <w:bookmarkStart w:id="68" w:name="_Toc124835549"/>
      <w:r>
        <w:rPr>
          <w:rFonts w:hint="eastAsia"/>
        </w:rPr>
        <w:lastRenderedPageBreak/>
        <w:t>AWS構成要素</w:t>
      </w:r>
      <w:bookmarkEnd w:id="67"/>
      <w:bookmarkEnd w:id="68"/>
    </w:p>
    <w:p w14:paraId="3DE9FA15" w14:textId="77777777" w:rsidR="001F3E65" w:rsidRDefault="001F3E65" w:rsidP="001F3E65">
      <w:pPr>
        <w:widowControl/>
        <w:ind w:leftChars="500" w:left="1000"/>
      </w:pPr>
      <w:r>
        <w:rPr>
          <w:rFonts w:hint="eastAsia"/>
        </w:rPr>
        <w:t>AWS構成図に登場する各種AWSサービスの一覧表を示す。</w:t>
      </w:r>
    </w:p>
    <w:tbl>
      <w:tblPr>
        <w:tblW w:w="9923" w:type="dxa"/>
        <w:tblInd w:w="1129" w:type="dxa"/>
        <w:tblLook w:val="04A0" w:firstRow="1" w:lastRow="0" w:firstColumn="1" w:lastColumn="0" w:noHBand="0" w:noVBand="1"/>
      </w:tblPr>
      <w:tblGrid>
        <w:gridCol w:w="713"/>
        <w:gridCol w:w="2953"/>
        <w:gridCol w:w="4588"/>
        <w:gridCol w:w="1669"/>
      </w:tblGrid>
      <w:tr w:rsidR="00506585" w14:paraId="1D032084" w14:textId="77777777" w:rsidTr="00DD0207">
        <w:trPr>
          <w:tblHeader/>
        </w:trPr>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42BDFDA" w14:textId="77777777" w:rsidR="00506585" w:rsidRDefault="00506585" w:rsidP="00DD0207">
            <w:pPr>
              <w:jc w:val="center"/>
              <w:rPr>
                <w:szCs w:val="20"/>
              </w:rPr>
            </w:pPr>
            <w:r>
              <w:rPr>
                <w:rFonts w:hint="eastAsia"/>
                <w:szCs w:val="20"/>
              </w:rPr>
              <w:t>No.</w:t>
            </w:r>
          </w:p>
        </w:tc>
        <w:tc>
          <w:tcPr>
            <w:tcW w:w="295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237A170" w14:textId="77777777" w:rsidR="00506585" w:rsidRDefault="00506585" w:rsidP="00DD0207">
            <w:pPr>
              <w:jc w:val="center"/>
              <w:rPr>
                <w:szCs w:val="20"/>
              </w:rPr>
            </w:pPr>
            <w:r>
              <w:rPr>
                <w:rFonts w:hint="eastAsia"/>
                <w:szCs w:val="20"/>
              </w:rPr>
              <w:t>AWSサービス名</w:t>
            </w:r>
          </w:p>
        </w:tc>
        <w:tc>
          <w:tcPr>
            <w:tcW w:w="458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39071A" w14:textId="77777777" w:rsidR="00506585" w:rsidRDefault="00506585" w:rsidP="00DD0207">
            <w:pPr>
              <w:jc w:val="center"/>
              <w:rPr>
                <w:szCs w:val="20"/>
              </w:rPr>
            </w:pPr>
            <w:r>
              <w:rPr>
                <w:rFonts w:hint="eastAsia"/>
                <w:szCs w:val="20"/>
              </w:rPr>
              <w:t>利用用途</w:t>
            </w:r>
          </w:p>
        </w:tc>
        <w:tc>
          <w:tcPr>
            <w:tcW w:w="166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D239DF" w14:textId="77777777" w:rsidR="00506585" w:rsidRDefault="00506585" w:rsidP="00DD0207">
            <w:pPr>
              <w:jc w:val="center"/>
              <w:rPr>
                <w:szCs w:val="20"/>
              </w:rPr>
            </w:pPr>
            <w:r>
              <w:rPr>
                <w:rFonts w:hint="eastAsia"/>
                <w:szCs w:val="20"/>
              </w:rPr>
              <w:t>備考</w:t>
            </w:r>
          </w:p>
        </w:tc>
      </w:tr>
      <w:tr w:rsidR="00506585" w14:paraId="509A2137"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1C032F36" w14:textId="77777777" w:rsidR="00506585" w:rsidRDefault="00506585" w:rsidP="00DD0207">
            <w:pPr>
              <w:jc w:val="center"/>
              <w:rPr>
                <w:szCs w:val="20"/>
              </w:rPr>
            </w:pPr>
            <w:r>
              <w:rPr>
                <w:rFonts w:hint="eastAsia"/>
                <w:szCs w:val="20"/>
              </w:rPr>
              <w:t>1</w:t>
            </w:r>
          </w:p>
        </w:tc>
        <w:tc>
          <w:tcPr>
            <w:tcW w:w="2953" w:type="dxa"/>
            <w:tcBorders>
              <w:top w:val="nil"/>
              <w:left w:val="single" w:sz="4" w:space="0" w:color="auto"/>
              <w:bottom w:val="single" w:sz="4" w:space="0" w:color="auto"/>
              <w:right w:val="single" w:sz="4" w:space="0" w:color="auto"/>
            </w:tcBorders>
            <w:vAlign w:val="center"/>
            <w:hideMark/>
          </w:tcPr>
          <w:p w14:paraId="4136FA7E" w14:textId="77777777" w:rsidR="00506585" w:rsidRDefault="00506585" w:rsidP="00DD0207">
            <w:pPr>
              <w:rPr>
                <w:color w:val="000000"/>
                <w:szCs w:val="20"/>
              </w:rPr>
            </w:pPr>
            <w:r>
              <w:rPr>
                <w:rFonts w:hint="eastAsia"/>
                <w:color w:val="000000"/>
                <w:szCs w:val="20"/>
              </w:rPr>
              <w:t>ACM</w:t>
            </w:r>
          </w:p>
          <w:p w14:paraId="75347F60" w14:textId="77777777" w:rsidR="00506585" w:rsidRDefault="00506585" w:rsidP="00DD0207">
            <w:pPr>
              <w:rPr>
                <w:color w:val="000000"/>
                <w:szCs w:val="20"/>
              </w:rPr>
            </w:pPr>
            <w:r>
              <w:rPr>
                <w:rFonts w:hint="eastAsia"/>
                <w:color w:val="000000"/>
                <w:szCs w:val="20"/>
              </w:rPr>
              <w:t>(Ce</w:t>
            </w:r>
            <w:r>
              <w:rPr>
                <w:rFonts w:hint="eastAsia"/>
                <w:color w:val="232F3E"/>
              </w:rPr>
              <w:t>rtificate Manager</w:t>
            </w:r>
            <w:r>
              <w:rPr>
                <w:rFonts w:hint="eastAsia"/>
                <w:color w:val="000000"/>
                <w:szCs w:val="20"/>
              </w:rPr>
              <w:t>)</w:t>
            </w:r>
          </w:p>
        </w:tc>
        <w:tc>
          <w:tcPr>
            <w:tcW w:w="4588" w:type="dxa"/>
            <w:tcBorders>
              <w:top w:val="single" w:sz="4" w:space="0" w:color="auto"/>
              <w:left w:val="single" w:sz="4" w:space="0" w:color="auto"/>
              <w:bottom w:val="single" w:sz="4" w:space="0" w:color="auto"/>
              <w:right w:val="single" w:sz="4" w:space="0" w:color="auto"/>
            </w:tcBorders>
            <w:vAlign w:val="center"/>
            <w:hideMark/>
          </w:tcPr>
          <w:p w14:paraId="7A076A47" w14:textId="77777777" w:rsidR="00506585" w:rsidRDefault="00506585" w:rsidP="00DD0207">
            <w:pPr>
              <w:rPr>
                <w:szCs w:val="20"/>
              </w:rPr>
            </w:pPr>
            <w:r>
              <w:rPr>
                <w:rFonts w:hint="eastAsia"/>
                <w:color w:val="000000"/>
                <w:szCs w:val="20"/>
              </w:rPr>
              <w:t>各種AWSサービスにて利用するSSL/TLS証明書の発行・期限管理を行う</w:t>
            </w:r>
          </w:p>
        </w:tc>
        <w:tc>
          <w:tcPr>
            <w:tcW w:w="1669" w:type="dxa"/>
            <w:tcBorders>
              <w:top w:val="single" w:sz="4" w:space="0" w:color="auto"/>
              <w:left w:val="single" w:sz="4" w:space="0" w:color="auto"/>
              <w:bottom w:val="single" w:sz="4" w:space="0" w:color="auto"/>
              <w:right w:val="single" w:sz="4" w:space="0" w:color="auto"/>
            </w:tcBorders>
          </w:tcPr>
          <w:p w14:paraId="09850EEC" w14:textId="77777777" w:rsidR="00506585" w:rsidRDefault="00506585" w:rsidP="00DD0207">
            <w:pPr>
              <w:rPr>
                <w:szCs w:val="20"/>
              </w:rPr>
            </w:pPr>
          </w:p>
        </w:tc>
      </w:tr>
      <w:tr w:rsidR="00506585" w14:paraId="3B4EB050"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43F91EA3" w14:textId="77777777" w:rsidR="00506585" w:rsidRDefault="00506585" w:rsidP="00DD0207">
            <w:pPr>
              <w:jc w:val="center"/>
              <w:rPr>
                <w:szCs w:val="20"/>
              </w:rPr>
            </w:pPr>
            <w:r>
              <w:rPr>
                <w:rFonts w:hint="eastAsia"/>
                <w:szCs w:val="20"/>
              </w:rPr>
              <w:t>2</w:t>
            </w:r>
          </w:p>
        </w:tc>
        <w:tc>
          <w:tcPr>
            <w:tcW w:w="2953" w:type="dxa"/>
            <w:tcBorders>
              <w:top w:val="nil"/>
              <w:left w:val="single" w:sz="4" w:space="0" w:color="auto"/>
              <w:bottom w:val="single" w:sz="4" w:space="0" w:color="auto"/>
              <w:right w:val="single" w:sz="4" w:space="0" w:color="auto"/>
            </w:tcBorders>
            <w:vAlign w:val="center"/>
            <w:hideMark/>
          </w:tcPr>
          <w:p w14:paraId="47191D05" w14:textId="77777777" w:rsidR="00506585" w:rsidRDefault="00506585" w:rsidP="00DD0207">
            <w:pPr>
              <w:rPr>
                <w:color w:val="000000"/>
                <w:szCs w:val="20"/>
              </w:rPr>
            </w:pPr>
            <w:r>
              <w:rPr>
                <w:rFonts w:hint="eastAsia"/>
                <w:color w:val="000000"/>
                <w:szCs w:val="20"/>
              </w:rPr>
              <w:t>ALB</w:t>
            </w:r>
          </w:p>
          <w:p w14:paraId="297B1F6F" w14:textId="77777777" w:rsidR="00506585" w:rsidRDefault="00506585" w:rsidP="00DD0207">
            <w:pPr>
              <w:rPr>
                <w:szCs w:val="20"/>
              </w:rPr>
            </w:pPr>
            <w:r>
              <w:rPr>
                <w:rFonts w:hint="eastAsia"/>
                <w:szCs w:val="20"/>
              </w:rPr>
              <w:t>(Application Load Balancer)</w:t>
            </w:r>
          </w:p>
        </w:tc>
        <w:tc>
          <w:tcPr>
            <w:tcW w:w="4588" w:type="dxa"/>
            <w:tcBorders>
              <w:top w:val="nil"/>
              <w:left w:val="single" w:sz="4" w:space="0" w:color="auto"/>
              <w:bottom w:val="single" w:sz="4" w:space="0" w:color="auto"/>
              <w:right w:val="single" w:sz="4" w:space="0" w:color="auto"/>
            </w:tcBorders>
            <w:vAlign w:val="center"/>
            <w:hideMark/>
          </w:tcPr>
          <w:p w14:paraId="7371BE43" w14:textId="77777777" w:rsidR="00506585" w:rsidRDefault="00506585" w:rsidP="00DD0207">
            <w:pPr>
              <w:rPr>
                <w:szCs w:val="20"/>
              </w:rPr>
            </w:pPr>
            <w:r>
              <w:rPr>
                <w:rFonts w:hint="eastAsia"/>
                <w:color w:val="000000"/>
                <w:szCs w:val="20"/>
              </w:rPr>
              <w:t>業務端末からのHTTP(S)要求をバックエンドの</w:t>
            </w:r>
            <w:r w:rsidR="00C82A0F">
              <w:rPr>
                <w:rFonts w:hint="eastAsia"/>
                <w:color w:val="000000"/>
                <w:szCs w:val="20"/>
              </w:rPr>
              <w:t>Web/APサーバ</w:t>
            </w:r>
            <w:r>
              <w:rPr>
                <w:rFonts w:hint="eastAsia"/>
                <w:color w:val="000000"/>
                <w:szCs w:val="20"/>
              </w:rPr>
              <w:t>へ振り分けを行う</w:t>
            </w:r>
          </w:p>
        </w:tc>
        <w:tc>
          <w:tcPr>
            <w:tcW w:w="1669" w:type="dxa"/>
            <w:tcBorders>
              <w:top w:val="single" w:sz="4" w:space="0" w:color="auto"/>
              <w:left w:val="single" w:sz="4" w:space="0" w:color="auto"/>
              <w:bottom w:val="single" w:sz="4" w:space="0" w:color="auto"/>
              <w:right w:val="single" w:sz="4" w:space="0" w:color="auto"/>
            </w:tcBorders>
          </w:tcPr>
          <w:p w14:paraId="6D9D017B" w14:textId="77777777" w:rsidR="00506585" w:rsidRDefault="00506585" w:rsidP="00DD0207">
            <w:pPr>
              <w:rPr>
                <w:szCs w:val="20"/>
              </w:rPr>
            </w:pPr>
          </w:p>
        </w:tc>
      </w:tr>
      <w:tr w:rsidR="00506585" w14:paraId="4DF413F5"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54CEC4CD" w14:textId="77777777" w:rsidR="00506585" w:rsidRDefault="00506585" w:rsidP="00DD0207">
            <w:pPr>
              <w:jc w:val="center"/>
              <w:rPr>
                <w:szCs w:val="20"/>
              </w:rPr>
            </w:pPr>
            <w:r>
              <w:rPr>
                <w:rFonts w:hint="eastAsia"/>
                <w:szCs w:val="20"/>
              </w:rPr>
              <w:t>3</w:t>
            </w:r>
          </w:p>
        </w:tc>
        <w:tc>
          <w:tcPr>
            <w:tcW w:w="2953" w:type="dxa"/>
            <w:tcBorders>
              <w:top w:val="nil"/>
              <w:left w:val="single" w:sz="4" w:space="0" w:color="auto"/>
              <w:bottom w:val="single" w:sz="4" w:space="0" w:color="auto"/>
              <w:right w:val="single" w:sz="4" w:space="0" w:color="auto"/>
            </w:tcBorders>
            <w:vAlign w:val="center"/>
            <w:hideMark/>
          </w:tcPr>
          <w:p w14:paraId="1B60E137" w14:textId="77777777" w:rsidR="00506585" w:rsidRDefault="00506585" w:rsidP="00DD0207">
            <w:pPr>
              <w:rPr>
                <w:szCs w:val="20"/>
              </w:rPr>
            </w:pPr>
            <w:r>
              <w:rPr>
                <w:rFonts w:hint="eastAsia"/>
                <w:color w:val="000000"/>
                <w:szCs w:val="20"/>
              </w:rPr>
              <w:t>Aurora PostgreSQL</w:t>
            </w:r>
          </w:p>
        </w:tc>
        <w:tc>
          <w:tcPr>
            <w:tcW w:w="4588" w:type="dxa"/>
            <w:tcBorders>
              <w:top w:val="nil"/>
              <w:left w:val="single" w:sz="4" w:space="0" w:color="auto"/>
              <w:bottom w:val="single" w:sz="4" w:space="0" w:color="auto"/>
              <w:right w:val="single" w:sz="4" w:space="0" w:color="auto"/>
            </w:tcBorders>
            <w:vAlign w:val="center"/>
            <w:hideMark/>
          </w:tcPr>
          <w:p w14:paraId="6EACAE4E" w14:textId="77777777" w:rsidR="00506585" w:rsidRDefault="00506585" w:rsidP="00DD0207">
            <w:pPr>
              <w:rPr>
                <w:szCs w:val="20"/>
              </w:rPr>
            </w:pPr>
            <w:r>
              <w:rPr>
                <w:rFonts w:hint="eastAsia"/>
                <w:color w:val="000000"/>
                <w:szCs w:val="20"/>
              </w:rPr>
              <w:t>業務データを格納する</w:t>
            </w:r>
          </w:p>
        </w:tc>
        <w:tc>
          <w:tcPr>
            <w:tcW w:w="1669" w:type="dxa"/>
            <w:tcBorders>
              <w:top w:val="single" w:sz="4" w:space="0" w:color="auto"/>
              <w:left w:val="single" w:sz="4" w:space="0" w:color="auto"/>
              <w:bottom w:val="single" w:sz="4" w:space="0" w:color="auto"/>
              <w:right w:val="single" w:sz="4" w:space="0" w:color="auto"/>
            </w:tcBorders>
          </w:tcPr>
          <w:p w14:paraId="71A7D06F" w14:textId="77777777" w:rsidR="00506585" w:rsidRDefault="00506585" w:rsidP="00DD0207">
            <w:pPr>
              <w:rPr>
                <w:szCs w:val="20"/>
              </w:rPr>
            </w:pPr>
          </w:p>
        </w:tc>
      </w:tr>
      <w:tr w:rsidR="00506585" w14:paraId="1FF21587"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27AE6B8E" w14:textId="77777777" w:rsidR="00506585" w:rsidRDefault="00506585" w:rsidP="00DD0207">
            <w:pPr>
              <w:jc w:val="center"/>
              <w:rPr>
                <w:szCs w:val="20"/>
              </w:rPr>
            </w:pPr>
            <w:r>
              <w:rPr>
                <w:rFonts w:hint="eastAsia"/>
                <w:szCs w:val="20"/>
              </w:rPr>
              <w:t>4</w:t>
            </w:r>
          </w:p>
        </w:tc>
        <w:tc>
          <w:tcPr>
            <w:tcW w:w="2953" w:type="dxa"/>
            <w:tcBorders>
              <w:top w:val="nil"/>
              <w:left w:val="single" w:sz="4" w:space="0" w:color="auto"/>
              <w:bottom w:val="single" w:sz="4" w:space="0" w:color="auto"/>
              <w:right w:val="single" w:sz="4" w:space="0" w:color="auto"/>
            </w:tcBorders>
            <w:vAlign w:val="center"/>
            <w:hideMark/>
          </w:tcPr>
          <w:p w14:paraId="69610059" w14:textId="77777777" w:rsidR="00506585" w:rsidRDefault="00506585" w:rsidP="00DD0207">
            <w:pPr>
              <w:rPr>
                <w:color w:val="000000"/>
                <w:szCs w:val="20"/>
              </w:rPr>
            </w:pPr>
            <w:r>
              <w:rPr>
                <w:rFonts w:hint="eastAsia"/>
                <w:color w:val="000000"/>
                <w:szCs w:val="20"/>
              </w:rPr>
              <w:t>AWS Backup</w:t>
            </w:r>
          </w:p>
        </w:tc>
        <w:tc>
          <w:tcPr>
            <w:tcW w:w="4588" w:type="dxa"/>
            <w:tcBorders>
              <w:top w:val="nil"/>
              <w:left w:val="single" w:sz="4" w:space="0" w:color="auto"/>
              <w:bottom w:val="single" w:sz="4" w:space="0" w:color="auto"/>
              <w:right w:val="single" w:sz="4" w:space="0" w:color="auto"/>
            </w:tcBorders>
            <w:vAlign w:val="center"/>
            <w:hideMark/>
          </w:tcPr>
          <w:p w14:paraId="49574766" w14:textId="77777777" w:rsidR="00506585" w:rsidRDefault="00506585" w:rsidP="00DD0207">
            <w:pPr>
              <w:rPr>
                <w:szCs w:val="20"/>
              </w:rPr>
            </w:pPr>
            <w:r>
              <w:rPr>
                <w:rFonts w:hint="eastAsia"/>
                <w:color w:val="000000"/>
                <w:szCs w:val="20"/>
              </w:rPr>
              <w:t>各種AWSサービスのバックアップ統合管理を行う</w:t>
            </w:r>
          </w:p>
        </w:tc>
        <w:tc>
          <w:tcPr>
            <w:tcW w:w="1669" w:type="dxa"/>
            <w:tcBorders>
              <w:top w:val="single" w:sz="4" w:space="0" w:color="auto"/>
              <w:left w:val="single" w:sz="4" w:space="0" w:color="auto"/>
              <w:bottom w:val="single" w:sz="4" w:space="0" w:color="auto"/>
              <w:right w:val="single" w:sz="4" w:space="0" w:color="auto"/>
            </w:tcBorders>
          </w:tcPr>
          <w:p w14:paraId="345AF191" w14:textId="77777777" w:rsidR="00506585" w:rsidRDefault="00506585" w:rsidP="00DD0207">
            <w:pPr>
              <w:rPr>
                <w:szCs w:val="20"/>
              </w:rPr>
            </w:pPr>
          </w:p>
        </w:tc>
      </w:tr>
      <w:tr w:rsidR="00506585" w14:paraId="4CF01B2D"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2530AB52" w14:textId="77777777" w:rsidR="00506585" w:rsidRDefault="00233F9D" w:rsidP="00DD0207">
            <w:pPr>
              <w:jc w:val="center"/>
              <w:rPr>
                <w:szCs w:val="20"/>
              </w:rPr>
            </w:pPr>
            <w:r>
              <w:rPr>
                <w:rFonts w:hint="eastAsia"/>
                <w:szCs w:val="20"/>
              </w:rPr>
              <w:t>5</w:t>
            </w:r>
          </w:p>
        </w:tc>
        <w:tc>
          <w:tcPr>
            <w:tcW w:w="2953" w:type="dxa"/>
            <w:tcBorders>
              <w:top w:val="nil"/>
              <w:left w:val="single" w:sz="4" w:space="0" w:color="auto"/>
              <w:bottom w:val="single" w:sz="4" w:space="0" w:color="auto"/>
              <w:right w:val="single" w:sz="4" w:space="0" w:color="auto"/>
            </w:tcBorders>
            <w:vAlign w:val="center"/>
            <w:hideMark/>
          </w:tcPr>
          <w:p w14:paraId="57292302" w14:textId="77777777" w:rsidR="00506585" w:rsidRDefault="00506585" w:rsidP="00DD0207">
            <w:pPr>
              <w:rPr>
                <w:szCs w:val="20"/>
              </w:rPr>
            </w:pPr>
            <w:r>
              <w:rPr>
                <w:rFonts w:hint="eastAsia"/>
                <w:color w:val="000000"/>
                <w:szCs w:val="20"/>
              </w:rPr>
              <w:t>CloudTrail</w:t>
            </w:r>
          </w:p>
        </w:tc>
        <w:tc>
          <w:tcPr>
            <w:tcW w:w="4588" w:type="dxa"/>
            <w:tcBorders>
              <w:top w:val="nil"/>
              <w:left w:val="single" w:sz="4" w:space="0" w:color="auto"/>
              <w:bottom w:val="single" w:sz="4" w:space="0" w:color="auto"/>
              <w:right w:val="single" w:sz="4" w:space="0" w:color="auto"/>
            </w:tcBorders>
            <w:vAlign w:val="center"/>
            <w:hideMark/>
          </w:tcPr>
          <w:p w14:paraId="6030E2BC" w14:textId="77777777" w:rsidR="00506585" w:rsidRDefault="00506585" w:rsidP="00DD0207">
            <w:pPr>
              <w:rPr>
                <w:szCs w:val="20"/>
              </w:rPr>
            </w:pPr>
            <w:r>
              <w:rPr>
                <w:rFonts w:hint="eastAsia"/>
                <w:color w:val="000000"/>
                <w:szCs w:val="20"/>
              </w:rPr>
              <w:t>AWSサービスの操作記録およびAPIのコールなどの記録を行い監査証跡として利用する</w:t>
            </w:r>
          </w:p>
        </w:tc>
        <w:tc>
          <w:tcPr>
            <w:tcW w:w="1669" w:type="dxa"/>
            <w:tcBorders>
              <w:top w:val="single" w:sz="4" w:space="0" w:color="auto"/>
              <w:left w:val="single" w:sz="4" w:space="0" w:color="auto"/>
              <w:bottom w:val="single" w:sz="4" w:space="0" w:color="auto"/>
              <w:right w:val="single" w:sz="4" w:space="0" w:color="auto"/>
            </w:tcBorders>
          </w:tcPr>
          <w:p w14:paraId="4E772C6C" w14:textId="77777777" w:rsidR="00506585" w:rsidRDefault="00506585" w:rsidP="00DD0207">
            <w:pPr>
              <w:rPr>
                <w:szCs w:val="20"/>
              </w:rPr>
            </w:pPr>
          </w:p>
        </w:tc>
      </w:tr>
      <w:tr w:rsidR="00506585" w14:paraId="0F0BB4FF"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324F756D" w14:textId="77777777" w:rsidR="00506585" w:rsidRDefault="00233F9D" w:rsidP="00DD0207">
            <w:pPr>
              <w:jc w:val="center"/>
              <w:rPr>
                <w:szCs w:val="20"/>
              </w:rPr>
            </w:pPr>
            <w:r>
              <w:rPr>
                <w:rFonts w:hint="eastAsia"/>
                <w:szCs w:val="20"/>
              </w:rPr>
              <w:t>6</w:t>
            </w:r>
          </w:p>
        </w:tc>
        <w:tc>
          <w:tcPr>
            <w:tcW w:w="2953" w:type="dxa"/>
            <w:tcBorders>
              <w:top w:val="nil"/>
              <w:left w:val="single" w:sz="4" w:space="0" w:color="auto"/>
              <w:bottom w:val="single" w:sz="4" w:space="0" w:color="auto"/>
              <w:right w:val="single" w:sz="4" w:space="0" w:color="auto"/>
            </w:tcBorders>
            <w:vAlign w:val="center"/>
            <w:hideMark/>
          </w:tcPr>
          <w:p w14:paraId="2D58958A" w14:textId="77777777" w:rsidR="00506585" w:rsidRDefault="00506585" w:rsidP="00DD0207">
            <w:pPr>
              <w:rPr>
                <w:szCs w:val="20"/>
              </w:rPr>
            </w:pPr>
            <w:r>
              <w:rPr>
                <w:rFonts w:hint="eastAsia"/>
                <w:color w:val="000000"/>
                <w:szCs w:val="20"/>
              </w:rPr>
              <w:t>CloudWatch</w:t>
            </w:r>
          </w:p>
        </w:tc>
        <w:tc>
          <w:tcPr>
            <w:tcW w:w="4588" w:type="dxa"/>
            <w:tcBorders>
              <w:top w:val="nil"/>
              <w:left w:val="single" w:sz="4" w:space="0" w:color="auto"/>
              <w:bottom w:val="single" w:sz="4" w:space="0" w:color="auto"/>
              <w:right w:val="single" w:sz="4" w:space="0" w:color="auto"/>
            </w:tcBorders>
            <w:vAlign w:val="center"/>
            <w:hideMark/>
          </w:tcPr>
          <w:p w14:paraId="3A6D98CA" w14:textId="77777777" w:rsidR="00506585" w:rsidRDefault="00506585" w:rsidP="00DD0207">
            <w:pPr>
              <w:rPr>
                <w:szCs w:val="20"/>
              </w:rPr>
            </w:pPr>
            <w:r>
              <w:rPr>
                <w:rFonts w:hint="eastAsia"/>
                <w:color w:val="000000"/>
                <w:szCs w:val="20"/>
              </w:rPr>
              <w:t>各種AWSサービス情報をメトリクスとして収集する</w:t>
            </w:r>
          </w:p>
        </w:tc>
        <w:tc>
          <w:tcPr>
            <w:tcW w:w="1669" w:type="dxa"/>
            <w:tcBorders>
              <w:top w:val="single" w:sz="4" w:space="0" w:color="auto"/>
              <w:left w:val="single" w:sz="4" w:space="0" w:color="auto"/>
              <w:bottom w:val="single" w:sz="4" w:space="0" w:color="auto"/>
              <w:right w:val="single" w:sz="4" w:space="0" w:color="auto"/>
            </w:tcBorders>
          </w:tcPr>
          <w:p w14:paraId="198B4611" w14:textId="77777777" w:rsidR="00506585" w:rsidRDefault="00506585" w:rsidP="00DD0207">
            <w:pPr>
              <w:rPr>
                <w:szCs w:val="20"/>
              </w:rPr>
            </w:pPr>
          </w:p>
        </w:tc>
      </w:tr>
      <w:tr w:rsidR="00506585" w14:paraId="0459F985"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4F2B64AA" w14:textId="77777777" w:rsidR="00506585" w:rsidRDefault="00233F9D" w:rsidP="00DD0207">
            <w:pPr>
              <w:jc w:val="center"/>
              <w:rPr>
                <w:szCs w:val="20"/>
              </w:rPr>
            </w:pPr>
            <w:r>
              <w:rPr>
                <w:rFonts w:hint="eastAsia"/>
                <w:szCs w:val="20"/>
              </w:rPr>
              <w:t>7</w:t>
            </w:r>
          </w:p>
        </w:tc>
        <w:tc>
          <w:tcPr>
            <w:tcW w:w="2953" w:type="dxa"/>
            <w:tcBorders>
              <w:top w:val="nil"/>
              <w:left w:val="single" w:sz="4" w:space="0" w:color="auto"/>
              <w:bottom w:val="single" w:sz="4" w:space="0" w:color="auto"/>
              <w:right w:val="single" w:sz="4" w:space="0" w:color="auto"/>
            </w:tcBorders>
            <w:vAlign w:val="center"/>
            <w:hideMark/>
          </w:tcPr>
          <w:p w14:paraId="4EC1B948" w14:textId="77777777" w:rsidR="00506585" w:rsidRDefault="00506585" w:rsidP="00DD0207">
            <w:pPr>
              <w:rPr>
                <w:szCs w:val="20"/>
              </w:rPr>
            </w:pPr>
            <w:r>
              <w:rPr>
                <w:rFonts w:hint="eastAsia"/>
                <w:color w:val="000000"/>
                <w:szCs w:val="20"/>
              </w:rPr>
              <w:t>Config</w:t>
            </w:r>
          </w:p>
        </w:tc>
        <w:tc>
          <w:tcPr>
            <w:tcW w:w="4588" w:type="dxa"/>
            <w:tcBorders>
              <w:top w:val="nil"/>
              <w:left w:val="single" w:sz="4" w:space="0" w:color="auto"/>
              <w:bottom w:val="single" w:sz="4" w:space="0" w:color="auto"/>
              <w:right w:val="single" w:sz="4" w:space="0" w:color="auto"/>
            </w:tcBorders>
            <w:vAlign w:val="center"/>
            <w:hideMark/>
          </w:tcPr>
          <w:p w14:paraId="78EDCBBB" w14:textId="77777777" w:rsidR="00506585" w:rsidRDefault="00506585" w:rsidP="00DD0207">
            <w:pPr>
              <w:rPr>
                <w:szCs w:val="20"/>
              </w:rPr>
            </w:pPr>
            <w:r>
              <w:rPr>
                <w:rFonts w:hint="eastAsia"/>
                <w:color w:val="000000"/>
                <w:szCs w:val="20"/>
              </w:rPr>
              <w:t>AWSリソース設定変更の記録・通知を行い監査証跡として利用する</w:t>
            </w:r>
          </w:p>
        </w:tc>
        <w:tc>
          <w:tcPr>
            <w:tcW w:w="1669" w:type="dxa"/>
            <w:tcBorders>
              <w:top w:val="single" w:sz="4" w:space="0" w:color="auto"/>
              <w:left w:val="single" w:sz="4" w:space="0" w:color="auto"/>
              <w:bottom w:val="single" w:sz="4" w:space="0" w:color="auto"/>
              <w:right w:val="single" w:sz="4" w:space="0" w:color="auto"/>
            </w:tcBorders>
          </w:tcPr>
          <w:p w14:paraId="55ADB733" w14:textId="77777777" w:rsidR="00506585" w:rsidRDefault="00506585" w:rsidP="00DD0207">
            <w:pPr>
              <w:rPr>
                <w:szCs w:val="20"/>
              </w:rPr>
            </w:pPr>
          </w:p>
        </w:tc>
      </w:tr>
      <w:tr w:rsidR="00506585" w14:paraId="647F1E95"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0AC61C91" w14:textId="77777777" w:rsidR="00506585" w:rsidRDefault="00233F9D" w:rsidP="00DD0207">
            <w:pPr>
              <w:jc w:val="center"/>
              <w:rPr>
                <w:szCs w:val="20"/>
              </w:rPr>
            </w:pPr>
            <w:r>
              <w:rPr>
                <w:rFonts w:hint="eastAsia"/>
                <w:szCs w:val="20"/>
              </w:rPr>
              <w:t>8</w:t>
            </w:r>
          </w:p>
        </w:tc>
        <w:tc>
          <w:tcPr>
            <w:tcW w:w="2953" w:type="dxa"/>
            <w:tcBorders>
              <w:top w:val="nil"/>
              <w:left w:val="single" w:sz="4" w:space="0" w:color="auto"/>
              <w:bottom w:val="single" w:sz="4" w:space="0" w:color="auto"/>
              <w:right w:val="single" w:sz="4" w:space="0" w:color="auto"/>
            </w:tcBorders>
            <w:vAlign w:val="center"/>
            <w:hideMark/>
          </w:tcPr>
          <w:p w14:paraId="6D429175" w14:textId="77777777" w:rsidR="00506585" w:rsidRDefault="00506585" w:rsidP="00DD0207">
            <w:pPr>
              <w:rPr>
                <w:szCs w:val="20"/>
              </w:rPr>
            </w:pPr>
            <w:r>
              <w:rPr>
                <w:rFonts w:hint="eastAsia"/>
                <w:color w:val="000000"/>
                <w:szCs w:val="20"/>
              </w:rPr>
              <w:t>Direct Connect</w:t>
            </w:r>
          </w:p>
        </w:tc>
        <w:tc>
          <w:tcPr>
            <w:tcW w:w="4588" w:type="dxa"/>
            <w:tcBorders>
              <w:top w:val="nil"/>
              <w:left w:val="single" w:sz="4" w:space="0" w:color="auto"/>
              <w:bottom w:val="single" w:sz="4" w:space="0" w:color="auto"/>
              <w:right w:val="single" w:sz="4" w:space="0" w:color="auto"/>
            </w:tcBorders>
            <w:vAlign w:val="center"/>
            <w:hideMark/>
          </w:tcPr>
          <w:p w14:paraId="2DD32AD8" w14:textId="77777777" w:rsidR="00506585" w:rsidRDefault="00506585" w:rsidP="00DD0207">
            <w:pPr>
              <w:rPr>
                <w:szCs w:val="20"/>
              </w:rPr>
            </w:pPr>
            <w:r>
              <w:rPr>
                <w:rFonts w:hint="eastAsia"/>
                <w:color w:val="000000"/>
                <w:szCs w:val="20"/>
              </w:rPr>
              <w:t>AWSとイントラネット間の専用線接続に利用する</w:t>
            </w:r>
          </w:p>
        </w:tc>
        <w:tc>
          <w:tcPr>
            <w:tcW w:w="1669" w:type="dxa"/>
            <w:tcBorders>
              <w:top w:val="single" w:sz="4" w:space="0" w:color="auto"/>
              <w:left w:val="single" w:sz="4" w:space="0" w:color="auto"/>
              <w:bottom w:val="single" w:sz="4" w:space="0" w:color="auto"/>
              <w:right w:val="single" w:sz="4" w:space="0" w:color="auto"/>
            </w:tcBorders>
            <w:hideMark/>
          </w:tcPr>
          <w:p w14:paraId="191F6555" w14:textId="77777777" w:rsidR="00506585" w:rsidRDefault="00506585" w:rsidP="00DD0207">
            <w:pPr>
              <w:rPr>
                <w:szCs w:val="20"/>
              </w:rPr>
            </w:pPr>
            <w:r>
              <w:rPr>
                <w:rFonts w:hint="eastAsia"/>
                <w:szCs w:val="20"/>
              </w:rPr>
              <w:t>本ドキュメントの設計対象外</w:t>
            </w:r>
          </w:p>
        </w:tc>
      </w:tr>
      <w:tr w:rsidR="00506585" w14:paraId="139EFEB7"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7BC51683" w14:textId="77777777" w:rsidR="00506585" w:rsidRDefault="00233F9D" w:rsidP="00DD0207">
            <w:pPr>
              <w:jc w:val="center"/>
              <w:rPr>
                <w:szCs w:val="20"/>
              </w:rPr>
            </w:pPr>
            <w:r>
              <w:rPr>
                <w:rFonts w:hint="eastAsia"/>
                <w:szCs w:val="20"/>
              </w:rPr>
              <w:t>9</w:t>
            </w:r>
          </w:p>
        </w:tc>
        <w:tc>
          <w:tcPr>
            <w:tcW w:w="2953" w:type="dxa"/>
            <w:tcBorders>
              <w:top w:val="nil"/>
              <w:left w:val="single" w:sz="4" w:space="0" w:color="auto"/>
              <w:bottom w:val="single" w:sz="4" w:space="0" w:color="auto"/>
              <w:right w:val="single" w:sz="4" w:space="0" w:color="auto"/>
            </w:tcBorders>
            <w:vAlign w:val="center"/>
            <w:hideMark/>
          </w:tcPr>
          <w:p w14:paraId="52FD9E5E" w14:textId="77777777" w:rsidR="00506585" w:rsidRDefault="00506585" w:rsidP="00DD0207">
            <w:pPr>
              <w:rPr>
                <w:szCs w:val="20"/>
              </w:rPr>
            </w:pPr>
            <w:r>
              <w:rPr>
                <w:rFonts w:hint="eastAsia"/>
                <w:color w:val="000000"/>
                <w:szCs w:val="20"/>
              </w:rPr>
              <w:t>EC2</w:t>
            </w:r>
          </w:p>
        </w:tc>
        <w:tc>
          <w:tcPr>
            <w:tcW w:w="4588" w:type="dxa"/>
            <w:tcBorders>
              <w:top w:val="nil"/>
              <w:left w:val="single" w:sz="4" w:space="0" w:color="auto"/>
              <w:bottom w:val="single" w:sz="4" w:space="0" w:color="auto"/>
              <w:right w:val="single" w:sz="4" w:space="0" w:color="auto"/>
            </w:tcBorders>
            <w:vAlign w:val="center"/>
            <w:hideMark/>
          </w:tcPr>
          <w:p w14:paraId="66B162E0" w14:textId="77777777" w:rsidR="00506585" w:rsidRDefault="00506585" w:rsidP="00DD0207">
            <w:pPr>
              <w:rPr>
                <w:szCs w:val="20"/>
              </w:rPr>
            </w:pPr>
            <w:r>
              <w:rPr>
                <w:rFonts w:hint="eastAsia"/>
                <w:color w:val="000000"/>
                <w:szCs w:val="20"/>
              </w:rPr>
              <w:t>ファイル連携サーバ、踏み台サーバ、バッチサーバのインスタンスを実行する</w:t>
            </w:r>
          </w:p>
        </w:tc>
        <w:tc>
          <w:tcPr>
            <w:tcW w:w="1669" w:type="dxa"/>
            <w:tcBorders>
              <w:top w:val="single" w:sz="4" w:space="0" w:color="auto"/>
              <w:left w:val="single" w:sz="4" w:space="0" w:color="auto"/>
              <w:bottom w:val="single" w:sz="4" w:space="0" w:color="auto"/>
              <w:right w:val="single" w:sz="4" w:space="0" w:color="auto"/>
            </w:tcBorders>
          </w:tcPr>
          <w:p w14:paraId="3E2B0657" w14:textId="77777777" w:rsidR="00506585" w:rsidRDefault="00506585" w:rsidP="00DD0207">
            <w:pPr>
              <w:rPr>
                <w:szCs w:val="20"/>
              </w:rPr>
            </w:pPr>
          </w:p>
        </w:tc>
      </w:tr>
      <w:tr w:rsidR="00506585" w14:paraId="720D7D01"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559E746B" w14:textId="77777777" w:rsidR="00506585" w:rsidRDefault="00506585" w:rsidP="00DD0207">
            <w:pPr>
              <w:jc w:val="center"/>
              <w:rPr>
                <w:szCs w:val="20"/>
              </w:rPr>
            </w:pPr>
            <w:r>
              <w:rPr>
                <w:rFonts w:hint="eastAsia"/>
                <w:szCs w:val="20"/>
              </w:rPr>
              <w:t>1</w:t>
            </w:r>
            <w:r w:rsidR="00233F9D">
              <w:rPr>
                <w:szCs w:val="20"/>
              </w:rPr>
              <w:t>0</w:t>
            </w:r>
          </w:p>
        </w:tc>
        <w:tc>
          <w:tcPr>
            <w:tcW w:w="2953" w:type="dxa"/>
            <w:tcBorders>
              <w:top w:val="nil"/>
              <w:left w:val="single" w:sz="4" w:space="0" w:color="auto"/>
              <w:bottom w:val="single" w:sz="4" w:space="0" w:color="auto"/>
              <w:right w:val="single" w:sz="4" w:space="0" w:color="auto"/>
            </w:tcBorders>
            <w:vAlign w:val="center"/>
            <w:hideMark/>
          </w:tcPr>
          <w:p w14:paraId="3AE500B7" w14:textId="77777777" w:rsidR="00506585" w:rsidRDefault="00506585" w:rsidP="00DD0207">
            <w:pPr>
              <w:rPr>
                <w:szCs w:val="20"/>
              </w:rPr>
            </w:pPr>
            <w:r>
              <w:rPr>
                <w:rFonts w:hint="eastAsia"/>
                <w:color w:val="000000"/>
                <w:szCs w:val="20"/>
              </w:rPr>
              <w:t>ElastiCache for Redis</w:t>
            </w:r>
          </w:p>
        </w:tc>
        <w:tc>
          <w:tcPr>
            <w:tcW w:w="4588" w:type="dxa"/>
            <w:tcBorders>
              <w:top w:val="nil"/>
              <w:left w:val="single" w:sz="4" w:space="0" w:color="auto"/>
              <w:bottom w:val="single" w:sz="4" w:space="0" w:color="auto"/>
              <w:right w:val="single" w:sz="4" w:space="0" w:color="auto"/>
            </w:tcBorders>
            <w:vAlign w:val="center"/>
            <w:hideMark/>
          </w:tcPr>
          <w:p w14:paraId="7E595022" w14:textId="77777777" w:rsidR="00506585" w:rsidRDefault="00506585" w:rsidP="00DD0207">
            <w:pPr>
              <w:rPr>
                <w:szCs w:val="20"/>
              </w:rPr>
            </w:pPr>
            <w:r>
              <w:rPr>
                <w:rFonts w:hint="eastAsia"/>
                <w:color w:val="000000"/>
                <w:szCs w:val="20"/>
              </w:rPr>
              <w:t>HTTPセッション情報を格納する</w:t>
            </w:r>
          </w:p>
        </w:tc>
        <w:tc>
          <w:tcPr>
            <w:tcW w:w="1669" w:type="dxa"/>
            <w:tcBorders>
              <w:top w:val="single" w:sz="4" w:space="0" w:color="auto"/>
              <w:left w:val="single" w:sz="4" w:space="0" w:color="auto"/>
              <w:bottom w:val="single" w:sz="4" w:space="0" w:color="auto"/>
              <w:right w:val="single" w:sz="4" w:space="0" w:color="auto"/>
            </w:tcBorders>
          </w:tcPr>
          <w:p w14:paraId="43641885" w14:textId="77777777" w:rsidR="00506585" w:rsidRDefault="00506585" w:rsidP="00DD0207">
            <w:pPr>
              <w:rPr>
                <w:szCs w:val="20"/>
              </w:rPr>
            </w:pPr>
          </w:p>
        </w:tc>
      </w:tr>
      <w:tr w:rsidR="00506585" w14:paraId="0AA585AB"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0A8195A3" w14:textId="77777777" w:rsidR="00506585" w:rsidRDefault="00506585" w:rsidP="00DD0207">
            <w:pPr>
              <w:jc w:val="center"/>
              <w:rPr>
                <w:szCs w:val="20"/>
              </w:rPr>
            </w:pPr>
            <w:r>
              <w:rPr>
                <w:rFonts w:hint="eastAsia"/>
                <w:szCs w:val="20"/>
              </w:rPr>
              <w:t>1</w:t>
            </w:r>
            <w:r w:rsidR="00233F9D">
              <w:rPr>
                <w:szCs w:val="20"/>
              </w:rPr>
              <w:t>1</w:t>
            </w:r>
          </w:p>
        </w:tc>
        <w:tc>
          <w:tcPr>
            <w:tcW w:w="2953" w:type="dxa"/>
            <w:tcBorders>
              <w:top w:val="nil"/>
              <w:left w:val="single" w:sz="4" w:space="0" w:color="auto"/>
              <w:bottom w:val="single" w:sz="4" w:space="0" w:color="auto"/>
              <w:right w:val="single" w:sz="4" w:space="0" w:color="auto"/>
            </w:tcBorders>
            <w:vAlign w:val="center"/>
            <w:hideMark/>
          </w:tcPr>
          <w:p w14:paraId="285654E0" w14:textId="77777777" w:rsidR="00506585" w:rsidRDefault="00506585" w:rsidP="00DD0207">
            <w:pPr>
              <w:rPr>
                <w:color w:val="000000"/>
                <w:szCs w:val="20"/>
              </w:rPr>
            </w:pPr>
            <w:r>
              <w:rPr>
                <w:rFonts w:hint="eastAsia"/>
                <w:color w:val="000000"/>
                <w:szCs w:val="20"/>
              </w:rPr>
              <w:t>EBS</w:t>
            </w:r>
          </w:p>
          <w:p w14:paraId="1302D3DE" w14:textId="77777777" w:rsidR="00506585" w:rsidRDefault="00506585" w:rsidP="00DD0207">
            <w:pPr>
              <w:rPr>
                <w:color w:val="000000"/>
                <w:szCs w:val="20"/>
              </w:rPr>
            </w:pPr>
            <w:r>
              <w:rPr>
                <w:rFonts w:hint="eastAsia"/>
                <w:color w:val="000000"/>
                <w:szCs w:val="20"/>
              </w:rPr>
              <w:t>(Elastic Block Store)</w:t>
            </w:r>
          </w:p>
        </w:tc>
        <w:tc>
          <w:tcPr>
            <w:tcW w:w="4588" w:type="dxa"/>
            <w:tcBorders>
              <w:top w:val="nil"/>
              <w:left w:val="single" w:sz="4" w:space="0" w:color="auto"/>
              <w:bottom w:val="single" w:sz="4" w:space="0" w:color="auto"/>
              <w:right w:val="single" w:sz="4" w:space="0" w:color="auto"/>
            </w:tcBorders>
            <w:vAlign w:val="center"/>
            <w:hideMark/>
          </w:tcPr>
          <w:p w14:paraId="6E86B1DB" w14:textId="77777777" w:rsidR="00506585" w:rsidRDefault="00506585" w:rsidP="00DD0207">
            <w:pPr>
              <w:rPr>
                <w:color w:val="000000"/>
                <w:szCs w:val="20"/>
              </w:rPr>
            </w:pPr>
            <w:r>
              <w:rPr>
                <w:rFonts w:hint="eastAsia"/>
                <w:color w:val="000000"/>
                <w:szCs w:val="20"/>
              </w:rPr>
              <w:t>EC2の永続ストレージとして利用する</w:t>
            </w:r>
          </w:p>
        </w:tc>
        <w:tc>
          <w:tcPr>
            <w:tcW w:w="1669" w:type="dxa"/>
            <w:tcBorders>
              <w:top w:val="single" w:sz="4" w:space="0" w:color="auto"/>
              <w:left w:val="single" w:sz="4" w:space="0" w:color="auto"/>
              <w:bottom w:val="single" w:sz="4" w:space="0" w:color="auto"/>
              <w:right w:val="single" w:sz="4" w:space="0" w:color="auto"/>
            </w:tcBorders>
          </w:tcPr>
          <w:p w14:paraId="4061FFF7" w14:textId="77777777" w:rsidR="00506585" w:rsidRDefault="00506585" w:rsidP="00DD0207">
            <w:pPr>
              <w:rPr>
                <w:szCs w:val="20"/>
              </w:rPr>
            </w:pPr>
          </w:p>
        </w:tc>
      </w:tr>
      <w:tr w:rsidR="00506585" w14:paraId="7364F9CE"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0B05A9EC" w14:textId="77777777" w:rsidR="00506585" w:rsidRDefault="00506585" w:rsidP="00DD0207">
            <w:pPr>
              <w:jc w:val="center"/>
              <w:rPr>
                <w:szCs w:val="20"/>
              </w:rPr>
            </w:pPr>
            <w:r>
              <w:rPr>
                <w:rFonts w:hint="eastAsia"/>
                <w:szCs w:val="20"/>
              </w:rPr>
              <w:t>1</w:t>
            </w:r>
            <w:r w:rsidR="00233F9D">
              <w:rPr>
                <w:szCs w:val="20"/>
              </w:rPr>
              <w:t>2</w:t>
            </w:r>
          </w:p>
        </w:tc>
        <w:tc>
          <w:tcPr>
            <w:tcW w:w="2953" w:type="dxa"/>
            <w:tcBorders>
              <w:top w:val="nil"/>
              <w:left w:val="single" w:sz="4" w:space="0" w:color="auto"/>
              <w:bottom w:val="single" w:sz="4" w:space="0" w:color="auto"/>
              <w:right w:val="single" w:sz="4" w:space="0" w:color="auto"/>
            </w:tcBorders>
            <w:vAlign w:val="center"/>
            <w:hideMark/>
          </w:tcPr>
          <w:p w14:paraId="73546A12" w14:textId="77777777" w:rsidR="00506585" w:rsidRDefault="00506585" w:rsidP="00DD0207">
            <w:pPr>
              <w:rPr>
                <w:szCs w:val="20"/>
              </w:rPr>
            </w:pPr>
            <w:r>
              <w:rPr>
                <w:rFonts w:hint="eastAsia"/>
                <w:color w:val="000000"/>
                <w:szCs w:val="20"/>
              </w:rPr>
              <w:t>IAM</w:t>
            </w:r>
          </w:p>
        </w:tc>
        <w:tc>
          <w:tcPr>
            <w:tcW w:w="4588" w:type="dxa"/>
            <w:tcBorders>
              <w:top w:val="nil"/>
              <w:left w:val="single" w:sz="4" w:space="0" w:color="auto"/>
              <w:bottom w:val="single" w:sz="4" w:space="0" w:color="auto"/>
              <w:right w:val="single" w:sz="4" w:space="0" w:color="auto"/>
            </w:tcBorders>
            <w:vAlign w:val="center"/>
            <w:hideMark/>
          </w:tcPr>
          <w:p w14:paraId="08761C3E" w14:textId="77777777" w:rsidR="00506585" w:rsidRDefault="00506585" w:rsidP="00DD0207">
            <w:pPr>
              <w:rPr>
                <w:szCs w:val="20"/>
              </w:rPr>
            </w:pPr>
            <w:r>
              <w:rPr>
                <w:rFonts w:hint="eastAsia"/>
                <w:color w:val="000000"/>
                <w:szCs w:val="20"/>
              </w:rPr>
              <w:t>ユーザおよび権限管理を実施する</w:t>
            </w:r>
          </w:p>
        </w:tc>
        <w:tc>
          <w:tcPr>
            <w:tcW w:w="1669" w:type="dxa"/>
            <w:tcBorders>
              <w:top w:val="single" w:sz="4" w:space="0" w:color="auto"/>
              <w:left w:val="single" w:sz="4" w:space="0" w:color="auto"/>
              <w:bottom w:val="single" w:sz="4" w:space="0" w:color="auto"/>
              <w:right w:val="single" w:sz="4" w:space="0" w:color="auto"/>
            </w:tcBorders>
          </w:tcPr>
          <w:p w14:paraId="362638FC" w14:textId="77777777" w:rsidR="00506585" w:rsidRDefault="00506585" w:rsidP="00DD0207">
            <w:pPr>
              <w:rPr>
                <w:szCs w:val="20"/>
              </w:rPr>
            </w:pPr>
          </w:p>
        </w:tc>
      </w:tr>
      <w:tr w:rsidR="00506585" w14:paraId="752F9156"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03D04103" w14:textId="77777777" w:rsidR="00506585" w:rsidRDefault="00506585" w:rsidP="00DD0207">
            <w:pPr>
              <w:jc w:val="center"/>
              <w:rPr>
                <w:szCs w:val="20"/>
              </w:rPr>
            </w:pPr>
            <w:r>
              <w:rPr>
                <w:szCs w:val="20"/>
              </w:rPr>
              <w:t>1</w:t>
            </w:r>
            <w:r w:rsidR="005A1777">
              <w:rPr>
                <w:szCs w:val="20"/>
              </w:rPr>
              <w:t>3</w:t>
            </w:r>
          </w:p>
        </w:tc>
        <w:tc>
          <w:tcPr>
            <w:tcW w:w="2953" w:type="dxa"/>
            <w:tcBorders>
              <w:top w:val="nil"/>
              <w:left w:val="single" w:sz="4" w:space="0" w:color="auto"/>
              <w:bottom w:val="single" w:sz="4" w:space="0" w:color="auto"/>
              <w:right w:val="single" w:sz="4" w:space="0" w:color="auto"/>
            </w:tcBorders>
            <w:vAlign w:val="center"/>
            <w:hideMark/>
          </w:tcPr>
          <w:p w14:paraId="675AB63A" w14:textId="77777777" w:rsidR="00506585" w:rsidRDefault="00506585" w:rsidP="00DD0207">
            <w:pPr>
              <w:rPr>
                <w:szCs w:val="20"/>
              </w:rPr>
            </w:pPr>
            <w:r>
              <w:rPr>
                <w:rFonts w:hint="eastAsia"/>
                <w:color w:val="000000"/>
                <w:szCs w:val="20"/>
              </w:rPr>
              <w:t>KMS</w:t>
            </w:r>
          </w:p>
        </w:tc>
        <w:tc>
          <w:tcPr>
            <w:tcW w:w="4588" w:type="dxa"/>
            <w:tcBorders>
              <w:top w:val="nil"/>
              <w:left w:val="single" w:sz="4" w:space="0" w:color="auto"/>
              <w:bottom w:val="single" w:sz="4" w:space="0" w:color="auto"/>
              <w:right w:val="single" w:sz="4" w:space="0" w:color="auto"/>
            </w:tcBorders>
            <w:vAlign w:val="center"/>
            <w:hideMark/>
          </w:tcPr>
          <w:p w14:paraId="1E0DBA5F" w14:textId="77777777" w:rsidR="00506585" w:rsidRDefault="00506585" w:rsidP="00DD0207">
            <w:pPr>
              <w:rPr>
                <w:szCs w:val="20"/>
              </w:rPr>
            </w:pPr>
            <w:r>
              <w:rPr>
                <w:rFonts w:hint="eastAsia"/>
                <w:color w:val="000000"/>
                <w:szCs w:val="20"/>
              </w:rPr>
              <w:t>AWSサービス上で使用する各種データの暗号キー発行・管理を行う</w:t>
            </w:r>
          </w:p>
        </w:tc>
        <w:tc>
          <w:tcPr>
            <w:tcW w:w="1669" w:type="dxa"/>
            <w:tcBorders>
              <w:top w:val="single" w:sz="4" w:space="0" w:color="auto"/>
              <w:left w:val="single" w:sz="4" w:space="0" w:color="auto"/>
              <w:bottom w:val="single" w:sz="4" w:space="0" w:color="auto"/>
              <w:right w:val="single" w:sz="4" w:space="0" w:color="auto"/>
            </w:tcBorders>
          </w:tcPr>
          <w:p w14:paraId="0FB38630" w14:textId="77777777" w:rsidR="00506585" w:rsidRDefault="00506585" w:rsidP="00DD0207">
            <w:pPr>
              <w:rPr>
                <w:szCs w:val="20"/>
              </w:rPr>
            </w:pPr>
          </w:p>
        </w:tc>
      </w:tr>
      <w:tr w:rsidR="00506585" w14:paraId="223FA2CF"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3CE78F65" w14:textId="77777777" w:rsidR="00506585" w:rsidRDefault="00506585" w:rsidP="00DD0207">
            <w:pPr>
              <w:jc w:val="center"/>
              <w:rPr>
                <w:szCs w:val="20"/>
              </w:rPr>
            </w:pPr>
            <w:r>
              <w:rPr>
                <w:szCs w:val="20"/>
              </w:rPr>
              <w:t>1</w:t>
            </w:r>
            <w:r w:rsidR="005A1777">
              <w:rPr>
                <w:szCs w:val="20"/>
              </w:rPr>
              <w:t>4</w:t>
            </w:r>
          </w:p>
        </w:tc>
        <w:tc>
          <w:tcPr>
            <w:tcW w:w="2953" w:type="dxa"/>
            <w:tcBorders>
              <w:top w:val="nil"/>
              <w:left w:val="single" w:sz="4" w:space="0" w:color="auto"/>
              <w:bottom w:val="single" w:sz="4" w:space="0" w:color="auto"/>
              <w:right w:val="single" w:sz="4" w:space="0" w:color="auto"/>
            </w:tcBorders>
            <w:vAlign w:val="center"/>
            <w:hideMark/>
          </w:tcPr>
          <w:p w14:paraId="1A74F8F9" w14:textId="77777777" w:rsidR="00506585" w:rsidRDefault="00506585" w:rsidP="00DD0207">
            <w:pPr>
              <w:rPr>
                <w:szCs w:val="20"/>
              </w:rPr>
            </w:pPr>
            <w:r>
              <w:rPr>
                <w:rFonts w:hint="eastAsia"/>
                <w:color w:val="000000"/>
                <w:szCs w:val="20"/>
              </w:rPr>
              <w:t>Lambda</w:t>
            </w:r>
          </w:p>
        </w:tc>
        <w:tc>
          <w:tcPr>
            <w:tcW w:w="4588" w:type="dxa"/>
            <w:tcBorders>
              <w:top w:val="nil"/>
              <w:left w:val="single" w:sz="4" w:space="0" w:color="auto"/>
              <w:bottom w:val="single" w:sz="4" w:space="0" w:color="auto"/>
              <w:right w:val="single" w:sz="4" w:space="0" w:color="auto"/>
            </w:tcBorders>
            <w:vAlign w:val="center"/>
            <w:hideMark/>
          </w:tcPr>
          <w:p w14:paraId="148035C9" w14:textId="77777777" w:rsidR="00506585" w:rsidRDefault="00506585" w:rsidP="00DD0207">
            <w:pPr>
              <w:rPr>
                <w:szCs w:val="20"/>
              </w:rPr>
            </w:pPr>
            <w:r>
              <w:rPr>
                <w:rFonts w:hint="eastAsia"/>
                <w:color w:val="000000"/>
                <w:szCs w:val="20"/>
              </w:rPr>
              <w:t>データ退避等の運用自動化を実現する為に利用する</w:t>
            </w:r>
          </w:p>
        </w:tc>
        <w:tc>
          <w:tcPr>
            <w:tcW w:w="1669" w:type="dxa"/>
            <w:tcBorders>
              <w:top w:val="single" w:sz="4" w:space="0" w:color="auto"/>
              <w:left w:val="single" w:sz="4" w:space="0" w:color="auto"/>
              <w:bottom w:val="single" w:sz="4" w:space="0" w:color="auto"/>
              <w:right w:val="single" w:sz="4" w:space="0" w:color="auto"/>
            </w:tcBorders>
          </w:tcPr>
          <w:p w14:paraId="159C24E2" w14:textId="77777777" w:rsidR="00506585" w:rsidRDefault="00506585" w:rsidP="00DD0207">
            <w:pPr>
              <w:rPr>
                <w:szCs w:val="20"/>
              </w:rPr>
            </w:pPr>
          </w:p>
        </w:tc>
      </w:tr>
      <w:tr w:rsidR="00506585" w14:paraId="77B1437B"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7E559538" w14:textId="77777777" w:rsidR="00506585" w:rsidRDefault="005A1777" w:rsidP="00DD0207">
            <w:pPr>
              <w:jc w:val="center"/>
              <w:rPr>
                <w:szCs w:val="20"/>
              </w:rPr>
            </w:pPr>
            <w:r>
              <w:rPr>
                <w:rFonts w:hint="eastAsia"/>
                <w:szCs w:val="20"/>
              </w:rPr>
              <w:t>1</w:t>
            </w:r>
            <w:r>
              <w:rPr>
                <w:szCs w:val="20"/>
              </w:rPr>
              <w:t>5</w:t>
            </w:r>
          </w:p>
        </w:tc>
        <w:tc>
          <w:tcPr>
            <w:tcW w:w="2953" w:type="dxa"/>
            <w:tcBorders>
              <w:top w:val="nil"/>
              <w:left w:val="single" w:sz="4" w:space="0" w:color="auto"/>
              <w:bottom w:val="single" w:sz="4" w:space="0" w:color="auto"/>
              <w:right w:val="single" w:sz="4" w:space="0" w:color="auto"/>
            </w:tcBorders>
            <w:vAlign w:val="center"/>
            <w:hideMark/>
          </w:tcPr>
          <w:p w14:paraId="344A8420" w14:textId="77777777" w:rsidR="00506585" w:rsidRDefault="00506585" w:rsidP="00DD0207">
            <w:pPr>
              <w:rPr>
                <w:szCs w:val="20"/>
              </w:rPr>
            </w:pPr>
            <w:r>
              <w:rPr>
                <w:rFonts w:hint="eastAsia"/>
                <w:color w:val="000000"/>
                <w:szCs w:val="20"/>
              </w:rPr>
              <w:t>S3</w:t>
            </w:r>
          </w:p>
        </w:tc>
        <w:tc>
          <w:tcPr>
            <w:tcW w:w="4588" w:type="dxa"/>
            <w:tcBorders>
              <w:top w:val="nil"/>
              <w:left w:val="single" w:sz="4" w:space="0" w:color="auto"/>
              <w:bottom w:val="single" w:sz="4" w:space="0" w:color="auto"/>
              <w:right w:val="single" w:sz="4" w:space="0" w:color="auto"/>
            </w:tcBorders>
            <w:vAlign w:val="center"/>
            <w:hideMark/>
          </w:tcPr>
          <w:p w14:paraId="29BB7FFD" w14:textId="77777777" w:rsidR="00506585" w:rsidRDefault="00506585" w:rsidP="00DD0207">
            <w:pPr>
              <w:rPr>
                <w:szCs w:val="20"/>
              </w:rPr>
            </w:pPr>
            <w:r>
              <w:rPr>
                <w:rFonts w:hint="eastAsia"/>
                <w:color w:val="000000"/>
                <w:szCs w:val="20"/>
              </w:rPr>
              <w:t>各種AWSサービスの監査ログ、スナップショットおよび業務にて利用される添付ファイルを格納する</w:t>
            </w:r>
          </w:p>
        </w:tc>
        <w:tc>
          <w:tcPr>
            <w:tcW w:w="1669" w:type="dxa"/>
            <w:tcBorders>
              <w:top w:val="single" w:sz="4" w:space="0" w:color="auto"/>
              <w:left w:val="single" w:sz="4" w:space="0" w:color="auto"/>
              <w:bottom w:val="single" w:sz="4" w:space="0" w:color="auto"/>
              <w:right w:val="single" w:sz="4" w:space="0" w:color="auto"/>
            </w:tcBorders>
          </w:tcPr>
          <w:p w14:paraId="1929E7E0" w14:textId="77777777" w:rsidR="00506585" w:rsidRDefault="00506585" w:rsidP="00DD0207">
            <w:pPr>
              <w:rPr>
                <w:szCs w:val="20"/>
              </w:rPr>
            </w:pPr>
          </w:p>
        </w:tc>
      </w:tr>
      <w:tr w:rsidR="00506585" w14:paraId="4463930E"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6676ADFB" w14:textId="77777777" w:rsidR="00506585" w:rsidRDefault="005A1777" w:rsidP="00DD0207">
            <w:pPr>
              <w:jc w:val="center"/>
              <w:rPr>
                <w:szCs w:val="20"/>
              </w:rPr>
            </w:pPr>
            <w:r>
              <w:rPr>
                <w:rFonts w:hint="eastAsia"/>
                <w:szCs w:val="20"/>
              </w:rPr>
              <w:t>1</w:t>
            </w:r>
            <w:r>
              <w:rPr>
                <w:szCs w:val="20"/>
              </w:rPr>
              <w:t>6</w:t>
            </w:r>
          </w:p>
        </w:tc>
        <w:tc>
          <w:tcPr>
            <w:tcW w:w="2953" w:type="dxa"/>
            <w:tcBorders>
              <w:top w:val="nil"/>
              <w:left w:val="single" w:sz="4" w:space="0" w:color="auto"/>
              <w:bottom w:val="single" w:sz="4" w:space="0" w:color="auto"/>
              <w:right w:val="single" w:sz="4" w:space="0" w:color="auto"/>
            </w:tcBorders>
            <w:vAlign w:val="center"/>
            <w:hideMark/>
          </w:tcPr>
          <w:p w14:paraId="71FD7064" w14:textId="77777777" w:rsidR="00506585" w:rsidRDefault="00506585" w:rsidP="00DD0207">
            <w:pPr>
              <w:rPr>
                <w:szCs w:val="20"/>
              </w:rPr>
            </w:pPr>
            <w:r>
              <w:rPr>
                <w:rFonts w:hint="eastAsia"/>
                <w:color w:val="000000"/>
                <w:szCs w:val="20"/>
              </w:rPr>
              <w:t>Secrets Manager</w:t>
            </w:r>
          </w:p>
        </w:tc>
        <w:tc>
          <w:tcPr>
            <w:tcW w:w="4588" w:type="dxa"/>
            <w:tcBorders>
              <w:top w:val="nil"/>
              <w:left w:val="single" w:sz="4" w:space="0" w:color="auto"/>
              <w:bottom w:val="single" w:sz="4" w:space="0" w:color="auto"/>
              <w:right w:val="single" w:sz="4" w:space="0" w:color="auto"/>
            </w:tcBorders>
            <w:vAlign w:val="center"/>
            <w:hideMark/>
          </w:tcPr>
          <w:p w14:paraId="22CD8FFC" w14:textId="77777777" w:rsidR="00506585" w:rsidRDefault="00506585" w:rsidP="00DD0207">
            <w:pPr>
              <w:rPr>
                <w:szCs w:val="20"/>
              </w:rPr>
            </w:pPr>
            <w:r>
              <w:rPr>
                <w:rFonts w:hint="eastAsia"/>
                <w:color w:val="000000"/>
                <w:szCs w:val="20"/>
              </w:rPr>
              <w:t>DB接続情報など本システムで使用するクレデンシャル情報を格納する</w:t>
            </w:r>
          </w:p>
        </w:tc>
        <w:tc>
          <w:tcPr>
            <w:tcW w:w="1669" w:type="dxa"/>
            <w:tcBorders>
              <w:top w:val="single" w:sz="4" w:space="0" w:color="auto"/>
              <w:left w:val="single" w:sz="4" w:space="0" w:color="auto"/>
              <w:bottom w:val="single" w:sz="4" w:space="0" w:color="auto"/>
              <w:right w:val="single" w:sz="4" w:space="0" w:color="auto"/>
            </w:tcBorders>
          </w:tcPr>
          <w:p w14:paraId="43198080" w14:textId="77777777" w:rsidR="00506585" w:rsidRDefault="00506585" w:rsidP="00DD0207">
            <w:pPr>
              <w:rPr>
                <w:szCs w:val="20"/>
              </w:rPr>
            </w:pPr>
          </w:p>
        </w:tc>
      </w:tr>
      <w:tr w:rsidR="00506585" w14:paraId="78E2712A"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3B0D50C9" w14:textId="77777777" w:rsidR="00506585" w:rsidRDefault="005A1777" w:rsidP="00DD0207">
            <w:pPr>
              <w:jc w:val="center"/>
              <w:rPr>
                <w:szCs w:val="20"/>
              </w:rPr>
            </w:pPr>
            <w:r>
              <w:rPr>
                <w:rFonts w:hint="eastAsia"/>
                <w:szCs w:val="20"/>
              </w:rPr>
              <w:t>1</w:t>
            </w:r>
            <w:r>
              <w:rPr>
                <w:szCs w:val="20"/>
              </w:rPr>
              <w:t>7</w:t>
            </w:r>
          </w:p>
        </w:tc>
        <w:tc>
          <w:tcPr>
            <w:tcW w:w="2953" w:type="dxa"/>
            <w:tcBorders>
              <w:top w:val="nil"/>
              <w:left w:val="single" w:sz="4" w:space="0" w:color="auto"/>
              <w:bottom w:val="single" w:sz="4" w:space="0" w:color="auto"/>
              <w:right w:val="single" w:sz="4" w:space="0" w:color="auto"/>
            </w:tcBorders>
            <w:vAlign w:val="center"/>
            <w:hideMark/>
          </w:tcPr>
          <w:p w14:paraId="08E0FA8D" w14:textId="77777777" w:rsidR="00506585" w:rsidRDefault="00506585" w:rsidP="00DD0207">
            <w:pPr>
              <w:rPr>
                <w:color w:val="000000"/>
                <w:szCs w:val="20"/>
              </w:rPr>
            </w:pPr>
            <w:r>
              <w:rPr>
                <w:rFonts w:hint="eastAsia"/>
                <w:color w:val="000000"/>
                <w:szCs w:val="20"/>
              </w:rPr>
              <w:t>Security Group</w:t>
            </w:r>
          </w:p>
        </w:tc>
        <w:tc>
          <w:tcPr>
            <w:tcW w:w="4588" w:type="dxa"/>
            <w:tcBorders>
              <w:top w:val="nil"/>
              <w:left w:val="single" w:sz="4" w:space="0" w:color="auto"/>
              <w:bottom w:val="single" w:sz="4" w:space="0" w:color="auto"/>
              <w:right w:val="single" w:sz="4" w:space="0" w:color="auto"/>
            </w:tcBorders>
            <w:vAlign w:val="center"/>
            <w:hideMark/>
          </w:tcPr>
          <w:p w14:paraId="39F8AA4C" w14:textId="77777777" w:rsidR="00506585" w:rsidRDefault="00506585" w:rsidP="00DD0207">
            <w:pPr>
              <w:rPr>
                <w:color w:val="000000"/>
                <w:szCs w:val="20"/>
              </w:rPr>
            </w:pPr>
            <w:r>
              <w:rPr>
                <w:rFonts w:hint="eastAsia"/>
                <w:color w:val="000000"/>
                <w:szCs w:val="20"/>
              </w:rPr>
              <w:t>各種AWSサービスの通信制御に利用する</w:t>
            </w:r>
          </w:p>
        </w:tc>
        <w:tc>
          <w:tcPr>
            <w:tcW w:w="1669" w:type="dxa"/>
            <w:tcBorders>
              <w:top w:val="single" w:sz="4" w:space="0" w:color="auto"/>
              <w:left w:val="single" w:sz="4" w:space="0" w:color="auto"/>
              <w:bottom w:val="single" w:sz="4" w:space="0" w:color="auto"/>
              <w:right w:val="single" w:sz="4" w:space="0" w:color="auto"/>
            </w:tcBorders>
          </w:tcPr>
          <w:p w14:paraId="13A9EC7F" w14:textId="77777777" w:rsidR="00506585" w:rsidRDefault="00506585" w:rsidP="00DD0207">
            <w:pPr>
              <w:rPr>
                <w:szCs w:val="20"/>
              </w:rPr>
            </w:pPr>
          </w:p>
        </w:tc>
      </w:tr>
    </w:tbl>
    <w:p w14:paraId="221C5ED5" w14:textId="77777777" w:rsidR="00506585" w:rsidRDefault="00506585" w:rsidP="00506585">
      <w:r>
        <w:br w:type="page"/>
      </w:r>
    </w:p>
    <w:tbl>
      <w:tblPr>
        <w:tblW w:w="9923" w:type="dxa"/>
        <w:tblInd w:w="1129" w:type="dxa"/>
        <w:tblLook w:val="04A0" w:firstRow="1" w:lastRow="0" w:firstColumn="1" w:lastColumn="0" w:noHBand="0" w:noVBand="1"/>
      </w:tblPr>
      <w:tblGrid>
        <w:gridCol w:w="713"/>
        <w:gridCol w:w="2953"/>
        <w:gridCol w:w="4588"/>
        <w:gridCol w:w="1669"/>
      </w:tblGrid>
      <w:tr w:rsidR="00506585" w14:paraId="62BB992A"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356ECD8C" w14:textId="77777777" w:rsidR="00506585" w:rsidRDefault="0070246C" w:rsidP="00DD0207">
            <w:pPr>
              <w:jc w:val="center"/>
              <w:rPr>
                <w:szCs w:val="20"/>
              </w:rPr>
            </w:pPr>
            <w:r>
              <w:rPr>
                <w:rFonts w:hint="eastAsia"/>
                <w:szCs w:val="20"/>
              </w:rPr>
              <w:lastRenderedPageBreak/>
              <w:t>1</w:t>
            </w:r>
            <w:r>
              <w:rPr>
                <w:szCs w:val="20"/>
              </w:rPr>
              <w:t>8</w:t>
            </w:r>
          </w:p>
        </w:tc>
        <w:tc>
          <w:tcPr>
            <w:tcW w:w="2953" w:type="dxa"/>
            <w:tcBorders>
              <w:top w:val="single" w:sz="4" w:space="0" w:color="auto"/>
              <w:left w:val="single" w:sz="4" w:space="0" w:color="auto"/>
              <w:bottom w:val="single" w:sz="4" w:space="0" w:color="auto"/>
              <w:right w:val="single" w:sz="4" w:space="0" w:color="auto"/>
            </w:tcBorders>
            <w:vAlign w:val="center"/>
            <w:hideMark/>
          </w:tcPr>
          <w:p w14:paraId="76D0483A" w14:textId="77777777" w:rsidR="00506585" w:rsidRDefault="00506585" w:rsidP="00DD0207">
            <w:pPr>
              <w:rPr>
                <w:szCs w:val="20"/>
              </w:rPr>
            </w:pPr>
            <w:r>
              <w:rPr>
                <w:rFonts w:hint="eastAsia"/>
                <w:color w:val="000000"/>
                <w:szCs w:val="20"/>
              </w:rPr>
              <w:t>SNS</w:t>
            </w:r>
          </w:p>
        </w:tc>
        <w:tc>
          <w:tcPr>
            <w:tcW w:w="4588" w:type="dxa"/>
            <w:tcBorders>
              <w:top w:val="single" w:sz="4" w:space="0" w:color="auto"/>
              <w:left w:val="single" w:sz="4" w:space="0" w:color="auto"/>
              <w:bottom w:val="single" w:sz="4" w:space="0" w:color="auto"/>
              <w:right w:val="single" w:sz="4" w:space="0" w:color="auto"/>
            </w:tcBorders>
            <w:vAlign w:val="center"/>
            <w:hideMark/>
          </w:tcPr>
          <w:p w14:paraId="2F6FC724" w14:textId="77777777" w:rsidR="00506585" w:rsidRDefault="00506585" w:rsidP="00DD0207">
            <w:pPr>
              <w:rPr>
                <w:szCs w:val="20"/>
              </w:rPr>
            </w:pPr>
            <w:r>
              <w:rPr>
                <w:rFonts w:hint="eastAsia"/>
                <w:color w:val="000000"/>
                <w:szCs w:val="20"/>
              </w:rPr>
              <w:t>各AWSサービス間の連携や外部へのメール送信に利用する</w:t>
            </w:r>
          </w:p>
        </w:tc>
        <w:tc>
          <w:tcPr>
            <w:tcW w:w="1669" w:type="dxa"/>
            <w:tcBorders>
              <w:top w:val="single" w:sz="4" w:space="0" w:color="auto"/>
              <w:left w:val="single" w:sz="4" w:space="0" w:color="auto"/>
              <w:bottom w:val="single" w:sz="4" w:space="0" w:color="auto"/>
              <w:right w:val="single" w:sz="4" w:space="0" w:color="auto"/>
            </w:tcBorders>
          </w:tcPr>
          <w:p w14:paraId="6E378379" w14:textId="77777777" w:rsidR="00506585" w:rsidRDefault="00506585" w:rsidP="00DD0207">
            <w:pPr>
              <w:rPr>
                <w:szCs w:val="20"/>
              </w:rPr>
            </w:pPr>
          </w:p>
        </w:tc>
      </w:tr>
      <w:tr w:rsidR="00506585" w14:paraId="216FC2DC"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51EFC2CA" w14:textId="77777777" w:rsidR="00506585" w:rsidRDefault="0070246C" w:rsidP="00DD0207">
            <w:pPr>
              <w:jc w:val="center"/>
              <w:rPr>
                <w:szCs w:val="20"/>
              </w:rPr>
            </w:pPr>
            <w:r>
              <w:rPr>
                <w:rFonts w:hint="eastAsia"/>
                <w:szCs w:val="20"/>
              </w:rPr>
              <w:t>1</w:t>
            </w:r>
            <w:r>
              <w:rPr>
                <w:szCs w:val="20"/>
              </w:rPr>
              <w:t>9</w:t>
            </w:r>
          </w:p>
        </w:tc>
        <w:tc>
          <w:tcPr>
            <w:tcW w:w="2953" w:type="dxa"/>
            <w:tcBorders>
              <w:top w:val="nil"/>
              <w:left w:val="single" w:sz="4" w:space="0" w:color="auto"/>
              <w:bottom w:val="single" w:sz="4" w:space="0" w:color="auto"/>
              <w:right w:val="single" w:sz="4" w:space="0" w:color="auto"/>
            </w:tcBorders>
            <w:vAlign w:val="center"/>
            <w:hideMark/>
          </w:tcPr>
          <w:p w14:paraId="761093C0" w14:textId="77777777" w:rsidR="00506585" w:rsidRDefault="00506585" w:rsidP="00DD0207">
            <w:pPr>
              <w:rPr>
                <w:color w:val="000000"/>
                <w:szCs w:val="20"/>
              </w:rPr>
            </w:pPr>
            <w:r>
              <w:rPr>
                <w:rFonts w:hint="eastAsia"/>
                <w:color w:val="000000"/>
                <w:szCs w:val="20"/>
              </w:rPr>
              <w:t>Subnet</w:t>
            </w:r>
          </w:p>
        </w:tc>
        <w:tc>
          <w:tcPr>
            <w:tcW w:w="4588" w:type="dxa"/>
            <w:tcBorders>
              <w:top w:val="nil"/>
              <w:left w:val="single" w:sz="4" w:space="0" w:color="auto"/>
              <w:bottom w:val="single" w:sz="4" w:space="0" w:color="auto"/>
              <w:right w:val="single" w:sz="4" w:space="0" w:color="auto"/>
            </w:tcBorders>
            <w:vAlign w:val="center"/>
            <w:hideMark/>
          </w:tcPr>
          <w:p w14:paraId="75011AD1" w14:textId="77777777" w:rsidR="00506585" w:rsidRDefault="00506585" w:rsidP="00DD0207">
            <w:pPr>
              <w:rPr>
                <w:color w:val="000000"/>
                <w:szCs w:val="20"/>
              </w:rPr>
            </w:pPr>
            <w:r>
              <w:rPr>
                <w:rFonts w:hint="eastAsia"/>
                <w:color w:val="000000"/>
                <w:szCs w:val="20"/>
              </w:rPr>
              <w:t>VPC内ネットワークを細分化する為に利用する</w:t>
            </w:r>
          </w:p>
        </w:tc>
        <w:tc>
          <w:tcPr>
            <w:tcW w:w="1669" w:type="dxa"/>
            <w:tcBorders>
              <w:top w:val="single" w:sz="4" w:space="0" w:color="auto"/>
              <w:left w:val="single" w:sz="4" w:space="0" w:color="auto"/>
              <w:bottom w:val="single" w:sz="4" w:space="0" w:color="auto"/>
              <w:right w:val="single" w:sz="4" w:space="0" w:color="auto"/>
            </w:tcBorders>
          </w:tcPr>
          <w:p w14:paraId="466EBDAF" w14:textId="77777777" w:rsidR="00506585" w:rsidRDefault="00506585" w:rsidP="00DD0207">
            <w:pPr>
              <w:rPr>
                <w:szCs w:val="20"/>
              </w:rPr>
            </w:pPr>
          </w:p>
        </w:tc>
      </w:tr>
      <w:tr w:rsidR="00506585" w14:paraId="2C91B518"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5793350E" w14:textId="77777777" w:rsidR="00506585" w:rsidRDefault="0070246C" w:rsidP="00DD0207">
            <w:pPr>
              <w:jc w:val="center"/>
              <w:rPr>
                <w:szCs w:val="20"/>
              </w:rPr>
            </w:pPr>
            <w:r>
              <w:rPr>
                <w:rFonts w:hint="eastAsia"/>
                <w:szCs w:val="20"/>
              </w:rPr>
              <w:t>2</w:t>
            </w:r>
            <w:r w:rsidR="0079443C">
              <w:rPr>
                <w:rFonts w:hint="eastAsia"/>
                <w:szCs w:val="20"/>
              </w:rPr>
              <w:t>0</w:t>
            </w:r>
          </w:p>
        </w:tc>
        <w:tc>
          <w:tcPr>
            <w:tcW w:w="2953" w:type="dxa"/>
            <w:tcBorders>
              <w:top w:val="nil"/>
              <w:left w:val="single" w:sz="4" w:space="0" w:color="auto"/>
              <w:bottom w:val="single" w:sz="4" w:space="0" w:color="auto"/>
              <w:right w:val="single" w:sz="4" w:space="0" w:color="auto"/>
            </w:tcBorders>
            <w:vAlign w:val="center"/>
            <w:hideMark/>
          </w:tcPr>
          <w:p w14:paraId="456750B3" w14:textId="77777777" w:rsidR="00506585" w:rsidRDefault="00506585" w:rsidP="00DD0207">
            <w:pPr>
              <w:rPr>
                <w:szCs w:val="20"/>
              </w:rPr>
            </w:pPr>
            <w:r>
              <w:rPr>
                <w:rFonts w:hint="eastAsia"/>
                <w:color w:val="000000"/>
                <w:szCs w:val="20"/>
              </w:rPr>
              <w:t>Transit Gateway</w:t>
            </w:r>
          </w:p>
        </w:tc>
        <w:tc>
          <w:tcPr>
            <w:tcW w:w="4588" w:type="dxa"/>
            <w:tcBorders>
              <w:top w:val="nil"/>
              <w:left w:val="single" w:sz="4" w:space="0" w:color="auto"/>
              <w:bottom w:val="single" w:sz="4" w:space="0" w:color="auto"/>
              <w:right w:val="single" w:sz="4" w:space="0" w:color="auto"/>
            </w:tcBorders>
            <w:vAlign w:val="center"/>
            <w:hideMark/>
          </w:tcPr>
          <w:p w14:paraId="278FAB1C" w14:textId="77777777" w:rsidR="00506585" w:rsidRDefault="00506585" w:rsidP="00DD0207">
            <w:pPr>
              <w:rPr>
                <w:szCs w:val="20"/>
              </w:rPr>
            </w:pPr>
            <w:r>
              <w:rPr>
                <w:rFonts w:hint="eastAsia"/>
                <w:color w:val="000000"/>
                <w:szCs w:val="20"/>
              </w:rPr>
              <w:t>他システムおよび各種端末との接続に利用する</w:t>
            </w:r>
          </w:p>
        </w:tc>
        <w:tc>
          <w:tcPr>
            <w:tcW w:w="1669" w:type="dxa"/>
            <w:tcBorders>
              <w:top w:val="single" w:sz="4" w:space="0" w:color="auto"/>
              <w:left w:val="single" w:sz="4" w:space="0" w:color="auto"/>
              <w:bottom w:val="single" w:sz="4" w:space="0" w:color="auto"/>
              <w:right w:val="single" w:sz="4" w:space="0" w:color="auto"/>
            </w:tcBorders>
            <w:hideMark/>
          </w:tcPr>
          <w:p w14:paraId="4DA420F8" w14:textId="77777777" w:rsidR="00506585" w:rsidRDefault="00506585" w:rsidP="00DD0207">
            <w:pPr>
              <w:rPr>
                <w:szCs w:val="20"/>
              </w:rPr>
            </w:pPr>
            <w:r>
              <w:rPr>
                <w:rFonts w:hint="eastAsia"/>
                <w:szCs w:val="20"/>
              </w:rPr>
              <w:t>本ドキュメントの設計対象外</w:t>
            </w:r>
          </w:p>
        </w:tc>
      </w:tr>
      <w:tr w:rsidR="00506585" w14:paraId="500FCA7E"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6CDD1BE1" w14:textId="77777777" w:rsidR="00506585" w:rsidRDefault="0070246C" w:rsidP="00DD0207">
            <w:pPr>
              <w:jc w:val="center"/>
              <w:rPr>
                <w:szCs w:val="20"/>
              </w:rPr>
            </w:pPr>
            <w:r>
              <w:rPr>
                <w:rFonts w:hint="eastAsia"/>
                <w:szCs w:val="20"/>
              </w:rPr>
              <w:t>2</w:t>
            </w:r>
            <w:r w:rsidR="0079443C">
              <w:rPr>
                <w:szCs w:val="20"/>
              </w:rPr>
              <w:t>1</w:t>
            </w:r>
          </w:p>
        </w:tc>
        <w:tc>
          <w:tcPr>
            <w:tcW w:w="2953" w:type="dxa"/>
            <w:tcBorders>
              <w:top w:val="nil"/>
              <w:left w:val="single" w:sz="4" w:space="0" w:color="auto"/>
              <w:bottom w:val="single" w:sz="4" w:space="0" w:color="auto"/>
              <w:right w:val="single" w:sz="4" w:space="0" w:color="auto"/>
            </w:tcBorders>
            <w:vAlign w:val="center"/>
            <w:hideMark/>
          </w:tcPr>
          <w:p w14:paraId="79836F7C" w14:textId="77777777" w:rsidR="00506585" w:rsidRDefault="00506585" w:rsidP="00DD0207">
            <w:pPr>
              <w:rPr>
                <w:color w:val="000000"/>
                <w:szCs w:val="20"/>
              </w:rPr>
            </w:pPr>
            <w:r>
              <w:rPr>
                <w:rFonts w:hint="eastAsia"/>
                <w:color w:val="000000"/>
                <w:szCs w:val="20"/>
              </w:rPr>
              <w:t>Trusted Advisor</w:t>
            </w:r>
          </w:p>
        </w:tc>
        <w:tc>
          <w:tcPr>
            <w:tcW w:w="4588" w:type="dxa"/>
            <w:tcBorders>
              <w:top w:val="nil"/>
              <w:left w:val="single" w:sz="4" w:space="0" w:color="auto"/>
              <w:bottom w:val="single" w:sz="4" w:space="0" w:color="auto"/>
              <w:right w:val="single" w:sz="4" w:space="0" w:color="auto"/>
            </w:tcBorders>
            <w:vAlign w:val="center"/>
            <w:hideMark/>
          </w:tcPr>
          <w:p w14:paraId="4258E5DA" w14:textId="77777777" w:rsidR="00506585" w:rsidRDefault="00506585" w:rsidP="00DD0207">
            <w:pPr>
              <w:rPr>
                <w:color w:val="000000"/>
                <w:szCs w:val="20"/>
              </w:rPr>
            </w:pPr>
            <w:r>
              <w:rPr>
                <w:rFonts w:hint="eastAsia"/>
                <w:color w:val="000000"/>
                <w:szCs w:val="20"/>
              </w:rPr>
              <w:t>本システムにて利用するAWSサービスの設定値について、コスト最適化やパフォーマンス、セキュリティなどの観点から精査するために利用する</w:t>
            </w:r>
          </w:p>
        </w:tc>
        <w:tc>
          <w:tcPr>
            <w:tcW w:w="1669" w:type="dxa"/>
            <w:tcBorders>
              <w:top w:val="single" w:sz="4" w:space="0" w:color="auto"/>
              <w:left w:val="single" w:sz="4" w:space="0" w:color="auto"/>
              <w:bottom w:val="single" w:sz="4" w:space="0" w:color="auto"/>
              <w:right w:val="single" w:sz="4" w:space="0" w:color="auto"/>
            </w:tcBorders>
          </w:tcPr>
          <w:p w14:paraId="6776B522" w14:textId="77777777" w:rsidR="00506585" w:rsidRDefault="00506585" w:rsidP="00DD0207">
            <w:pPr>
              <w:rPr>
                <w:szCs w:val="20"/>
              </w:rPr>
            </w:pPr>
          </w:p>
        </w:tc>
      </w:tr>
      <w:tr w:rsidR="00506585" w14:paraId="34061D46"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08D82842" w14:textId="77777777" w:rsidR="00506585" w:rsidRDefault="0070246C" w:rsidP="00DD0207">
            <w:pPr>
              <w:jc w:val="center"/>
              <w:rPr>
                <w:szCs w:val="20"/>
              </w:rPr>
            </w:pPr>
            <w:r>
              <w:rPr>
                <w:rFonts w:hint="eastAsia"/>
                <w:szCs w:val="20"/>
              </w:rPr>
              <w:t>2</w:t>
            </w:r>
            <w:r w:rsidR="0079443C">
              <w:rPr>
                <w:szCs w:val="20"/>
              </w:rPr>
              <w:t>2</w:t>
            </w:r>
          </w:p>
        </w:tc>
        <w:tc>
          <w:tcPr>
            <w:tcW w:w="2953" w:type="dxa"/>
            <w:tcBorders>
              <w:top w:val="nil"/>
              <w:left w:val="single" w:sz="4" w:space="0" w:color="auto"/>
              <w:bottom w:val="single" w:sz="4" w:space="0" w:color="auto"/>
              <w:right w:val="single" w:sz="4" w:space="0" w:color="auto"/>
            </w:tcBorders>
            <w:vAlign w:val="center"/>
            <w:hideMark/>
          </w:tcPr>
          <w:p w14:paraId="678D0F57" w14:textId="77777777" w:rsidR="00506585" w:rsidRDefault="00506585" w:rsidP="00DD0207">
            <w:pPr>
              <w:rPr>
                <w:szCs w:val="20"/>
              </w:rPr>
            </w:pPr>
            <w:r>
              <w:rPr>
                <w:rFonts w:hint="eastAsia"/>
                <w:color w:val="000000"/>
                <w:szCs w:val="20"/>
              </w:rPr>
              <w:t>VPC</w:t>
            </w:r>
          </w:p>
        </w:tc>
        <w:tc>
          <w:tcPr>
            <w:tcW w:w="4588" w:type="dxa"/>
            <w:tcBorders>
              <w:top w:val="nil"/>
              <w:left w:val="single" w:sz="4" w:space="0" w:color="auto"/>
              <w:bottom w:val="single" w:sz="4" w:space="0" w:color="auto"/>
              <w:right w:val="single" w:sz="4" w:space="0" w:color="auto"/>
            </w:tcBorders>
            <w:vAlign w:val="center"/>
            <w:hideMark/>
          </w:tcPr>
          <w:p w14:paraId="2992729F" w14:textId="77777777" w:rsidR="00506585" w:rsidRDefault="00506585" w:rsidP="00DD0207">
            <w:pPr>
              <w:rPr>
                <w:szCs w:val="20"/>
              </w:rPr>
            </w:pPr>
            <w:r>
              <w:rPr>
                <w:rFonts w:hint="eastAsia"/>
                <w:color w:val="000000"/>
                <w:szCs w:val="20"/>
              </w:rPr>
              <w:t>本システムにおける仮想ネットワークを提供する</w:t>
            </w:r>
          </w:p>
        </w:tc>
        <w:tc>
          <w:tcPr>
            <w:tcW w:w="1669" w:type="dxa"/>
            <w:tcBorders>
              <w:top w:val="single" w:sz="4" w:space="0" w:color="auto"/>
              <w:left w:val="single" w:sz="4" w:space="0" w:color="auto"/>
              <w:bottom w:val="single" w:sz="4" w:space="0" w:color="auto"/>
              <w:right w:val="single" w:sz="4" w:space="0" w:color="auto"/>
            </w:tcBorders>
          </w:tcPr>
          <w:p w14:paraId="7243F475" w14:textId="77777777" w:rsidR="00506585" w:rsidRDefault="00506585" w:rsidP="00DD0207">
            <w:pPr>
              <w:rPr>
                <w:szCs w:val="20"/>
              </w:rPr>
            </w:pPr>
          </w:p>
        </w:tc>
      </w:tr>
      <w:tr w:rsidR="00506585" w14:paraId="2C454537" w14:textId="77777777" w:rsidTr="00DD0207">
        <w:tc>
          <w:tcPr>
            <w:tcW w:w="713" w:type="dxa"/>
            <w:tcBorders>
              <w:top w:val="single" w:sz="4" w:space="0" w:color="auto"/>
              <w:left w:val="single" w:sz="4" w:space="0" w:color="auto"/>
              <w:bottom w:val="single" w:sz="4" w:space="0" w:color="auto"/>
              <w:right w:val="single" w:sz="4" w:space="0" w:color="auto"/>
            </w:tcBorders>
            <w:hideMark/>
          </w:tcPr>
          <w:p w14:paraId="699DC824" w14:textId="77777777" w:rsidR="00506585" w:rsidRDefault="0070246C" w:rsidP="00DD0207">
            <w:pPr>
              <w:jc w:val="center"/>
              <w:rPr>
                <w:szCs w:val="20"/>
              </w:rPr>
            </w:pPr>
            <w:r>
              <w:rPr>
                <w:rFonts w:hint="eastAsia"/>
                <w:szCs w:val="20"/>
              </w:rPr>
              <w:t>2</w:t>
            </w:r>
            <w:r w:rsidR="0079443C">
              <w:rPr>
                <w:szCs w:val="20"/>
              </w:rPr>
              <w:t>3</w:t>
            </w:r>
          </w:p>
        </w:tc>
        <w:tc>
          <w:tcPr>
            <w:tcW w:w="2953" w:type="dxa"/>
            <w:tcBorders>
              <w:top w:val="nil"/>
              <w:left w:val="single" w:sz="4" w:space="0" w:color="auto"/>
              <w:bottom w:val="single" w:sz="4" w:space="0" w:color="auto"/>
              <w:right w:val="single" w:sz="4" w:space="0" w:color="auto"/>
            </w:tcBorders>
            <w:vAlign w:val="center"/>
            <w:hideMark/>
          </w:tcPr>
          <w:p w14:paraId="6513F261" w14:textId="77777777" w:rsidR="00506585" w:rsidRDefault="00506585" w:rsidP="00DD0207">
            <w:pPr>
              <w:rPr>
                <w:szCs w:val="20"/>
              </w:rPr>
            </w:pPr>
            <w:r>
              <w:rPr>
                <w:rFonts w:hint="eastAsia"/>
                <w:color w:val="000000"/>
                <w:szCs w:val="20"/>
              </w:rPr>
              <w:t>VPC Endpoint</w:t>
            </w:r>
          </w:p>
        </w:tc>
        <w:tc>
          <w:tcPr>
            <w:tcW w:w="4588" w:type="dxa"/>
            <w:tcBorders>
              <w:top w:val="nil"/>
              <w:left w:val="single" w:sz="4" w:space="0" w:color="auto"/>
              <w:bottom w:val="single" w:sz="4" w:space="0" w:color="auto"/>
              <w:right w:val="single" w:sz="4" w:space="0" w:color="auto"/>
            </w:tcBorders>
            <w:vAlign w:val="center"/>
            <w:hideMark/>
          </w:tcPr>
          <w:p w14:paraId="49466341" w14:textId="77777777" w:rsidR="00506585" w:rsidRDefault="00506585" w:rsidP="00DD0207">
            <w:pPr>
              <w:rPr>
                <w:szCs w:val="20"/>
              </w:rPr>
            </w:pPr>
            <w:r>
              <w:rPr>
                <w:rFonts w:hint="eastAsia"/>
                <w:color w:val="000000"/>
                <w:szCs w:val="20"/>
              </w:rPr>
              <w:t>AWS内部通信を実現する為に利用する</w:t>
            </w:r>
          </w:p>
        </w:tc>
        <w:tc>
          <w:tcPr>
            <w:tcW w:w="1669" w:type="dxa"/>
            <w:tcBorders>
              <w:top w:val="single" w:sz="4" w:space="0" w:color="auto"/>
              <w:left w:val="single" w:sz="4" w:space="0" w:color="auto"/>
              <w:bottom w:val="single" w:sz="4" w:space="0" w:color="auto"/>
              <w:right w:val="single" w:sz="4" w:space="0" w:color="auto"/>
            </w:tcBorders>
          </w:tcPr>
          <w:p w14:paraId="2C5AA3A9" w14:textId="77777777" w:rsidR="00506585" w:rsidRDefault="00506585" w:rsidP="00DD0207">
            <w:pPr>
              <w:rPr>
                <w:szCs w:val="20"/>
              </w:rPr>
            </w:pPr>
          </w:p>
        </w:tc>
      </w:tr>
    </w:tbl>
    <w:p w14:paraId="787D1902" w14:textId="77777777" w:rsidR="00664617" w:rsidRPr="00506585" w:rsidRDefault="00664617" w:rsidP="00664617">
      <w:pPr>
        <w:widowControl/>
        <w:jc w:val="left"/>
      </w:pPr>
    </w:p>
    <w:p w14:paraId="72354D3F" w14:textId="77777777" w:rsidR="00664617" w:rsidRDefault="00664617">
      <w:pPr>
        <w:widowControl/>
        <w:jc w:val="left"/>
      </w:pPr>
      <w:r>
        <w:br w:type="page"/>
      </w:r>
    </w:p>
    <w:p w14:paraId="01E15CE8" w14:textId="77777777" w:rsidR="00455CDD" w:rsidRDefault="00A001EA" w:rsidP="000359C3">
      <w:pPr>
        <w:pStyle w:val="3"/>
      </w:pPr>
      <w:bookmarkStart w:id="69" w:name="_Toc124835550"/>
      <w:r>
        <w:rPr>
          <w:rFonts w:hint="eastAsia"/>
        </w:rPr>
        <w:lastRenderedPageBreak/>
        <w:t>A</w:t>
      </w:r>
      <w:r>
        <w:t>WS</w:t>
      </w:r>
      <w:r>
        <w:rPr>
          <w:rFonts w:hint="eastAsia"/>
        </w:rPr>
        <w:t>環境払出し時の状態</w:t>
      </w:r>
      <w:bookmarkEnd w:id="69"/>
    </w:p>
    <w:p w14:paraId="3DB5DCDD" w14:textId="77777777" w:rsidR="00C1553A" w:rsidRDefault="00A001EA" w:rsidP="000776EF">
      <w:pPr>
        <w:widowControl/>
        <w:ind w:leftChars="500" w:left="1000"/>
      </w:pPr>
      <w:r>
        <w:rPr>
          <w:rFonts w:hint="eastAsia"/>
        </w:rPr>
        <w:t>営業・融資サポートシステム</w:t>
      </w:r>
      <w:r w:rsidR="006A0A7D">
        <w:rPr>
          <w:rFonts w:hint="eastAsia"/>
        </w:rPr>
        <w:t>用に</w:t>
      </w:r>
      <w:r w:rsidR="007028CF">
        <w:rPr>
          <w:rFonts w:hint="eastAsia"/>
        </w:rPr>
        <w:t>A-gate</w:t>
      </w:r>
      <w:r w:rsidR="006A0A7D">
        <w:rPr>
          <w:rFonts w:hint="eastAsia"/>
        </w:rPr>
        <w:t>から払い出されるA</w:t>
      </w:r>
      <w:r w:rsidR="006A0A7D">
        <w:t>WS</w:t>
      </w:r>
      <w:r w:rsidR="006A0A7D">
        <w:rPr>
          <w:rFonts w:hint="eastAsia"/>
        </w:rPr>
        <w:t>環境は</w:t>
      </w:r>
      <w:r w:rsidR="00AD6ACA">
        <w:rPr>
          <w:rFonts w:hint="eastAsia"/>
        </w:rPr>
        <w:t>、</w:t>
      </w:r>
      <w:r w:rsidR="000956A0">
        <w:rPr>
          <w:rFonts w:hint="eastAsia"/>
        </w:rPr>
        <w:t>原則ネットワーク周りの設定のみされた状態で</w:t>
      </w:r>
      <w:r w:rsidR="00AD4B42">
        <w:rPr>
          <w:rFonts w:hint="eastAsia"/>
        </w:rPr>
        <w:t>払い出される。ネットワーク周りの設定状態は</w:t>
      </w:r>
      <w:r w:rsidR="00AD6ACA">
        <w:rPr>
          <w:rFonts w:hint="eastAsia"/>
        </w:rPr>
        <w:t>下記</w:t>
      </w:r>
      <w:r w:rsidR="00AD4B42">
        <w:rPr>
          <w:rFonts w:hint="eastAsia"/>
        </w:rPr>
        <w:t>表を参照とする。</w:t>
      </w:r>
    </w:p>
    <w:p w14:paraId="04E6E70D" w14:textId="77777777" w:rsidR="00AE7A7A" w:rsidRDefault="00AE7A7A" w:rsidP="00AD6ACA">
      <w:pPr>
        <w:widowControl/>
        <w:ind w:leftChars="500" w:left="1000"/>
      </w:pPr>
    </w:p>
    <w:tbl>
      <w:tblPr>
        <w:tblW w:w="0" w:type="auto"/>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7"/>
        <w:gridCol w:w="3402"/>
        <w:gridCol w:w="2545"/>
      </w:tblGrid>
      <w:tr w:rsidR="00AE7A7A" w14:paraId="1EDB1E44" w14:textId="77777777" w:rsidTr="008A72E2">
        <w:tc>
          <w:tcPr>
            <w:tcW w:w="709" w:type="dxa"/>
            <w:shd w:val="clear" w:color="auto" w:fill="DEEAF6" w:themeFill="accent5" w:themeFillTint="33"/>
          </w:tcPr>
          <w:p w14:paraId="293AA342" w14:textId="77777777" w:rsidR="00AE7A7A" w:rsidRDefault="00AE7A7A" w:rsidP="00051C50">
            <w:pPr>
              <w:widowControl/>
              <w:jc w:val="center"/>
            </w:pPr>
            <w:r>
              <w:rPr>
                <w:rFonts w:hint="eastAsia"/>
                <w:szCs w:val="20"/>
              </w:rPr>
              <w:t>No.</w:t>
            </w:r>
          </w:p>
        </w:tc>
        <w:tc>
          <w:tcPr>
            <w:tcW w:w="2977" w:type="dxa"/>
            <w:shd w:val="clear" w:color="auto" w:fill="DEEAF6" w:themeFill="accent5" w:themeFillTint="33"/>
          </w:tcPr>
          <w:p w14:paraId="4995E408" w14:textId="77777777" w:rsidR="00AE7A7A" w:rsidRDefault="00AE7A7A" w:rsidP="00051C50">
            <w:pPr>
              <w:widowControl/>
              <w:jc w:val="center"/>
            </w:pPr>
            <w:r>
              <w:rPr>
                <w:rFonts w:hint="eastAsia"/>
                <w:szCs w:val="20"/>
              </w:rPr>
              <w:t>AWSサービス名</w:t>
            </w:r>
          </w:p>
        </w:tc>
        <w:tc>
          <w:tcPr>
            <w:tcW w:w="3402" w:type="dxa"/>
            <w:shd w:val="clear" w:color="auto" w:fill="DEEAF6" w:themeFill="accent5" w:themeFillTint="33"/>
          </w:tcPr>
          <w:p w14:paraId="1659E492" w14:textId="77777777" w:rsidR="00AE7A7A" w:rsidRDefault="00AE7A7A" w:rsidP="00051C50">
            <w:pPr>
              <w:widowControl/>
              <w:jc w:val="center"/>
            </w:pPr>
            <w:r>
              <w:rPr>
                <w:rFonts w:hint="eastAsia"/>
              </w:rPr>
              <w:t>払い出される状態</w:t>
            </w:r>
          </w:p>
        </w:tc>
        <w:tc>
          <w:tcPr>
            <w:tcW w:w="2545" w:type="dxa"/>
            <w:shd w:val="clear" w:color="auto" w:fill="DEEAF6" w:themeFill="accent5" w:themeFillTint="33"/>
          </w:tcPr>
          <w:p w14:paraId="11A26A77" w14:textId="77777777" w:rsidR="00AE7A7A" w:rsidRDefault="00AE7A7A" w:rsidP="00051C50">
            <w:pPr>
              <w:widowControl/>
              <w:jc w:val="center"/>
            </w:pPr>
            <w:r>
              <w:rPr>
                <w:rFonts w:hint="eastAsia"/>
                <w:szCs w:val="20"/>
              </w:rPr>
              <w:t>備考</w:t>
            </w:r>
          </w:p>
        </w:tc>
      </w:tr>
      <w:tr w:rsidR="00AE7A7A" w14:paraId="564A0127" w14:textId="77777777" w:rsidTr="008A72E2">
        <w:tc>
          <w:tcPr>
            <w:tcW w:w="709" w:type="dxa"/>
            <w:shd w:val="clear" w:color="auto" w:fill="FFFFFF" w:themeFill="background1"/>
          </w:tcPr>
          <w:p w14:paraId="5724D1AC" w14:textId="77777777" w:rsidR="00AE7A7A" w:rsidRDefault="00A12DE7" w:rsidP="00AD6ACA">
            <w:pPr>
              <w:widowControl/>
            </w:pPr>
            <w:r>
              <w:t>1</w:t>
            </w:r>
          </w:p>
        </w:tc>
        <w:tc>
          <w:tcPr>
            <w:tcW w:w="2977" w:type="dxa"/>
            <w:shd w:val="clear" w:color="auto" w:fill="FFFFFF" w:themeFill="background1"/>
          </w:tcPr>
          <w:p w14:paraId="3A8C8B73" w14:textId="77777777" w:rsidR="00AE7A7A" w:rsidRDefault="003E7052" w:rsidP="00AD6ACA">
            <w:pPr>
              <w:widowControl/>
            </w:pPr>
            <w:r>
              <w:rPr>
                <w:rFonts w:hint="eastAsia"/>
                <w:color w:val="000000"/>
                <w:szCs w:val="20"/>
              </w:rPr>
              <w:t>Route53</w:t>
            </w:r>
          </w:p>
        </w:tc>
        <w:tc>
          <w:tcPr>
            <w:tcW w:w="3402" w:type="dxa"/>
            <w:shd w:val="clear" w:color="auto" w:fill="FFFFFF" w:themeFill="background1"/>
          </w:tcPr>
          <w:p w14:paraId="3CCE9E0F" w14:textId="77777777" w:rsidR="00AE7A7A" w:rsidRDefault="00ED7823" w:rsidP="00AD6ACA">
            <w:pPr>
              <w:widowControl/>
            </w:pPr>
            <w:r>
              <w:rPr>
                <w:rFonts w:hint="eastAsia"/>
              </w:rPr>
              <w:t>―</w:t>
            </w:r>
          </w:p>
        </w:tc>
        <w:tc>
          <w:tcPr>
            <w:tcW w:w="2545" w:type="dxa"/>
            <w:shd w:val="clear" w:color="auto" w:fill="FFFFFF" w:themeFill="background1"/>
          </w:tcPr>
          <w:p w14:paraId="5D9272C6" w14:textId="77777777" w:rsidR="00AE7A7A" w:rsidRDefault="000F1272" w:rsidP="00AD6ACA">
            <w:pPr>
              <w:widowControl/>
            </w:pPr>
            <w:r>
              <w:rPr>
                <w:rFonts w:hint="eastAsia"/>
              </w:rPr>
              <w:t>A</w:t>
            </w:r>
            <w:r>
              <w:t>LB</w:t>
            </w:r>
            <w:r>
              <w:rPr>
                <w:rFonts w:hint="eastAsia"/>
              </w:rPr>
              <w:t>構築後に業務端末から営業融資サポートシステムへの名前解決が行える状態に</w:t>
            </w:r>
            <w:r w:rsidR="007028CF">
              <w:rPr>
                <w:rFonts w:hint="eastAsia"/>
              </w:rPr>
              <w:t>A-gate</w:t>
            </w:r>
            <w:r>
              <w:rPr>
                <w:rFonts w:hint="eastAsia"/>
              </w:rPr>
              <w:t>側で設定がされる。</w:t>
            </w:r>
          </w:p>
        </w:tc>
      </w:tr>
      <w:tr w:rsidR="00AE7A7A" w14:paraId="13BCA692" w14:textId="77777777" w:rsidTr="008A72E2">
        <w:tc>
          <w:tcPr>
            <w:tcW w:w="709" w:type="dxa"/>
            <w:shd w:val="clear" w:color="auto" w:fill="FFFFFF" w:themeFill="background1"/>
          </w:tcPr>
          <w:p w14:paraId="701B0C3B" w14:textId="77777777" w:rsidR="00AE7A7A" w:rsidRDefault="00A12DE7" w:rsidP="00AD6ACA">
            <w:pPr>
              <w:widowControl/>
            </w:pPr>
            <w:r>
              <w:t>2</w:t>
            </w:r>
          </w:p>
        </w:tc>
        <w:tc>
          <w:tcPr>
            <w:tcW w:w="2977" w:type="dxa"/>
            <w:shd w:val="clear" w:color="auto" w:fill="FFFFFF" w:themeFill="background1"/>
          </w:tcPr>
          <w:p w14:paraId="58B1362F" w14:textId="77777777" w:rsidR="00AE7A7A" w:rsidRDefault="00F04868" w:rsidP="00AD6ACA">
            <w:pPr>
              <w:widowControl/>
            </w:pPr>
            <w:r>
              <w:rPr>
                <w:rFonts w:hint="eastAsia"/>
                <w:color w:val="000000"/>
                <w:szCs w:val="20"/>
              </w:rPr>
              <w:t>Transit Gateway</w:t>
            </w:r>
          </w:p>
        </w:tc>
        <w:tc>
          <w:tcPr>
            <w:tcW w:w="3402" w:type="dxa"/>
            <w:shd w:val="clear" w:color="auto" w:fill="FFFFFF" w:themeFill="background1"/>
          </w:tcPr>
          <w:p w14:paraId="21788191" w14:textId="77777777" w:rsidR="00AE7A7A" w:rsidRDefault="005B1B54" w:rsidP="00AD6ACA">
            <w:pPr>
              <w:widowControl/>
            </w:pPr>
            <w:r>
              <w:rPr>
                <w:rFonts w:hint="eastAsia"/>
              </w:rPr>
              <w:t>T</w:t>
            </w:r>
            <w:r>
              <w:t>ransit Gateway</w:t>
            </w:r>
            <w:r>
              <w:rPr>
                <w:rFonts w:hint="eastAsia"/>
              </w:rPr>
              <w:t>がV</w:t>
            </w:r>
            <w:r>
              <w:t>PC</w:t>
            </w:r>
            <w:r>
              <w:rPr>
                <w:rFonts w:hint="eastAsia"/>
              </w:rPr>
              <w:t>にアタッチされた状態</w:t>
            </w:r>
          </w:p>
        </w:tc>
        <w:tc>
          <w:tcPr>
            <w:tcW w:w="2545" w:type="dxa"/>
            <w:shd w:val="clear" w:color="auto" w:fill="FFFFFF" w:themeFill="background1"/>
          </w:tcPr>
          <w:p w14:paraId="270F5F02" w14:textId="77777777" w:rsidR="00AE7A7A" w:rsidRDefault="005B1B54" w:rsidP="00AD6ACA">
            <w:pPr>
              <w:widowControl/>
            </w:pPr>
            <w:r>
              <w:rPr>
                <w:rFonts w:hint="eastAsia"/>
              </w:rPr>
              <w:t>本ドキュメントの設計対象外</w:t>
            </w:r>
          </w:p>
        </w:tc>
      </w:tr>
      <w:tr w:rsidR="00860D7D" w14:paraId="711EF7FC" w14:textId="77777777" w:rsidTr="008A72E2">
        <w:tc>
          <w:tcPr>
            <w:tcW w:w="709" w:type="dxa"/>
            <w:shd w:val="clear" w:color="auto" w:fill="FFFFFF" w:themeFill="background1"/>
          </w:tcPr>
          <w:p w14:paraId="474EF685" w14:textId="77777777" w:rsidR="00860D7D" w:rsidRDefault="00A12DE7" w:rsidP="00860D7D">
            <w:pPr>
              <w:widowControl/>
            </w:pPr>
            <w:r>
              <w:t>3</w:t>
            </w:r>
          </w:p>
        </w:tc>
        <w:tc>
          <w:tcPr>
            <w:tcW w:w="2977" w:type="dxa"/>
            <w:shd w:val="clear" w:color="auto" w:fill="FFFFFF" w:themeFill="background1"/>
          </w:tcPr>
          <w:p w14:paraId="3B543118" w14:textId="77777777" w:rsidR="00860D7D" w:rsidRDefault="00860D7D" w:rsidP="00860D7D">
            <w:pPr>
              <w:widowControl/>
              <w:rPr>
                <w:color w:val="000000"/>
                <w:szCs w:val="20"/>
              </w:rPr>
            </w:pPr>
            <w:r>
              <w:rPr>
                <w:rFonts w:hint="eastAsia"/>
                <w:color w:val="000000"/>
                <w:szCs w:val="20"/>
              </w:rPr>
              <w:t>VPC</w:t>
            </w:r>
          </w:p>
        </w:tc>
        <w:tc>
          <w:tcPr>
            <w:tcW w:w="3402" w:type="dxa"/>
            <w:shd w:val="clear" w:color="auto" w:fill="FFFFFF" w:themeFill="background1"/>
          </w:tcPr>
          <w:p w14:paraId="27EC4B53" w14:textId="77777777" w:rsidR="00860D7D" w:rsidRDefault="00860D7D" w:rsidP="00860D7D">
            <w:pPr>
              <w:widowControl/>
            </w:pPr>
            <w:r>
              <w:rPr>
                <w:rFonts w:hint="eastAsia"/>
              </w:rPr>
              <w:t>営業・融資サポートシステムにて申請をしたI</w:t>
            </w:r>
            <w:r>
              <w:t>P</w:t>
            </w:r>
            <w:r>
              <w:rPr>
                <w:rFonts w:hint="eastAsia"/>
              </w:rPr>
              <w:t>レンジ、各種設定値が設定された状態</w:t>
            </w:r>
          </w:p>
        </w:tc>
        <w:tc>
          <w:tcPr>
            <w:tcW w:w="2545" w:type="dxa"/>
            <w:shd w:val="clear" w:color="auto" w:fill="FFFFFF" w:themeFill="background1"/>
          </w:tcPr>
          <w:p w14:paraId="2F126E51" w14:textId="77777777" w:rsidR="00860D7D" w:rsidRDefault="00860D7D" w:rsidP="00860D7D">
            <w:pPr>
              <w:widowControl/>
            </w:pPr>
            <w:r>
              <w:rPr>
                <w:rFonts w:hint="eastAsia"/>
              </w:rPr>
              <w:t>―</w:t>
            </w:r>
          </w:p>
        </w:tc>
      </w:tr>
    </w:tbl>
    <w:p w14:paraId="4C1C613A" w14:textId="77777777" w:rsidR="00A12DE7" w:rsidRDefault="00A12DE7" w:rsidP="007F746A"/>
    <w:p w14:paraId="77CAD073" w14:textId="77777777" w:rsidR="00A12DE7" w:rsidRDefault="00A12DE7">
      <w:pPr>
        <w:widowControl/>
        <w:jc w:val="left"/>
      </w:pPr>
      <w:r>
        <w:br w:type="page"/>
      </w:r>
    </w:p>
    <w:p w14:paraId="3AABB893" w14:textId="77777777" w:rsidR="007F746A" w:rsidRDefault="007F746A" w:rsidP="000251C7">
      <w:pPr>
        <w:pStyle w:val="2"/>
      </w:pPr>
      <w:bookmarkStart w:id="70" w:name="_Toc70409514"/>
      <w:bookmarkStart w:id="71" w:name="_Toc124835551"/>
      <w:r>
        <w:rPr>
          <w:rFonts w:hint="eastAsia"/>
        </w:rPr>
        <w:lastRenderedPageBreak/>
        <w:t>システム機能</w:t>
      </w:r>
      <w:bookmarkEnd w:id="70"/>
      <w:bookmarkEnd w:id="71"/>
    </w:p>
    <w:p w14:paraId="68D4AF59" w14:textId="77777777" w:rsidR="005D463D" w:rsidRDefault="007F746A" w:rsidP="000359C3">
      <w:pPr>
        <w:pStyle w:val="3"/>
      </w:pPr>
      <w:bookmarkStart w:id="72" w:name="_Toc70409515"/>
      <w:bookmarkStart w:id="73" w:name="_Toc124835552"/>
      <w:r>
        <w:rPr>
          <w:rFonts w:hint="eastAsia"/>
        </w:rPr>
        <w:t>ファイル連携</w:t>
      </w:r>
      <w:bookmarkEnd w:id="72"/>
      <w:bookmarkEnd w:id="73"/>
    </w:p>
    <w:p w14:paraId="4257E244" w14:textId="77777777" w:rsidR="00BB421F" w:rsidRDefault="00BB421F" w:rsidP="00BB421F">
      <w:pPr>
        <w:ind w:left="839" w:firstLine="839"/>
      </w:pPr>
      <w:r>
        <w:rPr>
          <w:rFonts w:hint="eastAsia"/>
        </w:rPr>
        <w:t>ファイル連携サーバは、外部システムとのデータ連携をするだけでなく、集信したデータを本システムのデータベースへの</w:t>
      </w:r>
    </w:p>
    <w:p w14:paraId="40902AFC" w14:textId="77777777" w:rsidR="00BB421F" w:rsidRDefault="00BB421F" w:rsidP="00BB421F">
      <w:pPr>
        <w:ind w:left="839" w:firstLine="839"/>
      </w:pPr>
      <w:r>
        <w:rPr>
          <w:rFonts w:hint="eastAsia"/>
        </w:rPr>
        <w:t>反映や外部配信に必要なデータをデータベースから抽出し外部へ連携する処理を行う。本機能は、営業・融資サポ</w:t>
      </w:r>
    </w:p>
    <w:p w14:paraId="75CDEF0B" w14:textId="77777777" w:rsidR="00BB421F" w:rsidRDefault="00BB421F" w:rsidP="00BB421F">
      <w:pPr>
        <w:ind w:left="839" w:firstLine="839"/>
      </w:pPr>
      <w:r>
        <w:rPr>
          <w:rFonts w:hint="eastAsia"/>
        </w:rPr>
        <w:t>ートシステムの各VPC内にEC2上のサーバサービスとして配置することで実現する。なお、詳細な処理や仕様につい</w:t>
      </w:r>
    </w:p>
    <w:p w14:paraId="78586F9B" w14:textId="77777777" w:rsidR="008A77BF" w:rsidRDefault="00BB421F" w:rsidP="008A77BF">
      <w:pPr>
        <w:ind w:left="839" w:firstLine="839"/>
      </w:pPr>
      <w:r>
        <w:rPr>
          <w:rFonts w:hint="eastAsia"/>
        </w:rPr>
        <w:t>てはアーキテクチャ方針書を参照のこと。各種機能、コンポーネントに関する説明は以下の通り。</w:t>
      </w:r>
    </w:p>
    <w:p w14:paraId="73BE7BD3" w14:textId="77777777" w:rsidR="008A77BF" w:rsidRDefault="008A77BF" w:rsidP="008A77BF">
      <w:pPr>
        <w:ind w:left="839" w:firstLine="839"/>
      </w:pPr>
    </w:p>
    <w:p w14:paraId="6DA14ADB" w14:textId="77777777" w:rsidR="008A77BF" w:rsidRDefault="008A77BF" w:rsidP="008A77BF">
      <w:pPr>
        <w:ind w:left="839" w:firstLine="839"/>
      </w:pPr>
      <w:r>
        <w:rPr>
          <w:rFonts w:hint="eastAsia"/>
        </w:rPr>
        <w:t>[機能概要図]</w:t>
      </w:r>
    </w:p>
    <w:p w14:paraId="5FC1A17A" w14:textId="77777777" w:rsidR="00BB421F" w:rsidRDefault="00F00B0F" w:rsidP="00323B4E">
      <w:pPr>
        <w:ind w:leftChars="800" w:left="1600"/>
        <w:jc w:val="left"/>
      </w:pPr>
      <w:r>
        <w:rPr>
          <w:rFonts w:hint="eastAsia"/>
        </w:rPr>
        <w:t>※北陸銀行・北海道銀行・七十七銀行についても、同様のVPCを構築する。</w:t>
      </w:r>
    </w:p>
    <w:p w14:paraId="225CB125" w14:textId="77777777" w:rsidR="00E01740" w:rsidRDefault="00E01740" w:rsidP="00E01740">
      <w:pPr>
        <w:ind w:leftChars="619" w:left="1238" w:firstLine="839"/>
        <w:rPr>
          <w:noProof/>
        </w:rPr>
      </w:pPr>
      <w:r>
        <w:rPr>
          <w:noProof/>
        </w:rPr>
        <w:drawing>
          <wp:inline distT="0" distB="0" distL="0" distR="0" wp14:anchorId="1B4941BA" wp14:editId="646B3537">
            <wp:extent cx="5581934" cy="2050594"/>
            <wp:effectExtent l="0" t="0" r="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1474" cy="2061446"/>
                    </a:xfrm>
                    <a:prstGeom prst="rect">
                      <a:avLst/>
                    </a:prstGeom>
                    <a:noFill/>
                    <a:ln>
                      <a:noFill/>
                    </a:ln>
                  </pic:spPr>
                </pic:pic>
              </a:graphicData>
            </a:graphic>
          </wp:inline>
        </w:drawing>
      </w:r>
    </w:p>
    <w:p w14:paraId="59049A87" w14:textId="77777777" w:rsidR="00EB4788" w:rsidRDefault="00EB4788" w:rsidP="00D70F5B">
      <w:pPr>
        <w:pStyle w:val="af4"/>
        <w:numPr>
          <w:ilvl w:val="0"/>
          <w:numId w:val="45"/>
        </w:numPr>
        <w:ind w:leftChars="0"/>
      </w:pPr>
      <w:r>
        <w:rPr>
          <w:rFonts w:hint="eastAsia"/>
        </w:rPr>
        <w:t>HULFT</w:t>
      </w:r>
    </w:p>
    <w:p w14:paraId="20A90ED4" w14:textId="77777777" w:rsidR="00EB4788" w:rsidRDefault="00EB4788" w:rsidP="00E01740">
      <w:pPr>
        <w:pStyle w:val="af4"/>
        <w:ind w:leftChars="0" w:left="2552"/>
      </w:pPr>
      <w:r>
        <w:rPr>
          <w:rFonts w:hint="eastAsia"/>
        </w:rPr>
        <w:t>共同利用システム内の連携サーバと</w:t>
      </w:r>
      <w:r w:rsidR="00E01740">
        <w:rPr>
          <w:rFonts w:hint="eastAsia"/>
        </w:rPr>
        <w:t>HULFT-HUB</w:t>
      </w:r>
      <w:r>
        <w:rPr>
          <w:rFonts w:hint="eastAsia"/>
        </w:rPr>
        <w:t>双方に配置されたHULFTを通信手段に用いてデータの集配信を行い、外部システムとのデータ連携を実現する。集配信処理のトリガーはH</w:t>
      </w:r>
      <w:r>
        <w:t>inemos</w:t>
      </w:r>
      <w:r>
        <w:rPr>
          <w:rFonts w:hint="eastAsia"/>
        </w:rPr>
        <w:t>エージェントにて管理される。集配信データは</w:t>
      </w:r>
      <w:r w:rsidR="00E01740">
        <w:rPr>
          <w:rFonts w:hint="eastAsia"/>
        </w:rPr>
        <w:t>S3</w:t>
      </w:r>
      <w:r>
        <w:rPr>
          <w:rFonts w:hint="eastAsia"/>
        </w:rPr>
        <w:t>に格納される。</w:t>
      </w:r>
    </w:p>
    <w:p w14:paraId="10AA9011" w14:textId="77777777" w:rsidR="00EB4788" w:rsidRDefault="00EB4788" w:rsidP="00D70F5B">
      <w:pPr>
        <w:pStyle w:val="af4"/>
        <w:numPr>
          <w:ilvl w:val="0"/>
          <w:numId w:val="45"/>
        </w:numPr>
        <w:ind w:leftChars="0"/>
      </w:pPr>
      <w:r>
        <w:rPr>
          <w:rFonts w:hint="eastAsia"/>
        </w:rPr>
        <w:t>DataSpider</w:t>
      </w:r>
      <w:r>
        <w:t xml:space="preserve"> Servista</w:t>
      </w:r>
    </w:p>
    <w:p w14:paraId="7A65A6BA" w14:textId="77777777" w:rsidR="00EB4788" w:rsidRDefault="00EB4788" w:rsidP="00EB4788">
      <w:pPr>
        <w:pStyle w:val="af4"/>
        <w:ind w:leftChars="0" w:left="2518"/>
      </w:pPr>
      <w:r>
        <w:rPr>
          <w:rFonts w:hint="eastAsia"/>
        </w:rPr>
        <w:t>DataSpider</w:t>
      </w:r>
      <w:r>
        <w:t xml:space="preserve"> Servista</w:t>
      </w:r>
      <w:r>
        <w:rPr>
          <w:rFonts w:hint="eastAsia"/>
        </w:rPr>
        <w:t>がDB（Amazon</w:t>
      </w:r>
      <w:r>
        <w:t xml:space="preserve"> Aurora</w:t>
      </w:r>
      <w:r>
        <w:rPr>
          <w:rFonts w:hint="eastAsia"/>
        </w:rPr>
        <w:t>）とのインターフェースとなり、</w:t>
      </w:r>
      <w:r w:rsidR="00E01740">
        <w:rPr>
          <w:rFonts w:hint="eastAsia"/>
        </w:rPr>
        <w:t>S3に</w:t>
      </w:r>
      <w:r>
        <w:rPr>
          <w:rFonts w:hint="eastAsia"/>
        </w:rPr>
        <w:t>格納されたデータのDB反映や外部連携に必要なデータの抽出を行う。データ反映や抽出処理はバッチアプリケーションから起動される。</w:t>
      </w:r>
    </w:p>
    <w:p w14:paraId="28BA2382" w14:textId="77777777" w:rsidR="00EB4788" w:rsidRDefault="00EB4788" w:rsidP="00D70F5B">
      <w:pPr>
        <w:pStyle w:val="af4"/>
        <w:numPr>
          <w:ilvl w:val="0"/>
          <w:numId w:val="45"/>
        </w:numPr>
        <w:ind w:leftChars="0"/>
      </w:pPr>
      <w:r>
        <w:rPr>
          <w:rFonts w:hint="eastAsia"/>
        </w:rPr>
        <w:t>DataSpiderバッチ</w:t>
      </w:r>
    </w:p>
    <w:p w14:paraId="07F10879" w14:textId="77777777" w:rsidR="00EB4788" w:rsidRPr="00E6352D" w:rsidRDefault="00EB4788" w:rsidP="00EB4788">
      <w:pPr>
        <w:pStyle w:val="af4"/>
        <w:ind w:leftChars="0" w:left="2518"/>
      </w:pPr>
      <w:r>
        <w:rPr>
          <w:rFonts w:hint="eastAsia"/>
        </w:rPr>
        <w:t xml:space="preserve">DataSpider </w:t>
      </w:r>
      <w:r>
        <w:t>Servista</w:t>
      </w:r>
      <w:r>
        <w:rPr>
          <w:rFonts w:hint="eastAsia"/>
        </w:rPr>
        <w:t>によるDBへのデータ反映や抽出に関するバッチ処理を行うアプリケーション。起動タイミングは、Hinemosエージェントによって管理される。</w:t>
      </w:r>
    </w:p>
    <w:p w14:paraId="44DEC00E" w14:textId="77777777" w:rsidR="00EB4788" w:rsidRDefault="00EB4788" w:rsidP="00D70F5B">
      <w:pPr>
        <w:pStyle w:val="af4"/>
        <w:numPr>
          <w:ilvl w:val="0"/>
          <w:numId w:val="45"/>
        </w:numPr>
        <w:ind w:leftChars="0"/>
      </w:pPr>
      <w:r>
        <w:rPr>
          <w:rFonts w:hint="eastAsia"/>
        </w:rPr>
        <w:t>Hinemosエージェント/マネージャ</w:t>
      </w:r>
    </w:p>
    <w:p w14:paraId="307AB879" w14:textId="77777777" w:rsidR="00EB4788" w:rsidRPr="00AF498E" w:rsidRDefault="00EB4788" w:rsidP="00EB4788">
      <w:pPr>
        <w:pStyle w:val="af4"/>
        <w:ind w:leftChars="0" w:left="2518"/>
      </w:pPr>
      <w:r>
        <w:rPr>
          <w:rFonts w:hint="eastAsia"/>
        </w:rPr>
        <w:t>Hinemosエージェントを用いてHULFT集配信、バッチアプリケーションをジョブとして管理する。また、格納データ領域へのファイル到着監視、外部連携の実行タイミングをジョブ/ジョブネットに定義することで意図した場面でバッチ処理を行う。ジョブ/ジョブネット動作定義はHinemosマネージャによって管理される。</w:t>
      </w:r>
    </w:p>
    <w:p w14:paraId="6F03B632" w14:textId="77777777" w:rsidR="009B29C5" w:rsidRDefault="009B29C5" w:rsidP="009B29C5"/>
    <w:p w14:paraId="7C719DDD" w14:textId="77777777" w:rsidR="00323B4E" w:rsidRPr="00EB4788" w:rsidRDefault="00323B4E" w:rsidP="009B29C5"/>
    <w:p w14:paraId="2DC2114F" w14:textId="77777777" w:rsidR="00A76B39" w:rsidRDefault="00A76B39" w:rsidP="000359C3">
      <w:pPr>
        <w:pStyle w:val="3"/>
      </w:pPr>
      <w:bookmarkStart w:id="74" w:name="_Toc81217603"/>
      <w:bookmarkStart w:id="75" w:name="_Toc124835553"/>
      <w:bookmarkStart w:id="76" w:name="_Toc70409516"/>
      <w:r>
        <w:rPr>
          <w:rFonts w:hint="eastAsia"/>
        </w:rPr>
        <w:lastRenderedPageBreak/>
        <w:t>バッチサーバ</w:t>
      </w:r>
      <w:bookmarkEnd w:id="74"/>
      <w:bookmarkEnd w:id="75"/>
    </w:p>
    <w:p w14:paraId="091EDE71" w14:textId="77777777" w:rsidR="00A76B39" w:rsidRDefault="00A76B39" w:rsidP="00A76B39">
      <w:pPr>
        <w:ind w:left="839" w:firstLine="839"/>
      </w:pPr>
      <w:r>
        <w:rPr>
          <w:rFonts w:hint="eastAsia"/>
        </w:rPr>
        <w:t>本システムで稼働するバッチアプリケーションは、コマンドラインアプリケーションの形態を前提とし、営業・融資サポートシ</w:t>
      </w:r>
    </w:p>
    <w:p w14:paraId="00484742" w14:textId="77777777" w:rsidR="00A76B39" w:rsidRDefault="00A76B39" w:rsidP="00A76B39">
      <w:pPr>
        <w:ind w:left="839" w:firstLine="839"/>
      </w:pPr>
      <w:r>
        <w:rPr>
          <w:rFonts w:hint="eastAsia"/>
        </w:rPr>
        <w:t>ステムの稼働に必要となるバッチ処理を提供する。本機能は、営業・融資サポートシステムの各VPC内にあるEC2</w:t>
      </w:r>
    </w:p>
    <w:p w14:paraId="6FE256E9" w14:textId="77777777" w:rsidR="00A76B39" w:rsidRDefault="00A76B39" w:rsidP="00A76B39">
      <w:pPr>
        <w:ind w:left="839" w:firstLine="839"/>
      </w:pPr>
      <w:r>
        <w:rPr>
          <w:rFonts w:hint="eastAsia"/>
        </w:rPr>
        <w:t>上に、サービスとして配置される。なお、詳細な処理や仕様についてはアーキテクチャ方針書を参照のこと。各種機能、</w:t>
      </w:r>
    </w:p>
    <w:p w14:paraId="592D21BB" w14:textId="77777777" w:rsidR="00A76B39" w:rsidRDefault="00A76B39" w:rsidP="00A76B39">
      <w:pPr>
        <w:ind w:left="1678"/>
      </w:pPr>
      <w:r>
        <w:rPr>
          <w:rFonts w:hint="eastAsia"/>
        </w:rPr>
        <w:t>コンポーネントに関する説明は以下の通り。</w:t>
      </w:r>
    </w:p>
    <w:p w14:paraId="3373D92D" w14:textId="77777777" w:rsidR="00A76B39" w:rsidRDefault="00A76B39" w:rsidP="00A76B39">
      <w:pPr>
        <w:ind w:left="1678"/>
      </w:pPr>
    </w:p>
    <w:p w14:paraId="7E5F6FCE" w14:textId="77777777" w:rsidR="00A76B39" w:rsidRDefault="00A76B39" w:rsidP="00A76B39">
      <w:pPr>
        <w:ind w:left="839" w:firstLine="839"/>
      </w:pPr>
      <w:r>
        <w:rPr>
          <w:rFonts w:hint="eastAsia"/>
        </w:rPr>
        <w:t>[機能概要図]</w:t>
      </w:r>
    </w:p>
    <w:p w14:paraId="2E513796" w14:textId="77777777" w:rsidR="00A76B39" w:rsidRDefault="00A76B39" w:rsidP="00A76B39">
      <w:pPr>
        <w:ind w:left="1678"/>
      </w:pPr>
      <w:r>
        <w:rPr>
          <w:rFonts w:hint="eastAsia"/>
        </w:rPr>
        <w:t>※北陸銀行・北海道銀行・七十七銀行についても、同様のVPCを構築する。</w:t>
      </w:r>
    </w:p>
    <w:p w14:paraId="7CCE31CE" w14:textId="77777777" w:rsidR="00A76B39" w:rsidRDefault="00A76B39" w:rsidP="00A76B39">
      <w:pPr>
        <w:ind w:left="1678"/>
      </w:pPr>
      <w:r w:rsidRPr="00727324">
        <w:rPr>
          <w:noProof/>
        </w:rPr>
        <w:drawing>
          <wp:inline distT="0" distB="0" distL="0" distR="0" wp14:anchorId="7FE5651B" wp14:editId="1E64ACC1">
            <wp:extent cx="5765216" cy="2759616"/>
            <wp:effectExtent l="0" t="0" r="0" b="317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5216" cy="2759616"/>
                    </a:xfrm>
                    <a:prstGeom prst="rect">
                      <a:avLst/>
                    </a:prstGeom>
                    <a:noFill/>
                    <a:ln>
                      <a:noFill/>
                    </a:ln>
                  </pic:spPr>
                </pic:pic>
              </a:graphicData>
            </a:graphic>
          </wp:inline>
        </w:drawing>
      </w:r>
    </w:p>
    <w:p w14:paraId="0D59B482" w14:textId="77777777" w:rsidR="005E6119" w:rsidRDefault="005E6119" w:rsidP="005E6119">
      <w:pPr>
        <w:pStyle w:val="af4"/>
        <w:widowControl/>
        <w:ind w:leftChars="0" w:left="1984"/>
        <w:jc w:val="left"/>
      </w:pPr>
    </w:p>
    <w:p w14:paraId="456E9EB1" w14:textId="77777777" w:rsidR="00A76B39" w:rsidRDefault="00A76B39" w:rsidP="00D70F5B">
      <w:pPr>
        <w:pStyle w:val="af4"/>
        <w:widowControl/>
        <w:numPr>
          <w:ilvl w:val="0"/>
          <w:numId w:val="52"/>
        </w:numPr>
        <w:ind w:leftChars="850" w:left="1984" w:hangingChars="142" w:hanging="284"/>
        <w:jc w:val="left"/>
      </w:pPr>
      <w:r>
        <w:rPr>
          <w:rFonts w:hint="eastAsia"/>
        </w:rPr>
        <w:t>バッチアプリケーション</w:t>
      </w:r>
    </w:p>
    <w:p w14:paraId="3FCAC05F" w14:textId="77777777" w:rsidR="00A76B39" w:rsidRDefault="00A76B39" w:rsidP="00463F34">
      <w:pPr>
        <w:pStyle w:val="af4"/>
        <w:widowControl/>
        <w:ind w:leftChars="992" w:left="1984" w:firstLine="1"/>
        <w:jc w:val="left"/>
      </w:pPr>
      <w:r>
        <w:rPr>
          <w:rFonts w:hint="eastAsia"/>
        </w:rPr>
        <w:t>特定の処理をコマンドラインベースで実行するためのアプリケーション。実行はHinemosエージェントによって管理され、適宜DBへの参照・更新、その他バッチ処理などを行う。スレッドを並列化することでバッチ処理の多重化を行う。</w:t>
      </w:r>
    </w:p>
    <w:p w14:paraId="6042CEB5" w14:textId="77777777" w:rsidR="00A76B39" w:rsidRDefault="00A76B39" w:rsidP="00D70F5B">
      <w:pPr>
        <w:pStyle w:val="af4"/>
        <w:widowControl/>
        <w:numPr>
          <w:ilvl w:val="0"/>
          <w:numId w:val="52"/>
        </w:numPr>
        <w:ind w:leftChars="850" w:left="1984" w:hangingChars="142" w:hanging="284"/>
        <w:jc w:val="left"/>
      </w:pPr>
      <w:r>
        <w:rPr>
          <w:rFonts w:hint="eastAsia"/>
        </w:rPr>
        <w:t>Hinemosエージェント/マネージャ</w:t>
      </w:r>
    </w:p>
    <w:p w14:paraId="7E00D98E" w14:textId="77777777" w:rsidR="00A76B39" w:rsidRDefault="00A76B39" w:rsidP="00463F34">
      <w:pPr>
        <w:pStyle w:val="af4"/>
        <w:widowControl/>
        <w:ind w:leftChars="992" w:left="1984" w:firstLine="1"/>
        <w:jc w:val="left"/>
      </w:pPr>
      <w:r>
        <w:rPr>
          <w:rFonts w:hint="eastAsia"/>
        </w:rPr>
        <w:t>Hinemosエージェントを用いてバッチアプリケーションをジョブとして管理する。また、実行タイミングをジョブ/ジョブネットに定義することで意図した場面でバッチ処理を行う。ジョブ/ジョブネット動作定義はHinemosマネージャによって管理される。</w:t>
      </w:r>
    </w:p>
    <w:p w14:paraId="01A71AB2" w14:textId="77777777" w:rsidR="00A76B39" w:rsidRDefault="00A76B39">
      <w:pPr>
        <w:widowControl/>
        <w:jc w:val="left"/>
      </w:pPr>
      <w:r>
        <w:br w:type="page"/>
      </w:r>
    </w:p>
    <w:p w14:paraId="02B7C6C1" w14:textId="77777777" w:rsidR="007F746A" w:rsidRDefault="00EE699E" w:rsidP="000359C3">
      <w:pPr>
        <w:pStyle w:val="3"/>
      </w:pPr>
      <w:bookmarkStart w:id="77" w:name="_Toc124835554"/>
      <w:bookmarkEnd w:id="76"/>
      <w:r w:rsidRPr="00EE699E">
        <w:lastRenderedPageBreak/>
        <w:t>Web/APサーバ</w:t>
      </w:r>
      <w:bookmarkEnd w:id="77"/>
    </w:p>
    <w:p w14:paraId="5F509468" w14:textId="77777777" w:rsidR="00A27045" w:rsidRDefault="009733A2" w:rsidP="008729AE">
      <w:pPr>
        <w:ind w:left="1701" w:hanging="23"/>
      </w:pPr>
      <w:r>
        <w:rPr>
          <w:rFonts w:hint="eastAsia"/>
        </w:rPr>
        <w:t>本システムで稼働する業務アプリケーションは、マイクロサービスアーキテクチャ化の方針に則り、AWSの</w:t>
      </w:r>
      <w:r w:rsidR="003D1B7C" w:rsidRPr="003D1B7C">
        <w:t>EC2上で</w:t>
      </w:r>
    </w:p>
    <w:p w14:paraId="315A4B42" w14:textId="77777777" w:rsidR="008729AE" w:rsidRDefault="003D1B7C" w:rsidP="008729AE">
      <w:pPr>
        <w:ind w:left="1701" w:hanging="23"/>
      </w:pPr>
      <w:r w:rsidRPr="003D1B7C">
        <w:t>マイクロサービスとして</w:t>
      </w:r>
      <w:r w:rsidR="009733A2">
        <w:rPr>
          <w:rFonts w:hint="eastAsia"/>
        </w:rPr>
        <w:t>構成する。なお、詳細な処理や仕様についてはアーキテクチャ方針書を参照のこと。</w:t>
      </w:r>
    </w:p>
    <w:p w14:paraId="7005FCAA" w14:textId="77777777" w:rsidR="009733A2" w:rsidRDefault="009733A2" w:rsidP="00A8410B">
      <w:pPr>
        <w:ind w:left="1701" w:hanging="23"/>
      </w:pPr>
      <w:r>
        <w:rPr>
          <w:rFonts w:hint="eastAsia"/>
        </w:rPr>
        <w:t>各種機能、コンポーネントに関する説明は以下の通り。</w:t>
      </w:r>
    </w:p>
    <w:p w14:paraId="30BAEFDC" w14:textId="77777777" w:rsidR="00027E01" w:rsidRDefault="00027E01" w:rsidP="00027E01">
      <w:pPr>
        <w:ind w:left="839" w:firstLine="839"/>
      </w:pPr>
      <w:r>
        <w:rPr>
          <w:rFonts w:hint="eastAsia"/>
        </w:rPr>
        <w:t>[機能概要図]</w:t>
      </w:r>
    </w:p>
    <w:p w14:paraId="0E908632" w14:textId="77777777" w:rsidR="00F00B0F" w:rsidRPr="00F00B0F" w:rsidRDefault="00F00B0F" w:rsidP="00DC537B">
      <w:pPr>
        <w:ind w:leftChars="800" w:left="1600"/>
        <w:jc w:val="left"/>
      </w:pPr>
      <w:r>
        <w:rPr>
          <w:rFonts w:hint="eastAsia"/>
        </w:rPr>
        <w:t>※北陸銀行・北海道銀行・七十七銀行についても、同様のVPCを構築する。</w:t>
      </w:r>
    </w:p>
    <w:p w14:paraId="5978D347" w14:textId="77777777" w:rsidR="00EB4788" w:rsidRDefault="00FD5BFD" w:rsidP="00C641F8">
      <w:pPr>
        <w:ind w:leftChars="800" w:left="1600"/>
        <w:jc w:val="center"/>
      </w:pPr>
      <w:r>
        <w:rPr>
          <w:noProof/>
        </w:rPr>
        <w:drawing>
          <wp:inline distT="0" distB="0" distL="0" distR="0" wp14:anchorId="174429FA" wp14:editId="2D0B28B3">
            <wp:extent cx="5757385" cy="23836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7385" cy="2383691"/>
                    </a:xfrm>
                    <a:prstGeom prst="rect">
                      <a:avLst/>
                    </a:prstGeom>
                  </pic:spPr>
                </pic:pic>
              </a:graphicData>
            </a:graphic>
          </wp:inline>
        </w:drawing>
      </w:r>
    </w:p>
    <w:p w14:paraId="0B4E1D98" w14:textId="77777777" w:rsidR="002052AC" w:rsidRDefault="00A27045" w:rsidP="00D70F5B">
      <w:pPr>
        <w:pStyle w:val="af4"/>
        <w:numPr>
          <w:ilvl w:val="0"/>
          <w:numId w:val="46"/>
        </w:numPr>
        <w:ind w:leftChars="0"/>
      </w:pPr>
      <w:bookmarkStart w:id="78" w:name="_Hlk72168706"/>
      <w:r>
        <w:rPr>
          <w:rFonts w:hint="eastAsia"/>
        </w:rPr>
        <w:t>IIS</w:t>
      </w:r>
      <w:r w:rsidR="002052AC">
        <w:rPr>
          <w:rFonts w:hint="eastAsia"/>
        </w:rPr>
        <w:t>（Webサーバ）</w:t>
      </w:r>
    </w:p>
    <w:p w14:paraId="4ED1F8AE" w14:textId="77777777" w:rsidR="002052AC" w:rsidRDefault="002052AC" w:rsidP="002052AC">
      <w:pPr>
        <w:pStyle w:val="af4"/>
        <w:ind w:leftChars="0" w:left="2518"/>
      </w:pPr>
      <w:r>
        <w:rPr>
          <w:rFonts w:hint="eastAsia"/>
        </w:rPr>
        <w:t>業務端末や外部システムからHTTPリクエスト（WebAPI含む）を受け付けるためのWebサービス。</w:t>
      </w:r>
    </w:p>
    <w:p w14:paraId="683E0858" w14:textId="77777777" w:rsidR="00A27045" w:rsidRPr="00DB618E" w:rsidRDefault="00A27045" w:rsidP="002052AC">
      <w:pPr>
        <w:pStyle w:val="af4"/>
        <w:ind w:leftChars="0" w:left="2518"/>
      </w:pPr>
    </w:p>
    <w:bookmarkEnd w:id="78"/>
    <w:p w14:paraId="2ED30FB5" w14:textId="77777777" w:rsidR="002052AC" w:rsidRDefault="002052AC" w:rsidP="00D70F5B">
      <w:pPr>
        <w:pStyle w:val="af4"/>
        <w:numPr>
          <w:ilvl w:val="0"/>
          <w:numId w:val="46"/>
        </w:numPr>
        <w:ind w:leftChars="0"/>
      </w:pPr>
      <w:r>
        <w:rPr>
          <w:rFonts w:hint="eastAsia"/>
        </w:rPr>
        <w:t>オンラインアプリケーション</w:t>
      </w:r>
    </w:p>
    <w:p w14:paraId="720E5044" w14:textId="77777777" w:rsidR="002052AC" w:rsidRDefault="00A27045" w:rsidP="002052AC">
      <w:pPr>
        <w:pStyle w:val="af4"/>
        <w:ind w:leftChars="0" w:left="2518"/>
      </w:pPr>
      <w:r>
        <w:t>IIS</w:t>
      </w:r>
      <w:r w:rsidR="002052AC">
        <w:rPr>
          <w:rFonts w:hint="eastAsia"/>
        </w:rPr>
        <w:t>（Webサーバ）からのHTTPリクエストをもとにD</w:t>
      </w:r>
      <w:r w:rsidR="002052AC">
        <w:t>B</w:t>
      </w:r>
      <w:r w:rsidR="002052AC">
        <w:rPr>
          <w:rFonts w:hint="eastAsia"/>
        </w:rPr>
        <w:t>（</w:t>
      </w:r>
      <w:r w:rsidR="002052AC">
        <w:t>Amazon Aurora</w:t>
      </w:r>
      <w:r w:rsidR="002052AC">
        <w:rPr>
          <w:rFonts w:hint="eastAsia"/>
        </w:rPr>
        <w:t>）への参照・更新、S3へのデータ保存、処理結果の応答などの一連の業務に関わる処理を行う。セッション管理はElastiCache</w:t>
      </w:r>
      <w:r w:rsidR="002052AC">
        <w:t xml:space="preserve"> for Redis</w:t>
      </w:r>
      <w:r w:rsidR="002052AC">
        <w:rPr>
          <w:rFonts w:hint="eastAsia"/>
        </w:rPr>
        <w:t>にて行う。</w:t>
      </w:r>
    </w:p>
    <w:p w14:paraId="2A2A45C7" w14:textId="77777777" w:rsidR="00FD5BFD" w:rsidRDefault="00FD5BFD">
      <w:pPr>
        <w:widowControl/>
        <w:jc w:val="left"/>
      </w:pPr>
      <w:r>
        <w:br w:type="page"/>
      </w:r>
    </w:p>
    <w:p w14:paraId="32C3AD8C" w14:textId="77777777" w:rsidR="007F746A" w:rsidRDefault="007F746A" w:rsidP="000359C3">
      <w:pPr>
        <w:pStyle w:val="3"/>
      </w:pPr>
      <w:bookmarkStart w:id="79" w:name="_Toc81241371"/>
      <w:bookmarkStart w:id="80" w:name="_Toc81241372"/>
      <w:bookmarkStart w:id="81" w:name="_Toc81241373"/>
      <w:bookmarkStart w:id="82" w:name="_Toc81241374"/>
      <w:bookmarkStart w:id="83" w:name="_Toc81241375"/>
      <w:bookmarkStart w:id="84" w:name="_Toc70409517"/>
      <w:bookmarkStart w:id="85" w:name="_Toc124835555"/>
      <w:bookmarkEnd w:id="79"/>
      <w:bookmarkEnd w:id="80"/>
      <w:bookmarkEnd w:id="81"/>
      <w:bookmarkEnd w:id="82"/>
      <w:bookmarkEnd w:id="83"/>
      <w:r>
        <w:rPr>
          <w:rFonts w:hint="eastAsia"/>
        </w:rPr>
        <w:lastRenderedPageBreak/>
        <w:t>DB</w:t>
      </w:r>
      <w:bookmarkEnd w:id="84"/>
      <w:bookmarkEnd w:id="85"/>
    </w:p>
    <w:p w14:paraId="17E5ADED" w14:textId="77777777" w:rsidR="00D40034" w:rsidRDefault="00D40034" w:rsidP="00D40034">
      <w:pPr>
        <w:ind w:left="839" w:firstLine="839"/>
      </w:pPr>
      <w:r>
        <w:rPr>
          <w:rFonts w:hint="eastAsia"/>
        </w:rPr>
        <w:t>本システムの業務処理で必要なデータの保管とそのシステム利用を目的として、AWSを前提としたデータベースを構</w:t>
      </w:r>
    </w:p>
    <w:p w14:paraId="614E1D4F" w14:textId="77777777" w:rsidR="00D40034" w:rsidRDefault="00D40034" w:rsidP="00D40034">
      <w:pPr>
        <w:ind w:left="839" w:firstLine="839"/>
      </w:pPr>
      <w:r>
        <w:rPr>
          <w:rFonts w:hint="eastAsia"/>
        </w:rPr>
        <w:t>成する。本機能は、営業・融資サポートシステムの各VPC内にAWSのマネージドサービスであるAmazon</w:t>
      </w:r>
      <w:r>
        <w:t xml:space="preserve"> Aurora</w:t>
      </w:r>
      <w:r>
        <w:rPr>
          <w:rFonts w:hint="eastAsia"/>
        </w:rPr>
        <w:t xml:space="preserve">　</w:t>
      </w:r>
    </w:p>
    <w:p w14:paraId="0CC75318" w14:textId="77777777" w:rsidR="00D40034" w:rsidRDefault="00D40034" w:rsidP="00D40034">
      <w:pPr>
        <w:ind w:left="839" w:firstLine="839"/>
      </w:pPr>
      <w:r>
        <w:rPr>
          <w:rFonts w:hint="eastAsia"/>
        </w:rPr>
        <w:t>（PostgreSQL）を配置することで実現する。なお、詳細な処理や仕様についてはアーキテクチャ方針書を参照の</w:t>
      </w:r>
    </w:p>
    <w:p w14:paraId="55CB68B4" w14:textId="77777777" w:rsidR="00D40034" w:rsidRDefault="00D40034" w:rsidP="00D40034">
      <w:pPr>
        <w:ind w:left="839" w:firstLine="839"/>
      </w:pPr>
      <w:r>
        <w:rPr>
          <w:rFonts w:hint="eastAsia"/>
        </w:rPr>
        <w:t>こと。各種機能、コンポーネントに関する説明は以下の通り。</w:t>
      </w:r>
    </w:p>
    <w:p w14:paraId="777CA8F0" w14:textId="77777777" w:rsidR="00D40034" w:rsidRPr="0003274B" w:rsidRDefault="00D40034" w:rsidP="00D40034">
      <w:pPr>
        <w:ind w:left="839" w:firstLine="839"/>
      </w:pPr>
    </w:p>
    <w:p w14:paraId="046A0071" w14:textId="77777777" w:rsidR="00D40034" w:rsidRDefault="00D40034" w:rsidP="00D40034">
      <w:pPr>
        <w:ind w:left="839" w:firstLine="839"/>
      </w:pPr>
      <w:r>
        <w:rPr>
          <w:rFonts w:hint="eastAsia"/>
        </w:rPr>
        <w:t>[機能概要図]</w:t>
      </w:r>
    </w:p>
    <w:p w14:paraId="719FAF43" w14:textId="77777777" w:rsidR="00010274" w:rsidRPr="00010274" w:rsidRDefault="00010274" w:rsidP="00DC537B">
      <w:pPr>
        <w:ind w:leftChars="800" w:left="1600"/>
        <w:jc w:val="left"/>
      </w:pPr>
      <w:r>
        <w:rPr>
          <w:rFonts w:hint="eastAsia"/>
        </w:rPr>
        <w:t>※北陸銀行・北海道銀行・七十七銀行についても、同様のVPCを構築する。</w:t>
      </w:r>
    </w:p>
    <w:p w14:paraId="161390BB" w14:textId="77777777" w:rsidR="0029414E" w:rsidRDefault="006050F4" w:rsidP="006050F4">
      <w:pPr>
        <w:ind w:leftChars="900" w:left="1800"/>
      </w:pPr>
      <w:r w:rsidRPr="009020D7">
        <w:rPr>
          <w:noProof/>
        </w:rPr>
        <w:drawing>
          <wp:inline distT="0" distB="0" distL="0" distR="0" wp14:anchorId="20251C71" wp14:editId="4AC0E47B">
            <wp:extent cx="5248275" cy="5548534"/>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62428" cy="5563496"/>
                    </a:xfrm>
                    <a:prstGeom prst="rect">
                      <a:avLst/>
                    </a:prstGeom>
                    <a:noFill/>
                    <a:ln>
                      <a:noFill/>
                    </a:ln>
                  </pic:spPr>
                </pic:pic>
              </a:graphicData>
            </a:graphic>
          </wp:inline>
        </w:drawing>
      </w:r>
    </w:p>
    <w:p w14:paraId="07A42549" w14:textId="77777777" w:rsidR="00A7714B" w:rsidRDefault="00A7714B" w:rsidP="00D70F5B">
      <w:pPr>
        <w:pStyle w:val="af4"/>
        <w:numPr>
          <w:ilvl w:val="0"/>
          <w:numId w:val="47"/>
        </w:numPr>
        <w:ind w:leftChars="0"/>
      </w:pPr>
      <w:r>
        <w:rPr>
          <w:rFonts w:hint="eastAsia"/>
        </w:rPr>
        <w:t>プライマリDBインスタンス</w:t>
      </w:r>
    </w:p>
    <w:p w14:paraId="3F3722B5" w14:textId="77777777" w:rsidR="0001540E" w:rsidRDefault="00A7714B" w:rsidP="00A7714B">
      <w:pPr>
        <w:pStyle w:val="af4"/>
        <w:ind w:leftChars="0" w:left="2518"/>
      </w:pPr>
      <w:r>
        <w:rPr>
          <w:rFonts w:hint="eastAsia"/>
        </w:rPr>
        <w:t>データの読み取り、書き込みのコントロールが可能なDBインスタンス。クラスタボリュームに配置された各ボリュームに対して同様の書き込みを行うことでデータの同期を行う。DBへの更新、参照が必要な業務アプリケーションやDataSpiderによるファイル連携は本インスタンスを介して処理が行われる。なお、Amazon</w:t>
      </w:r>
      <w:r>
        <w:t xml:space="preserve"> </w:t>
      </w:r>
      <w:r>
        <w:rPr>
          <w:rFonts w:hint="eastAsia"/>
        </w:rPr>
        <w:t>A</w:t>
      </w:r>
      <w:r>
        <w:t>urora</w:t>
      </w:r>
      <w:r>
        <w:rPr>
          <w:rFonts w:hint="eastAsia"/>
        </w:rPr>
        <w:t>はマネージドサービスであるため、Aurora内部処理についてはAWS側の管理となる。</w:t>
      </w:r>
    </w:p>
    <w:p w14:paraId="413B54A4" w14:textId="77777777" w:rsidR="0001540E" w:rsidRDefault="0001540E">
      <w:pPr>
        <w:widowControl/>
        <w:jc w:val="left"/>
      </w:pPr>
      <w:r>
        <w:br w:type="page"/>
      </w:r>
    </w:p>
    <w:p w14:paraId="1C2AFE15" w14:textId="77777777" w:rsidR="00A7714B" w:rsidRPr="00DB618E" w:rsidRDefault="00A7714B" w:rsidP="00A7714B">
      <w:pPr>
        <w:pStyle w:val="af4"/>
        <w:ind w:leftChars="0" w:left="2518"/>
      </w:pPr>
    </w:p>
    <w:p w14:paraId="386231B0" w14:textId="77777777" w:rsidR="00A7714B" w:rsidRDefault="00A7714B" w:rsidP="00D70F5B">
      <w:pPr>
        <w:pStyle w:val="af4"/>
        <w:numPr>
          <w:ilvl w:val="0"/>
          <w:numId w:val="47"/>
        </w:numPr>
        <w:ind w:leftChars="0"/>
      </w:pPr>
      <w:r>
        <w:rPr>
          <w:rFonts w:hint="eastAsia"/>
        </w:rPr>
        <w:t>Auroraレプリカ</w:t>
      </w:r>
    </w:p>
    <w:p w14:paraId="2A190069" w14:textId="77777777" w:rsidR="00A7714B" w:rsidRDefault="00A7714B" w:rsidP="00A7714B">
      <w:pPr>
        <w:pStyle w:val="af4"/>
        <w:ind w:leftChars="0" w:left="2518"/>
      </w:pPr>
      <w:r>
        <w:rPr>
          <w:rFonts w:hint="eastAsia"/>
        </w:rPr>
        <w:t>データの読み取りのみがコントロール可能なDBインスタンス。DBへの参照のみを行う業務アプリケーションは本インスタンスを介して処理が行われる。プライマリDBインスタンスに障害が起きた際には、本インスタンスがプライマリDBインスタンスとして昇格する。なお、本システムではA</w:t>
      </w:r>
      <w:r>
        <w:t>urora</w:t>
      </w:r>
      <w:r>
        <w:rPr>
          <w:rFonts w:hint="eastAsia"/>
        </w:rPr>
        <w:t>レプリカは1台のみ配置する。Aurora内部処理の管理方法については①と同様。</w:t>
      </w:r>
    </w:p>
    <w:p w14:paraId="1C317CF6" w14:textId="77777777" w:rsidR="00A7714B" w:rsidRDefault="00A7714B" w:rsidP="00D70F5B">
      <w:pPr>
        <w:pStyle w:val="af4"/>
        <w:numPr>
          <w:ilvl w:val="0"/>
          <w:numId w:val="47"/>
        </w:numPr>
        <w:ind w:leftChars="0"/>
      </w:pPr>
      <w:r>
        <w:rPr>
          <w:rFonts w:hint="eastAsia"/>
        </w:rPr>
        <w:t>クラスタボリューム</w:t>
      </w:r>
    </w:p>
    <w:p w14:paraId="3193A16A" w14:textId="77777777" w:rsidR="00A7714B" w:rsidRDefault="00A7714B" w:rsidP="00A7714B">
      <w:pPr>
        <w:pStyle w:val="af4"/>
        <w:ind w:leftChars="0" w:left="2518"/>
      </w:pPr>
      <w:r>
        <w:rPr>
          <w:rFonts w:hint="eastAsia"/>
        </w:rPr>
        <w:t>スキーマやスキーマに紐いたDBオブジェクトが格納される領域。業務アプリケーション単位にスキーマが用意されるため、業務アプリケーション毎に専用スキーマへアクセスが行われる。なお、Amazon A</w:t>
      </w:r>
      <w:r>
        <w:t>u</w:t>
      </w:r>
      <w:r>
        <w:rPr>
          <w:rFonts w:hint="eastAsia"/>
        </w:rPr>
        <w:t>roraの仕様上AZ（C）のボリュームに対し同期書き込みが行われる。また、マネージドサービスであるため、ストレージ管理はAWS側で行われ、領域拡張なども定義に応じて自動スケールする。</w:t>
      </w:r>
    </w:p>
    <w:p w14:paraId="07A43441" w14:textId="77777777" w:rsidR="001178AB" w:rsidRDefault="00CC0EB8" w:rsidP="001178AB">
      <w:pPr>
        <w:pStyle w:val="af4"/>
        <w:numPr>
          <w:ilvl w:val="0"/>
          <w:numId w:val="47"/>
        </w:numPr>
        <w:ind w:leftChars="0"/>
      </w:pPr>
      <w:ins w:id="86" w:author="小西 博和 Hirokazu Konishi" w:date="2022-10-02T09:53:00Z">
        <w:r>
          <w:rPr>
            <w:rFonts w:hint="eastAsia"/>
          </w:rPr>
          <w:t>グローバルデータベース</w:t>
        </w:r>
      </w:ins>
      <w:del w:id="87" w:author="小西 博和 Hirokazu Konishi" w:date="2022-10-02T09:53:00Z">
        <w:r w:rsidR="001178AB" w:rsidDel="00CC0EB8">
          <w:rPr>
            <w:rFonts w:hint="eastAsia"/>
          </w:rPr>
          <w:delText>クラスタボリューム</w:delText>
        </w:r>
      </w:del>
    </w:p>
    <w:p w14:paraId="417565CC" w14:textId="77777777" w:rsidR="001178AB" w:rsidRDefault="001178AB" w:rsidP="001178AB">
      <w:pPr>
        <w:pStyle w:val="af4"/>
        <w:ind w:leftChars="0" w:left="2518"/>
      </w:pPr>
      <w:r w:rsidRPr="00C12A8A">
        <w:t>AWSリージョン間でAuroraインスタンスを配置し、リージョン間で</w:t>
      </w:r>
      <w:r w:rsidR="00CD557A" w:rsidRPr="00C12A8A">
        <w:rPr>
          <w:rFonts w:hint="eastAsia"/>
        </w:rPr>
        <w:t>クラスタ</w:t>
      </w:r>
      <w:r w:rsidRPr="00C12A8A">
        <w:t>運用が可能なデータベース。1つのプライマリリージョンと複数のセカンダリリージョンで構成される。プライマリリージョン（東京）のデータはセカンダリリージョン（大阪）へ低レイテンシーでレプリケートされる。なお、本システムではセカンダリリージョンでのDBインスタンスの起動は行わないヘッドレス構成とする。</w:t>
      </w:r>
    </w:p>
    <w:p w14:paraId="4FCF2830" w14:textId="77777777" w:rsidR="001178AB" w:rsidRPr="001178AB" w:rsidRDefault="001178AB" w:rsidP="00A7714B">
      <w:pPr>
        <w:pStyle w:val="af4"/>
        <w:ind w:leftChars="0" w:left="2518"/>
      </w:pPr>
    </w:p>
    <w:p w14:paraId="5945948D" w14:textId="77777777" w:rsidR="00BB4720" w:rsidRDefault="00BB4720" w:rsidP="00BB4720">
      <w:pPr>
        <w:widowControl/>
        <w:jc w:val="left"/>
      </w:pPr>
    </w:p>
    <w:p w14:paraId="5D60BA44" w14:textId="77777777" w:rsidR="007F746A" w:rsidRDefault="007F746A" w:rsidP="000251C7">
      <w:pPr>
        <w:pStyle w:val="2"/>
      </w:pPr>
      <w:bookmarkStart w:id="88" w:name="_Toc70409519"/>
      <w:bookmarkStart w:id="89" w:name="_Toc124835556"/>
      <w:r>
        <w:rPr>
          <w:rFonts w:hint="eastAsia"/>
        </w:rPr>
        <w:t>データフロー</w:t>
      </w:r>
      <w:bookmarkEnd w:id="88"/>
      <w:bookmarkEnd w:id="89"/>
    </w:p>
    <w:p w14:paraId="62D6A2C2" w14:textId="77777777" w:rsidR="00E01FA0" w:rsidRDefault="00E01FA0" w:rsidP="000359C3">
      <w:pPr>
        <w:pStyle w:val="3"/>
      </w:pPr>
      <w:bookmarkStart w:id="90" w:name="_Toc124835557"/>
      <w:r>
        <w:rPr>
          <w:rFonts w:hint="eastAsia"/>
        </w:rPr>
        <w:t>ファイル連携</w:t>
      </w:r>
      <w:bookmarkEnd w:id="90"/>
    </w:p>
    <w:p w14:paraId="5F2EE76F" w14:textId="77777777" w:rsidR="00D852FA" w:rsidRDefault="00D852FA" w:rsidP="00D852FA">
      <w:pPr>
        <w:ind w:left="839" w:firstLine="839"/>
      </w:pPr>
      <w:r>
        <w:rPr>
          <w:rFonts w:hint="eastAsia"/>
        </w:rPr>
        <w:t>外部システムとファイル連携サーバを介したデータの流れについて、以下に示す。</w:t>
      </w:r>
    </w:p>
    <w:p w14:paraId="257169F0" w14:textId="77777777" w:rsidR="00D852FA" w:rsidRDefault="00D852FA" w:rsidP="00D852FA">
      <w:pPr>
        <w:ind w:left="839" w:firstLine="839"/>
      </w:pPr>
    </w:p>
    <w:p w14:paraId="0AF9E326" w14:textId="77777777" w:rsidR="00D852FA" w:rsidRDefault="00D852FA" w:rsidP="00D852FA">
      <w:pPr>
        <w:ind w:left="839" w:firstLine="839"/>
      </w:pPr>
      <w:r>
        <w:rPr>
          <w:rFonts w:hint="eastAsia"/>
        </w:rPr>
        <w:t>[データフロー図]</w:t>
      </w:r>
    </w:p>
    <w:p w14:paraId="2F8BDCCE" w14:textId="77777777" w:rsidR="00D852FA" w:rsidRDefault="00010274" w:rsidP="00AA70A1">
      <w:pPr>
        <w:ind w:leftChars="800" w:left="1600"/>
        <w:jc w:val="left"/>
      </w:pPr>
      <w:r>
        <w:rPr>
          <w:rFonts w:hint="eastAsia"/>
        </w:rPr>
        <w:t>※北陸銀行・北海道銀行・七十七銀行についても、同様のVPCを構築する。</w:t>
      </w:r>
    </w:p>
    <w:p w14:paraId="23A2A6ED" w14:textId="77777777" w:rsidR="00AA70A1" w:rsidRDefault="00AA70A1" w:rsidP="006D0BCE">
      <w:pPr>
        <w:ind w:leftChars="1000" w:left="2000"/>
      </w:pPr>
      <w:r>
        <w:rPr>
          <w:noProof/>
        </w:rPr>
        <w:drawing>
          <wp:inline distT="0" distB="0" distL="0" distR="0" wp14:anchorId="650A1CD2" wp14:editId="500091D5">
            <wp:extent cx="5467985" cy="2010815"/>
            <wp:effectExtent l="0" t="0" r="0" b="889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8848" cy="2036874"/>
                    </a:xfrm>
                    <a:prstGeom prst="rect">
                      <a:avLst/>
                    </a:prstGeom>
                    <a:noFill/>
                    <a:ln>
                      <a:noFill/>
                    </a:ln>
                  </pic:spPr>
                </pic:pic>
              </a:graphicData>
            </a:graphic>
          </wp:inline>
        </w:drawing>
      </w:r>
    </w:p>
    <w:p w14:paraId="31EA8EA4" w14:textId="77777777" w:rsidR="003C6B06" w:rsidRDefault="003C6B06" w:rsidP="003C6B06">
      <w:pPr>
        <w:ind w:left="839" w:firstLine="839"/>
      </w:pPr>
      <w:r>
        <w:rPr>
          <w:rFonts w:hint="eastAsia"/>
        </w:rPr>
        <w:t>&lt;データ受信</w:t>
      </w:r>
      <w:r>
        <w:t>&gt;</w:t>
      </w:r>
    </w:p>
    <w:p w14:paraId="0E6EFA6E" w14:textId="77777777" w:rsidR="003C6B06" w:rsidRDefault="003C6B06" w:rsidP="00D70F5B">
      <w:pPr>
        <w:pStyle w:val="af4"/>
        <w:numPr>
          <w:ilvl w:val="0"/>
          <w:numId w:val="48"/>
        </w:numPr>
        <w:ind w:leftChars="0"/>
      </w:pPr>
      <w:r>
        <w:rPr>
          <w:rFonts w:hint="eastAsia"/>
        </w:rPr>
        <w:t>各システムに配置されたHULFTによって、連携サーバへファイルが配信される。</w:t>
      </w:r>
    </w:p>
    <w:p w14:paraId="528A0110" w14:textId="77777777" w:rsidR="003C6B06" w:rsidRDefault="003C6B06" w:rsidP="00D70F5B">
      <w:pPr>
        <w:pStyle w:val="af4"/>
        <w:numPr>
          <w:ilvl w:val="0"/>
          <w:numId w:val="48"/>
        </w:numPr>
        <w:ind w:leftChars="0"/>
      </w:pPr>
      <w:r>
        <w:rPr>
          <w:rFonts w:hint="eastAsia"/>
        </w:rPr>
        <w:t>連携サーバに配置されたHULFTからHULFT</w:t>
      </w:r>
      <w:r w:rsidR="00AA70A1">
        <w:t>-HUB</w:t>
      </w:r>
      <w:r>
        <w:rPr>
          <w:rFonts w:hint="eastAsia"/>
        </w:rPr>
        <w:t>に対して、ファイルが配信される。</w:t>
      </w:r>
    </w:p>
    <w:p w14:paraId="13579802" w14:textId="77777777" w:rsidR="003C6B06" w:rsidRPr="00E6352D" w:rsidRDefault="003C6B06" w:rsidP="00D70F5B">
      <w:pPr>
        <w:pStyle w:val="af4"/>
        <w:numPr>
          <w:ilvl w:val="0"/>
          <w:numId w:val="48"/>
        </w:numPr>
        <w:ind w:leftChars="0"/>
      </w:pPr>
      <w:r>
        <w:rPr>
          <w:rFonts w:hint="eastAsia"/>
        </w:rPr>
        <w:t>HULFTによって②で集信されたファイルが</w:t>
      </w:r>
      <w:r w:rsidR="00AA70A1">
        <w:rPr>
          <w:rFonts w:hint="eastAsia"/>
        </w:rPr>
        <w:t>S3</w:t>
      </w:r>
      <w:r>
        <w:rPr>
          <w:rFonts w:hint="eastAsia"/>
        </w:rPr>
        <w:t>に配置される。</w:t>
      </w:r>
    </w:p>
    <w:p w14:paraId="226F4C5C" w14:textId="77777777" w:rsidR="003C6B06" w:rsidRDefault="003C6B06" w:rsidP="00D70F5B">
      <w:pPr>
        <w:pStyle w:val="af4"/>
        <w:numPr>
          <w:ilvl w:val="0"/>
          <w:numId w:val="48"/>
        </w:numPr>
        <w:ind w:leftChars="0"/>
      </w:pPr>
      <w:r>
        <w:rPr>
          <w:rFonts w:hint="eastAsia"/>
        </w:rPr>
        <w:lastRenderedPageBreak/>
        <w:t>DataSpider</w:t>
      </w:r>
      <w:r>
        <w:t xml:space="preserve"> </w:t>
      </w:r>
      <w:r>
        <w:rPr>
          <w:rFonts w:hint="eastAsia"/>
        </w:rPr>
        <w:t>ServistaによってDBへデータを格納するためのファイルが抽出される。</w:t>
      </w:r>
    </w:p>
    <w:p w14:paraId="22D131C7" w14:textId="77777777" w:rsidR="003C6B06" w:rsidRDefault="003C6B06" w:rsidP="00D70F5B">
      <w:pPr>
        <w:pStyle w:val="af4"/>
        <w:numPr>
          <w:ilvl w:val="0"/>
          <w:numId w:val="48"/>
        </w:numPr>
        <w:ind w:leftChars="0"/>
      </w:pPr>
      <w:r>
        <w:rPr>
          <w:rFonts w:hint="eastAsia"/>
        </w:rPr>
        <w:t>DataSpider</w:t>
      </w:r>
      <w:r>
        <w:t xml:space="preserve"> </w:t>
      </w:r>
      <w:r>
        <w:rPr>
          <w:rFonts w:hint="eastAsia"/>
        </w:rPr>
        <w:t>ServistaによってファイルデータをベースにDBに対するデータ更新が行われる。</w:t>
      </w:r>
    </w:p>
    <w:p w14:paraId="4E6F564A" w14:textId="77777777" w:rsidR="003C6B06" w:rsidRDefault="003C6B06" w:rsidP="003C6B06">
      <w:pPr>
        <w:ind w:left="839" w:firstLine="839"/>
      </w:pPr>
      <w:r>
        <w:rPr>
          <w:rFonts w:hint="eastAsia"/>
        </w:rPr>
        <w:t>&lt;データ送信</w:t>
      </w:r>
      <w:r>
        <w:t>&gt;</w:t>
      </w:r>
    </w:p>
    <w:p w14:paraId="204E3B2A" w14:textId="77777777" w:rsidR="003C6B06" w:rsidRDefault="003C6B06" w:rsidP="00D70F5B">
      <w:pPr>
        <w:pStyle w:val="af4"/>
        <w:numPr>
          <w:ilvl w:val="0"/>
          <w:numId w:val="48"/>
        </w:numPr>
        <w:ind w:leftChars="0"/>
      </w:pPr>
      <w:r>
        <w:rPr>
          <w:rFonts w:hint="eastAsia"/>
        </w:rPr>
        <w:t>外部システムに連携するデータについてDataSpider</w:t>
      </w:r>
      <w:r>
        <w:t xml:space="preserve"> </w:t>
      </w:r>
      <w:r>
        <w:rPr>
          <w:rFonts w:hint="eastAsia"/>
        </w:rPr>
        <w:t>ServistaからDBに対するデータ参照が行われる。</w:t>
      </w:r>
    </w:p>
    <w:p w14:paraId="74406B68" w14:textId="77777777" w:rsidR="003C6B06" w:rsidRDefault="003C6B06" w:rsidP="00D70F5B">
      <w:pPr>
        <w:pStyle w:val="af4"/>
        <w:numPr>
          <w:ilvl w:val="0"/>
          <w:numId w:val="48"/>
        </w:numPr>
        <w:ind w:leftChars="0"/>
      </w:pPr>
      <w:r>
        <w:rPr>
          <w:rFonts w:hint="eastAsia"/>
        </w:rPr>
        <w:t>参照したデータは、DataSpider</w:t>
      </w:r>
      <w:r>
        <w:t xml:space="preserve"> </w:t>
      </w:r>
      <w:r>
        <w:rPr>
          <w:rFonts w:hint="eastAsia"/>
        </w:rPr>
        <w:t>Servistaから</w:t>
      </w:r>
      <w:r w:rsidR="00AA70A1">
        <w:rPr>
          <w:rFonts w:hint="eastAsia"/>
        </w:rPr>
        <w:t>S3</w:t>
      </w:r>
      <w:r>
        <w:rPr>
          <w:rFonts w:hint="eastAsia"/>
        </w:rPr>
        <w:t>にファイルとして配置される。</w:t>
      </w:r>
    </w:p>
    <w:p w14:paraId="66657AFA" w14:textId="77777777" w:rsidR="003C6B06" w:rsidRDefault="003C6B06" w:rsidP="00D70F5B">
      <w:pPr>
        <w:pStyle w:val="af4"/>
        <w:numPr>
          <w:ilvl w:val="0"/>
          <w:numId w:val="48"/>
        </w:numPr>
        <w:ind w:leftChars="0"/>
      </w:pPr>
      <w:r>
        <w:rPr>
          <w:rFonts w:hint="eastAsia"/>
        </w:rPr>
        <w:t>HULFTによって⑦で配置されたファイルが</w:t>
      </w:r>
      <w:r w:rsidR="00AA70A1">
        <w:rPr>
          <w:rFonts w:hint="eastAsia"/>
        </w:rPr>
        <w:t>S3</w:t>
      </w:r>
      <w:r>
        <w:rPr>
          <w:rFonts w:hint="eastAsia"/>
        </w:rPr>
        <w:t>から抽出される。</w:t>
      </w:r>
    </w:p>
    <w:p w14:paraId="5E2BAEF2" w14:textId="77777777" w:rsidR="003C6B06" w:rsidRDefault="003C6B06" w:rsidP="00D70F5B">
      <w:pPr>
        <w:pStyle w:val="af4"/>
        <w:numPr>
          <w:ilvl w:val="0"/>
          <w:numId w:val="48"/>
        </w:numPr>
        <w:ind w:leftChars="0"/>
      </w:pPr>
      <w:r>
        <w:rPr>
          <w:rFonts w:hint="eastAsia"/>
        </w:rPr>
        <w:t>HULFT</w:t>
      </w:r>
      <w:r w:rsidR="00AA70A1">
        <w:t>-HUB</w:t>
      </w:r>
      <w:r>
        <w:rPr>
          <w:rFonts w:hint="eastAsia"/>
        </w:rPr>
        <w:t>から連携サーバに配置されたHULFTに対して、ファイルが配信される。</w:t>
      </w:r>
    </w:p>
    <w:p w14:paraId="4CE369DB" w14:textId="77777777" w:rsidR="003C6B06" w:rsidRDefault="003C6B06" w:rsidP="00D70F5B">
      <w:pPr>
        <w:pStyle w:val="af4"/>
        <w:numPr>
          <w:ilvl w:val="0"/>
          <w:numId w:val="48"/>
        </w:numPr>
        <w:ind w:leftChars="0"/>
      </w:pPr>
      <w:r>
        <w:rPr>
          <w:rFonts w:hint="eastAsia"/>
        </w:rPr>
        <w:t>連携サーバに配置されたHULFTによって、各システムへファイルが配信される。</w:t>
      </w:r>
    </w:p>
    <w:p w14:paraId="4B60DEA2" w14:textId="77777777" w:rsidR="003C6B06" w:rsidRDefault="003C6B06" w:rsidP="003C6B06">
      <w:pPr>
        <w:ind w:left="2098"/>
      </w:pPr>
      <w:r>
        <w:rPr>
          <w:rFonts w:hint="eastAsia"/>
        </w:rPr>
        <w:t>※便宜上、HULFT連携を送信元が配信する形で記載し、送信先が集信する形態については割愛する。</w:t>
      </w:r>
    </w:p>
    <w:p w14:paraId="5E49D227" w14:textId="77777777" w:rsidR="003C6B06" w:rsidRDefault="003C6B06" w:rsidP="003C6B06">
      <w:pPr>
        <w:ind w:left="839" w:firstLine="839"/>
      </w:pPr>
      <w:r>
        <w:rPr>
          <w:rFonts w:hint="eastAsia"/>
        </w:rPr>
        <w:t>&lt;その他</w:t>
      </w:r>
      <w:r>
        <w:t>&gt;</w:t>
      </w:r>
    </w:p>
    <w:p w14:paraId="5110122F" w14:textId="77777777" w:rsidR="003C6B06" w:rsidRDefault="003C6B06" w:rsidP="00D70F5B">
      <w:pPr>
        <w:pStyle w:val="af4"/>
        <w:numPr>
          <w:ilvl w:val="0"/>
          <w:numId w:val="48"/>
        </w:numPr>
        <w:ind w:leftChars="0"/>
      </w:pPr>
      <w:r>
        <w:rPr>
          <w:rFonts w:hint="eastAsia"/>
        </w:rPr>
        <w:t>処理内で発生した監査ログがAmazon</w:t>
      </w:r>
      <w:r>
        <w:t xml:space="preserve"> S3</w:t>
      </w:r>
      <w:r>
        <w:rPr>
          <w:rFonts w:hint="eastAsia"/>
        </w:rPr>
        <w:t>に格納される。</w:t>
      </w:r>
    </w:p>
    <w:p w14:paraId="7096841E" w14:textId="77777777" w:rsidR="00D852FA" w:rsidRDefault="003C6B06" w:rsidP="00D70F5B">
      <w:pPr>
        <w:pStyle w:val="af4"/>
        <w:numPr>
          <w:ilvl w:val="0"/>
          <w:numId w:val="48"/>
        </w:numPr>
        <w:ind w:leftChars="0"/>
      </w:pPr>
      <w:r>
        <w:rPr>
          <w:rFonts w:hint="eastAsia"/>
        </w:rPr>
        <w:t>AWSサービスに関するログが</w:t>
      </w:r>
      <w:r>
        <w:t>Amazon CloudWatch Logs</w:t>
      </w:r>
      <w:r>
        <w:rPr>
          <w:rFonts w:hint="eastAsia"/>
        </w:rPr>
        <w:t>に保管される。</w:t>
      </w:r>
    </w:p>
    <w:p w14:paraId="59575414" w14:textId="77777777" w:rsidR="0007114F" w:rsidRDefault="0007114F" w:rsidP="000359C3">
      <w:pPr>
        <w:pStyle w:val="3"/>
      </w:pPr>
      <w:bookmarkStart w:id="91" w:name="_Toc81217609"/>
      <w:bookmarkStart w:id="92" w:name="_Toc124835558"/>
      <w:r>
        <w:rPr>
          <w:rFonts w:hint="eastAsia"/>
        </w:rPr>
        <w:t>バッチサーバ</w:t>
      </w:r>
      <w:bookmarkEnd w:id="91"/>
      <w:bookmarkEnd w:id="92"/>
    </w:p>
    <w:p w14:paraId="064173BD" w14:textId="77777777" w:rsidR="0007114F" w:rsidRDefault="0007114F" w:rsidP="0007114F">
      <w:pPr>
        <w:ind w:left="839" w:firstLine="839"/>
      </w:pPr>
      <w:r>
        <w:rPr>
          <w:rFonts w:hint="eastAsia"/>
        </w:rPr>
        <w:t>バッチサーバとDBとのデータ連携におけるデータの流れについて以下に示す。</w:t>
      </w:r>
    </w:p>
    <w:p w14:paraId="1801BF6D" w14:textId="77777777" w:rsidR="0007114F" w:rsidRDefault="0007114F" w:rsidP="0007114F">
      <w:pPr>
        <w:ind w:left="839" w:firstLine="839"/>
      </w:pPr>
    </w:p>
    <w:p w14:paraId="1619810E" w14:textId="77777777" w:rsidR="0007114F" w:rsidRDefault="0007114F" w:rsidP="0007114F">
      <w:pPr>
        <w:ind w:left="839" w:firstLine="839"/>
      </w:pPr>
      <w:r>
        <w:rPr>
          <w:rFonts w:hint="eastAsia"/>
        </w:rPr>
        <w:t>[データフロー図]</w:t>
      </w:r>
    </w:p>
    <w:p w14:paraId="6B78C25C" w14:textId="77777777" w:rsidR="0007114F" w:rsidRDefault="0007114F" w:rsidP="0007114F">
      <w:pPr>
        <w:ind w:left="1678"/>
      </w:pPr>
      <w:r>
        <w:rPr>
          <w:rFonts w:hint="eastAsia"/>
        </w:rPr>
        <w:t>※北陸銀行・北海道銀行・七十七銀行についても、同様のVPCを構築する。</w:t>
      </w:r>
    </w:p>
    <w:p w14:paraId="12C5402E" w14:textId="77777777" w:rsidR="0007114F" w:rsidRDefault="0007114F" w:rsidP="0007114F">
      <w:pPr>
        <w:ind w:left="1678"/>
      </w:pPr>
      <w:r>
        <w:rPr>
          <w:noProof/>
        </w:rPr>
        <w:drawing>
          <wp:inline distT="0" distB="0" distL="0" distR="0" wp14:anchorId="40E787A6" wp14:editId="0D4BBB08">
            <wp:extent cx="5889264" cy="2491492"/>
            <wp:effectExtent l="0" t="0" r="0" b="444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9264" cy="2491492"/>
                    </a:xfrm>
                    <a:prstGeom prst="rect">
                      <a:avLst/>
                    </a:prstGeom>
                  </pic:spPr>
                </pic:pic>
              </a:graphicData>
            </a:graphic>
          </wp:inline>
        </w:drawing>
      </w:r>
    </w:p>
    <w:p w14:paraId="343BE8D2" w14:textId="77777777" w:rsidR="0007114F" w:rsidRDefault="0007114F" w:rsidP="0007114F">
      <w:pPr>
        <w:ind w:leftChars="419" w:left="838" w:firstLine="839"/>
      </w:pPr>
      <w:r>
        <w:rPr>
          <w:rFonts w:hint="eastAsia"/>
        </w:rPr>
        <w:t>&lt;DB更新</w:t>
      </w:r>
      <w:r>
        <w:t>&gt;</w:t>
      </w:r>
    </w:p>
    <w:p w14:paraId="795F9E65" w14:textId="77777777" w:rsidR="0007114F" w:rsidRDefault="0007114F" w:rsidP="00D70F5B">
      <w:pPr>
        <w:pStyle w:val="af4"/>
        <w:numPr>
          <w:ilvl w:val="0"/>
          <w:numId w:val="53"/>
        </w:numPr>
        <w:ind w:leftChars="0"/>
      </w:pPr>
      <w:r>
        <w:rPr>
          <w:rFonts w:hint="eastAsia"/>
        </w:rPr>
        <w:t>バッチアプリケーション内でDB更新が必要な場合は、必要に応じてDBへのデータ更新が行われる。</w:t>
      </w:r>
    </w:p>
    <w:p w14:paraId="644C8E49" w14:textId="77777777" w:rsidR="0007114F" w:rsidRDefault="0007114F" w:rsidP="0007114F">
      <w:pPr>
        <w:ind w:left="839" w:firstLine="839"/>
      </w:pPr>
      <w:r>
        <w:rPr>
          <w:rFonts w:hint="eastAsia"/>
        </w:rPr>
        <w:t>&lt;DB参照</w:t>
      </w:r>
      <w:r>
        <w:t>&gt;</w:t>
      </w:r>
    </w:p>
    <w:p w14:paraId="67FB81A0" w14:textId="77777777" w:rsidR="0007114F" w:rsidRDefault="0007114F" w:rsidP="00D70F5B">
      <w:pPr>
        <w:pStyle w:val="af4"/>
        <w:numPr>
          <w:ilvl w:val="0"/>
          <w:numId w:val="53"/>
        </w:numPr>
        <w:ind w:leftChars="0"/>
      </w:pPr>
      <w:r>
        <w:rPr>
          <w:rFonts w:hint="eastAsia"/>
        </w:rPr>
        <w:t>バッチアプリケーション内でDB参照が必要な場合は、必要に応じてDBへのデータ参照が行われる。</w:t>
      </w:r>
    </w:p>
    <w:p w14:paraId="36A8C1AD" w14:textId="77777777" w:rsidR="0007114F" w:rsidRDefault="0007114F" w:rsidP="0007114F">
      <w:pPr>
        <w:ind w:left="839" w:firstLine="839"/>
      </w:pPr>
      <w:r>
        <w:rPr>
          <w:rFonts w:hint="eastAsia"/>
        </w:rPr>
        <w:t>&lt;その他</w:t>
      </w:r>
      <w:r>
        <w:t>&gt;</w:t>
      </w:r>
    </w:p>
    <w:p w14:paraId="031AC891" w14:textId="77777777" w:rsidR="0007114F" w:rsidRDefault="0007114F" w:rsidP="00D70F5B">
      <w:pPr>
        <w:pStyle w:val="af4"/>
        <w:numPr>
          <w:ilvl w:val="0"/>
          <w:numId w:val="53"/>
        </w:numPr>
        <w:ind w:leftChars="0"/>
      </w:pPr>
      <w:r>
        <w:rPr>
          <w:rFonts w:hint="eastAsia"/>
        </w:rPr>
        <w:t>処理内で発生した監査ログがAmazon</w:t>
      </w:r>
      <w:r>
        <w:t xml:space="preserve"> S3</w:t>
      </w:r>
      <w:r>
        <w:rPr>
          <w:rFonts w:hint="eastAsia"/>
        </w:rPr>
        <w:t>に格納される。</w:t>
      </w:r>
    </w:p>
    <w:p w14:paraId="358D176D" w14:textId="77777777" w:rsidR="0007114F" w:rsidRDefault="0007114F" w:rsidP="00D70F5B">
      <w:pPr>
        <w:pStyle w:val="af4"/>
        <w:numPr>
          <w:ilvl w:val="0"/>
          <w:numId w:val="53"/>
        </w:numPr>
        <w:ind w:leftChars="0"/>
      </w:pPr>
      <w:r>
        <w:rPr>
          <w:rFonts w:hint="eastAsia"/>
        </w:rPr>
        <w:t>AWSサービスに関するログが</w:t>
      </w:r>
      <w:r>
        <w:t>Amazon CloudWatch Logs</w:t>
      </w:r>
      <w:r>
        <w:rPr>
          <w:rFonts w:hint="eastAsia"/>
        </w:rPr>
        <w:t>に保管される。</w:t>
      </w:r>
    </w:p>
    <w:p w14:paraId="00C885A6" w14:textId="77777777" w:rsidR="0007114F" w:rsidRDefault="001B556B" w:rsidP="009611AB">
      <w:pPr>
        <w:widowControl/>
        <w:jc w:val="left"/>
      </w:pPr>
      <w:r>
        <w:br w:type="page"/>
      </w:r>
    </w:p>
    <w:p w14:paraId="27BBDBA4" w14:textId="77777777" w:rsidR="00DC6A60" w:rsidRDefault="00AF74D2" w:rsidP="000359C3">
      <w:pPr>
        <w:pStyle w:val="3"/>
      </w:pPr>
      <w:bookmarkStart w:id="93" w:name="_Toc124835559"/>
      <w:r w:rsidRPr="00AF74D2">
        <w:lastRenderedPageBreak/>
        <w:t>Web/APサーバ</w:t>
      </w:r>
      <w:bookmarkEnd w:id="93"/>
    </w:p>
    <w:p w14:paraId="6CE5EE1B" w14:textId="77777777" w:rsidR="00B049E1" w:rsidRPr="00064EED" w:rsidRDefault="005D635A" w:rsidP="005D635A">
      <w:pPr>
        <w:ind w:left="839" w:firstLine="839"/>
      </w:pPr>
      <w:r>
        <w:rPr>
          <w:rFonts w:hint="eastAsia"/>
        </w:rPr>
        <w:t>関連システムと</w:t>
      </w:r>
      <w:r w:rsidR="00B049E1" w:rsidRPr="00064EED">
        <w:rPr>
          <w:rFonts w:hint="eastAsia"/>
        </w:rPr>
        <w:t>Web/APサーバ</w:t>
      </w:r>
      <w:r w:rsidRPr="00064EED">
        <w:rPr>
          <w:rFonts w:hint="eastAsia"/>
        </w:rPr>
        <w:t>を介したデータの流れについて、以下に示す。</w:t>
      </w:r>
    </w:p>
    <w:p w14:paraId="4BEC6ABF" w14:textId="77777777" w:rsidR="005D635A" w:rsidRPr="00064EED" w:rsidRDefault="005D635A" w:rsidP="005D635A">
      <w:pPr>
        <w:ind w:left="839" w:firstLine="839"/>
      </w:pPr>
      <w:r w:rsidRPr="00064EED">
        <w:rPr>
          <w:rFonts w:hint="eastAsia"/>
        </w:rPr>
        <w:t>なお、</w:t>
      </w:r>
      <w:r w:rsidR="005C7A1D" w:rsidRPr="00064EED">
        <w:rPr>
          <w:rFonts w:hint="eastAsia"/>
        </w:rPr>
        <w:t>Web/APサーバ</w:t>
      </w:r>
      <w:r w:rsidRPr="00064EED">
        <w:rPr>
          <w:rFonts w:hint="eastAsia"/>
        </w:rPr>
        <w:t>は複数の要素があるため各要素毎に記載する。</w:t>
      </w:r>
    </w:p>
    <w:p w14:paraId="47C7F708" w14:textId="77777777" w:rsidR="000A4DE3" w:rsidRPr="00064EED" w:rsidRDefault="000A4DE3" w:rsidP="000A4DE3">
      <w:pPr>
        <w:ind w:left="839" w:firstLine="839"/>
      </w:pPr>
    </w:p>
    <w:p w14:paraId="5D5CB8FC" w14:textId="77777777" w:rsidR="000A4DE3" w:rsidRPr="00064EED" w:rsidRDefault="000A4DE3" w:rsidP="000A4DE3">
      <w:pPr>
        <w:pStyle w:val="afa"/>
        <w:ind w:left="2082" w:hanging="420"/>
        <w:jc w:val="left"/>
        <w:textAlignment w:val="baseline"/>
        <w:rPr>
          <w:rFonts w:ascii="Meiryo UI" w:eastAsia="Meiryo UI" w:hAnsi="Meiryo UI"/>
        </w:rPr>
      </w:pPr>
      <w:r w:rsidRPr="00064EED">
        <w:rPr>
          <w:rFonts w:ascii="Meiryo UI" w:eastAsia="Meiryo UI" w:hAnsi="Meiryo UI" w:hint="eastAsia"/>
        </w:rPr>
        <w:t>業務端末 ⇔</w:t>
      </w:r>
      <w:r w:rsidRPr="00064EED">
        <w:rPr>
          <w:rFonts w:ascii="Meiryo UI" w:eastAsia="Meiryo UI" w:hAnsi="Meiryo UI"/>
        </w:rPr>
        <w:t xml:space="preserve"> </w:t>
      </w:r>
      <w:r w:rsidR="00B049E1" w:rsidRPr="00064EED">
        <w:rPr>
          <w:rFonts w:ascii="Meiryo UI" w:eastAsia="Meiryo UI" w:hAnsi="Meiryo UI"/>
        </w:rPr>
        <w:t>Web/APサーバ</w:t>
      </w:r>
      <w:r w:rsidRPr="00064EED">
        <w:rPr>
          <w:rFonts w:ascii="Meiryo UI" w:eastAsia="Meiryo UI" w:hAnsi="Meiryo UI" w:hint="eastAsia"/>
        </w:rPr>
        <w:t>（業務サブドメイン）</w:t>
      </w:r>
    </w:p>
    <w:p w14:paraId="49317589" w14:textId="77777777" w:rsidR="000A4DE3" w:rsidRPr="00064EED" w:rsidRDefault="000A4DE3" w:rsidP="000A4DE3">
      <w:pPr>
        <w:ind w:left="839" w:firstLine="839"/>
      </w:pPr>
      <w:r w:rsidRPr="00064EED">
        <w:rPr>
          <w:rFonts w:hint="eastAsia"/>
        </w:rPr>
        <w:t>[データフロー図]</w:t>
      </w:r>
    </w:p>
    <w:p w14:paraId="0976E862" w14:textId="77777777" w:rsidR="00010274" w:rsidRPr="00010274" w:rsidRDefault="00010274" w:rsidP="00DC537B">
      <w:pPr>
        <w:ind w:leftChars="800" w:left="1600"/>
        <w:jc w:val="left"/>
      </w:pPr>
      <w:r>
        <w:rPr>
          <w:rFonts w:hint="eastAsia"/>
        </w:rPr>
        <w:t>※北陸銀行・北海道銀行・七十七銀行についても、同様のVPCを構築する。</w:t>
      </w:r>
    </w:p>
    <w:p w14:paraId="31BDA263" w14:textId="77777777" w:rsidR="003C6B06" w:rsidRDefault="001B556B" w:rsidP="00273D2A">
      <w:pPr>
        <w:ind w:leftChars="800" w:left="1600"/>
      </w:pPr>
      <w:r>
        <w:rPr>
          <w:noProof/>
        </w:rPr>
        <w:drawing>
          <wp:inline distT="0" distB="0" distL="0" distR="0" wp14:anchorId="2D52DF93" wp14:editId="5F57D0AF">
            <wp:extent cx="5819290" cy="2637096"/>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9290" cy="2637096"/>
                    </a:xfrm>
                    <a:prstGeom prst="rect">
                      <a:avLst/>
                    </a:prstGeom>
                  </pic:spPr>
                </pic:pic>
              </a:graphicData>
            </a:graphic>
          </wp:inline>
        </w:drawing>
      </w:r>
    </w:p>
    <w:p w14:paraId="530B7EF0" w14:textId="77777777" w:rsidR="00D13EAE" w:rsidRDefault="00D13EAE" w:rsidP="00D13EAE">
      <w:pPr>
        <w:ind w:left="839" w:firstLine="839"/>
      </w:pPr>
      <w:r>
        <w:rPr>
          <w:rFonts w:hint="eastAsia"/>
        </w:rPr>
        <w:t>&lt;データ受信</w:t>
      </w:r>
      <w:r>
        <w:t>&gt;</w:t>
      </w:r>
    </w:p>
    <w:p w14:paraId="7B11A842" w14:textId="77777777" w:rsidR="00D13EAE" w:rsidRPr="00064EED" w:rsidRDefault="00D13EAE" w:rsidP="00D70F5B">
      <w:pPr>
        <w:pStyle w:val="af4"/>
        <w:numPr>
          <w:ilvl w:val="0"/>
          <w:numId w:val="49"/>
        </w:numPr>
        <w:ind w:leftChars="0"/>
      </w:pPr>
      <w:r w:rsidRPr="00064EED">
        <w:rPr>
          <w:rFonts w:hint="eastAsia"/>
        </w:rPr>
        <w:t>業務端末から</w:t>
      </w:r>
      <w:r w:rsidR="00B049E1" w:rsidRPr="00064EED">
        <w:t>IIS</w:t>
      </w:r>
      <w:r w:rsidRPr="00064EED">
        <w:rPr>
          <w:rFonts w:hint="eastAsia"/>
        </w:rPr>
        <w:t>（Webサーバ）に対し、本システムへの参照、または更新データ入力及びファイル添付処理が行われる。</w:t>
      </w:r>
    </w:p>
    <w:p w14:paraId="6F70DB78" w14:textId="77777777" w:rsidR="00D13EAE" w:rsidRPr="00064EED" w:rsidRDefault="00B049E1" w:rsidP="00D70F5B">
      <w:pPr>
        <w:pStyle w:val="af4"/>
        <w:numPr>
          <w:ilvl w:val="0"/>
          <w:numId w:val="49"/>
        </w:numPr>
        <w:ind w:leftChars="0"/>
      </w:pPr>
      <w:r w:rsidRPr="00064EED">
        <w:t>IIS</w:t>
      </w:r>
      <w:r w:rsidR="00D13EAE" w:rsidRPr="00064EED">
        <w:rPr>
          <w:rFonts w:hint="eastAsia"/>
        </w:rPr>
        <w:t>（Webサーバ）から入力内容及び添付ファイルがオンラインアプリケーションへ連携される。</w:t>
      </w:r>
    </w:p>
    <w:p w14:paraId="57A06F39" w14:textId="77777777" w:rsidR="00D13EAE" w:rsidRPr="00064EED" w:rsidRDefault="00D13EAE" w:rsidP="00D70F5B">
      <w:pPr>
        <w:pStyle w:val="af4"/>
        <w:numPr>
          <w:ilvl w:val="0"/>
          <w:numId w:val="49"/>
        </w:numPr>
        <w:ind w:leftChars="0"/>
      </w:pPr>
      <w:r w:rsidRPr="00064EED">
        <w:rPr>
          <w:rFonts w:hint="eastAsia"/>
        </w:rPr>
        <w:t>オンラインアプリケーションにて、入力内容にもとづいたデータがDBに格納される。</w:t>
      </w:r>
    </w:p>
    <w:p w14:paraId="40D7B573" w14:textId="77777777" w:rsidR="00D13EAE" w:rsidRPr="00064EED" w:rsidRDefault="00D13EAE" w:rsidP="00D70F5B">
      <w:pPr>
        <w:pStyle w:val="af4"/>
        <w:numPr>
          <w:ilvl w:val="0"/>
          <w:numId w:val="49"/>
        </w:numPr>
        <w:ind w:leftChars="0"/>
      </w:pPr>
      <w:r w:rsidRPr="00064EED">
        <w:rPr>
          <w:rFonts w:hint="eastAsia"/>
        </w:rPr>
        <w:t>添付ファイルがAmazon</w:t>
      </w:r>
      <w:r w:rsidRPr="00064EED">
        <w:t xml:space="preserve"> S3</w:t>
      </w:r>
      <w:r w:rsidRPr="00064EED">
        <w:rPr>
          <w:rFonts w:hint="eastAsia"/>
        </w:rPr>
        <w:t>に格納される。</w:t>
      </w:r>
    </w:p>
    <w:p w14:paraId="2E58CB27" w14:textId="77777777" w:rsidR="00D13EAE" w:rsidRPr="00064EED" w:rsidRDefault="00D13EAE" w:rsidP="00D13EAE">
      <w:pPr>
        <w:ind w:left="839" w:firstLine="839"/>
      </w:pPr>
      <w:r w:rsidRPr="00064EED">
        <w:rPr>
          <w:rFonts w:hint="eastAsia"/>
        </w:rPr>
        <w:t>&lt;データ送信</w:t>
      </w:r>
      <w:r w:rsidRPr="00064EED">
        <w:t>&gt;</w:t>
      </w:r>
    </w:p>
    <w:p w14:paraId="1F7670DC" w14:textId="77777777" w:rsidR="00D13EAE" w:rsidRPr="00064EED" w:rsidRDefault="00D13EAE" w:rsidP="00D70F5B">
      <w:pPr>
        <w:pStyle w:val="af4"/>
        <w:numPr>
          <w:ilvl w:val="0"/>
          <w:numId w:val="49"/>
        </w:numPr>
        <w:ind w:leftChars="0"/>
      </w:pPr>
      <w:r w:rsidRPr="00064EED">
        <w:rPr>
          <w:rFonts w:hint="eastAsia"/>
        </w:rPr>
        <w:t>業務端末からの要求が参照処理だった場合、DBはその内容をオンラインアプリケーションへ返す。</w:t>
      </w:r>
    </w:p>
    <w:p w14:paraId="1DD46BA9" w14:textId="77777777" w:rsidR="00D13EAE" w:rsidRPr="00064EED" w:rsidRDefault="00D13EAE" w:rsidP="00D70F5B">
      <w:pPr>
        <w:pStyle w:val="af4"/>
        <w:numPr>
          <w:ilvl w:val="0"/>
          <w:numId w:val="49"/>
        </w:numPr>
        <w:ind w:leftChars="0"/>
      </w:pPr>
      <w:r w:rsidRPr="00064EED">
        <w:rPr>
          <w:rFonts w:hint="eastAsia"/>
        </w:rPr>
        <w:t>オンラインアプリケーションは、必要に応じてAmazon</w:t>
      </w:r>
      <w:r w:rsidRPr="00064EED">
        <w:t xml:space="preserve"> S3</w:t>
      </w:r>
      <w:r w:rsidRPr="00064EED">
        <w:rPr>
          <w:rFonts w:hint="eastAsia"/>
        </w:rPr>
        <w:t>から添付ファイルを取り出す。</w:t>
      </w:r>
    </w:p>
    <w:p w14:paraId="7932EDA9" w14:textId="77777777" w:rsidR="00D13EAE" w:rsidRPr="00064EED" w:rsidRDefault="00D13EAE" w:rsidP="00D70F5B">
      <w:pPr>
        <w:pStyle w:val="af4"/>
        <w:numPr>
          <w:ilvl w:val="0"/>
          <w:numId w:val="49"/>
        </w:numPr>
        <w:ind w:leftChars="0"/>
      </w:pPr>
      <w:r w:rsidRPr="00064EED">
        <w:rPr>
          <w:rFonts w:hint="eastAsia"/>
        </w:rPr>
        <w:t>オンラインアプリケーションは、参照結果及び取り出した添付ファイルを</w:t>
      </w:r>
      <w:r w:rsidR="00B049E1" w:rsidRPr="00064EED">
        <w:t>IIS</w:t>
      </w:r>
      <w:r w:rsidRPr="00064EED">
        <w:rPr>
          <w:rFonts w:hint="eastAsia"/>
        </w:rPr>
        <w:t>（Webサーバ）へ連携する。</w:t>
      </w:r>
    </w:p>
    <w:p w14:paraId="31D4603C" w14:textId="77777777" w:rsidR="00D13EAE" w:rsidRPr="00064EED" w:rsidRDefault="00B049E1" w:rsidP="00D70F5B">
      <w:pPr>
        <w:pStyle w:val="af4"/>
        <w:numPr>
          <w:ilvl w:val="0"/>
          <w:numId w:val="49"/>
        </w:numPr>
        <w:ind w:leftChars="0"/>
      </w:pPr>
      <w:r w:rsidRPr="00064EED">
        <w:t>IIS</w:t>
      </w:r>
      <w:r w:rsidR="00D13EAE" w:rsidRPr="00064EED">
        <w:rPr>
          <w:rFonts w:hint="eastAsia"/>
        </w:rPr>
        <w:t>（Webサーバ）は、参照内容従って業務端末にデータを返す。</w:t>
      </w:r>
    </w:p>
    <w:p w14:paraId="3B7CB0BE" w14:textId="77777777" w:rsidR="00175765" w:rsidRDefault="00175765" w:rsidP="00175765">
      <w:pPr>
        <w:ind w:left="839" w:firstLine="839"/>
      </w:pPr>
      <w:r>
        <w:rPr>
          <w:rFonts w:hint="eastAsia"/>
        </w:rPr>
        <w:t>&lt;その他</w:t>
      </w:r>
      <w:r>
        <w:t>&gt;</w:t>
      </w:r>
    </w:p>
    <w:p w14:paraId="399545C9" w14:textId="77777777" w:rsidR="00175765" w:rsidRDefault="00175765" w:rsidP="00D70F5B">
      <w:pPr>
        <w:pStyle w:val="af4"/>
        <w:widowControl/>
        <w:numPr>
          <w:ilvl w:val="0"/>
          <w:numId w:val="49"/>
        </w:numPr>
        <w:ind w:leftChars="0"/>
        <w:jc w:val="left"/>
      </w:pPr>
      <w:r>
        <w:rPr>
          <w:rFonts w:hint="eastAsia"/>
        </w:rPr>
        <w:t>処理内で発生した監査ログがAmazon</w:t>
      </w:r>
      <w:r>
        <w:t xml:space="preserve"> S3</w:t>
      </w:r>
      <w:r>
        <w:rPr>
          <w:rFonts w:hint="eastAsia"/>
        </w:rPr>
        <w:t>に格納される。</w:t>
      </w:r>
    </w:p>
    <w:p w14:paraId="2EA304EA" w14:textId="77777777" w:rsidR="00D13EAE" w:rsidRDefault="00175765" w:rsidP="00D70F5B">
      <w:pPr>
        <w:pStyle w:val="af4"/>
        <w:widowControl/>
        <w:numPr>
          <w:ilvl w:val="0"/>
          <w:numId w:val="49"/>
        </w:numPr>
        <w:ind w:leftChars="0"/>
        <w:jc w:val="left"/>
      </w:pPr>
      <w:r>
        <w:rPr>
          <w:rFonts w:hint="eastAsia"/>
        </w:rPr>
        <w:t>AWSサービスに関するログが</w:t>
      </w:r>
      <w:r>
        <w:t>Amazon CloudWatch Logs</w:t>
      </w:r>
      <w:r>
        <w:rPr>
          <w:rFonts w:hint="eastAsia"/>
        </w:rPr>
        <w:t>に保管される。</w:t>
      </w:r>
      <w:r w:rsidR="00D13EAE">
        <w:br w:type="page"/>
      </w:r>
    </w:p>
    <w:p w14:paraId="3F005721" w14:textId="77777777" w:rsidR="00D13EAE" w:rsidRPr="00F72B20" w:rsidRDefault="00D13EAE" w:rsidP="00D13EAE">
      <w:pPr>
        <w:pStyle w:val="afa"/>
        <w:ind w:left="2082" w:hanging="420"/>
        <w:jc w:val="left"/>
        <w:textAlignment w:val="baseline"/>
        <w:rPr>
          <w:rFonts w:ascii="Meiryo UI" w:eastAsia="Meiryo UI" w:hAnsi="Meiryo UI"/>
        </w:rPr>
      </w:pPr>
      <w:r>
        <w:rPr>
          <w:rFonts w:ascii="Meiryo UI" w:eastAsia="Meiryo UI" w:hAnsi="Meiryo UI" w:hint="eastAsia"/>
        </w:rPr>
        <w:lastRenderedPageBreak/>
        <w:t>外部システム ⇔</w:t>
      </w:r>
      <w:r>
        <w:rPr>
          <w:rFonts w:ascii="Meiryo UI" w:eastAsia="Meiryo UI" w:hAnsi="Meiryo UI"/>
        </w:rPr>
        <w:t xml:space="preserve"> </w:t>
      </w:r>
      <w:r w:rsidR="003859A8" w:rsidRPr="00064EED">
        <w:rPr>
          <w:rFonts w:ascii="Meiryo UI" w:eastAsia="Meiryo UI" w:hAnsi="Meiryo UI"/>
          <w:kern w:val="0"/>
        </w:rPr>
        <w:t>Web/APサーバ</w:t>
      </w:r>
      <w:r>
        <w:rPr>
          <w:rFonts w:ascii="Meiryo UI" w:eastAsia="Meiryo UI" w:hAnsi="Meiryo UI" w:hint="eastAsia"/>
        </w:rPr>
        <w:t>（業務サブドメイン）</w:t>
      </w:r>
    </w:p>
    <w:p w14:paraId="0B1B69D4" w14:textId="77777777" w:rsidR="00D13EAE" w:rsidRDefault="002C26CA" w:rsidP="00273D2A">
      <w:pPr>
        <w:ind w:leftChars="800" w:left="1600"/>
      </w:pPr>
      <w:r w:rsidRPr="002C26CA">
        <w:t>[データフロー図]</w:t>
      </w:r>
    </w:p>
    <w:p w14:paraId="35B79F84" w14:textId="77777777" w:rsidR="00010274" w:rsidRPr="00010274" w:rsidRDefault="00010274" w:rsidP="00DC537B">
      <w:pPr>
        <w:ind w:left="1678"/>
      </w:pPr>
      <w:r>
        <w:rPr>
          <w:rFonts w:hint="eastAsia"/>
        </w:rPr>
        <w:t>※北陸銀行・北海道銀行・七十七銀行についても、同様のVPCを構築する。</w:t>
      </w:r>
    </w:p>
    <w:p w14:paraId="606F58F4" w14:textId="77777777" w:rsidR="002C26CA" w:rsidRDefault="00B2211C" w:rsidP="00273D2A">
      <w:pPr>
        <w:ind w:leftChars="800" w:left="1600"/>
      </w:pPr>
      <w:r>
        <w:rPr>
          <w:noProof/>
        </w:rPr>
        <w:drawing>
          <wp:inline distT="0" distB="0" distL="0" distR="0" wp14:anchorId="46EDB1F3" wp14:editId="27D09218">
            <wp:extent cx="5834415" cy="2639606"/>
            <wp:effectExtent l="0" t="0" r="0"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4415" cy="2639606"/>
                    </a:xfrm>
                    <a:prstGeom prst="rect">
                      <a:avLst/>
                    </a:prstGeom>
                  </pic:spPr>
                </pic:pic>
              </a:graphicData>
            </a:graphic>
          </wp:inline>
        </w:drawing>
      </w:r>
    </w:p>
    <w:p w14:paraId="2AB465DA" w14:textId="77777777" w:rsidR="00FA00EA" w:rsidRDefault="00FA00EA" w:rsidP="00FA00EA">
      <w:pPr>
        <w:ind w:left="839" w:firstLine="839"/>
      </w:pPr>
      <w:r>
        <w:rPr>
          <w:rFonts w:hint="eastAsia"/>
        </w:rPr>
        <w:t>&lt;データ受信</w:t>
      </w:r>
      <w:r>
        <w:t>&gt;</w:t>
      </w:r>
    </w:p>
    <w:p w14:paraId="65B43489" w14:textId="77777777" w:rsidR="00FA00EA" w:rsidRPr="00064EED" w:rsidRDefault="00FA00EA" w:rsidP="00D70F5B">
      <w:pPr>
        <w:pStyle w:val="af4"/>
        <w:numPr>
          <w:ilvl w:val="0"/>
          <w:numId w:val="50"/>
        </w:numPr>
        <w:ind w:leftChars="0"/>
      </w:pPr>
      <w:r w:rsidRPr="00064EED">
        <w:rPr>
          <w:rFonts w:hint="eastAsia"/>
        </w:rPr>
        <w:t>外部システムから</w:t>
      </w:r>
      <w:r w:rsidRPr="00064EED">
        <w:t>WebAPI</w:t>
      </w:r>
      <w:r w:rsidRPr="00064EED">
        <w:rPr>
          <w:rFonts w:hint="eastAsia"/>
        </w:rPr>
        <w:t>（REST）を用いて</w:t>
      </w:r>
      <w:r w:rsidR="000D5B70" w:rsidRPr="00064EED">
        <w:t>IIS</w:t>
      </w:r>
      <w:r w:rsidRPr="00064EED">
        <w:rPr>
          <w:rFonts w:hint="eastAsia"/>
        </w:rPr>
        <w:t>（Webサーバ）に対し、データ更新もしくは参照要求が行われる。</w:t>
      </w:r>
    </w:p>
    <w:p w14:paraId="4D504B87" w14:textId="77777777" w:rsidR="00FA00EA" w:rsidRPr="00064EED" w:rsidRDefault="000D5B70" w:rsidP="00D70F5B">
      <w:pPr>
        <w:pStyle w:val="af4"/>
        <w:numPr>
          <w:ilvl w:val="0"/>
          <w:numId w:val="50"/>
        </w:numPr>
        <w:ind w:leftChars="0"/>
      </w:pPr>
      <w:r w:rsidRPr="00064EED">
        <w:t>IIS</w:t>
      </w:r>
      <w:r w:rsidR="00FA00EA" w:rsidRPr="00064EED">
        <w:rPr>
          <w:rFonts w:hint="eastAsia"/>
        </w:rPr>
        <w:t>（Webサーバ）からオンラインアプリケーション上のWebAPIへデータ更新要求が連携される。</w:t>
      </w:r>
    </w:p>
    <w:p w14:paraId="1C6E5921" w14:textId="77777777" w:rsidR="00FA00EA" w:rsidRPr="00064EED" w:rsidRDefault="00FA00EA" w:rsidP="00D70F5B">
      <w:pPr>
        <w:pStyle w:val="af4"/>
        <w:numPr>
          <w:ilvl w:val="0"/>
          <w:numId w:val="50"/>
        </w:numPr>
        <w:ind w:leftChars="0"/>
      </w:pPr>
      <w:r w:rsidRPr="00064EED">
        <w:rPr>
          <w:rFonts w:hint="eastAsia"/>
        </w:rPr>
        <w:t>オンラインアプリケーション上のWebAPIを介して、データ更新内容がDBに格納される。</w:t>
      </w:r>
    </w:p>
    <w:p w14:paraId="505E0DB8" w14:textId="77777777" w:rsidR="00FA00EA" w:rsidRPr="00064EED" w:rsidRDefault="00FA00EA" w:rsidP="00FA00EA">
      <w:pPr>
        <w:ind w:left="839" w:firstLine="839"/>
      </w:pPr>
      <w:r w:rsidRPr="00064EED">
        <w:rPr>
          <w:rFonts w:hint="eastAsia"/>
        </w:rPr>
        <w:t>&lt;データ送信</w:t>
      </w:r>
      <w:r w:rsidRPr="00064EED">
        <w:t>&gt;</w:t>
      </w:r>
    </w:p>
    <w:p w14:paraId="434137AA" w14:textId="77777777" w:rsidR="00FA00EA" w:rsidRPr="00064EED" w:rsidRDefault="00FA00EA" w:rsidP="00D70F5B">
      <w:pPr>
        <w:pStyle w:val="af4"/>
        <w:numPr>
          <w:ilvl w:val="0"/>
          <w:numId w:val="50"/>
        </w:numPr>
        <w:ind w:leftChars="0"/>
      </w:pPr>
      <w:r w:rsidRPr="00064EED">
        <w:rPr>
          <w:rFonts w:hint="eastAsia"/>
        </w:rPr>
        <w:t>外部システムからの要求が参照処理だった場合、DBが参照内容をオンラインアプリケーションへ返す。</w:t>
      </w:r>
    </w:p>
    <w:p w14:paraId="38015D35" w14:textId="77777777" w:rsidR="00FA00EA" w:rsidRPr="00064EED" w:rsidRDefault="00FA00EA" w:rsidP="00D70F5B">
      <w:pPr>
        <w:pStyle w:val="af4"/>
        <w:numPr>
          <w:ilvl w:val="0"/>
          <w:numId w:val="50"/>
        </w:numPr>
        <w:ind w:leftChars="0"/>
      </w:pPr>
      <w:r w:rsidRPr="00064EED">
        <w:rPr>
          <w:rFonts w:hint="eastAsia"/>
        </w:rPr>
        <w:t>オンラインアプリケーション上のWebAPIは、参照結果を</w:t>
      </w:r>
      <w:r w:rsidR="000D5B70" w:rsidRPr="00064EED">
        <w:t>IIS</w:t>
      </w:r>
      <w:r w:rsidRPr="00064EED">
        <w:rPr>
          <w:rFonts w:hint="eastAsia"/>
        </w:rPr>
        <w:t>（Webサーバ）へ連携する。</w:t>
      </w:r>
    </w:p>
    <w:p w14:paraId="27619C0A" w14:textId="77777777" w:rsidR="00FA00EA" w:rsidRPr="00064EED" w:rsidRDefault="000D5B70" w:rsidP="00D70F5B">
      <w:pPr>
        <w:pStyle w:val="af4"/>
        <w:numPr>
          <w:ilvl w:val="0"/>
          <w:numId w:val="50"/>
        </w:numPr>
        <w:ind w:leftChars="0"/>
      </w:pPr>
      <w:r w:rsidRPr="00064EED">
        <w:t>IIS</w:t>
      </w:r>
      <w:r w:rsidR="00FA00EA" w:rsidRPr="00064EED">
        <w:rPr>
          <w:rFonts w:hint="eastAsia"/>
        </w:rPr>
        <w:t>（Webサーバ）は、参照内容従って外部システムにデータを返す。</w:t>
      </w:r>
    </w:p>
    <w:p w14:paraId="66ABE0AE" w14:textId="77777777" w:rsidR="00FA00EA" w:rsidRPr="00064EED" w:rsidRDefault="00FA00EA" w:rsidP="00FA00EA">
      <w:pPr>
        <w:ind w:left="839" w:firstLine="839"/>
      </w:pPr>
      <w:r w:rsidRPr="00064EED">
        <w:rPr>
          <w:rFonts w:hint="eastAsia"/>
        </w:rPr>
        <w:t>&lt;その他</w:t>
      </w:r>
      <w:r w:rsidRPr="00064EED">
        <w:t>&gt;</w:t>
      </w:r>
    </w:p>
    <w:p w14:paraId="6AD76420" w14:textId="77777777" w:rsidR="00FA00EA" w:rsidRPr="00064EED" w:rsidRDefault="00FA00EA" w:rsidP="00D70F5B">
      <w:pPr>
        <w:pStyle w:val="af4"/>
        <w:numPr>
          <w:ilvl w:val="0"/>
          <w:numId w:val="50"/>
        </w:numPr>
        <w:ind w:leftChars="0"/>
      </w:pPr>
      <w:r w:rsidRPr="00064EED">
        <w:rPr>
          <w:rFonts w:hint="eastAsia"/>
        </w:rPr>
        <w:t>処理内で発生した監査ログがAmazon</w:t>
      </w:r>
      <w:r w:rsidRPr="00064EED">
        <w:t xml:space="preserve"> S3</w:t>
      </w:r>
      <w:r w:rsidRPr="00064EED">
        <w:rPr>
          <w:rFonts w:hint="eastAsia"/>
        </w:rPr>
        <w:t>に格納される。</w:t>
      </w:r>
    </w:p>
    <w:p w14:paraId="6429158F" w14:textId="77777777" w:rsidR="00FA0B24" w:rsidRDefault="00FA00EA" w:rsidP="00D70F5B">
      <w:pPr>
        <w:pStyle w:val="af4"/>
        <w:numPr>
          <w:ilvl w:val="0"/>
          <w:numId w:val="50"/>
        </w:numPr>
        <w:ind w:leftChars="0"/>
      </w:pPr>
      <w:r w:rsidRPr="00064EED">
        <w:rPr>
          <w:rFonts w:hint="eastAsia"/>
        </w:rPr>
        <w:t>AWSサービスに関するログが</w:t>
      </w:r>
      <w:r w:rsidRPr="00064EED">
        <w:t>Amazon CloudWatch Logs</w:t>
      </w:r>
      <w:r w:rsidRPr="00064EED">
        <w:rPr>
          <w:rFonts w:hint="eastAsia"/>
        </w:rPr>
        <w:t>に保管される</w:t>
      </w:r>
      <w:r>
        <w:rPr>
          <w:rFonts w:hint="eastAsia"/>
        </w:rPr>
        <w:t>。</w:t>
      </w:r>
    </w:p>
    <w:p w14:paraId="172D0B8F" w14:textId="77777777" w:rsidR="002C26CA" w:rsidRDefault="00FA0B24" w:rsidP="00FA0B24">
      <w:pPr>
        <w:widowControl/>
        <w:jc w:val="left"/>
      </w:pPr>
      <w:r>
        <w:br w:type="page"/>
      </w:r>
    </w:p>
    <w:p w14:paraId="3621230C" w14:textId="77777777" w:rsidR="00486FB1" w:rsidRPr="00064EED" w:rsidRDefault="00DB7C90" w:rsidP="00486FB1">
      <w:pPr>
        <w:pStyle w:val="afa"/>
        <w:ind w:left="2082" w:hanging="420"/>
        <w:jc w:val="left"/>
        <w:textAlignment w:val="baseline"/>
        <w:rPr>
          <w:rFonts w:ascii="Meiryo UI" w:eastAsia="Meiryo UI" w:hAnsi="Meiryo UI"/>
        </w:rPr>
      </w:pPr>
      <w:r w:rsidRPr="00064EED">
        <w:rPr>
          <w:rFonts w:ascii="Meiryo UI" w:eastAsia="Meiryo UI" w:hAnsi="Meiryo UI"/>
          <w:kern w:val="0"/>
        </w:rPr>
        <w:lastRenderedPageBreak/>
        <w:t>Web/APサーバ</w:t>
      </w:r>
      <w:r w:rsidR="00486FB1" w:rsidRPr="00064EED">
        <w:rPr>
          <w:rFonts w:ascii="Meiryo UI" w:eastAsia="Meiryo UI" w:hAnsi="Meiryo UI" w:hint="eastAsia"/>
        </w:rPr>
        <w:t>（業務サブドメイン）⇔</w:t>
      </w:r>
      <w:r w:rsidR="00486FB1" w:rsidRPr="00064EED">
        <w:rPr>
          <w:rFonts w:ascii="Meiryo UI" w:eastAsia="Meiryo UI" w:hAnsi="Meiryo UI"/>
        </w:rPr>
        <w:t xml:space="preserve"> </w:t>
      </w:r>
      <w:r w:rsidR="00486FB1" w:rsidRPr="00064EED">
        <w:rPr>
          <w:rFonts w:ascii="Meiryo UI" w:eastAsia="Meiryo UI" w:hAnsi="Meiryo UI" w:hint="eastAsia"/>
        </w:rPr>
        <w:t>外部システム</w:t>
      </w:r>
    </w:p>
    <w:p w14:paraId="304A62BF" w14:textId="77777777" w:rsidR="00486FB1" w:rsidRPr="00064EED" w:rsidRDefault="00486FB1" w:rsidP="00486FB1">
      <w:pPr>
        <w:ind w:left="839" w:firstLine="839"/>
      </w:pPr>
      <w:r w:rsidRPr="00064EED">
        <w:rPr>
          <w:rFonts w:hint="eastAsia"/>
        </w:rPr>
        <w:t>[データフロー図]</w:t>
      </w:r>
    </w:p>
    <w:p w14:paraId="30BAF5A1" w14:textId="77777777" w:rsidR="00010274" w:rsidRPr="00010274" w:rsidRDefault="00010274" w:rsidP="00DC537B">
      <w:pPr>
        <w:ind w:left="1678"/>
      </w:pPr>
      <w:r>
        <w:rPr>
          <w:rFonts w:hint="eastAsia"/>
        </w:rPr>
        <w:t>※北陸銀行・北海道銀行・七十七銀行についても、同様のVPCを構築する。</w:t>
      </w:r>
    </w:p>
    <w:p w14:paraId="0F6DFCD4" w14:textId="77777777" w:rsidR="00486FB1" w:rsidRDefault="00B2211C" w:rsidP="002F6F57">
      <w:pPr>
        <w:widowControl/>
        <w:ind w:leftChars="800" w:left="1600"/>
        <w:jc w:val="left"/>
      </w:pPr>
      <w:r>
        <w:rPr>
          <w:noProof/>
        </w:rPr>
        <w:drawing>
          <wp:inline distT="0" distB="0" distL="0" distR="0" wp14:anchorId="07815BE5" wp14:editId="08AF0403">
            <wp:extent cx="5539891" cy="270808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9891" cy="2708080"/>
                    </a:xfrm>
                    <a:prstGeom prst="rect">
                      <a:avLst/>
                    </a:prstGeom>
                  </pic:spPr>
                </pic:pic>
              </a:graphicData>
            </a:graphic>
          </wp:inline>
        </w:drawing>
      </w:r>
    </w:p>
    <w:p w14:paraId="0989149B" w14:textId="77777777" w:rsidR="007646D4" w:rsidRDefault="007646D4" w:rsidP="007646D4">
      <w:pPr>
        <w:ind w:left="839" w:firstLine="839"/>
      </w:pPr>
      <w:r>
        <w:rPr>
          <w:rFonts w:hint="eastAsia"/>
        </w:rPr>
        <w:t>&lt;データ送信</w:t>
      </w:r>
      <w:r>
        <w:t>&gt;</w:t>
      </w:r>
    </w:p>
    <w:p w14:paraId="6AE82BA3" w14:textId="77777777" w:rsidR="007646D4" w:rsidRDefault="007646D4" w:rsidP="00D70F5B">
      <w:pPr>
        <w:pStyle w:val="af4"/>
        <w:numPr>
          <w:ilvl w:val="0"/>
          <w:numId w:val="51"/>
        </w:numPr>
        <w:ind w:leftChars="0"/>
      </w:pPr>
      <w:r>
        <w:rPr>
          <w:rFonts w:hint="eastAsia"/>
        </w:rPr>
        <w:t>業務端末からの要求について、外部システムに対するWebAPI連携が必要だった場合、オンラインアプリケーション内部から</w:t>
      </w:r>
      <w:r>
        <w:t>WebAPI</w:t>
      </w:r>
      <w:r>
        <w:rPr>
          <w:rFonts w:hint="eastAsia"/>
        </w:rPr>
        <w:t>（REST）を用い、外部システムに対してデータ更新もしくは参照処理が行われる。※業務端末⇔業務サブドメインの処理は前述と同様のため、本項での記載は割愛する。</w:t>
      </w:r>
    </w:p>
    <w:p w14:paraId="67DF084B" w14:textId="77777777" w:rsidR="007646D4" w:rsidRDefault="007646D4" w:rsidP="007646D4">
      <w:pPr>
        <w:ind w:left="839" w:firstLine="839"/>
      </w:pPr>
      <w:r>
        <w:rPr>
          <w:rFonts w:hint="eastAsia"/>
        </w:rPr>
        <w:t>&lt;データ受信</w:t>
      </w:r>
      <w:r>
        <w:t>&gt;</w:t>
      </w:r>
    </w:p>
    <w:p w14:paraId="724E1DA7" w14:textId="77777777" w:rsidR="007646D4" w:rsidRDefault="007646D4" w:rsidP="00D70F5B">
      <w:pPr>
        <w:pStyle w:val="af4"/>
        <w:numPr>
          <w:ilvl w:val="0"/>
          <w:numId w:val="51"/>
        </w:numPr>
        <w:ind w:leftChars="0"/>
      </w:pPr>
      <w:r>
        <w:rPr>
          <w:rFonts w:hint="eastAsia"/>
        </w:rPr>
        <w:t>外部システムに対する要求が参照処理だった場合、外部システムは</w:t>
      </w:r>
      <w:r>
        <w:t>WebAPI</w:t>
      </w:r>
      <w:r>
        <w:rPr>
          <w:rFonts w:hint="eastAsia"/>
        </w:rPr>
        <w:t>（REST）を用いて参照内容を</w:t>
      </w:r>
      <w:r w:rsidRPr="005E6565">
        <w:rPr>
          <w:rFonts w:hint="eastAsia"/>
        </w:rPr>
        <w:t>オンラインアプリケーション上の</w:t>
      </w:r>
      <w:r w:rsidRPr="005E6565">
        <w:t>WebAPI</w:t>
      </w:r>
      <w:r>
        <w:rPr>
          <w:rFonts w:hint="eastAsia"/>
        </w:rPr>
        <w:t>へ返す。</w:t>
      </w:r>
    </w:p>
    <w:p w14:paraId="39D48BE6" w14:textId="77777777" w:rsidR="007646D4" w:rsidRDefault="007646D4" w:rsidP="00D70F5B">
      <w:pPr>
        <w:pStyle w:val="af4"/>
        <w:numPr>
          <w:ilvl w:val="0"/>
          <w:numId w:val="51"/>
        </w:numPr>
        <w:ind w:leftChars="0"/>
      </w:pPr>
      <w:r>
        <w:rPr>
          <w:rFonts w:hint="eastAsia"/>
        </w:rPr>
        <w:t>オンラインアプリケーション上のWebAPIは、参照結果を業務端末へ返却する、もしくは参照結果についてDB更新が必要であれば更新をする。</w:t>
      </w:r>
    </w:p>
    <w:p w14:paraId="2A07D6B0" w14:textId="77777777" w:rsidR="007646D4" w:rsidRDefault="007646D4" w:rsidP="007646D4">
      <w:pPr>
        <w:ind w:left="839" w:firstLine="839"/>
      </w:pPr>
      <w:r>
        <w:rPr>
          <w:rFonts w:hint="eastAsia"/>
        </w:rPr>
        <w:t>&lt;その他</w:t>
      </w:r>
      <w:r>
        <w:t>&gt;</w:t>
      </w:r>
    </w:p>
    <w:p w14:paraId="09C3F981" w14:textId="77777777" w:rsidR="007646D4" w:rsidRDefault="007646D4" w:rsidP="00D70F5B">
      <w:pPr>
        <w:pStyle w:val="af4"/>
        <w:numPr>
          <w:ilvl w:val="0"/>
          <w:numId w:val="51"/>
        </w:numPr>
        <w:ind w:leftChars="0"/>
      </w:pPr>
      <w:r>
        <w:rPr>
          <w:rFonts w:hint="eastAsia"/>
        </w:rPr>
        <w:t>処理内で発生した監査ログがAmazon</w:t>
      </w:r>
      <w:r>
        <w:t xml:space="preserve"> S3</w:t>
      </w:r>
      <w:r>
        <w:rPr>
          <w:rFonts w:hint="eastAsia"/>
        </w:rPr>
        <w:t>に格納される。</w:t>
      </w:r>
    </w:p>
    <w:p w14:paraId="3E477BFE" w14:textId="77777777" w:rsidR="007646D4" w:rsidRDefault="007646D4" w:rsidP="00D70F5B">
      <w:pPr>
        <w:pStyle w:val="af4"/>
        <w:numPr>
          <w:ilvl w:val="0"/>
          <w:numId w:val="51"/>
        </w:numPr>
        <w:ind w:leftChars="0"/>
      </w:pPr>
      <w:r>
        <w:rPr>
          <w:rFonts w:hint="eastAsia"/>
        </w:rPr>
        <w:t>AWSサービスに関するログが</w:t>
      </w:r>
      <w:r>
        <w:t>Amazon CloudWatch Logs</w:t>
      </w:r>
      <w:r>
        <w:rPr>
          <w:rFonts w:hint="eastAsia"/>
        </w:rPr>
        <w:t>に保管される。</w:t>
      </w:r>
    </w:p>
    <w:p w14:paraId="576C869B" w14:textId="77777777" w:rsidR="007646D4" w:rsidRDefault="007646D4" w:rsidP="007646D4">
      <w:pPr>
        <w:widowControl/>
        <w:jc w:val="left"/>
      </w:pPr>
    </w:p>
    <w:p w14:paraId="7974BF26" w14:textId="77777777" w:rsidR="007646D4" w:rsidRDefault="007646D4">
      <w:pPr>
        <w:widowControl/>
        <w:jc w:val="left"/>
      </w:pPr>
    </w:p>
    <w:p w14:paraId="0ED602A7" w14:textId="77777777" w:rsidR="00DD6360" w:rsidRDefault="00DD6360" w:rsidP="000359C3">
      <w:pPr>
        <w:pStyle w:val="3"/>
      </w:pPr>
      <w:bookmarkStart w:id="94" w:name="_Toc81241381"/>
      <w:bookmarkStart w:id="95" w:name="_Toc81241382"/>
      <w:bookmarkStart w:id="96" w:name="_Toc81241383"/>
      <w:bookmarkStart w:id="97" w:name="_Toc81241384"/>
      <w:bookmarkStart w:id="98" w:name="_Toc81241385"/>
      <w:bookmarkStart w:id="99" w:name="_Toc81241386"/>
      <w:bookmarkStart w:id="100" w:name="_Toc81241387"/>
      <w:bookmarkStart w:id="101" w:name="_Toc81241388"/>
      <w:bookmarkStart w:id="102" w:name="_Toc81241389"/>
      <w:bookmarkStart w:id="103" w:name="_Toc81241390"/>
      <w:bookmarkStart w:id="104" w:name="_Toc81241391"/>
      <w:bookmarkStart w:id="105" w:name="_Toc81241392"/>
      <w:bookmarkStart w:id="106" w:name="_Toc81241393"/>
      <w:bookmarkStart w:id="107" w:name="_Toc124835560"/>
      <w:bookmarkEnd w:id="94"/>
      <w:bookmarkEnd w:id="95"/>
      <w:bookmarkEnd w:id="96"/>
      <w:bookmarkEnd w:id="97"/>
      <w:bookmarkEnd w:id="98"/>
      <w:bookmarkEnd w:id="99"/>
      <w:bookmarkEnd w:id="100"/>
      <w:bookmarkEnd w:id="101"/>
      <w:bookmarkEnd w:id="102"/>
      <w:bookmarkEnd w:id="103"/>
      <w:bookmarkEnd w:id="104"/>
      <w:bookmarkEnd w:id="105"/>
      <w:bookmarkEnd w:id="106"/>
      <w:r>
        <w:t>DB</w:t>
      </w:r>
      <w:bookmarkEnd w:id="107"/>
    </w:p>
    <w:p w14:paraId="43307F3C" w14:textId="77777777" w:rsidR="00654382" w:rsidRDefault="00654382" w:rsidP="00654382">
      <w:pPr>
        <w:ind w:left="839" w:firstLine="839"/>
      </w:pPr>
      <w:r>
        <w:rPr>
          <w:rFonts w:hint="eastAsia"/>
        </w:rPr>
        <w:t>他システムや関連するサービスから本システムのデータベースへのデータの流れについては、その他データフロー項目（フ</w:t>
      </w:r>
    </w:p>
    <w:p w14:paraId="368DEDF9" w14:textId="77777777" w:rsidR="002B4805" w:rsidRDefault="00654382" w:rsidP="00654382">
      <w:pPr>
        <w:ind w:left="839" w:firstLine="839"/>
      </w:pPr>
      <w:r>
        <w:rPr>
          <w:rFonts w:hint="eastAsia"/>
        </w:rPr>
        <w:t>ァイル連携サーバ、</w:t>
      </w:r>
      <w:r w:rsidR="0023581F">
        <w:rPr>
          <w:rFonts w:hint="eastAsia"/>
        </w:rPr>
        <w:t>Web/APサーバ</w:t>
      </w:r>
      <w:r>
        <w:rPr>
          <w:rFonts w:hint="eastAsia"/>
        </w:rPr>
        <w:t xml:space="preserve">）に記載があり、また、Amazon </w:t>
      </w:r>
      <w:r>
        <w:t>Aurora</w:t>
      </w:r>
      <w:r>
        <w:rPr>
          <w:rFonts w:hint="eastAsia"/>
        </w:rPr>
        <w:t>内部のデータフローについてマネージ</w:t>
      </w:r>
    </w:p>
    <w:p w14:paraId="7DEF46BD" w14:textId="77777777" w:rsidR="00654382" w:rsidRDefault="00654382" w:rsidP="002B4805">
      <w:pPr>
        <w:ind w:left="839" w:firstLine="839"/>
      </w:pPr>
      <w:r>
        <w:rPr>
          <w:rFonts w:hint="eastAsia"/>
        </w:rPr>
        <w:t>ドサービスであるため、本項では記載を割愛する。</w:t>
      </w:r>
    </w:p>
    <w:p w14:paraId="5F79C655" w14:textId="77777777" w:rsidR="00C868B7" w:rsidRDefault="00C868B7" w:rsidP="002B4805"/>
    <w:p w14:paraId="5DBA8684" w14:textId="77777777" w:rsidR="002F3223" w:rsidRDefault="002F3223" w:rsidP="00C868B7"/>
    <w:p w14:paraId="57C75569" w14:textId="77777777" w:rsidR="001859F2" w:rsidRPr="001859F2" w:rsidRDefault="007F746A" w:rsidP="000251C7">
      <w:pPr>
        <w:pStyle w:val="2"/>
      </w:pPr>
      <w:bookmarkStart w:id="108" w:name="_Toc81241395"/>
      <w:bookmarkStart w:id="109" w:name="_Toc81241396"/>
      <w:bookmarkStart w:id="110" w:name="_Toc81241397"/>
      <w:bookmarkStart w:id="111" w:name="_Toc81241398"/>
      <w:bookmarkStart w:id="112" w:name="_Toc81241399"/>
      <w:bookmarkStart w:id="113" w:name="_Toc81241400"/>
      <w:bookmarkStart w:id="114" w:name="_Toc81241401"/>
      <w:bookmarkStart w:id="115" w:name="_Toc81241402"/>
      <w:bookmarkStart w:id="116" w:name="_Toc81241403"/>
      <w:bookmarkStart w:id="117" w:name="_Toc81241404"/>
      <w:bookmarkStart w:id="118" w:name="_Toc81241405"/>
      <w:bookmarkStart w:id="119" w:name="_Toc81241406"/>
      <w:bookmarkStart w:id="120" w:name="_Toc81241407"/>
      <w:bookmarkStart w:id="121" w:name="_Toc124835561"/>
      <w:bookmarkEnd w:id="108"/>
      <w:bookmarkEnd w:id="109"/>
      <w:bookmarkEnd w:id="110"/>
      <w:bookmarkEnd w:id="111"/>
      <w:bookmarkEnd w:id="112"/>
      <w:bookmarkEnd w:id="113"/>
      <w:bookmarkEnd w:id="114"/>
      <w:bookmarkEnd w:id="115"/>
      <w:bookmarkEnd w:id="116"/>
      <w:bookmarkEnd w:id="117"/>
      <w:bookmarkEnd w:id="118"/>
      <w:bookmarkEnd w:id="119"/>
      <w:bookmarkEnd w:id="120"/>
      <w:r>
        <w:rPr>
          <w:rFonts w:hint="eastAsia"/>
        </w:rPr>
        <w:lastRenderedPageBreak/>
        <w:t>外部接続</w:t>
      </w:r>
      <w:bookmarkEnd w:id="121"/>
    </w:p>
    <w:p w14:paraId="152486B9" w14:textId="77777777" w:rsidR="007F746A" w:rsidRDefault="007F746A" w:rsidP="000359C3">
      <w:pPr>
        <w:pStyle w:val="3"/>
      </w:pPr>
      <w:bookmarkStart w:id="122" w:name="_Toc124835562"/>
      <w:r>
        <w:rPr>
          <w:rFonts w:hint="eastAsia"/>
        </w:rPr>
        <w:t>システム間連携</w:t>
      </w:r>
      <w:bookmarkEnd w:id="122"/>
    </w:p>
    <w:p w14:paraId="35511810" w14:textId="77777777" w:rsidR="00E33678" w:rsidRDefault="00E33678" w:rsidP="00E33678">
      <w:pPr>
        <w:ind w:left="1701" w:hanging="39"/>
      </w:pPr>
      <w:r>
        <w:rPr>
          <w:rFonts w:hint="eastAsia"/>
        </w:rPr>
        <w:t>営業・融資サポートシステムと関連するシステムや各種インターフェースについて、営業・融資サポートシステム内の機能</w:t>
      </w:r>
    </w:p>
    <w:p w14:paraId="0314E1C7" w14:textId="77777777" w:rsidR="00E33678" w:rsidRDefault="00E33678" w:rsidP="00E33678">
      <w:pPr>
        <w:ind w:left="1701" w:hanging="39"/>
      </w:pPr>
      <w:r>
        <w:rPr>
          <w:rFonts w:hint="eastAsia"/>
        </w:rPr>
        <w:t>との関係、通信の指向性や通信手段、その目的を要素として一覧化を行う。一覧については「</w:t>
      </w:r>
      <w:r w:rsidRPr="00625EF8">
        <w:rPr>
          <w:rFonts w:hint="eastAsia"/>
        </w:rPr>
        <w:t>別紙</w:t>
      </w:r>
      <w:r w:rsidRPr="00625EF8">
        <w:t>_営業・融資サポートシステム_外部接続一覧</w:t>
      </w:r>
      <w:r>
        <w:rPr>
          <w:rFonts w:hint="eastAsia"/>
        </w:rPr>
        <w:t>」を参照のこと。</w:t>
      </w:r>
    </w:p>
    <w:p w14:paraId="5326391A" w14:textId="77777777" w:rsidR="000E6C67" w:rsidRDefault="000E6C67" w:rsidP="000E6C67">
      <w:pPr>
        <w:ind w:left="1701" w:hanging="39"/>
      </w:pPr>
      <w:r>
        <w:rPr>
          <w:rFonts w:hint="eastAsia"/>
        </w:rPr>
        <w:t>※北陸銀行・北海道銀行・七十七銀行の外部接続一覧については、基本設計工程以降で完成させるものとする。</w:t>
      </w:r>
    </w:p>
    <w:p w14:paraId="7C6981EC" w14:textId="77777777" w:rsidR="00E33678" w:rsidRPr="000E6C67" w:rsidRDefault="00E33678" w:rsidP="00E33678">
      <w:pPr>
        <w:ind w:left="1418" w:firstLine="244"/>
      </w:pPr>
    </w:p>
    <w:p w14:paraId="76AA25A7" w14:textId="77777777" w:rsidR="00E33678" w:rsidRDefault="00E33678" w:rsidP="00E33678">
      <w:pPr>
        <w:ind w:left="1418" w:firstLine="244"/>
      </w:pPr>
      <w:r>
        <w:rPr>
          <w:rFonts w:hint="eastAsia"/>
        </w:rPr>
        <w:t>以降では一覧表をベースとし、拠点内のシステム要素毎に各接続を図示する。</w:t>
      </w:r>
    </w:p>
    <w:p w14:paraId="78737FA9" w14:textId="77777777" w:rsidR="00E33678" w:rsidRPr="00CC1AA3" w:rsidRDefault="00E33678" w:rsidP="00E33678">
      <w:pPr>
        <w:ind w:left="1418" w:firstLine="244"/>
      </w:pPr>
    </w:p>
    <w:p w14:paraId="01F56A50" w14:textId="77777777" w:rsidR="000E6C67" w:rsidRPr="006A17ED" w:rsidRDefault="00E33678" w:rsidP="000E6C67">
      <w:pPr>
        <w:pStyle w:val="afa"/>
        <w:tabs>
          <w:tab w:val="clear" w:pos="360"/>
        </w:tabs>
        <w:ind w:left="2082" w:hanging="420"/>
        <w:jc w:val="left"/>
        <w:textAlignment w:val="baseline"/>
        <w:rPr>
          <w:rFonts w:ascii="Meiryo UI" w:eastAsia="Meiryo UI" w:hAnsi="Meiryo UI"/>
        </w:rPr>
      </w:pPr>
      <w:r>
        <w:rPr>
          <w:rFonts w:ascii="Meiryo UI" w:eastAsia="Meiryo UI" w:hAnsi="Meiryo UI" w:hint="eastAsia"/>
        </w:rPr>
        <w:t>自行システム ⇔</w:t>
      </w:r>
      <w:r>
        <w:rPr>
          <w:rFonts w:ascii="Meiryo UI" w:eastAsia="Meiryo UI" w:hAnsi="Meiryo UI"/>
        </w:rPr>
        <w:t xml:space="preserve"> </w:t>
      </w:r>
      <w:r>
        <w:rPr>
          <w:rFonts w:ascii="Meiryo UI" w:eastAsia="Meiryo UI" w:hAnsi="Meiryo UI" w:hint="eastAsia"/>
        </w:rPr>
        <w:t>営業・融資サポートシステム</w:t>
      </w:r>
    </w:p>
    <w:p w14:paraId="3EFC328A" w14:textId="77777777" w:rsidR="00E33678" w:rsidRPr="00AA03B6" w:rsidRDefault="000E6C67" w:rsidP="00DC537B">
      <w:pPr>
        <w:pStyle w:val="afa"/>
        <w:numPr>
          <w:ilvl w:val="0"/>
          <w:numId w:val="0"/>
        </w:numPr>
        <w:ind w:left="2082"/>
        <w:jc w:val="left"/>
        <w:textAlignment w:val="baseline"/>
      </w:pPr>
      <w:r>
        <w:rPr>
          <w:rFonts w:ascii="Meiryo UI" w:eastAsia="Meiryo UI" w:hAnsi="Meiryo UI" w:hint="eastAsia"/>
        </w:rPr>
        <w:t>※横浜銀行を一例とした場合、接続先は以下の通りとなる。</w:t>
      </w:r>
    </w:p>
    <w:p w14:paraId="6C2BA9CE" w14:textId="77777777" w:rsidR="00E33678" w:rsidRDefault="00E20BFF" w:rsidP="007554D4">
      <w:pPr>
        <w:jc w:val="right"/>
      </w:pPr>
      <w:r w:rsidRPr="00E20BFF">
        <w:rPr>
          <w:rFonts w:hint="eastAsia"/>
          <w:noProof/>
        </w:rPr>
        <w:drawing>
          <wp:inline distT="0" distB="0" distL="0" distR="0" wp14:anchorId="3D3993D3" wp14:editId="64E8C9FC">
            <wp:extent cx="5509098" cy="4761096"/>
            <wp:effectExtent l="0" t="0" r="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09098" cy="4761096"/>
                    </a:xfrm>
                    <a:prstGeom prst="rect">
                      <a:avLst/>
                    </a:prstGeom>
                    <a:noFill/>
                    <a:ln>
                      <a:noFill/>
                    </a:ln>
                  </pic:spPr>
                </pic:pic>
              </a:graphicData>
            </a:graphic>
          </wp:inline>
        </w:drawing>
      </w:r>
    </w:p>
    <w:p w14:paraId="621E343A" w14:textId="77777777" w:rsidR="00E33678" w:rsidRDefault="00D21FB9" w:rsidP="009F27E0">
      <w:pPr>
        <w:widowControl/>
        <w:jc w:val="left"/>
      </w:pPr>
      <w:r>
        <w:br w:type="page"/>
      </w:r>
    </w:p>
    <w:p w14:paraId="3BC68098" w14:textId="77777777" w:rsidR="000E6C67" w:rsidRDefault="006B5319" w:rsidP="000E6C67">
      <w:pPr>
        <w:pStyle w:val="afa"/>
        <w:tabs>
          <w:tab w:val="clear" w:pos="360"/>
        </w:tabs>
        <w:ind w:left="2082" w:hanging="420"/>
        <w:jc w:val="left"/>
        <w:textAlignment w:val="baseline"/>
        <w:rPr>
          <w:rFonts w:ascii="Meiryo UI" w:eastAsia="Meiryo UI" w:hAnsi="Meiryo UI"/>
        </w:rPr>
      </w:pPr>
      <w:r>
        <w:rPr>
          <w:rFonts w:ascii="Meiryo UI" w:eastAsia="Meiryo UI" w:hAnsi="Meiryo UI" w:hint="eastAsia"/>
        </w:rPr>
        <w:lastRenderedPageBreak/>
        <w:t>共同利用システム ⇔</w:t>
      </w:r>
      <w:r>
        <w:rPr>
          <w:rFonts w:ascii="Meiryo UI" w:eastAsia="Meiryo UI" w:hAnsi="Meiryo UI"/>
        </w:rPr>
        <w:t xml:space="preserve"> </w:t>
      </w:r>
      <w:r>
        <w:rPr>
          <w:rFonts w:ascii="Meiryo UI" w:eastAsia="Meiryo UI" w:hAnsi="Meiryo UI" w:hint="eastAsia"/>
        </w:rPr>
        <w:t>営業・融資サポートシステム</w:t>
      </w:r>
    </w:p>
    <w:p w14:paraId="494013CC" w14:textId="77777777" w:rsidR="006B5319" w:rsidRDefault="000E6C67" w:rsidP="00DC537B">
      <w:pPr>
        <w:pStyle w:val="afa"/>
        <w:numPr>
          <w:ilvl w:val="0"/>
          <w:numId w:val="0"/>
        </w:numPr>
        <w:ind w:left="2082"/>
        <w:jc w:val="left"/>
        <w:textAlignment w:val="baseline"/>
        <w:rPr>
          <w:rFonts w:ascii="Meiryo UI" w:eastAsia="Meiryo UI" w:hAnsi="Meiryo UI"/>
        </w:rPr>
      </w:pPr>
      <w:r>
        <w:rPr>
          <w:rFonts w:ascii="Meiryo UI" w:eastAsia="Meiryo UI" w:hAnsi="Meiryo UI" w:hint="eastAsia"/>
        </w:rPr>
        <w:t>※横浜銀行を一例とした場合、接続先は以下の通りとなる。</w:t>
      </w:r>
    </w:p>
    <w:p w14:paraId="3A444503" w14:textId="77777777" w:rsidR="006B5319" w:rsidRDefault="009F27E0" w:rsidP="00FA3F46">
      <w:pPr>
        <w:ind w:leftChars="600" w:left="1200"/>
        <w:jc w:val="center"/>
      </w:pPr>
      <w:r w:rsidRPr="006377D7">
        <w:rPr>
          <w:noProof/>
        </w:rPr>
        <w:drawing>
          <wp:inline distT="0" distB="0" distL="0" distR="0" wp14:anchorId="5199BB90" wp14:editId="11BD5630">
            <wp:extent cx="4847700" cy="266827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850039" cy="2669557"/>
                    </a:xfrm>
                    <a:prstGeom prst="rect">
                      <a:avLst/>
                    </a:prstGeom>
                    <a:noFill/>
                    <a:ln>
                      <a:noFill/>
                    </a:ln>
                  </pic:spPr>
                </pic:pic>
              </a:graphicData>
            </a:graphic>
          </wp:inline>
        </w:drawing>
      </w:r>
    </w:p>
    <w:p w14:paraId="68185E00" w14:textId="77777777" w:rsidR="0024224D" w:rsidRDefault="0024224D" w:rsidP="0024224D">
      <w:pPr>
        <w:jc w:val="right"/>
      </w:pPr>
    </w:p>
    <w:p w14:paraId="09DB2502" w14:textId="77777777" w:rsidR="000E6C67" w:rsidRDefault="00826CA5" w:rsidP="000E6C67">
      <w:pPr>
        <w:pStyle w:val="afa"/>
        <w:tabs>
          <w:tab w:val="clear" w:pos="360"/>
        </w:tabs>
        <w:ind w:left="2082" w:hanging="420"/>
        <w:rPr>
          <w:rFonts w:ascii="Meiryo UI" w:eastAsia="Meiryo UI" w:hAnsi="Meiryo UI"/>
        </w:rPr>
      </w:pPr>
      <w:r>
        <w:rPr>
          <w:rFonts w:ascii="Meiryo UI" w:eastAsia="Meiryo UI" w:hAnsi="Meiryo UI" w:hint="eastAsia"/>
        </w:rPr>
        <w:t>Hinemosマネージャ ⇔</w:t>
      </w:r>
      <w:r>
        <w:rPr>
          <w:rFonts w:ascii="Meiryo UI" w:eastAsia="Meiryo UI" w:hAnsi="Meiryo UI"/>
        </w:rPr>
        <w:t xml:space="preserve"> </w:t>
      </w:r>
      <w:r>
        <w:rPr>
          <w:rFonts w:ascii="Meiryo UI" w:eastAsia="Meiryo UI" w:hAnsi="Meiryo UI" w:hint="eastAsia"/>
        </w:rPr>
        <w:t>営業・融資サポートシステム</w:t>
      </w:r>
    </w:p>
    <w:p w14:paraId="37276CA2" w14:textId="77777777" w:rsidR="00826CA5" w:rsidRDefault="000E6C67" w:rsidP="00DC537B">
      <w:pPr>
        <w:pStyle w:val="afa"/>
        <w:numPr>
          <w:ilvl w:val="0"/>
          <w:numId w:val="0"/>
        </w:numPr>
        <w:ind w:left="2082"/>
        <w:rPr>
          <w:rFonts w:ascii="Meiryo UI" w:eastAsia="Meiryo UI" w:hAnsi="Meiryo UI"/>
        </w:rPr>
      </w:pPr>
      <w:r w:rsidRPr="0059674C">
        <w:rPr>
          <w:noProof/>
          <w:lang w:bidi="ar-SA"/>
        </w:rPr>
        <w:drawing>
          <wp:anchor distT="0" distB="0" distL="114300" distR="114300" simplePos="0" relativeHeight="251658243" behindDoc="1" locked="0" layoutInCell="1" allowOverlap="1" wp14:anchorId="27A01EDE" wp14:editId="44CD03AA">
            <wp:simplePos x="0" y="0"/>
            <wp:positionH relativeFrom="column">
              <wp:posOffset>1382395</wp:posOffset>
            </wp:positionH>
            <wp:positionV relativeFrom="paragraph">
              <wp:posOffset>245745</wp:posOffset>
            </wp:positionV>
            <wp:extent cx="3376930" cy="3463925"/>
            <wp:effectExtent l="0" t="0" r="0" b="3175"/>
            <wp:wrapTopAndBottom/>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376930" cy="3463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Meiryo UI" w:eastAsia="Meiryo UI" w:hAnsi="Meiryo UI" w:hint="eastAsia"/>
        </w:rPr>
        <w:t>※横浜銀行を一例とした場合、接続先は以下の通りとなる。</w:t>
      </w:r>
    </w:p>
    <w:p w14:paraId="7E7F5173" w14:textId="77777777" w:rsidR="00826CA5" w:rsidRDefault="00826CA5">
      <w:pPr>
        <w:widowControl/>
        <w:jc w:val="left"/>
      </w:pPr>
      <w:r>
        <w:br w:type="page"/>
      </w:r>
    </w:p>
    <w:p w14:paraId="7564975E" w14:textId="77777777" w:rsidR="000E6C67" w:rsidRDefault="0033602C" w:rsidP="000E6C67">
      <w:pPr>
        <w:pStyle w:val="afa"/>
        <w:tabs>
          <w:tab w:val="clear" w:pos="360"/>
        </w:tabs>
        <w:ind w:left="2082" w:hanging="420"/>
        <w:jc w:val="left"/>
        <w:textAlignment w:val="baseline"/>
        <w:rPr>
          <w:rFonts w:ascii="Meiryo UI" w:eastAsia="Meiryo UI" w:hAnsi="Meiryo UI"/>
        </w:rPr>
      </w:pPr>
      <w:r>
        <w:rPr>
          <w:rFonts w:ascii="Meiryo UI" w:eastAsia="Meiryo UI" w:hAnsi="Meiryo UI" w:hint="eastAsia"/>
        </w:rPr>
        <w:lastRenderedPageBreak/>
        <w:t>イントラ、営業店端末 ⇔</w:t>
      </w:r>
      <w:r>
        <w:rPr>
          <w:rFonts w:ascii="Meiryo UI" w:eastAsia="Meiryo UI" w:hAnsi="Meiryo UI"/>
        </w:rPr>
        <w:t xml:space="preserve"> </w:t>
      </w:r>
      <w:r>
        <w:rPr>
          <w:rFonts w:ascii="Meiryo UI" w:eastAsia="Meiryo UI" w:hAnsi="Meiryo UI" w:hint="eastAsia"/>
        </w:rPr>
        <w:t>営業・融資サポートシステム</w:t>
      </w:r>
    </w:p>
    <w:p w14:paraId="2F0FF540" w14:textId="77777777" w:rsidR="0033602C" w:rsidRDefault="000E6C67" w:rsidP="00DC537B">
      <w:pPr>
        <w:pStyle w:val="afa"/>
        <w:numPr>
          <w:ilvl w:val="0"/>
          <w:numId w:val="0"/>
        </w:numPr>
        <w:ind w:left="2082"/>
        <w:jc w:val="left"/>
        <w:textAlignment w:val="baseline"/>
        <w:rPr>
          <w:rFonts w:ascii="Meiryo UI" w:eastAsia="Meiryo UI" w:hAnsi="Meiryo UI"/>
        </w:rPr>
      </w:pPr>
      <w:r>
        <w:rPr>
          <w:rFonts w:ascii="Meiryo UI" w:eastAsia="Meiryo UI" w:hAnsi="Meiryo UI" w:hint="eastAsia"/>
        </w:rPr>
        <w:t>※</w:t>
      </w:r>
      <w:r w:rsidRPr="0079641D">
        <w:rPr>
          <w:rFonts w:ascii="Meiryo UI" w:eastAsia="Meiryo UI" w:hAnsi="Meiryo UI" w:hint="eastAsia"/>
        </w:rPr>
        <w:t>横浜銀行を一例とした場合、接続先は以下の通りとなる。</w:t>
      </w:r>
    </w:p>
    <w:p w14:paraId="124054B8" w14:textId="77777777" w:rsidR="0024224D" w:rsidRDefault="00511471" w:rsidP="0024224D">
      <w:pPr>
        <w:jc w:val="right"/>
      </w:pPr>
      <w:r>
        <w:rPr>
          <w:noProof/>
        </w:rPr>
        <w:drawing>
          <wp:inline distT="0" distB="0" distL="0" distR="0" wp14:anchorId="08126282" wp14:editId="4459CF39">
            <wp:extent cx="5589701" cy="1904544"/>
            <wp:effectExtent l="0" t="0" r="0"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3990" cy="1919634"/>
                    </a:xfrm>
                    <a:prstGeom prst="rect">
                      <a:avLst/>
                    </a:prstGeom>
                    <a:noFill/>
                    <a:ln>
                      <a:noFill/>
                    </a:ln>
                  </pic:spPr>
                </pic:pic>
              </a:graphicData>
            </a:graphic>
          </wp:inline>
        </w:drawing>
      </w:r>
    </w:p>
    <w:p w14:paraId="48FEE0B9" w14:textId="77777777" w:rsidR="0033602C" w:rsidRDefault="0033602C" w:rsidP="0024224D">
      <w:pPr>
        <w:jc w:val="right"/>
      </w:pPr>
    </w:p>
    <w:p w14:paraId="74FFF6CA" w14:textId="77777777" w:rsidR="000E6C67" w:rsidRDefault="001C0625" w:rsidP="000E6C67">
      <w:pPr>
        <w:pStyle w:val="afa"/>
        <w:tabs>
          <w:tab w:val="clear" w:pos="360"/>
        </w:tabs>
        <w:ind w:left="2082" w:hanging="420"/>
        <w:jc w:val="left"/>
        <w:textAlignment w:val="baseline"/>
        <w:rPr>
          <w:rFonts w:ascii="Meiryo UI" w:eastAsia="Meiryo UI" w:hAnsi="Meiryo UI"/>
        </w:rPr>
      </w:pPr>
      <w:r>
        <w:rPr>
          <w:rFonts w:ascii="Meiryo UI" w:eastAsia="Meiryo UI" w:hAnsi="Meiryo UI" w:hint="eastAsia"/>
        </w:rPr>
        <w:t>運用系端末 ⇔</w:t>
      </w:r>
      <w:r>
        <w:rPr>
          <w:rFonts w:ascii="Meiryo UI" w:eastAsia="Meiryo UI" w:hAnsi="Meiryo UI"/>
        </w:rPr>
        <w:t xml:space="preserve"> </w:t>
      </w:r>
      <w:r>
        <w:rPr>
          <w:rFonts w:ascii="Meiryo UI" w:eastAsia="Meiryo UI" w:hAnsi="Meiryo UI" w:hint="eastAsia"/>
        </w:rPr>
        <w:t>営業・融資サポートシステム</w:t>
      </w:r>
    </w:p>
    <w:p w14:paraId="1AAB9E91" w14:textId="77777777" w:rsidR="00C67832" w:rsidRDefault="000E6C67" w:rsidP="00C67832">
      <w:pPr>
        <w:pStyle w:val="afa"/>
        <w:numPr>
          <w:ilvl w:val="0"/>
          <w:numId w:val="0"/>
        </w:numPr>
        <w:ind w:left="2082"/>
        <w:jc w:val="left"/>
        <w:textAlignment w:val="baseline"/>
        <w:rPr>
          <w:rFonts w:ascii="Meiryo UI" w:eastAsia="Meiryo UI" w:hAnsi="Meiryo UI"/>
        </w:rPr>
      </w:pPr>
      <w:r w:rsidRPr="0079641D">
        <w:rPr>
          <w:rFonts w:ascii="Meiryo UI" w:eastAsia="Meiryo UI" w:hAnsi="Meiryo UI" w:hint="eastAsia"/>
        </w:rPr>
        <w:t>※横浜銀行を一例とした場合、接続先は以下の通りとなる。</w:t>
      </w:r>
    </w:p>
    <w:p w14:paraId="44EEEBD4" w14:textId="77777777" w:rsidR="003F552C" w:rsidRPr="0023581F" w:rsidRDefault="00C67832" w:rsidP="003F552C">
      <w:pPr>
        <w:pStyle w:val="afa"/>
        <w:numPr>
          <w:ilvl w:val="0"/>
          <w:numId w:val="0"/>
        </w:numPr>
        <w:ind w:left="2082" w:firstLineChars="93" w:firstLine="186"/>
        <w:jc w:val="left"/>
        <w:textAlignment w:val="baseline"/>
        <w:rPr>
          <w:rFonts w:ascii="Meiryo UI" w:eastAsia="Meiryo UI" w:hAnsi="Meiryo UI"/>
        </w:rPr>
      </w:pPr>
      <w:r w:rsidRPr="0023581F">
        <w:rPr>
          <w:rFonts w:ascii="Meiryo UI" w:eastAsia="Meiryo UI" w:hAnsi="Meiryo UI" w:hint="eastAsia"/>
        </w:rPr>
        <w:t>踏み台サーバ</w:t>
      </w:r>
      <w:r w:rsidR="003F552C" w:rsidRPr="0023581F">
        <w:rPr>
          <w:rFonts w:ascii="Meiryo UI" w:eastAsia="Meiryo UI" w:hAnsi="Meiryo UI" w:hint="eastAsia"/>
        </w:rPr>
        <w:t>については、インフラ基本設計書(個別編)</w:t>
      </w:r>
      <w:r w:rsidR="00163228" w:rsidRPr="0023581F">
        <w:rPr>
          <w:rFonts w:ascii="Meiryo UI" w:eastAsia="Meiryo UI" w:hAnsi="Meiryo UI" w:hint="eastAsia"/>
        </w:rPr>
        <w:t>参照。</w:t>
      </w:r>
    </w:p>
    <w:p w14:paraId="1CDA04FA" w14:textId="77777777" w:rsidR="0033602C" w:rsidRPr="001C0625" w:rsidRDefault="00DE33B1" w:rsidP="0024224D">
      <w:pPr>
        <w:jc w:val="right"/>
      </w:pPr>
      <w:r w:rsidRPr="00EF7626">
        <w:rPr>
          <w:noProof/>
        </w:rPr>
        <w:drawing>
          <wp:inline distT="0" distB="0" distL="0" distR="0" wp14:anchorId="446F87D0" wp14:editId="05BA02B2">
            <wp:extent cx="5516793" cy="2115258"/>
            <wp:effectExtent l="0" t="0" r="8255"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1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16793" cy="2115258"/>
                    </a:xfrm>
                    <a:prstGeom prst="rect">
                      <a:avLst/>
                    </a:prstGeom>
                    <a:noFill/>
                    <a:ln>
                      <a:noFill/>
                    </a:ln>
                  </pic:spPr>
                </pic:pic>
              </a:graphicData>
            </a:graphic>
          </wp:inline>
        </w:drawing>
      </w:r>
    </w:p>
    <w:p w14:paraId="72FD9FF1" w14:textId="77777777" w:rsidR="00A907F9" w:rsidRDefault="00A907F9" w:rsidP="0024224D">
      <w:pPr>
        <w:jc w:val="right"/>
      </w:pPr>
    </w:p>
    <w:p w14:paraId="06EDD871" w14:textId="77777777" w:rsidR="000E6C67" w:rsidRDefault="00A907F9" w:rsidP="000E6C67">
      <w:pPr>
        <w:pStyle w:val="afa"/>
        <w:tabs>
          <w:tab w:val="clear" w:pos="360"/>
        </w:tabs>
        <w:ind w:left="2082" w:hanging="420"/>
        <w:jc w:val="left"/>
        <w:textAlignment w:val="baseline"/>
        <w:rPr>
          <w:rFonts w:ascii="Meiryo UI" w:eastAsia="Meiryo UI" w:hAnsi="Meiryo UI"/>
        </w:rPr>
      </w:pPr>
      <w:r>
        <w:rPr>
          <w:rFonts w:ascii="Meiryo UI" w:eastAsia="Meiryo UI" w:hAnsi="Meiryo UI" w:hint="eastAsia"/>
        </w:rPr>
        <w:t>インターネット ⇔</w:t>
      </w:r>
      <w:r>
        <w:rPr>
          <w:rFonts w:ascii="Meiryo UI" w:eastAsia="Meiryo UI" w:hAnsi="Meiryo UI"/>
        </w:rPr>
        <w:t xml:space="preserve"> </w:t>
      </w:r>
      <w:r>
        <w:rPr>
          <w:rFonts w:ascii="Meiryo UI" w:eastAsia="Meiryo UI" w:hAnsi="Meiryo UI" w:hint="eastAsia"/>
        </w:rPr>
        <w:t>営業・融資サポートシステム</w:t>
      </w:r>
    </w:p>
    <w:p w14:paraId="6D950C23" w14:textId="77777777" w:rsidR="00A907F9" w:rsidRDefault="000E6C67" w:rsidP="00DC537B">
      <w:pPr>
        <w:pStyle w:val="afa"/>
        <w:numPr>
          <w:ilvl w:val="0"/>
          <w:numId w:val="0"/>
        </w:numPr>
        <w:ind w:left="2082"/>
        <w:jc w:val="left"/>
        <w:textAlignment w:val="baseline"/>
        <w:rPr>
          <w:rFonts w:ascii="Meiryo UI" w:eastAsia="Meiryo UI" w:hAnsi="Meiryo UI"/>
        </w:rPr>
      </w:pPr>
      <w:r w:rsidRPr="0079641D">
        <w:rPr>
          <w:rFonts w:ascii="Meiryo UI" w:eastAsia="Meiryo UI" w:hAnsi="Meiryo UI" w:hint="eastAsia"/>
        </w:rPr>
        <w:t>※横浜銀行を一例とした場合、接続先は以下の通りとなる。</w:t>
      </w:r>
    </w:p>
    <w:p w14:paraId="09FF978D" w14:textId="77777777" w:rsidR="0008581B" w:rsidRPr="0023581F" w:rsidRDefault="0008581B" w:rsidP="006A45F0">
      <w:pPr>
        <w:pStyle w:val="afa"/>
        <w:numPr>
          <w:ilvl w:val="0"/>
          <w:numId w:val="0"/>
        </w:numPr>
        <w:ind w:left="2082" w:firstLineChars="93" w:firstLine="186"/>
        <w:jc w:val="left"/>
        <w:textAlignment w:val="baseline"/>
        <w:rPr>
          <w:rFonts w:ascii="Meiryo UI" w:eastAsia="Meiryo UI" w:hAnsi="Meiryo UI"/>
        </w:rPr>
      </w:pPr>
      <w:r w:rsidRPr="0023581F">
        <w:rPr>
          <w:rFonts w:ascii="Meiryo UI" w:eastAsia="Meiryo UI" w:hAnsi="Meiryo UI" w:hint="eastAsia"/>
        </w:rPr>
        <w:t>インターネット接続については、インフラ基本設計書(個別編)参照。</w:t>
      </w:r>
    </w:p>
    <w:p w14:paraId="2D65A104" w14:textId="77777777" w:rsidR="00A907F9" w:rsidRDefault="00A907F9">
      <w:pPr>
        <w:widowControl/>
        <w:jc w:val="left"/>
      </w:pPr>
      <w:r>
        <w:br w:type="page"/>
      </w:r>
    </w:p>
    <w:p w14:paraId="2EDED10C" w14:textId="77777777" w:rsidR="000F3084" w:rsidRDefault="007F746A" w:rsidP="000359C3">
      <w:pPr>
        <w:pStyle w:val="3"/>
      </w:pPr>
      <w:bookmarkStart w:id="123" w:name="_Toc124835563"/>
      <w:r>
        <w:rPr>
          <w:rFonts w:hint="eastAsia"/>
        </w:rPr>
        <w:lastRenderedPageBreak/>
        <w:t>リモート保守</w:t>
      </w:r>
      <w:bookmarkEnd w:id="123"/>
    </w:p>
    <w:p w14:paraId="350694D9" w14:textId="77777777" w:rsidR="00301AEF" w:rsidRPr="00E236E4" w:rsidRDefault="00301AEF" w:rsidP="00301AEF">
      <w:pPr>
        <w:ind w:left="1701" w:hanging="39"/>
      </w:pPr>
      <w:r>
        <w:rPr>
          <w:rFonts w:hint="eastAsia"/>
        </w:rPr>
        <w:t>リモート保守については、各行のインフラ基本設計書（個別編）を参照のこと。</w:t>
      </w:r>
    </w:p>
    <w:p w14:paraId="58891A5A" w14:textId="77777777" w:rsidR="00301AEF" w:rsidRPr="00301AEF" w:rsidRDefault="00301AEF" w:rsidP="00944C54"/>
    <w:p w14:paraId="1EC4E084" w14:textId="77777777" w:rsidR="00F9376C" w:rsidRDefault="00C16499" w:rsidP="000251C7">
      <w:pPr>
        <w:pStyle w:val="2"/>
      </w:pPr>
      <w:bookmarkStart w:id="124" w:name="_Toc124835564"/>
      <w:r>
        <w:rPr>
          <w:rFonts w:hint="eastAsia"/>
        </w:rPr>
        <w:t>監視</w:t>
      </w:r>
      <w:bookmarkEnd w:id="124"/>
    </w:p>
    <w:p w14:paraId="01E5D810" w14:textId="77777777" w:rsidR="00F9376C" w:rsidRDefault="00C16499" w:rsidP="000359C3">
      <w:pPr>
        <w:pStyle w:val="3"/>
      </w:pPr>
      <w:bookmarkStart w:id="125" w:name="_Toc124835565"/>
      <w:r>
        <w:rPr>
          <w:rFonts w:hint="eastAsia"/>
        </w:rPr>
        <w:t>監視対象項目</w:t>
      </w:r>
      <w:bookmarkEnd w:id="125"/>
    </w:p>
    <w:p w14:paraId="699E8273" w14:textId="77777777" w:rsidR="00C16499" w:rsidRDefault="00C16499" w:rsidP="00C16499">
      <w:pPr>
        <w:ind w:left="839" w:firstLine="839"/>
      </w:pPr>
      <w:r>
        <w:rPr>
          <w:rFonts w:hint="eastAsia"/>
        </w:rPr>
        <w:t>本システムで利用するAWSサービスやAWSサービス上のインフラストラクチャの監視項目について、</w:t>
      </w:r>
    </w:p>
    <w:p w14:paraId="00FF6F2B" w14:textId="77777777" w:rsidR="00C16499" w:rsidRPr="00113AB8" w:rsidRDefault="00C16499" w:rsidP="00C16499">
      <w:pPr>
        <w:ind w:left="839" w:firstLine="839"/>
      </w:pPr>
      <w:r>
        <w:rPr>
          <w:rFonts w:hint="eastAsia"/>
        </w:rPr>
        <w:t>監視レベル、対象AWSサービス、監視項目の詳細や閾値の概要を要素として一覧化を行う。</w:t>
      </w:r>
    </w:p>
    <w:p w14:paraId="625872A0" w14:textId="77777777" w:rsidR="00C16499" w:rsidRDefault="00C16499" w:rsidP="00C16499">
      <w:pPr>
        <w:ind w:left="839" w:firstLine="839"/>
      </w:pPr>
      <w:r>
        <w:rPr>
          <w:rFonts w:hint="eastAsia"/>
        </w:rPr>
        <w:t>一覧については「</w:t>
      </w:r>
      <w:r w:rsidRPr="007416C4">
        <w:rPr>
          <w:rFonts w:hint="eastAsia"/>
        </w:rPr>
        <w:t>別紙</w:t>
      </w:r>
      <w:r w:rsidRPr="007416C4">
        <w:t>_営業・融資サポートシステム_監視項目一覧</w:t>
      </w:r>
      <w:r>
        <w:rPr>
          <w:rFonts w:hint="eastAsia"/>
        </w:rPr>
        <w:t>」を参照のこと。</w:t>
      </w:r>
    </w:p>
    <w:p w14:paraId="76325231" w14:textId="77777777" w:rsidR="00604F18" w:rsidRPr="00C16499" w:rsidRDefault="00604F18" w:rsidP="00A907F9">
      <w:pPr>
        <w:widowControl/>
        <w:jc w:val="left"/>
      </w:pPr>
    </w:p>
    <w:p w14:paraId="038826F4" w14:textId="77777777" w:rsidR="00165AE4" w:rsidRDefault="00604F18">
      <w:pPr>
        <w:widowControl/>
        <w:jc w:val="left"/>
      </w:pPr>
      <w:r>
        <w:br w:type="page"/>
      </w:r>
    </w:p>
    <w:p w14:paraId="194B0994" w14:textId="77777777" w:rsidR="00BE1947" w:rsidRDefault="00BE1947" w:rsidP="00BE1947">
      <w:pPr>
        <w:pStyle w:val="1"/>
      </w:pPr>
      <w:bookmarkStart w:id="126" w:name="_Toc71291671"/>
      <w:bookmarkStart w:id="127" w:name="_Toc71618683"/>
      <w:bookmarkStart w:id="128" w:name="_Toc124835566"/>
      <w:r w:rsidRPr="00881D46">
        <w:rPr>
          <w:rFonts w:hint="eastAsia"/>
        </w:rPr>
        <w:lastRenderedPageBreak/>
        <w:t>システム基本設計</w:t>
      </w:r>
      <w:bookmarkEnd w:id="126"/>
      <w:bookmarkEnd w:id="127"/>
      <w:bookmarkEnd w:id="128"/>
    </w:p>
    <w:p w14:paraId="6EBB2950" w14:textId="77777777" w:rsidR="00BE1947" w:rsidRDefault="00BE1947" w:rsidP="000251C7">
      <w:pPr>
        <w:pStyle w:val="2"/>
      </w:pPr>
      <w:bookmarkStart w:id="129" w:name="_Toc71291672"/>
      <w:bookmarkStart w:id="130" w:name="_Toc71618684"/>
      <w:bookmarkStart w:id="131" w:name="_Toc124835567"/>
      <w:r w:rsidRPr="00265C70">
        <w:rPr>
          <w:rFonts w:hint="eastAsia"/>
        </w:rPr>
        <w:t>ファイル連携サーバ</w:t>
      </w:r>
      <w:bookmarkEnd w:id="129"/>
      <w:bookmarkEnd w:id="130"/>
      <w:bookmarkEnd w:id="131"/>
    </w:p>
    <w:p w14:paraId="1D2CC4E5" w14:textId="77777777" w:rsidR="00BF6645" w:rsidRDefault="00BF6645" w:rsidP="000359C3">
      <w:pPr>
        <w:pStyle w:val="3"/>
      </w:pPr>
      <w:bookmarkStart w:id="132" w:name="_Toc81241415"/>
      <w:bookmarkStart w:id="133" w:name="_Toc124835568"/>
      <w:r w:rsidRPr="00ED22FC">
        <w:rPr>
          <w:rFonts w:hint="eastAsia"/>
        </w:rPr>
        <w:t>論理構成図</w:t>
      </w:r>
      <w:bookmarkEnd w:id="132"/>
      <w:bookmarkEnd w:id="133"/>
    </w:p>
    <w:p w14:paraId="598A4F25" w14:textId="77777777" w:rsidR="00BF6645" w:rsidRPr="00584D6F" w:rsidRDefault="00BF6645" w:rsidP="00BF6645">
      <w:pPr>
        <w:ind w:left="1701" w:hanging="39"/>
      </w:pPr>
      <w:r w:rsidRPr="00584D6F">
        <w:rPr>
          <w:rFonts w:hint="eastAsia"/>
        </w:rPr>
        <w:t>AWS上に展開するファイル連携サーバとそのサーバ内で動作するソフトウェアスタック、AWSサービスについて以下に記載する。</w:t>
      </w:r>
    </w:p>
    <w:p w14:paraId="2A0B22FF" w14:textId="77777777" w:rsidR="00BF6645" w:rsidRPr="00584D6F" w:rsidRDefault="00BF6645" w:rsidP="00BF6645">
      <w:pPr>
        <w:ind w:left="1701" w:hanging="39"/>
      </w:pPr>
      <w:r w:rsidRPr="00584D6F">
        <w:rPr>
          <w:rFonts w:hint="eastAsia"/>
        </w:rPr>
        <w:t>なお、本図は本番、開発環境を前提としたものとする。</w:t>
      </w:r>
    </w:p>
    <w:p w14:paraId="084A6157" w14:textId="77777777" w:rsidR="00BF6645" w:rsidRPr="00584D6F" w:rsidRDefault="00BF6645" w:rsidP="00BF6645">
      <w:pPr>
        <w:ind w:left="1701" w:hanging="39"/>
      </w:pPr>
      <w:r w:rsidRPr="00584D6F">
        <w:rPr>
          <w:rFonts w:hint="eastAsia"/>
        </w:rPr>
        <w:t>研修環境については他システムからの連携がないため、ファイル連携サーバの構築は行わない。</w:t>
      </w:r>
    </w:p>
    <w:p w14:paraId="2884EBC6" w14:textId="77777777" w:rsidR="00BF6645" w:rsidRDefault="00BF6645" w:rsidP="00BF6645">
      <w:pPr>
        <w:ind w:left="1701" w:hanging="39"/>
      </w:pPr>
      <w:r>
        <w:rPr>
          <w:noProof/>
        </w:rPr>
        <w:drawing>
          <wp:inline distT="0" distB="0" distL="0" distR="0" wp14:anchorId="4C0608C2" wp14:editId="1E8AC6C2">
            <wp:extent cx="5469009" cy="3829050"/>
            <wp:effectExtent l="0" t="0" r="0" b="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3837" cy="3839432"/>
                    </a:xfrm>
                    <a:prstGeom prst="rect">
                      <a:avLst/>
                    </a:prstGeom>
                    <a:noFill/>
                    <a:ln>
                      <a:noFill/>
                    </a:ln>
                  </pic:spPr>
                </pic:pic>
              </a:graphicData>
            </a:graphic>
          </wp:inline>
        </w:drawing>
      </w:r>
    </w:p>
    <w:p w14:paraId="0E55C201" w14:textId="77777777" w:rsidR="00BF6645" w:rsidRPr="00ED48C6" w:rsidRDefault="00BF6645" w:rsidP="00BF6645">
      <w:pPr>
        <w:jc w:val="right"/>
      </w:pPr>
    </w:p>
    <w:p w14:paraId="0B006740" w14:textId="77777777" w:rsidR="00BF6645" w:rsidRDefault="00BF6645" w:rsidP="00BF6645"/>
    <w:p w14:paraId="2985AF49" w14:textId="77777777" w:rsidR="00BF6645" w:rsidRDefault="00BF6645" w:rsidP="000359C3">
      <w:pPr>
        <w:pStyle w:val="3"/>
      </w:pPr>
      <w:bookmarkStart w:id="134" w:name="_Toc81241416"/>
      <w:bookmarkStart w:id="135" w:name="_Toc124835569"/>
      <w:bookmarkStart w:id="136" w:name="_Toc81241417"/>
      <w:r w:rsidRPr="000E13DC">
        <w:rPr>
          <w:rFonts w:hint="eastAsia"/>
        </w:rPr>
        <w:t>物理構成図</w:t>
      </w:r>
      <w:bookmarkEnd w:id="134"/>
      <w:bookmarkEnd w:id="135"/>
    </w:p>
    <w:p w14:paraId="08A23D5E" w14:textId="77777777" w:rsidR="00BF6645" w:rsidRDefault="00BF6645" w:rsidP="00BF6645">
      <w:pPr>
        <w:ind w:left="1701" w:hanging="39"/>
      </w:pPr>
      <w:r>
        <w:rPr>
          <w:rFonts w:hint="eastAsia"/>
        </w:rPr>
        <w:t>本書のスコープではAWS利用が前提となり、物理機器を取り扱わないため本項の記載は割愛する。</w:t>
      </w:r>
    </w:p>
    <w:p w14:paraId="5318FB51" w14:textId="77777777" w:rsidR="00BF6645" w:rsidRPr="00870435" w:rsidRDefault="00BF6645" w:rsidP="00BF6645">
      <w:pPr>
        <w:ind w:left="1701" w:hanging="39"/>
        <w:rPr>
          <w:color w:val="FF0000"/>
        </w:rPr>
      </w:pPr>
    </w:p>
    <w:p w14:paraId="006E26CD" w14:textId="77777777" w:rsidR="00BF6645" w:rsidRPr="001C3774" w:rsidRDefault="00BF6645" w:rsidP="00BF6645">
      <w:pPr>
        <w:widowControl/>
        <w:jc w:val="left"/>
      </w:pPr>
      <w:r>
        <w:br w:type="page"/>
      </w:r>
    </w:p>
    <w:p w14:paraId="1CD327D1" w14:textId="77777777" w:rsidR="00BF6645" w:rsidRPr="0057757B" w:rsidRDefault="00BF6645" w:rsidP="000359C3">
      <w:pPr>
        <w:pStyle w:val="3"/>
      </w:pPr>
      <w:bookmarkStart w:id="137" w:name="_Toc124835570"/>
      <w:r w:rsidRPr="00C3180F">
        <w:rPr>
          <w:rFonts w:hint="eastAsia"/>
        </w:rPr>
        <w:lastRenderedPageBreak/>
        <w:t>サーバ構成</w:t>
      </w:r>
      <w:bookmarkEnd w:id="136"/>
      <w:bookmarkEnd w:id="137"/>
    </w:p>
    <w:p w14:paraId="6BAB503F" w14:textId="77777777" w:rsidR="00137549" w:rsidRPr="00871A1D" w:rsidRDefault="00137549" w:rsidP="00137549">
      <w:pPr>
        <w:ind w:leftChars="638" w:left="1276"/>
      </w:pPr>
      <w:r w:rsidRPr="00871A1D">
        <w:rPr>
          <w:rFonts w:hint="eastAsia"/>
        </w:rPr>
        <w:t>ファイル連携サーバの各構成要素（</w:t>
      </w:r>
      <w:r w:rsidRPr="00871A1D">
        <w:t>EC2、EBS、OS）について、以下に記載する。なお、ファイル連携サーバ用として構成すべきS3バケット種別については、「別紙_営業・融資サポートシステム_S3バケット</w:t>
      </w:r>
      <w:r w:rsidRPr="00871A1D">
        <w:rPr>
          <w:rFonts w:hint="eastAsia"/>
        </w:rPr>
        <w:t>種別</w:t>
      </w:r>
      <w:r w:rsidRPr="00871A1D">
        <w:t>一覧</w:t>
      </w:r>
      <w:r w:rsidRPr="00871A1D">
        <w:rPr>
          <w:rFonts w:hint="eastAsia"/>
        </w:rPr>
        <w:t>」を参照のこと。</w:t>
      </w:r>
    </w:p>
    <w:p w14:paraId="263265A1" w14:textId="77777777" w:rsidR="00137549" w:rsidRPr="00584D6F" w:rsidRDefault="00137549" w:rsidP="00BF6645">
      <w:pPr>
        <w:ind w:leftChars="850" w:left="1700"/>
      </w:pPr>
    </w:p>
    <w:p w14:paraId="7671A089" w14:textId="77777777" w:rsidR="00BF6645" w:rsidRPr="00584D6F" w:rsidRDefault="00BF6645" w:rsidP="00BF6645">
      <w:pPr>
        <w:pStyle w:val="4"/>
        <w:numPr>
          <w:ilvl w:val="3"/>
          <w:numId w:val="4"/>
        </w:numPr>
        <w:ind w:left="1985"/>
      </w:pPr>
      <w:r w:rsidRPr="00584D6F">
        <w:rPr>
          <w:rFonts w:hint="eastAsia"/>
        </w:rPr>
        <w:t>EC2</w:t>
      </w:r>
    </w:p>
    <w:p w14:paraId="002899D1" w14:textId="77777777" w:rsidR="00BF6645" w:rsidRPr="00584D6F" w:rsidRDefault="00BF6645" w:rsidP="00BF6645">
      <w:pPr>
        <w:ind w:leftChars="850" w:left="1700"/>
      </w:pPr>
      <w:r w:rsidRPr="00584D6F">
        <w:rPr>
          <w:rFonts w:hint="eastAsia"/>
        </w:rPr>
        <w:t>ファイル連携サーバを構成するE</w:t>
      </w:r>
      <w:r w:rsidRPr="00584D6F">
        <w:t>C2</w:t>
      </w:r>
      <w:r w:rsidRPr="00584D6F">
        <w:rPr>
          <w:rFonts w:hint="eastAsia"/>
        </w:rPr>
        <w:t>インスタンスに必要なリソースやソフトウェア/バージョンなどについては、「別紙_</w:t>
      </w:r>
      <w:r w:rsidRPr="00584D6F">
        <w:t>営業・融資サポートシステム_サーバ／ソフトウェア一覧</w:t>
      </w:r>
      <w:r w:rsidRPr="00584D6F">
        <w:rPr>
          <w:rFonts w:hint="eastAsia"/>
        </w:rPr>
        <w:t>」を参照のこと。その他構成情報については以下に記載する。</w:t>
      </w:r>
    </w:p>
    <w:p w14:paraId="30A185B9" w14:textId="77777777" w:rsidR="00BF6645" w:rsidRPr="00584D6F" w:rsidRDefault="00BF6645" w:rsidP="00BF6645">
      <w:pPr>
        <w:ind w:leftChars="850" w:left="1700"/>
      </w:pPr>
    </w:p>
    <w:p w14:paraId="3F93D6C9" w14:textId="77777777" w:rsidR="00BF6645" w:rsidRPr="00584D6F" w:rsidRDefault="00BF6645" w:rsidP="00BF6645">
      <w:pPr>
        <w:pStyle w:val="af4"/>
        <w:numPr>
          <w:ilvl w:val="0"/>
          <w:numId w:val="7"/>
        </w:numPr>
        <w:ind w:leftChars="0"/>
      </w:pPr>
      <w:r w:rsidRPr="00584D6F">
        <w:rPr>
          <w:rFonts w:hint="eastAsia"/>
        </w:rPr>
        <w:t>東京リージョン上に各環境専用のVPCが作成され、EC2向けのPrivate</w:t>
      </w:r>
      <w:r w:rsidRPr="00584D6F">
        <w:t xml:space="preserve"> Subnet</w:t>
      </w:r>
      <w:r w:rsidRPr="00584D6F">
        <w:rPr>
          <w:rFonts w:hint="eastAsia"/>
        </w:rPr>
        <w:t>の展開、ルートテーブルの定義がされていること。それぞれのサブネット上には冗長性などの目的に応じてEC2の配置を行うものとする。ネットワーク構成の詳細については、5</w:t>
      </w:r>
      <w:r w:rsidRPr="00584D6F">
        <w:t>.</w:t>
      </w:r>
      <w:r w:rsidRPr="00584D6F">
        <w:rPr>
          <w:rFonts w:hint="eastAsia"/>
        </w:rPr>
        <w:t>ネットワーク設計を参照のこと。</w:t>
      </w:r>
    </w:p>
    <w:p w14:paraId="25A3B74F" w14:textId="77777777" w:rsidR="00BF6645" w:rsidRPr="00584D6F" w:rsidRDefault="00BF6645" w:rsidP="00BF6645">
      <w:pPr>
        <w:pStyle w:val="af4"/>
        <w:numPr>
          <w:ilvl w:val="0"/>
          <w:numId w:val="7"/>
        </w:numPr>
        <w:ind w:leftChars="0"/>
      </w:pPr>
      <w:r w:rsidRPr="00584D6F">
        <w:rPr>
          <w:rFonts w:hint="eastAsia"/>
        </w:rPr>
        <w:t>EC2向けのセキュリティグループを作成し、他のシステムと通信に必要なインバウンド、アウトバウンドルールを設定する。設定対象となる通信要件については、</w:t>
      </w:r>
      <w:r w:rsidRPr="00584D6F">
        <w:t>4.</w:t>
      </w:r>
      <w:r>
        <w:rPr>
          <w:rFonts w:hint="eastAsia"/>
        </w:rPr>
        <w:t>1</w:t>
      </w:r>
      <w:r w:rsidRPr="00584D6F">
        <w:t>.5 通信要件</w:t>
      </w:r>
      <w:r w:rsidRPr="00584D6F">
        <w:rPr>
          <w:rFonts w:hint="eastAsia"/>
        </w:rPr>
        <w:t>を参照のこと。ネットワーク構成の詳細については、5</w:t>
      </w:r>
      <w:r w:rsidRPr="00584D6F">
        <w:t>.</w:t>
      </w:r>
      <w:r w:rsidRPr="00584D6F">
        <w:rPr>
          <w:rFonts w:hint="eastAsia"/>
        </w:rPr>
        <w:t>ネットワーク設計を参照のこと。</w:t>
      </w:r>
    </w:p>
    <w:p w14:paraId="14BC26D2" w14:textId="77777777" w:rsidR="00BF6645" w:rsidRPr="00CA0751" w:rsidRDefault="00BF6645" w:rsidP="00BF6645">
      <w:pPr>
        <w:pStyle w:val="af4"/>
        <w:numPr>
          <w:ilvl w:val="0"/>
          <w:numId w:val="7"/>
        </w:numPr>
        <w:ind w:leftChars="0"/>
      </w:pPr>
      <w:r w:rsidRPr="00584D6F">
        <w:rPr>
          <w:rFonts w:hint="eastAsia"/>
        </w:rPr>
        <w:t>ファイル連携サーバはDataSpiderを用いて、オンライン時間帯ではEUCツールによるDBアクセス、バッチ処理</w:t>
      </w:r>
      <w:r w:rsidRPr="00CA0751">
        <w:rPr>
          <w:rFonts w:hint="eastAsia"/>
        </w:rPr>
        <w:t>時間帯のファイル編集などを実行することから、汎用インスタンスm5を選択する。なお、インスタンスタイプは要求の変化に応じて変更可能とするため、本記載は初期構築時点のインスタンスタイプを定義する。</w:t>
      </w:r>
    </w:p>
    <w:p w14:paraId="112A06F5" w14:textId="77777777" w:rsidR="00BF6645" w:rsidRPr="00CA0751" w:rsidRDefault="00BF6645" w:rsidP="00BF6645">
      <w:pPr>
        <w:pStyle w:val="af4"/>
        <w:numPr>
          <w:ilvl w:val="0"/>
          <w:numId w:val="7"/>
        </w:numPr>
        <w:ind w:leftChars="0"/>
      </w:pPr>
      <w:r w:rsidRPr="00CA0751">
        <w:rPr>
          <w:rFonts w:hint="eastAsia"/>
        </w:rPr>
        <w:t>AWS側で提供されるAMIを利用前提とする。</w:t>
      </w:r>
      <w:r w:rsidRPr="00CA0751">
        <w:t>AMI</w:t>
      </w:r>
      <w:r w:rsidRPr="00CA0751">
        <w:rPr>
          <w:rFonts w:hint="eastAsia"/>
        </w:rPr>
        <w:t>のO</w:t>
      </w:r>
      <w:r w:rsidRPr="00CA0751">
        <w:t>S</w:t>
      </w:r>
      <w:r w:rsidRPr="00CA0751">
        <w:rPr>
          <w:rFonts w:hint="eastAsia"/>
        </w:rPr>
        <w:t>バージョンはR</w:t>
      </w:r>
      <w:r w:rsidRPr="00CA0751">
        <w:t>edHat</w:t>
      </w:r>
      <w:r w:rsidRPr="00CA0751">
        <w:rPr>
          <w:rFonts w:hint="eastAsia"/>
        </w:rPr>
        <w:t>8、6</w:t>
      </w:r>
      <w:r w:rsidRPr="00CA0751">
        <w:t>4</w:t>
      </w:r>
      <w:r w:rsidRPr="00CA0751">
        <w:rPr>
          <w:rFonts w:hint="eastAsia"/>
        </w:rPr>
        <w:t>ビット（x86）を選択する。</w:t>
      </w:r>
    </w:p>
    <w:p w14:paraId="14598F1E" w14:textId="77777777" w:rsidR="00BF6645" w:rsidRPr="00CA0751" w:rsidRDefault="00BF6645" w:rsidP="00BF6645">
      <w:pPr>
        <w:pStyle w:val="af4"/>
        <w:numPr>
          <w:ilvl w:val="0"/>
          <w:numId w:val="7"/>
        </w:numPr>
        <w:ind w:leftChars="0"/>
      </w:pPr>
      <w:r w:rsidRPr="00CA0751">
        <w:rPr>
          <w:rFonts w:hint="eastAsia"/>
        </w:rPr>
        <w:t>ファイル連携サーバは24時間稼働であるため、サービス開始当初はオンデマンドインスタンスとするが、稼働実績を考慮しリザーブドインスタンスの適用を検討する。</w:t>
      </w:r>
    </w:p>
    <w:p w14:paraId="4AD42885" w14:textId="77777777" w:rsidR="00BF6645" w:rsidRPr="00CA0751" w:rsidRDefault="00BF6645" w:rsidP="00BF6645">
      <w:pPr>
        <w:pStyle w:val="af4"/>
        <w:numPr>
          <w:ilvl w:val="0"/>
          <w:numId w:val="7"/>
        </w:numPr>
        <w:ind w:leftChars="0"/>
      </w:pPr>
      <w:r w:rsidRPr="00CA0751">
        <w:t>Multi-AZ</w:t>
      </w:r>
      <w:r w:rsidRPr="00CA0751">
        <w:rPr>
          <w:rFonts w:hint="eastAsia"/>
        </w:rPr>
        <w:t>構成が必要な環境においては、</w:t>
      </w:r>
      <w:r w:rsidRPr="00CA0751">
        <w:t>ap-northeast-1</w:t>
      </w:r>
      <w:r w:rsidRPr="00CA0751">
        <w:rPr>
          <w:rFonts w:hint="eastAsia"/>
        </w:rPr>
        <w:t>a及び</w:t>
      </w:r>
      <w:r w:rsidRPr="00CA0751">
        <w:t>ap-northeast-1c</w:t>
      </w:r>
      <w:r w:rsidRPr="00CA0751">
        <w:rPr>
          <w:rFonts w:hint="eastAsia"/>
        </w:rPr>
        <w:t>にインスタンスを1つずつ配置する。</w:t>
      </w:r>
    </w:p>
    <w:p w14:paraId="4823601D" w14:textId="77777777" w:rsidR="00BF6645" w:rsidRPr="00CA0751" w:rsidRDefault="00BF6645" w:rsidP="00BF6645">
      <w:pPr>
        <w:pStyle w:val="af4"/>
        <w:numPr>
          <w:ilvl w:val="0"/>
          <w:numId w:val="7"/>
        </w:numPr>
        <w:ind w:leftChars="0"/>
      </w:pPr>
      <w:r w:rsidRPr="00CA0751">
        <w:rPr>
          <w:rFonts w:hint="eastAsia"/>
        </w:rPr>
        <w:t>Amazon</w:t>
      </w:r>
      <w:r w:rsidRPr="00CA0751">
        <w:t xml:space="preserve"> Aurora</w:t>
      </w:r>
      <w:r w:rsidRPr="00CA0751">
        <w:rPr>
          <w:rFonts w:hint="eastAsia"/>
        </w:rPr>
        <w:t>、</w:t>
      </w:r>
      <w:r w:rsidRPr="00CA0751">
        <w:t>CloudWatch</w:t>
      </w:r>
      <w:r w:rsidRPr="00CA0751">
        <w:rPr>
          <w:rFonts w:hint="eastAsia"/>
        </w:rPr>
        <w:t>エージェント、KMS、AWS</w:t>
      </w:r>
      <w:r w:rsidRPr="00CA0751">
        <w:t xml:space="preserve"> Backup</w:t>
      </w:r>
      <w:r w:rsidRPr="00CA0751">
        <w:rPr>
          <w:rFonts w:hint="eastAsia"/>
        </w:rPr>
        <w:t>および</w:t>
      </w:r>
      <w:r w:rsidRPr="00CA0751">
        <w:t>S3</w:t>
      </w:r>
      <w:r w:rsidRPr="00CA0751">
        <w:rPr>
          <w:rFonts w:hint="eastAsia"/>
        </w:rPr>
        <w:t>を利用する上で必要な</w:t>
      </w:r>
      <w:r w:rsidRPr="00CA0751">
        <w:t>IAM</w:t>
      </w:r>
      <w:r w:rsidRPr="00CA0751">
        <w:rPr>
          <w:rFonts w:hint="eastAsia"/>
        </w:rPr>
        <w:t>ロールを定義する。</w:t>
      </w:r>
    </w:p>
    <w:p w14:paraId="102B24A9" w14:textId="77777777" w:rsidR="00BF6645" w:rsidRDefault="00BF6645" w:rsidP="00BF6645">
      <w:pPr>
        <w:pStyle w:val="af4"/>
        <w:numPr>
          <w:ilvl w:val="0"/>
          <w:numId w:val="7"/>
        </w:numPr>
        <w:ind w:leftChars="0"/>
      </w:pPr>
      <w:r>
        <w:rPr>
          <w:rFonts w:hint="eastAsia"/>
        </w:rPr>
        <w:t>誤操作による意図しないインスタンス終了を防ぐため、終了保護を有効化する。</w:t>
      </w:r>
    </w:p>
    <w:p w14:paraId="622A1EFD" w14:textId="77777777" w:rsidR="00BF6645" w:rsidRPr="00534A73" w:rsidRDefault="00BF6645" w:rsidP="00BF6645">
      <w:pPr>
        <w:ind w:leftChars="850" w:left="1700"/>
      </w:pPr>
    </w:p>
    <w:p w14:paraId="04F3C793" w14:textId="77777777" w:rsidR="00BF6645" w:rsidRPr="002949C7" w:rsidRDefault="00BF6645" w:rsidP="00BF6645">
      <w:pPr>
        <w:pStyle w:val="4"/>
        <w:numPr>
          <w:ilvl w:val="3"/>
          <w:numId w:val="4"/>
        </w:numPr>
        <w:ind w:left="1985"/>
      </w:pPr>
      <w:r>
        <w:t>EBS</w:t>
      </w:r>
    </w:p>
    <w:p w14:paraId="173C08F4" w14:textId="77777777" w:rsidR="00BF6645" w:rsidRDefault="00BF6645" w:rsidP="00BF6645">
      <w:pPr>
        <w:ind w:leftChars="850" w:left="1700"/>
      </w:pPr>
      <w:r>
        <w:rPr>
          <w:rFonts w:hint="eastAsia"/>
        </w:rPr>
        <w:t>EC</w:t>
      </w:r>
      <w:r>
        <w:t>2</w:t>
      </w:r>
      <w:r>
        <w:rPr>
          <w:rFonts w:hint="eastAsia"/>
        </w:rPr>
        <w:t>インスタンスにアタッチされるディスクの</w:t>
      </w:r>
      <w:r w:rsidRPr="00584D6F">
        <w:rPr>
          <w:rFonts w:hint="eastAsia"/>
        </w:rPr>
        <w:t>構成情報については、</w:t>
      </w:r>
      <w:r w:rsidRPr="00584D6F">
        <w:t>「</w:t>
      </w:r>
      <w:r w:rsidRPr="00584D6F">
        <w:rPr>
          <w:rFonts w:hint="eastAsia"/>
        </w:rPr>
        <w:t>別紙_</w:t>
      </w:r>
      <w:r w:rsidRPr="00584D6F">
        <w:t>サーバディスクパーティション設計」</w:t>
      </w:r>
      <w:r w:rsidRPr="00584D6F">
        <w:rPr>
          <w:rFonts w:hint="eastAsia"/>
        </w:rPr>
        <w:t>を参照のこ</w:t>
      </w:r>
      <w:r>
        <w:rPr>
          <w:rFonts w:hint="eastAsia"/>
        </w:rPr>
        <w:t>と。その他構成に関わる情報については以下に記載する。</w:t>
      </w:r>
    </w:p>
    <w:p w14:paraId="7530351B" w14:textId="77777777" w:rsidR="00BF6645" w:rsidRDefault="00BF6645" w:rsidP="00BF6645">
      <w:pPr>
        <w:ind w:leftChars="850" w:left="1700"/>
      </w:pPr>
    </w:p>
    <w:p w14:paraId="55723D0D" w14:textId="77777777" w:rsidR="00BF6645" w:rsidRDefault="00BF6645" w:rsidP="00BF6645">
      <w:pPr>
        <w:pStyle w:val="af4"/>
        <w:numPr>
          <w:ilvl w:val="0"/>
          <w:numId w:val="55"/>
        </w:numPr>
        <w:ind w:leftChars="0"/>
      </w:pPr>
      <w:r>
        <w:t>EC2</w:t>
      </w:r>
      <w:r>
        <w:rPr>
          <w:rFonts w:hint="eastAsia"/>
        </w:rPr>
        <w:t>にアタッチするEBSは、業務データの肥大によるシステム領域の逼迫、ディスク拡張やバックアップなどのメンテナンス性を考慮して、O</w:t>
      </w:r>
      <w:r>
        <w:t>S</w:t>
      </w:r>
      <w:r>
        <w:rPr>
          <w:rFonts w:hint="eastAsia"/>
        </w:rPr>
        <w:t>が格納される領域とデータが格納される領域の2つに分けるものとする。</w:t>
      </w:r>
    </w:p>
    <w:p w14:paraId="1A9CF976" w14:textId="77777777" w:rsidR="00BF6645" w:rsidRDefault="00BF6645" w:rsidP="00BF6645">
      <w:pPr>
        <w:pStyle w:val="af4"/>
        <w:numPr>
          <w:ilvl w:val="0"/>
          <w:numId w:val="55"/>
        </w:numPr>
        <w:ind w:leftChars="0"/>
      </w:pPr>
      <w:r>
        <w:rPr>
          <w:rFonts w:hint="eastAsia"/>
        </w:rPr>
        <w:t>ボリュームタイプは一般的な利用を前提とし、ディスクサイズだけでなく、I</w:t>
      </w:r>
      <w:r>
        <w:t>OPS/</w:t>
      </w:r>
      <w:r>
        <w:rPr>
          <w:rFonts w:hint="eastAsia"/>
        </w:rPr>
        <w:t>スループットのカスタマイズが可能な汎用S</w:t>
      </w:r>
      <w:r>
        <w:t>SD</w:t>
      </w:r>
      <w:r>
        <w:rPr>
          <w:rFonts w:hint="eastAsia"/>
        </w:rPr>
        <w:t>（g</w:t>
      </w:r>
      <w:r>
        <w:t>p3</w:t>
      </w:r>
      <w:r>
        <w:rPr>
          <w:rFonts w:hint="eastAsia"/>
        </w:rPr>
        <w:t>）とする。</w:t>
      </w:r>
    </w:p>
    <w:p w14:paraId="131AE043" w14:textId="77777777" w:rsidR="00BF6645" w:rsidRDefault="00BF6645" w:rsidP="00BF6645">
      <w:pPr>
        <w:pStyle w:val="af4"/>
        <w:numPr>
          <w:ilvl w:val="0"/>
          <w:numId w:val="55"/>
        </w:numPr>
        <w:ind w:leftChars="0"/>
      </w:pPr>
      <w:r>
        <w:rPr>
          <w:rFonts w:hint="eastAsia"/>
        </w:rPr>
        <w:t>利用するファイルシステムは、RHEL</w:t>
      </w:r>
      <w:r>
        <w:t>8</w:t>
      </w:r>
      <w:r>
        <w:rPr>
          <w:rFonts w:hint="eastAsia"/>
        </w:rPr>
        <w:t>標準のx</w:t>
      </w:r>
      <w:r>
        <w:t>fs</w:t>
      </w:r>
      <w:r>
        <w:rPr>
          <w:rFonts w:hint="eastAsia"/>
        </w:rPr>
        <w:t>とする。</w:t>
      </w:r>
    </w:p>
    <w:p w14:paraId="091A2D41" w14:textId="77777777" w:rsidR="00BF6645" w:rsidRPr="0002244A" w:rsidRDefault="00BF6645" w:rsidP="00BF6645">
      <w:pPr>
        <w:pStyle w:val="af4"/>
        <w:numPr>
          <w:ilvl w:val="0"/>
          <w:numId w:val="55"/>
        </w:numPr>
        <w:ind w:leftChars="850"/>
      </w:pPr>
      <w:r>
        <w:rPr>
          <w:rFonts w:hint="eastAsia"/>
        </w:rPr>
        <w:t>K</w:t>
      </w:r>
      <w:r>
        <w:t>MS</w:t>
      </w:r>
      <w:r>
        <w:rPr>
          <w:rFonts w:hint="eastAsia"/>
        </w:rPr>
        <w:t>を利用して、EBSの暗号化を行う。</w:t>
      </w:r>
    </w:p>
    <w:p w14:paraId="4C46D1F5" w14:textId="77777777" w:rsidR="00BF6645" w:rsidRDefault="00BF6645" w:rsidP="00BF6645">
      <w:pPr>
        <w:widowControl/>
        <w:jc w:val="left"/>
      </w:pPr>
      <w:r>
        <w:br w:type="page"/>
      </w:r>
    </w:p>
    <w:p w14:paraId="53F17872" w14:textId="77777777" w:rsidR="00BF6645" w:rsidRDefault="00BF6645" w:rsidP="00BF6645">
      <w:pPr>
        <w:pStyle w:val="4"/>
        <w:numPr>
          <w:ilvl w:val="3"/>
          <w:numId w:val="4"/>
        </w:numPr>
        <w:ind w:left="1985"/>
      </w:pPr>
      <w:r>
        <w:rPr>
          <w:rFonts w:hint="eastAsia"/>
        </w:rPr>
        <w:lastRenderedPageBreak/>
        <w:t>OS</w:t>
      </w:r>
    </w:p>
    <w:p w14:paraId="71A6A273" w14:textId="77777777" w:rsidR="00BF6645" w:rsidRDefault="00BF6645" w:rsidP="00BF6645">
      <w:pPr>
        <w:ind w:leftChars="850" w:left="1700"/>
      </w:pPr>
      <w:r>
        <w:rPr>
          <w:rFonts w:hint="eastAsia"/>
        </w:rPr>
        <w:t>EC</w:t>
      </w:r>
      <w:r>
        <w:t>2</w:t>
      </w:r>
      <w:r>
        <w:rPr>
          <w:rFonts w:hint="eastAsia"/>
        </w:rPr>
        <w:t>インスタンス上に展開するOSに関わる情報について以下に記載する。</w:t>
      </w:r>
    </w:p>
    <w:p w14:paraId="20B30B58" w14:textId="77777777" w:rsidR="00BF6645" w:rsidRPr="002949C7" w:rsidRDefault="00BF6645" w:rsidP="00BF6645"/>
    <w:p w14:paraId="0FC6E24C" w14:textId="77777777" w:rsidR="00BF6645" w:rsidRDefault="00BF6645" w:rsidP="00BF6645">
      <w:pPr>
        <w:pStyle w:val="af4"/>
        <w:numPr>
          <w:ilvl w:val="0"/>
          <w:numId w:val="55"/>
        </w:numPr>
        <w:ind w:leftChars="850"/>
      </w:pPr>
      <w:r>
        <w:rPr>
          <w:rFonts w:hint="eastAsia"/>
        </w:rPr>
        <w:t>5</w:t>
      </w:r>
      <w:r>
        <w:t>.</w:t>
      </w:r>
      <w:r>
        <w:rPr>
          <w:rFonts w:hint="eastAsia"/>
        </w:rPr>
        <w:t>ネットワーク設計で規定したホスト名に従って、ホスト名の変更を行う。</w:t>
      </w:r>
    </w:p>
    <w:p w14:paraId="5BE44158" w14:textId="77777777" w:rsidR="00BF6645" w:rsidRDefault="00BF6645" w:rsidP="00BF6645">
      <w:pPr>
        <w:pStyle w:val="af4"/>
        <w:numPr>
          <w:ilvl w:val="0"/>
          <w:numId w:val="55"/>
        </w:numPr>
        <w:ind w:leftChars="850"/>
      </w:pPr>
      <w:r>
        <w:rPr>
          <w:rFonts w:hint="eastAsia"/>
        </w:rPr>
        <w:t>日本国内で利用することを前提としたシステムであること及びアーキテクチャ方針書の記載に従って、文字コード（LANG）はj</w:t>
      </w:r>
      <w:r>
        <w:t>a_JP.UTF8</w:t>
      </w:r>
      <w:r>
        <w:rPr>
          <w:rFonts w:hint="eastAsia"/>
        </w:rPr>
        <w:t>とする。</w:t>
      </w:r>
    </w:p>
    <w:p w14:paraId="5EABAE99" w14:textId="77777777" w:rsidR="00BF6645" w:rsidRDefault="00BF6645" w:rsidP="00BF6645">
      <w:pPr>
        <w:pStyle w:val="af4"/>
        <w:numPr>
          <w:ilvl w:val="0"/>
          <w:numId w:val="55"/>
        </w:numPr>
        <w:ind w:leftChars="850"/>
      </w:pPr>
      <w:r>
        <w:rPr>
          <w:rFonts w:hint="eastAsia"/>
        </w:rPr>
        <w:t>日本標準時での利用を前提として、TimezoneはJSTとする。</w:t>
      </w:r>
    </w:p>
    <w:p w14:paraId="7B56176B" w14:textId="77777777" w:rsidR="00BF6645" w:rsidRDefault="00BF6645" w:rsidP="00BF6645">
      <w:pPr>
        <w:pStyle w:val="af4"/>
        <w:numPr>
          <w:ilvl w:val="0"/>
          <w:numId w:val="55"/>
        </w:numPr>
        <w:ind w:leftChars="850"/>
      </w:pPr>
      <w:r w:rsidRPr="00A56DB7">
        <w:t>Amazon Time Sync Service</w:t>
      </w:r>
      <w:r>
        <w:rPr>
          <w:rFonts w:hint="eastAsia"/>
        </w:rPr>
        <w:t>を向き先としてNTP設定を行う。</w:t>
      </w:r>
    </w:p>
    <w:p w14:paraId="30CD5D08" w14:textId="77777777" w:rsidR="00BF6645" w:rsidRDefault="00BF6645" w:rsidP="00BF6645">
      <w:pPr>
        <w:pStyle w:val="af4"/>
        <w:numPr>
          <w:ilvl w:val="0"/>
          <w:numId w:val="55"/>
        </w:numPr>
        <w:ind w:leftChars="850"/>
      </w:pPr>
      <w:r>
        <w:rPr>
          <w:rFonts w:hint="eastAsia"/>
        </w:rPr>
        <w:t>OS設計や動作の柔軟性を優先し、SE</w:t>
      </w:r>
      <w:r>
        <w:t>Linux</w:t>
      </w:r>
      <w:r>
        <w:rPr>
          <w:rFonts w:hint="eastAsia"/>
        </w:rPr>
        <w:t>は無効とする。</w:t>
      </w:r>
    </w:p>
    <w:p w14:paraId="5176CACE" w14:textId="77777777" w:rsidR="00BF6645" w:rsidRDefault="00BF6645" w:rsidP="00BF6645">
      <w:pPr>
        <w:pStyle w:val="af4"/>
        <w:numPr>
          <w:ilvl w:val="0"/>
          <w:numId w:val="55"/>
        </w:numPr>
        <w:ind w:leftChars="850"/>
      </w:pPr>
      <w:r>
        <w:rPr>
          <w:rFonts w:hint="eastAsia"/>
        </w:rPr>
        <w:t>必要なソフトウェアやパッケージについ</w:t>
      </w:r>
      <w:r w:rsidRPr="00584D6F">
        <w:rPr>
          <w:rFonts w:hint="eastAsia"/>
        </w:rPr>
        <w:t>ては、「別紙_</w:t>
      </w:r>
      <w:r w:rsidRPr="00584D6F">
        <w:t>営業・融資サポートシステム_サーバ／ソフトウェア一覧</w:t>
      </w:r>
      <w:r w:rsidRPr="00584D6F">
        <w:rPr>
          <w:rFonts w:hint="eastAsia"/>
        </w:rPr>
        <w:t>」に従</w:t>
      </w:r>
      <w:r>
        <w:rPr>
          <w:rFonts w:hint="eastAsia"/>
        </w:rPr>
        <w:t>ってインストールを行う。</w:t>
      </w:r>
    </w:p>
    <w:p w14:paraId="554F24F0" w14:textId="77777777" w:rsidR="00BF6645" w:rsidRPr="00CA0751" w:rsidRDefault="00BF6645" w:rsidP="00BF6645">
      <w:pPr>
        <w:pStyle w:val="af4"/>
        <w:numPr>
          <w:ilvl w:val="0"/>
          <w:numId w:val="55"/>
        </w:numPr>
        <w:ind w:leftChars="850"/>
      </w:pPr>
      <w:r>
        <w:rPr>
          <w:rFonts w:hint="eastAsia"/>
        </w:rPr>
        <w:t>システム復旧を目的としたAMIの取得を行うため、意図的に変更を行ったOSパラメータについて</w:t>
      </w:r>
      <w:r>
        <w:t>cloud-init</w:t>
      </w:r>
      <w:r w:rsidRPr="00CA0751">
        <w:rPr>
          <w:rFonts w:hint="eastAsia"/>
        </w:rPr>
        <w:t>設定を行う。</w:t>
      </w:r>
    </w:p>
    <w:p w14:paraId="5848FECD" w14:textId="77777777" w:rsidR="00BF6645" w:rsidRPr="00CA0751" w:rsidRDefault="00BF6645" w:rsidP="00BF6645">
      <w:pPr>
        <w:pStyle w:val="af4"/>
        <w:numPr>
          <w:ilvl w:val="0"/>
          <w:numId w:val="55"/>
        </w:numPr>
        <w:ind w:leftChars="850"/>
      </w:pPr>
      <w:r w:rsidRPr="00CA0751">
        <w:rPr>
          <w:rFonts w:hint="eastAsia"/>
        </w:rPr>
        <w:t>Nitroベースのインスタンスタイプであった場合、I/Oオペレーションタイムアウトに関するカーネルパラメータを最大値に変更することが推奨されるため、同対応を実施する。</w:t>
      </w:r>
    </w:p>
    <w:p w14:paraId="0363E2BB" w14:textId="77777777" w:rsidR="00BF6645" w:rsidRPr="00CA0751" w:rsidRDefault="00BF6645" w:rsidP="00BF6645">
      <w:pPr>
        <w:pStyle w:val="af4"/>
        <w:numPr>
          <w:ilvl w:val="0"/>
          <w:numId w:val="55"/>
        </w:numPr>
        <w:ind w:leftChars="850"/>
      </w:pPr>
      <w:r w:rsidRPr="00CA0751">
        <w:rPr>
          <w:rFonts w:hint="eastAsia"/>
        </w:rPr>
        <w:t>既定のOSユーザ以外に、業務バッチ実行用、保守用にそれぞれOSユーザを作成する。</w:t>
      </w:r>
    </w:p>
    <w:p w14:paraId="29FDD4C2" w14:textId="77777777" w:rsidR="00BF6645" w:rsidRPr="00CA0751" w:rsidRDefault="00BF6645" w:rsidP="00BF6645">
      <w:pPr>
        <w:pStyle w:val="af4"/>
        <w:numPr>
          <w:ilvl w:val="0"/>
          <w:numId w:val="55"/>
        </w:numPr>
        <w:ind w:leftChars="850"/>
      </w:pPr>
      <w:r w:rsidRPr="00CA0751">
        <w:rPr>
          <w:rFonts w:hint="eastAsia"/>
        </w:rPr>
        <w:t>OSのセキュリティ関連の設定については、6</w:t>
      </w:r>
      <w:r w:rsidRPr="00CA0751">
        <w:t>.</w:t>
      </w:r>
      <w:r w:rsidRPr="00CA0751">
        <w:rPr>
          <w:rFonts w:hint="eastAsia"/>
        </w:rPr>
        <w:t>セキュリティ対策で規定した内容に従って、変更を行う。</w:t>
      </w:r>
    </w:p>
    <w:p w14:paraId="09D7F27E" w14:textId="77777777" w:rsidR="00BF6645" w:rsidRPr="00CA0751" w:rsidRDefault="00BF6645" w:rsidP="00BF6645">
      <w:pPr>
        <w:pStyle w:val="af4"/>
        <w:numPr>
          <w:ilvl w:val="0"/>
          <w:numId w:val="55"/>
        </w:numPr>
        <w:ind w:leftChars="850"/>
      </w:pPr>
      <w:r w:rsidRPr="00CA0751">
        <w:rPr>
          <w:rFonts w:hint="eastAsia"/>
        </w:rPr>
        <w:t>AWS共通基盤及び</w:t>
      </w:r>
      <w:r w:rsidR="007028CF">
        <w:rPr>
          <w:rFonts w:hint="eastAsia"/>
        </w:rPr>
        <w:t>A-gate</w:t>
      </w:r>
      <w:r w:rsidRPr="00CA0751">
        <w:rPr>
          <w:rFonts w:hint="eastAsia"/>
        </w:rPr>
        <w:t>の提供サービス（特権ID、ウィルス対策、監視、ジョブ、仮想化端末）の要件に従って、各種OS上の設定を行う。</w:t>
      </w:r>
    </w:p>
    <w:p w14:paraId="3C7E8159" w14:textId="77777777" w:rsidR="00BF6645" w:rsidRPr="00CA0751" w:rsidRDefault="00BF6645" w:rsidP="00BF6645"/>
    <w:p w14:paraId="5C35084D" w14:textId="77777777" w:rsidR="00BF6645" w:rsidRPr="00CA0751" w:rsidRDefault="00BF6645" w:rsidP="000359C3">
      <w:pPr>
        <w:pStyle w:val="3"/>
      </w:pPr>
      <w:bookmarkStart w:id="138" w:name="_Toc81241418"/>
      <w:bookmarkStart w:id="139" w:name="_Toc124835571"/>
      <w:r w:rsidRPr="00CA0751">
        <w:rPr>
          <w:rFonts w:hint="eastAsia"/>
        </w:rPr>
        <w:t>ソフトウェア構成</w:t>
      </w:r>
      <w:bookmarkEnd w:id="138"/>
      <w:bookmarkEnd w:id="139"/>
    </w:p>
    <w:p w14:paraId="798C4B0F" w14:textId="77777777" w:rsidR="00BF6645" w:rsidRPr="00E22525" w:rsidRDefault="00BF6645" w:rsidP="00BF6645">
      <w:pPr>
        <w:ind w:leftChars="850" w:left="1700"/>
      </w:pPr>
      <w:r w:rsidRPr="00E22525">
        <w:rPr>
          <w:rFonts w:hint="eastAsia"/>
        </w:rPr>
        <w:t>ファイル連携サーバを構成するために必要なソフトウェアの情報については、「別紙_</w:t>
      </w:r>
      <w:r w:rsidRPr="00E22525">
        <w:t>営業・融資サポートシステム_サーバ／ソフトウェア一覧</w:t>
      </w:r>
      <w:r w:rsidRPr="00E22525">
        <w:rPr>
          <w:rFonts w:hint="eastAsia"/>
        </w:rPr>
        <w:t>」を参照のこと。</w:t>
      </w:r>
    </w:p>
    <w:p w14:paraId="16287D88" w14:textId="77777777" w:rsidR="00BF6645" w:rsidRPr="00E22525" w:rsidRDefault="00BF6645" w:rsidP="00BF6645"/>
    <w:p w14:paraId="2A648048" w14:textId="77777777" w:rsidR="00BF6645" w:rsidRPr="00E22525" w:rsidRDefault="00BF6645" w:rsidP="000359C3">
      <w:pPr>
        <w:pStyle w:val="3"/>
      </w:pPr>
      <w:bookmarkStart w:id="140" w:name="_Toc81241419"/>
      <w:bookmarkStart w:id="141" w:name="_Toc124835572"/>
      <w:r w:rsidRPr="00E22525">
        <w:rPr>
          <w:rFonts w:hint="eastAsia"/>
        </w:rPr>
        <w:t>通信要件</w:t>
      </w:r>
      <w:bookmarkEnd w:id="140"/>
      <w:bookmarkEnd w:id="141"/>
    </w:p>
    <w:p w14:paraId="6C9A14A2" w14:textId="77777777" w:rsidR="00BF6645" w:rsidRPr="00E22525" w:rsidRDefault="00BF6645" w:rsidP="00BF6645">
      <w:pPr>
        <w:ind w:leftChars="850" w:left="1700"/>
      </w:pPr>
      <w:r w:rsidRPr="00E22525">
        <w:rPr>
          <w:rFonts w:hint="eastAsia"/>
        </w:rPr>
        <w:t>ファイル連携サーバと関連するシステムの通信一覧は、「別紙_</w:t>
      </w:r>
      <w:r w:rsidRPr="00E22525">
        <w:t>営業・融資サポートシステム_</w:t>
      </w:r>
      <w:r w:rsidRPr="00E22525">
        <w:rPr>
          <w:rFonts w:hint="eastAsia"/>
        </w:rPr>
        <w:t>通信要件</w:t>
      </w:r>
      <w:r w:rsidRPr="00E22525">
        <w:t>一覧</w:t>
      </w:r>
      <w:r w:rsidRPr="00E22525">
        <w:rPr>
          <w:rFonts w:hint="eastAsia"/>
        </w:rPr>
        <w:t>」を参照のこと。</w:t>
      </w:r>
    </w:p>
    <w:p w14:paraId="6E1679D1" w14:textId="77777777" w:rsidR="00BF6645" w:rsidRDefault="00BF6645" w:rsidP="00BF6645">
      <w:r>
        <w:br w:type="page"/>
      </w:r>
    </w:p>
    <w:p w14:paraId="6F4C4793" w14:textId="77777777" w:rsidR="00BF6645" w:rsidRDefault="00BF6645" w:rsidP="000359C3">
      <w:pPr>
        <w:pStyle w:val="3"/>
      </w:pPr>
      <w:bookmarkStart w:id="142" w:name="_Toc81241420"/>
      <w:bookmarkStart w:id="143" w:name="_Toc124835573"/>
      <w:r w:rsidRPr="006212F2">
        <w:rPr>
          <w:rFonts w:hint="eastAsia"/>
        </w:rPr>
        <w:lastRenderedPageBreak/>
        <w:t>拡張性</w:t>
      </w:r>
      <w:bookmarkEnd w:id="142"/>
      <w:bookmarkEnd w:id="143"/>
    </w:p>
    <w:p w14:paraId="5C62CDF5" w14:textId="77777777" w:rsidR="00BF6645" w:rsidRDefault="00BF6645" w:rsidP="00BF6645">
      <w:pPr>
        <w:ind w:leftChars="850" w:left="1700"/>
      </w:pPr>
      <w:r w:rsidRPr="00584D6F">
        <w:rPr>
          <w:rFonts w:hint="eastAsia"/>
        </w:rPr>
        <w:t>ファイル連携サーバにお</w:t>
      </w:r>
      <w:r>
        <w:rPr>
          <w:rFonts w:hint="eastAsia"/>
        </w:rPr>
        <w:t>ける拡張性について、スケールアップ、スケールアウトの観点で以下に記載する。</w:t>
      </w:r>
    </w:p>
    <w:p w14:paraId="55841E13" w14:textId="77777777" w:rsidR="00BF6645" w:rsidRDefault="00BF6645" w:rsidP="00BF6645">
      <w:pPr>
        <w:ind w:leftChars="850" w:left="1700"/>
      </w:pPr>
    </w:p>
    <w:p w14:paraId="48829239" w14:textId="77777777" w:rsidR="00BF6645" w:rsidRPr="00CA0751" w:rsidRDefault="00BF6645" w:rsidP="003115D5">
      <w:pPr>
        <w:pStyle w:val="4"/>
        <w:numPr>
          <w:ilvl w:val="3"/>
          <w:numId w:val="136"/>
        </w:numPr>
      </w:pPr>
      <w:r w:rsidRPr="00CA0751">
        <w:rPr>
          <w:rFonts w:hint="eastAsia"/>
        </w:rPr>
        <w:t>スケールアップ/ダウン</w:t>
      </w:r>
    </w:p>
    <w:p w14:paraId="54306DF2" w14:textId="77777777" w:rsidR="00BF6645" w:rsidRPr="00CA0751" w:rsidRDefault="00BF6645">
      <w:pPr>
        <w:pStyle w:val="50"/>
        <w:numPr>
          <w:ilvl w:val="4"/>
          <w:numId w:val="4"/>
        </w:numPr>
      </w:pPr>
      <w:r w:rsidRPr="00CA0751">
        <w:rPr>
          <w:rFonts w:hint="eastAsia"/>
        </w:rPr>
        <w:t>EC2</w:t>
      </w:r>
    </w:p>
    <w:p w14:paraId="60F6C390" w14:textId="77777777" w:rsidR="00BF6645" w:rsidRPr="00CA0751" w:rsidRDefault="00BF6645" w:rsidP="00BF6645">
      <w:pPr>
        <w:ind w:leftChars="850" w:left="1700"/>
      </w:pPr>
      <w:r w:rsidRPr="00CA0751">
        <w:rPr>
          <w:rFonts w:hint="eastAsia"/>
        </w:rPr>
        <w:t>EC</w:t>
      </w:r>
      <w:r w:rsidRPr="00CA0751">
        <w:t>2</w:t>
      </w:r>
      <w:r w:rsidRPr="00CA0751">
        <w:rPr>
          <w:rFonts w:hint="eastAsia"/>
        </w:rPr>
        <w:t>のスケールアップ時は以下の条件を満たした上で対応を行うものとする。</w:t>
      </w:r>
    </w:p>
    <w:p w14:paraId="75B965AB" w14:textId="77777777" w:rsidR="00BF6645" w:rsidRPr="00CA0751" w:rsidRDefault="00BF6645" w:rsidP="00BF6645">
      <w:pPr>
        <w:ind w:leftChars="850" w:left="1700"/>
      </w:pPr>
    </w:p>
    <w:p w14:paraId="647E42B6" w14:textId="77777777" w:rsidR="00BF6645" w:rsidRPr="00CA0751" w:rsidRDefault="00BF6645" w:rsidP="00BF6645">
      <w:pPr>
        <w:pStyle w:val="af4"/>
        <w:numPr>
          <w:ilvl w:val="0"/>
          <w:numId w:val="55"/>
        </w:numPr>
        <w:ind w:leftChars="0"/>
      </w:pPr>
      <w:r w:rsidRPr="00CA0751">
        <w:rPr>
          <w:rFonts w:hint="eastAsia"/>
        </w:rPr>
        <w:t>3年後においてもCPU、メモリの使用率が50%～80%に収まるようにリソースの定義を行う。定義内容については、</w:t>
      </w:r>
      <w:r w:rsidRPr="00CA0751">
        <w:t>4.</w:t>
      </w:r>
      <w:r w:rsidRPr="00CA0751">
        <w:rPr>
          <w:rFonts w:hint="eastAsia"/>
        </w:rPr>
        <w:t>1</w:t>
      </w:r>
      <w:r w:rsidRPr="00CA0751">
        <w:t>.8 パフォーマンス/キャパシティ設計を参照のこと。</w:t>
      </w:r>
      <w:r w:rsidRPr="00CA0751">
        <w:rPr>
          <w:rFonts w:hint="eastAsia"/>
        </w:rPr>
        <w:t>なお、増加率については運用中の使用率傾向を踏まえて適宜定義の見直しを行うものとする。</w:t>
      </w:r>
    </w:p>
    <w:p w14:paraId="5AD2280B" w14:textId="77777777" w:rsidR="00BF6645" w:rsidRPr="00CA0751" w:rsidRDefault="00BF6645" w:rsidP="00BF6645">
      <w:pPr>
        <w:pStyle w:val="af4"/>
        <w:numPr>
          <w:ilvl w:val="0"/>
          <w:numId w:val="55"/>
        </w:numPr>
        <w:ind w:leftChars="850"/>
      </w:pPr>
      <w:r w:rsidRPr="00CA0751">
        <w:rPr>
          <w:rFonts w:hint="eastAsia"/>
        </w:rPr>
        <w:t>定義予定のCPU、メモリサイズについて、最低でも2倍以上拡張可能なインスタンスタイプを選択する。</w:t>
      </w:r>
    </w:p>
    <w:p w14:paraId="4B57055D" w14:textId="77777777" w:rsidR="00BF6645" w:rsidRPr="00CA0751" w:rsidRDefault="00BF6645" w:rsidP="00BF6645">
      <w:pPr>
        <w:pStyle w:val="af4"/>
        <w:numPr>
          <w:ilvl w:val="0"/>
          <w:numId w:val="55"/>
        </w:numPr>
        <w:ind w:leftChars="0"/>
      </w:pPr>
      <w:r w:rsidRPr="00CA0751">
        <w:rPr>
          <w:rFonts w:hint="eastAsia"/>
        </w:rPr>
        <w:t>リソース使用状況が過少とみられる場合は、検討の上、スケールダウンを可能とする。</w:t>
      </w:r>
    </w:p>
    <w:p w14:paraId="647592AE" w14:textId="77777777" w:rsidR="00BF6645" w:rsidRPr="00CA0751" w:rsidRDefault="00BF6645" w:rsidP="00BF6645">
      <w:pPr>
        <w:pStyle w:val="af4"/>
        <w:numPr>
          <w:ilvl w:val="0"/>
          <w:numId w:val="55"/>
        </w:numPr>
        <w:ind w:leftChars="850"/>
      </w:pPr>
      <w:r w:rsidRPr="00CA0751">
        <w:rPr>
          <w:rFonts w:hint="eastAsia"/>
        </w:rPr>
        <w:t>冗長性確保のため</w:t>
      </w:r>
      <w:r w:rsidRPr="00CA0751">
        <w:t>2</w:t>
      </w:r>
      <w:r w:rsidRPr="00CA0751">
        <w:rPr>
          <w:rFonts w:hint="eastAsia"/>
        </w:rPr>
        <w:t>台構成（2台目はコールドスタンバイ）としているため、スケールアップ/ダウンの際にはそれぞれのインスタンスで同様の拡張対応を行うものとする。</w:t>
      </w:r>
    </w:p>
    <w:p w14:paraId="0D890B82" w14:textId="77777777" w:rsidR="00BF6645" w:rsidRPr="00CA0751" w:rsidRDefault="00BF6645" w:rsidP="00BF6645">
      <w:pPr>
        <w:pStyle w:val="af4"/>
        <w:numPr>
          <w:ilvl w:val="0"/>
          <w:numId w:val="55"/>
        </w:numPr>
        <w:ind w:leftChars="0"/>
        <w:rPr>
          <w:szCs w:val="20"/>
        </w:rPr>
      </w:pPr>
      <w:r w:rsidRPr="00CA0751">
        <w:rPr>
          <w:szCs w:val="20"/>
        </w:rPr>
        <w:t>CPU</w:t>
      </w:r>
      <w:r w:rsidRPr="00CA0751">
        <w:rPr>
          <w:rFonts w:hint="eastAsia"/>
          <w:szCs w:val="20"/>
        </w:rPr>
        <w:t>、メモリの</w:t>
      </w:r>
      <w:r w:rsidRPr="00CA0751">
        <w:rPr>
          <w:rFonts w:cs="Meiryo UI" w:hint="eastAsia"/>
          <w:szCs w:val="20"/>
        </w:rPr>
        <w:t>スケールアップ</w:t>
      </w:r>
      <w:r w:rsidRPr="00CA0751">
        <w:rPr>
          <w:rFonts w:hint="eastAsia"/>
        </w:rPr>
        <w:t>/ダウン</w:t>
      </w:r>
      <w:r w:rsidRPr="00CA0751">
        <w:rPr>
          <w:rFonts w:cs="Meiryo UI" w:hint="eastAsia"/>
          <w:szCs w:val="20"/>
        </w:rPr>
        <w:t>にはインスタンス停止が必要なため、調整の上、メンテナンス時間帯にて対応を行う。</w:t>
      </w:r>
    </w:p>
    <w:p w14:paraId="5D8B3C16" w14:textId="77777777" w:rsidR="00BF6645" w:rsidRPr="00CA0751" w:rsidRDefault="00BF6645" w:rsidP="00BF6645">
      <w:pPr>
        <w:pStyle w:val="af4"/>
        <w:numPr>
          <w:ilvl w:val="0"/>
          <w:numId w:val="55"/>
        </w:numPr>
        <w:ind w:leftChars="850"/>
      </w:pPr>
      <w:r w:rsidRPr="00CA0751">
        <w:rPr>
          <w:rFonts w:hint="eastAsia"/>
        </w:rPr>
        <w:t>以下、</w:t>
      </w:r>
      <w:r w:rsidRPr="00CA0751">
        <w:rPr>
          <w:rFonts w:hint="eastAsia"/>
          <w:szCs w:val="20"/>
        </w:rPr>
        <w:t>ファイル連携サーバにて利用するEC2のインスタンスタイプ（m</w:t>
      </w:r>
      <w:r w:rsidRPr="00CA0751">
        <w:rPr>
          <w:szCs w:val="20"/>
        </w:rPr>
        <w:t>5</w:t>
      </w:r>
      <w:r w:rsidRPr="00CA0751">
        <w:rPr>
          <w:rFonts w:hint="eastAsia"/>
          <w:szCs w:val="20"/>
        </w:rPr>
        <w:t>）の利用範囲内で拡張を検討する。</w:t>
      </w:r>
    </w:p>
    <w:p w14:paraId="418D0B3B" w14:textId="77777777" w:rsidR="00BF6645" w:rsidRPr="00CA0751" w:rsidRDefault="00BF6645" w:rsidP="00BF6645">
      <w:pPr>
        <w:pStyle w:val="af4"/>
        <w:ind w:leftChars="0" w:left="2120"/>
      </w:pPr>
      <w:r w:rsidRPr="00CA0751">
        <w:rPr>
          <w:rFonts w:hint="eastAsia"/>
        </w:rPr>
        <w:t>なお、トレンドによって内容が変更となる場合があるため、変更する際は最新の情報を前提とすること。また、スケールアップ</w:t>
      </w:r>
      <w:r w:rsidRPr="00CA0751">
        <w:t>/ダウンの判断については</w:t>
      </w:r>
      <w:r w:rsidRPr="00547703">
        <w:t>、運用設計</w:t>
      </w:r>
      <w:r w:rsidR="006B1591" w:rsidRPr="00547703">
        <w:t>8</w:t>
      </w:r>
      <w:r w:rsidRPr="00547703">
        <w:t>.4.8 月次報告を参</w:t>
      </w:r>
      <w:r w:rsidRPr="00CA0751">
        <w:t>照のこと。</w:t>
      </w:r>
    </w:p>
    <w:p w14:paraId="5AF4BE35" w14:textId="77777777" w:rsidR="00BF6645" w:rsidRPr="00942ABD" w:rsidRDefault="00BF6645" w:rsidP="00BF6645">
      <w:pPr>
        <w:pStyle w:val="af4"/>
        <w:ind w:leftChars="0" w:left="2120"/>
        <w:rPr>
          <w:szCs w:val="20"/>
        </w:rPr>
      </w:pPr>
    </w:p>
    <w:tbl>
      <w:tblPr>
        <w:tblStyle w:val="ae"/>
        <w:tblW w:w="0" w:type="auto"/>
        <w:tblInd w:w="2120" w:type="dxa"/>
        <w:tblLook w:val="04A0" w:firstRow="1" w:lastRow="0" w:firstColumn="1" w:lastColumn="0" w:noHBand="0" w:noVBand="1"/>
      </w:tblPr>
      <w:tblGrid>
        <w:gridCol w:w="2323"/>
        <w:gridCol w:w="1418"/>
        <w:gridCol w:w="1417"/>
      </w:tblGrid>
      <w:tr w:rsidR="00BF6645" w14:paraId="61A3BC59" w14:textId="77777777" w:rsidTr="009E599B">
        <w:tc>
          <w:tcPr>
            <w:tcW w:w="2323" w:type="dxa"/>
            <w:shd w:val="clear" w:color="auto" w:fill="BDD6EE" w:themeFill="accent5" w:themeFillTint="66"/>
          </w:tcPr>
          <w:p w14:paraId="7A31E70B" w14:textId="77777777" w:rsidR="00BF6645" w:rsidRDefault="00BF6645" w:rsidP="009E599B">
            <w:pPr>
              <w:pStyle w:val="af4"/>
              <w:ind w:leftChars="0" w:left="0"/>
            </w:pPr>
            <w:r w:rsidRPr="00104012">
              <w:rPr>
                <w:rFonts w:hint="eastAsia"/>
                <w:szCs w:val="20"/>
              </w:rPr>
              <w:t>c</w:t>
            </w:r>
            <w:r w:rsidRPr="00104012">
              <w:rPr>
                <w:szCs w:val="20"/>
              </w:rPr>
              <w:t>5</w:t>
            </w:r>
            <w:r w:rsidRPr="00104012">
              <w:rPr>
                <w:rFonts w:hint="eastAsia"/>
                <w:szCs w:val="20"/>
              </w:rPr>
              <w:t>インスタンス</w:t>
            </w:r>
            <w:r>
              <w:rPr>
                <w:rFonts w:hint="eastAsia"/>
                <w:szCs w:val="20"/>
              </w:rPr>
              <w:t>の拡張性</w:t>
            </w:r>
          </w:p>
        </w:tc>
        <w:tc>
          <w:tcPr>
            <w:tcW w:w="1418" w:type="dxa"/>
            <w:shd w:val="clear" w:color="auto" w:fill="BDD6EE" w:themeFill="accent5" w:themeFillTint="66"/>
          </w:tcPr>
          <w:p w14:paraId="6779917F" w14:textId="77777777" w:rsidR="00BF6645" w:rsidRDefault="00BF6645" w:rsidP="009E599B">
            <w:pPr>
              <w:pStyle w:val="af4"/>
              <w:ind w:leftChars="0" w:left="0"/>
            </w:pPr>
            <w:r>
              <w:rPr>
                <w:rFonts w:hint="eastAsia"/>
              </w:rPr>
              <w:t>最小値</w:t>
            </w:r>
          </w:p>
        </w:tc>
        <w:tc>
          <w:tcPr>
            <w:tcW w:w="1417" w:type="dxa"/>
            <w:shd w:val="clear" w:color="auto" w:fill="BDD6EE" w:themeFill="accent5" w:themeFillTint="66"/>
          </w:tcPr>
          <w:p w14:paraId="3DCFA2C2" w14:textId="77777777" w:rsidR="00BF6645" w:rsidRDefault="00BF6645" w:rsidP="009E599B">
            <w:pPr>
              <w:pStyle w:val="af4"/>
              <w:ind w:leftChars="0" w:left="0"/>
            </w:pPr>
            <w:r>
              <w:rPr>
                <w:rFonts w:hint="eastAsia"/>
              </w:rPr>
              <w:t>最大値</w:t>
            </w:r>
          </w:p>
        </w:tc>
      </w:tr>
      <w:tr w:rsidR="00BF6645" w14:paraId="54E3E9C0" w14:textId="77777777" w:rsidTr="009E599B">
        <w:tc>
          <w:tcPr>
            <w:tcW w:w="2323" w:type="dxa"/>
          </w:tcPr>
          <w:p w14:paraId="617D944C" w14:textId="77777777" w:rsidR="00BF6645" w:rsidRDefault="00BF6645" w:rsidP="009E599B">
            <w:pPr>
              <w:pStyle w:val="af4"/>
              <w:ind w:leftChars="0" w:left="0"/>
            </w:pPr>
            <w:r>
              <w:rPr>
                <w:rFonts w:hint="eastAsia"/>
              </w:rPr>
              <w:t>v</w:t>
            </w:r>
            <w:r>
              <w:t>CPU</w:t>
            </w:r>
          </w:p>
        </w:tc>
        <w:tc>
          <w:tcPr>
            <w:tcW w:w="1418" w:type="dxa"/>
          </w:tcPr>
          <w:p w14:paraId="29AF0C04" w14:textId="77777777" w:rsidR="00BF6645" w:rsidRDefault="00BF6645" w:rsidP="009E599B">
            <w:pPr>
              <w:pStyle w:val="af4"/>
              <w:ind w:leftChars="0" w:left="0"/>
            </w:pPr>
            <w:r w:rsidRPr="0011469D">
              <w:t>2</w:t>
            </w:r>
            <w:r>
              <w:t xml:space="preserve"> vCPU</w:t>
            </w:r>
          </w:p>
        </w:tc>
        <w:tc>
          <w:tcPr>
            <w:tcW w:w="1417" w:type="dxa"/>
          </w:tcPr>
          <w:p w14:paraId="3B6CB837" w14:textId="77777777" w:rsidR="00BF6645" w:rsidRDefault="00BF6645" w:rsidP="009E599B">
            <w:pPr>
              <w:pStyle w:val="af4"/>
              <w:ind w:leftChars="0" w:left="0"/>
            </w:pPr>
            <w:r>
              <w:t>96 vCPU</w:t>
            </w:r>
          </w:p>
        </w:tc>
      </w:tr>
      <w:tr w:rsidR="00BF6645" w14:paraId="1E447242" w14:textId="77777777" w:rsidTr="009E599B">
        <w:tc>
          <w:tcPr>
            <w:tcW w:w="2323" w:type="dxa"/>
          </w:tcPr>
          <w:p w14:paraId="468B4770" w14:textId="77777777" w:rsidR="00BF6645" w:rsidRDefault="00BF6645" w:rsidP="009E599B">
            <w:pPr>
              <w:pStyle w:val="af4"/>
              <w:ind w:leftChars="0" w:left="0"/>
            </w:pPr>
            <w:r>
              <w:rPr>
                <w:rFonts w:hint="eastAsia"/>
              </w:rPr>
              <w:t>メモリ</w:t>
            </w:r>
          </w:p>
        </w:tc>
        <w:tc>
          <w:tcPr>
            <w:tcW w:w="1418" w:type="dxa"/>
          </w:tcPr>
          <w:p w14:paraId="6840619C" w14:textId="77777777" w:rsidR="00BF6645" w:rsidRDefault="00BF6645" w:rsidP="009E599B">
            <w:pPr>
              <w:pStyle w:val="af4"/>
              <w:ind w:leftChars="0" w:left="0"/>
            </w:pPr>
            <w:r>
              <w:t>8</w:t>
            </w:r>
            <w:r>
              <w:rPr>
                <w:rFonts w:hint="eastAsia"/>
              </w:rPr>
              <w:t xml:space="preserve"> GiB</w:t>
            </w:r>
          </w:p>
        </w:tc>
        <w:tc>
          <w:tcPr>
            <w:tcW w:w="1417" w:type="dxa"/>
          </w:tcPr>
          <w:p w14:paraId="08ED9A48" w14:textId="77777777" w:rsidR="00BF6645" w:rsidRDefault="00BF6645" w:rsidP="009E599B">
            <w:pPr>
              <w:pStyle w:val="af4"/>
              <w:ind w:leftChars="0" w:left="0"/>
            </w:pPr>
            <w:r>
              <w:t>384</w:t>
            </w:r>
            <w:r>
              <w:rPr>
                <w:rFonts w:hint="eastAsia"/>
              </w:rPr>
              <w:t xml:space="preserve"> GiB</w:t>
            </w:r>
          </w:p>
        </w:tc>
      </w:tr>
    </w:tbl>
    <w:p w14:paraId="42E006FF" w14:textId="77777777" w:rsidR="00BF6645" w:rsidRPr="00104012" w:rsidRDefault="00BF6645" w:rsidP="00BF6645">
      <w:pPr>
        <w:pStyle w:val="af4"/>
        <w:ind w:leftChars="0" w:left="2120"/>
        <w:rPr>
          <w:szCs w:val="20"/>
        </w:rPr>
      </w:pPr>
    </w:p>
    <w:p w14:paraId="2779473F" w14:textId="77777777" w:rsidR="00BF6645" w:rsidRDefault="00BF6645">
      <w:pPr>
        <w:pStyle w:val="50"/>
        <w:numPr>
          <w:ilvl w:val="4"/>
          <w:numId w:val="4"/>
        </w:numPr>
      </w:pPr>
      <w:r>
        <w:rPr>
          <w:rFonts w:hint="eastAsia"/>
        </w:rPr>
        <w:t>EBS</w:t>
      </w:r>
    </w:p>
    <w:p w14:paraId="72AEF0DC" w14:textId="77777777" w:rsidR="00BF6645" w:rsidRPr="00CA0751" w:rsidRDefault="00BF6645" w:rsidP="00BF6645">
      <w:pPr>
        <w:ind w:leftChars="850" w:left="1700"/>
      </w:pPr>
      <w:r w:rsidRPr="00CA0751">
        <w:rPr>
          <w:rFonts w:hint="eastAsia"/>
        </w:rPr>
        <w:t>以下について考慮し、スケールアップ/ダウンの対応を行うものとする。</w:t>
      </w:r>
    </w:p>
    <w:p w14:paraId="3C5B11DF" w14:textId="77777777" w:rsidR="00BF6645" w:rsidRPr="00CA0751" w:rsidRDefault="00BF6645" w:rsidP="00BF6645">
      <w:pPr>
        <w:ind w:left="839" w:firstLineChars="300" w:firstLine="600"/>
      </w:pPr>
      <w:r w:rsidRPr="00CA0751">
        <w:rPr>
          <w:rFonts w:hint="eastAsia"/>
        </w:rPr>
        <w:t xml:space="preserve">　　</w:t>
      </w:r>
    </w:p>
    <w:p w14:paraId="0CC96BDC" w14:textId="77777777" w:rsidR="00BF6645" w:rsidRPr="00CA0751" w:rsidRDefault="00BF6645" w:rsidP="00BF6645">
      <w:pPr>
        <w:pStyle w:val="af4"/>
        <w:numPr>
          <w:ilvl w:val="0"/>
          <w:numId w:val="55"/>
        </w:numPr>
        <w:ind w:leftChars="850"/>
      </w:pPr>
      <w:r w:rsidRPr="00CA0751">
        <w:rPr>
          <w:rFonts w:hint="eastAsia"/>
        </w:rPr>
        <w:t>3年後においてもCPU、メモリの使用率が50%～80%に収まるようにリソースの定義を行う。定義内容については、4</w:t>
      </w:r>
      <w:r w:rsidRPr="00CA0751">
        <w:t>.</w:t>
      </w:r>
      <w:r w:rsidRPr="00CA0751">
        <w:rPr>
          <w:rFonts w:hint="eastAsia"/>
        </w:rPr>
        <w:t>1</w:t>
      </w:r>
      <w:r w:rsidRPr="00CA0751">
        <w:t xml:space="preserve">.8 </w:t>
      </w:r>
      <w:r w:rsidRPr="00CA0751">
        <w:rPr>
          <w:rFonts w:hint="eastAsia"/>
        </w:rPr>
        <w:t>パフォーマンス/キャパシティ設計を参照のこと。なお、運用中の使用率傾向を踏まえて適宜定義の見直しを行うものとする。</w:t>
      </w:r>
    </w:p>
    <w:p w14:paraId="263B9437" w14:textId="77777777" w:rsidR="00BF6645" w:rsidRPr="00CA0751" w:rsidRDefault="00BF6645" w:rsidP="00BF6645">
      <w:pPr>
        <w:pStyle w:val="af4"/>
        <w:numPr>
          <w:ilvl w:val="0"/>
          <w:numId w:val="55"/>
        </w:numPr>
        <w:ind w:leftChars="850"/>
      </w:pPr>
      <w:r w:rsidRPr="00CA0751">
        <w:rPr>
          <w:rFonts w:hint="eastAsia"/>
        </w:rPr>
        <w:t>定義予定のディスクサイズについて、最低でも2倍以上拡張可能な種別（ボリュームタイプ）を選択する。</w:t>
      </w:r>
    </w:p>
    <w:p w14:paraId="56B1CBC9" w14:textId="77777777" w:rsidR="00BF6645" w:rsidRPr="00CA0751" w:rsidRDefault="00BF6645" w:rsidP="00BF6645">
      <w:pPr>
        <w:pStyle w:val="af4"/>
        <w:numPr>
          <w:ilvl w:val="0"/>
          <w:numId w:val="55"/>
        </w:numPr>
        <w:ind w:leftChars="850"/>
      </w:pPr>
      <w:r w:rsidRPr="00CA0751">
        <w:rPr>
          <w:rFonts w:cs="Meiryo UI" w:hint="eastAsia"/>
          <w:szCs w:val="20"/>
        </w:rPr>
        <w:t>スケールアップ</w:t>
      </w:r>
      <w:r w:rsidRPr="00CA0751">
        <w:rPr>
          <w:rFonts w:hint="eastAsia"/>
        </w:rPr>
        <w:t>/ダウン</w:t>
      </w:r>
      <w:r w:rsidRPr="00CA0751">
        <w:rPr>
          <w:rFonts w:cs="Meiryo UI" w:hint="eastAsia"/>
          <w:szCs w:val="20"/>
        </w:rPr>
        <w:t>にはOS、インスタンス停止は不要であるものの、極力メンテナンス時間帯にて対応を行う。</w:t>
      </w:r>
    </w:p>
    <w:p w14:paraId="7DE3B4A2" w14:textId="77777777" w:rsidR="00BF6645" w:rsidRPr="00CA0751" w:rsidRDefault="00BF6645" w:rsidP="00BF6645">
      <w:pPr>
        <w:pStyle w:val="af4"/>
        <w:numPr>
          <w:ilvl w:val="0"/>
          <w:numId w:val="55"/>
        </w:numPr>
        <w:ind w:leftChars="0"/>
        <w:rPr>
          <w:szCs w:val="20"/>
        </w:rPr>
      </w:pPr>
      <w:r w:rsidRPr="00CA0751">
        <w:rPr>
          <w:rFonts w:hint="eastAsia"/>
        </w:rPr>
        <w:t>以下、</w:t>
      </w:r>
      <w:r w:rsidRPr="00CA0751">
        <w:rPr>
          <w:rFonts w:hint="eastAsia"/>
          <w:szCs w:val="20"/>
        </w:rPr>
        <w:t>ファイル連携サーバ</w:t>
      </w:r>
      <w:r w:rsidRPr="00CA0751">
        <w:rPr>
          <w:rFonts w:hint="eastAsia"/>
        </w:rPr>
        <w:t>にて利用する</w:t>
      </w:r>
      <w:r w:rsidRPr="00CA0751">
        <w:t>EBSの</w:t>
      </w:r>
      <w:r w:rsidRPr="00CA0751">
        <w:rPr>
          <w:rFonts w:hint="eastAsia"/>
        </w:rPr>
        <w:t>ボリュームタイプ</w:t>
      </w:r>
      <w:r w:rsidRPr="00CA0751">
        <w:t>（</w:t>
      </w:r>
      <w:r w:rsidRPr="00CA0751">
        <w:rPr>
          <w:rFonts w:hint="eastAsia"/>
        </w:rPr>
        <w:t>汎用SSD（g</w:t>
      </w:r>
      <w:r w:rsidRPr="00CA0751">
        <w:t>p3</w:t>
      </w:r>
      <w:r w:rsidRPr="00CA0751">
        <w:rPr>
          <w:rFonts w:hint="eastAsia"/>
        </w:rPr>
        <w:t>）</w:t>
      </w:r>
      <w:r w:rsidRPr="00CA0751">
        <w:t>）の利用範囲内で拡張を検討する。</w:t>
      </w:r>
      <w:r w:rsidRPr="00CA0751">
        <w:rPr>
          <w:rFonts w:hint="eastAsia"/>
        </w:rPr>
        <w:t>なお、トレンドによって内容が変更となる場合があるため、変更する際は最新の情報を前提とすること。また、スケールアップ/ダウン判断については、</w:t>
      </w:r>
      <w:r w:rsidRPr="00F9374A">
        <w:rPr>
          <w:rFonts w:hint="eastAsia"/>
        </w:rPr>
        <w:t>運用設計</w:t>
      </w:r>
      <w:r w:rsidR="006B1591" w:rsidRPr="00F9374A">
        <w:rPr>
          <w:rFonts w:hint="eastAsia"/>
        </w:rPr>
        <w:t>8</w:t>
      </w:r>
      <w:r w:rsidRPr="00F9374A">
        <w:t xml:space="preserve">.4.8 </w:t>
      </w:r>
      <w:r w:rsidRPr="00F9374A">
        <w:rPr>
          <w:rFonts w:hint="eastAsia"/>
        </w:rPr>
        <w:t>月次報告を</w:t>
      </w:r>
      <w:r w:rsidRPr="00CA0751">
        <w:rPr>
          <w:rFonts w:hint="eastAsia"/>
        </w:rPr>
        <w:t>参照のこと。</w:t>
      </w:r>
    </w:p>
    <w:tbl>
      <w:tblPr>
        <w:tblStyle w:val="ae"/>
        <w:tblW w:w="0" w:type="auto"/>
        <w:tblInd w:w="2120" w:type="dxa"/>
        <w:tblLook w:val="04A0" w:firstRow="1" w:lastRow="0" w:firstColumn="1" w:lastColumn="0" w:noHBand="0" w:noVBand="1"/>
      </w:tblPr>
      <w:tblGrid>
        <w:gridCol w:w="2695"/>
        <w:gridCol w:w="1417"/>
        <w:gridCol w:w="1418"/>
      </w:tblGrid>
      <w:tr w:rsidR="00BF6645" w14:paraId="60F92A54" w14:textId="77777777" w:rsidTr="009E599B">
        <w:tc>
          <w:tcPr>
            <w:tcW w:w="2695" w:type="dxa"/>
            <w:shd w:val="clear" w:color="auto" w:fill="BDD6EE" w:themeFill="accent5" w:themeFillTint="66"/>
          </w:tcPr>
          <w:p w14:paraId="2395AA28" w14:textId="77777777" w:rsidR="00BF6645" w:rsidRDefault="00BF6645" w:rsidP="009E599B">
            <w:pPr>
              <w:pStyle w:val="af4"/>
              <w:ind w:leftChars="0" w:left="0"/>
            </w:pPr>
            <w:r>
              <w:rPr>
                <w:rFonts w:hint="eastAsia"/>
                <w:szCs w:val="20"/>
              </w:rPr>
              <w:t>汎用SSD（g</w:t>
            </w:r>
            <w:r>
              <w:rPr>
                <w:szCs w:val="20"/>
              </w:rPr>
              <w:t>p3</w:t>
            </w:r>
            <w:r>
              <w:rPr>
                <w:rFonts w:hint="eastAsia"/>
                <w:szCs w:val="20"/>
              </w:rPr>
              <w:t>）の拡張性</w:t>
            </w:r>
          </w:p>
        </w:tc>
        <w:tc>
          <w:tcPr>
            <w:tcW w:w="1417" w:type="dxa"/>
            <w:shd w:val="clear" w:color="auto" w:fill="BDD6EE" w:themeFill="accent5" w:themeFillTint="66"/>
          </w:tcPr>
          <w:p w14:paraId="3FAD8B63" w14:textId="77777777" w:rsidR="00BF6645" w:rsidRDefault="00BF6645" w:rsidP="009E599B">
            <w:pPr>
              <w:pStyle w:val="af4"/>
              <w:ind w:leftChars="0" w:left="0"/>
            </w:pPr>
            <w:r>
              <w:rPr>
                <w:rFonts w:hint="eastAsia"/>
              </w:rPr>
              <w:t>最小値</w:t>
            </w:r>
          </w:p>
        </w:tc>
        <w:tc>
          <w:tcPr>
            <w:tcW w:w="1418" w:type="dxa"/>
            <w:shd w:val="clear" w:color="auto" w:fill="BDD6EE" w:themeFill="accent5" w:themeFillTint="66"/>
          </w:tcPr>
          <w:p w14:paraId="7FC91A0C" w14:textId="77777777" w:rsidR="00BF6645" w:rsidRDefault="00BF6645" w:rsidP="009E599B">
            <w:pPr>
              <w:pStyle w:val="af4"/>
              <w:ind w:leftChars="0" w:left="0"/>
            </w:pPr>
            <w:r>
              <w:rPr>
                <w:rFonts w:hint="eastAsia"/>
              </w:rPr>
              <w:t>最大値</w:t>
            </w:r>
          </w:p>
        </w:tc>
      </w:tr>
      <w:tr w:rsidR="00BF6645" w14:paraId="33A57CD6" w14:textId="77777777" w:rsidTr="009E599B">
        <w:tc>
          <w:tcPr>
            <w:tcW w:w="2695" w:type="dxa"/>
          </w:tcPr>
          <w:p w14:paraId="51D9CEFA" w14:textId="77777777" w:rsidR="00BF6645" w:rsidRDefault="00BF6645" w:rsidP="009E599B">
            <w:pPr>
              <w:pStyle w:val="af4"/>
              <w:ind w:leftChars="0" w:left="0"/>
            </w:pPr>
            <w:r>
              <w:rPr>
                <w:rFonts w:hint="eastAsia"/>
              </w:rPr>
              <w:t>ボリュームサイズ</w:t>
            </w:r>
          </w:p>
        </w:tc>
        <w:tc>
          <w:tcPr>
            <w:tcW w:w="1417" w:type="dxa"/>
          </w:tcPr>
          <w:p w14:paraId="2BE62D54" w14:textId="77777777" w:rsidR="00BF6645" w:rsidRDefault="00BF6645" w:rsidP="009E599B">
            <w:pPr>
              <w:pStyle w:val="af4"/>
              <w:ind w:leftChars="0" w:left="0"/>
            </w:pPr>
            <w:r>
              <w:t>1</w:t>
            </w:r>
            <w:r>
              <w:rPr>
                <w:rFonts w:hint="eastAsia"/>
              </w:rPr>
              <w:t xml:space="preserve"> GiB</w:t>
            </w:r>
          </w:p>
        </w:tc>
        <w:tc>
          <w:tcPr>
            <w:tcW w:w="1418" w:type="dxa"/>
          </w:tcPr>
          <w:p w14:paraId="3865C78F" w14:textId="77777777" w:rsidR="00BF6645" w:rsidRDefault="00BF6645" w:rsidP="009E599B">
            <w:pPr>
              <w:pStyle w:val="af4"/>
              <w:ind w:leftChars="0" w:left="0"/>
            </w:pPr>
            <w:r>
              <w:t>16</w:t>
            </w:r>
            <w:r>
              <w:rPr>
                <w:rFonts w:hint="eastAsia"/>
              </w:rPr>
              <w:t xml:space="preserve"> </w:t>
            </w:r>
            <w:r>
              <w:t>T</w:t>
            </w:r>
            <w:r>
              <w:rPr>
                <w:rFonts w:hint="eastAsia"/>
              </w:rPr>
              <w:t>iB</w:t>
            </w:r>
          </w:p>
        </w:tc>
      </w:tr>
    </w:tbl>
    <w:p w14:paraId="6EB2E6F2" w14:textId="77777777" w:rsidR="00BF6645" w:rsidRDefault="00BF6645" w:rsidP="00BF6645">
      <w:pPr>
        <w:ind w:left="522" w:firstLineChars="800" w:firstLine="1600"/>
      </w:pPr>
    </w:p>
    <w:p w14:paraId="6052BD82" w14:textId="77777777" w:rsidR="00BF6645" w:rsidRPr="00F460A7" w:rsidRDefault="006B1591" w:rsidP="00BF6645">
      <w:pPr>
        <w:pStyle w:val="4"/>
        <w:numPr>
          <w:ilvl w:val="3"/>
          <w:numId w:val="4"/>
        </w:numPr>
        <w:ind w:left="1985"/>
      </w:pPr>
      <w:r w:rsidRPr="00F460A7">
        <w:rPr>
          <w:rFonts w:hint="eastAsia"/>
        </w:rPr>
        <w:t>スケールイン</w:t>
      </w:r>
      <w:r w:rsidR="00BF6645" w:rsidRPr="00F460A7">
        <w:rPr>
          <w:rFonts w:hint="eastAsia"/>
        </w:rPr>
        <w:t>/アウト</w:t>
      </w:r>
    </w:p>
    <w:p w14:paraId="613D1E22" w14:textId="77777777" w:rsidR="00BF6645" w:rsidRPr="00CA0751" w:rsidRDefault="00BF6645" w:rsidP="00BF6645">
      <w:pPr>
        <w:ind w:leftChars="850" w:left="1700"/>
      </w:pPr>
      <w:r w:rsidRPr="00CA0751">
        <w:rPr>
          <w:rFonts w:hint="eastAsia"/>
          <w:szCs w:val="20"/>
        </w:rPr>
        <w:t>ファイル連携サーバ</w:t>
      </w:r>
      <w:r w:rsidRPr="00CA0751">
        <w:rPr>
          <w:rFonts w:hint="eastAsia"/>
        </w:rPr>
        <w:t>は冗長化を目的として各AZに1台ずつのみ配置する構成であり、性能要求に応じたサーバのスケールアウトを行わない。</w:t>
      </w:r>
    </w:p>
    <w:p w14:paraId="00B9EC80" w14:textId="77777777" w:rsidR="00BF6645" w:rsidRPr="00F53778" w:rsidRDefault="00BF6645" w:rsidP="00BF6645">
      <w:pPr>
        <w:ind w:leftChars="850" w:left="1700"/>
      </w:pPr>
    </w:p>
    <w:p w14:paraId="77B29E6C" w14:textId="77777777" w:rsidR="00BF6645" w:rsidRDefault="00BF6645" w:rsidP="000359C3">
      <w:pPr>
        <w:pStyle w:val="3"/>
      </w:pPr>
      <w:bookmarkStart w:id="144" w:name="_Toc81241421"/>
      <w:bookmarkStart w:id="145" w:name="_Toc124835574"/>
      <w:r w:rsidRPr="006212F2">
        <w:rPr>
          <w:rFonts w:hint="eastAsia"/>
        </w:rPr>
        <w:t>可用性・冗長性</w:t>
      </w:r>
      <w:bookmarkEnd w:id="144"/>
      <w:bookmarkEnd w:id="145"/>
    </w:p>
    <w:p w14:paraId="1A7490B8" w14:textId="77777777" w:rsidR="00BF6645" w:rsidRPr="00617D52" w:rsidRDefault="00BF6645" w:rsidP="00BF6645">
      <w:pPr>
        <w:ind w:leftChars="850" w:left="1700"/>
        <w:rPr>
          <w:color w:val="FF0000"/>
        </w:rPr>
      </w:pPr>
      <w:r w:rsidRPr="00F53778">
        <w:rPr>
          <w:rFonts w:hint="eastAsia"/>
          <w:szCs w:val="20"/>
        </w:rPr>
        <w:t>ファイル連携サーバ</w:t>
      </w:r>
      <w:r w:rsidRPr="00F53778">
        <w:rPr>
          <w:rFonts w:hint="eastAsia"/>
        </w:rPr>
        <w:t>における可用性・冗長性について、構成要素の観点をもとに以下に記載する。</w:t>
      </w:r>
    </w:p>
    <w:p w14:paraId="04E0AF0D" w14:textId="77777777" w:rsidR="00BF6645" w:rsidRPr="00617D52" w:rsidRDefault="00BF6645" w:rsidP="00BF6645">
      <w:pPr>
        <w:rPr>
          <w:b/>
          <w:bCs/>
        </w:rPr>
      </w:pPr>
    </w:p>
    <w:p w14:paraId="3AA82EC9" w14:textId="77777777" w:rsidR="00BF6645" w:rsidRDefault="00BF6645" w:rsidP="003115D5">
      <w:pPr>
        <w:pStyle w:val="4"/>
        <w:numPr>
          <w:ilvl w:val="3"/>
          <w:numId w:val="137"/>
        </w:numPr>
      </w:pPr>
      <w:r>
        <w:rPr>
          <w:rFonts w:hint="eastAsia"/>
        </w:rPr>
        <w:t>EC2</w:t>
      </w:r>
    </w:p>
    <w:p w14:paraId="61179D2C" w14:textId="77777777" w:rsidR="00BF6645" w:rsidRDefault="00BF6645" w:rsidP="00BF6645">
      <w:pPr>
        <w:pStyle w:val="12"/>
      </w:pPr>
      <w:r>
        <w:rPr>
          <w:rFonts w:hint="eastAsia"/>
        </w:rPr>
        <w:t>ファイル連携サーバを構成するEC2インスタンスの可用性・冗長性について記載する。</w:t>
      </w:r>
    </w:p>
    <w:p w14:paraId="61F59E1D" w14:textId="77777777" w:rsidR="00BF6645" w:rsidRDefault="00BF6645" w:rsidP="00BF6645">
      <w:pPr>
        <w:pStyle w:val="12"/>
      </w:pPr>
    </w:p>
    <w:p w14:paraId="26BFA56A" w14:textId="77777777" w:rsidR="00BF6645" w:rsidRDefault="00BF6645" w:rsidP="002166C8">
      <w:pPr>
        <w:pStyle w:val="af4"/>
        <w:numPr>
          <w:ilvl w:val="0"/>
          <w:numId w:val="59"/>
        </w:numPr>
        <w:ind w:leftChars="0" w:left="1701" w:hanging="283"/>
      </w:pPr>
      <w:r>
        <w:rPr>
          <w:rFonts w:hint="eastAsia"/>
        </w:rPr>
        <w:t>それぞれのEC2インスタンスを</w:t>
      </w:r>
      <w:r w:rsidRPr="00F537A7">
        <w:t>ap-northeast-1</w:t>
      </w:r>
      <w:r>
        <w:rPr>
          <w:rFonts w:hint="eastAsia"/>
        </w:rPr>
        <w:t>a及び</w:t>
      </w:r>
      <w:r w:rsidRPr="00F537A7">
        <w:t>ap-northeast-1</w:t>
      </w:r>
      <w:r>
        <w:t>c</w:t>
      </w:r>
      <w:r>
        <w:rPr>
          <w:rFonts w:hint="eastAsia"/>
        </w:rPr>
        <w:t>に配置し、</w:t>
      </w:r>
      <w:r>
        <w:t>Multi-AZ</w:t>
      </w:r>
      <w:r>
        <w:rPr>
          <w:rFonts w:hint="eastAsia"/>
        </w:rPr>
        <w:t>構成とすることで耐障害性を図る。正常時の構成については、4</w:t>
      </w:r>
      <w:r>
        <w:t>.</w:t>
      </w:r>
      <w:r>
        <w:rPr>
          <w:rFonts w:hint="eastAsia"/>
        </w:rPr>
        <w:t>1</w:t>
      </w:r>
      <w:r>
        <w:t>.1</w:t>
      </w:r>
      <w:r w:rsidRPr="001C4AFA">
        <w:rPr>
          <w:rFonts w:cs="Meiryo UI" w:hint="eastAsia"/>
          <w:kern w:val="0"/>
          <w:szCs w:val="21"/>
        </w:rPr>
        <w:t>論理構成図</w:t>
      </w:r>
      <w:r>
        <w:rPr>
          <w:rFonts w:cs="Meiryo UI" w:hint="eastAsia"/>
          <w:kern w:val="0"/>
          <w:szCs w:val="21"/>
        </w:rPr>
        <w:t>を参照のこと。</w:t>
      </w:r>
    </w:p>
    <w:p w14:paraId="2139960C" w14:textId="77777777" w:rsidR="00BF6645" w:rsidRDefault="00BF6645" w:rsidP="00F80D58">
      <w:pPr>
        <w:pStyle w:val="12"/>
        <w:numPr>
          <w:ilvl w:val="0"/>
          <w:numId w:val="59"/>
        </w:numPr>
        <w:ind w:leftChars="0" w:left="1701" w:rightChars="0" w:hanging="283"/>
        <w:jc w:val="left"/>
      </w:pPr>
      <w:r w:rsidRPr="00F537A7">
        <w:t>ap-northeast-1</w:t>
      </w:r>
      <w:r>
        <w:rPr>
          <w:rFonts w:hint="eastAsia"/>
        </w:rPr>
        <w:t>a側のEC2インスタンスのみをアクティブ状態（通常利用可能な状態）とし、平常時においてのバッチジョブの実行及びデータの送受信を行う。</w:t>
      </w:r>
    </w:p>
    <w:p w14:paraId="393E093A" w14:textId="77777777" w:rsidR="00BF6645" w:rsidRDefault="00BF6645" w:rsidP="00F80D58">
      <w:pPr>
        <w:pStyle w:val="12"/>
        <w:numPr>
          <w:ilvl w:val="0"/>
          <w:numId w:val="59"/>
        </w:numPr>
        <w:ind w:leftChars="0" w:left="1701" w:rightChars="0" w:hanging="283"/>
        <w:jc w:val="left"/>
      </w:pPr>
      <w:r w:rsidRPr="00F537A7">
        <w:t>ap-northeast-1</w:t>
      </w:r>
      <w:r>
        <w:t>c</w:t>
      </w:r>
      <w:r>
        <w:rPr>
          <w:rFonts w:hint="eastAsia"/>
        </w:rPr>
        <w:t>側のEC2インスタンスは事前に</w:t>
      </w:r>
      <w:r w:rsidRPr="00F537A7">
        <w:t>ap-northeast-1</w:t>
      </w:r>
      <w:r>
        <w:rPr>
          <w:rFonts w:hint="eastAsia"/>
        </w:rPr>
        <w:t>a側のインスタンスと同等の環境設定（OS設定、ミドルウェア設定等）を行った上でコールドスタンバイ状態（停止状態）とする。</w:t>
      </w:r>
    </w:p>
    <w:p w14:paraId="1BF4B8C2" w14:textId="77777777" w:rsidR="00BF6645" w:rsidRPr="00C3441C" w:rsidRDefault="00BF6645" w:rsidP="002166C8">
      <w:pPr>
        <w:pStyle w:val="af4"/>
        <w:ind w:leftChars="0" w:left="1701"/>
      </w:pPr>
      <w:r>
        <w:rPr>
          <w:rFonts w:hint="eastAsia"/>
        </w:rPr>
        <w:t>障害発生時は、</w:t>
      </w:r>
      <w:r w:rsidRPr="00F537A7">
        <w:t>ap-northeast-1</w:t>
      </w:r>
      <w:r>
        <w:t>c</w:t>
      </w:r>
      <w:r>
        <w:rPr>
          <w:rFonts w:hint="eastAsia"/>
        </w:rPr>
        <w:t>側のEC2インスタンスを手動にてアクティブ状態に切り替えを行うものとする。詳細については、4</w:t>
      </w:r>
      <w:r>
        <w:t>.</w:t>
      </w:r>
      <w:r>
        <w:rPr>
          <w:rFonts w:hint="eastAsia"/>
        </w:rPr>
        <w:t>1</w:t>
      </w:r>
      <w:r>
        <w:t>.7.3</w:t>
      </w:r>
      <w:r w:rsidRPr="00C3441C">
        <w:rPr>
          <w:rFonts w:cs="Meiryo UI" w:hint="eastAsia"/>
          <w:kern w:val="0"/>
          <w:szCs w:val="21"/>
        </w:rPr>
        <w:t>障害時の動作</w:t>
      </w:r>
      <w:r>
        <w:rPr>
          <w:rFonts w:cs="Meiryo UI" w:hint="eastAsia"/>
          <w:kern w:val="0"/>
          <w:szCs w:val="21"/>
        </w:rPr>
        <w:t>を参照のこと。</w:t>
      </w:r>
    </w:p>
    <w:p w14:paraId="1660B748" w14:textId="77777777" w:rsidR="00BF6645" w:rsidRDefault="00BF6645" w:rsidP="00BF6645">
      <w:pPr>
        <w:pStyle w:val="12"/>
      </w:pPr>
    </w:p>
    <w:p w14:paraId="1763FF9A" w14:textId="77777777" w:rsidR="00BF6645" w:rsidRDefault="00BF6645" w:rsidP="00BF6645">
      <w:pPr>
        <w:pStyle w:val="4"/>
        <w:numPr>
          <w:ilvl w:val="3"/>
          <w:numId w:val="4"/>
        </w:numPr>
        <w:ind w:left="1985"/>
      </w:pPr>
      <w:r>
        <w:rPr>
          <w:rFonts w:hint="eastAsia"/>
        </w:rPr>
        <w:t>EBS</w:t>
      </w:r>
    </w:p>
    <w:p w14:paraId="7251847E" w14:textId="77777777" w:rsidR="00BF6645" w:rsidRDefault="00BF6645" w:rsidP="00BF6645">
      <w:pPr>
        <w:pStyle w:val="12"/>
      </w:pPr>
      <w:r>
        <w:rPr>
          <w:rFonts w:hint="eastAsia"/>
        </w:rPr>
        <w:t>バッチサーバを構成するEBSの可用性・冗長性について記載する。</w:t>
      </w:r>
    </w:p>
    <w:p w14:paraId="3C54D5E7" w14:textId="77777777" w:rsidR="00BF6645" w:rsidRPr="00CA0751" w:rsidRDefault="00BF6645" w:rsidP="00BF6645">
      <w:pPr>
        <w:pStyle w:val="12"/>
      </w:pPr>
    </w:p>
    <w:p w14:paraId="1D9EC9C6" w14:textId="77777777" w:rsidR="00BF6645" w:rsidRPr="00CA0751" w:rsidRDefault="00BF6645" w:rsidP="00BF6645">
      <w:pPr>
        <w:pStyle w:val="af4"/>
        <w:numPr>
          <w:ilvl w:val="0"/>
          <w:numId w:val="60"/>
        </w:numPr>
        <w:ind w:leftChars="0"/>
        <w:jc w:val="left"/>
      </w:pPr>
      <w:r w:rsidRPr="00CA0751">
        <w:t>Amazon EBS ボリュームのデータは、同じ</w:t>
      </w:r>
      <w:r w:rsidRPr="00CA0751">
        <w:rPr>
          <w:rFonts w:hint="eastAsia"/>
        </w:rPr>
        <w:t>AZ</w:t>
      </w:r>
      <w:r w:rsidRPr="00CA0751">
        <w:t>内の複数のサーバに</w:t>
      </w:r>
      <w:r w:rsidRPr="00CA0751">
        <w:rPr>
          <w:rFonts w:hint="eastAsia"/>
        </w:rPr>
        <w:t>内部的に</w:t>
      </w:r>
      <w:r w:rsidRPr="00CA0751">
        <w:t>レプリケートされ</w:t>
      </w:r>
      <w:r w:rsidRPr="00CA0751">
        <w:rPr>
          <w:rFonts w:hint="eastAsia"/>
        </w:rPr>
        <w:t>ているため、データが格納されているコンポーネントに障害が起きたとしても高い可用性（</w:t>
      </w:r>
      <w:r w:rsidRPr="00CA0751">
        <w:t>99.999%</w:t>
      </w:r>
      <w:r w:rsidRPr="00CA0751">
        <w:rPr>
          <w:rFonts w:hint="eastAsia"/>
        </w:rPr>
        <w:t>）が担保される。</w:t>
      </w:r>
    </w:p>
    <w:p w14:paraId="6FAF7603" w14:textId="77777777" w:rsidR="00BF6645" w:rsidRPr="00CA0751" w:rsidRDefault="00BF6645" w:rsidP="00BF6645">
      <w:pPr>
        <w:pStyle w:val="af4"/>
        <w:numPr>
          <w:ilvl w:val="0"/>
          <w:numId w:val="60"/>
        </w:numPr>
        <w:ind w:leftChars="0"/>
        <w:jc w:val="left"/>
      </w:pPr>
      <w:r w:rsidRPr="00CA0751">
        <w:rPr>
          <w:rFonts w:hint="eastAsia"/>
        </w:rPr>
        <w:t>アクティブ、スタンバイ間のEBSデータについては、バッチ処理の特性上、各間でデータが同期されていなくても障害時にはスタンバイ側でリランが可能であるため、データ同期は不要とする。</w:t>
      </w:r>
    </w:p>
    <w:p w14:paraId="394F3D10" w14:textId="77777777" w:rsidR="00BF6645" w:rsidRPr="00CA0751" w:rsidRDefault="00BF6645" w:rsidP="00BF6645">
      <w:pPr>
        <w:widowControl/>
        <w:jc w:val="left"/>
      </w:pPr>
      <w:r w:rsidRPr="00CA0751">
        <w:br w:type="page"/>
      </w:r>
    </w:p>
    <w:p w14:paraId="2FE65EEA" w14:textId="77777777" w:rsidR="00BF6645" w:rsidRPr="00CA0751" w:rsidRDefault="00BF6645" w:rsidP="00BF6645">
      <w:pPr>
        <w:pStyle w:val="4"/>
        <w:numPr>
          <w:ilvl w:val="3"/>
          <w:numId w:val="4"/>
        </w:numPr>
        <w:ind w:left="1985"/>
      </w:pPr>
      <w:r w:rsidRPr="00CA0751">
        <w:rPr>
          <w:rFonts w:hint="eastAsia"/>
        </w:rPr>
        <w:lastRenderedPageBreak/>
        <w:t>障害時の動作</w:t>
      </w:r>
    </w:p>
    <w:p w14:paraId="33D3F127" w14:textId="77777777" w:rsidR="00BF6645" w:rsidRPr="00CA0751" w:rsidRDefault="00BF6645" w:rsidP="00BF6645">
      <w:pPr>
        <w:ind w:leftChars="850" w:left="1700"/>
      </w:pPr>
      <w:r w:rsidRPr="00CA0751">
        <w:rPr>
          <w:rFonts w:hint="eastAsia"/>
        </w:rPr>
        <w:t>ファイル連携サーバを構成するEBSの可用性・冗長性について記載する。</w:t>
      </w:r>
    </w:p>
    <w:p w14:paraId="64D73D35" w14:textId="77777777" w:rsidR="00BF6645" w:rsidRPr="00CA0751" w:rsidRDefault="00BF6645" w:rsidP="00BF6645">
      <w:pPr>
        <w:ind w:leftChars="850" w:left="1700"/>
      </w:pPr>
      <w:r w:rsidRPr="00CA0751">
        <w:rPr>
          <w:rFonts w:hint="eastAsia"/>
        </w:rPr>
        <w:t>ファイル連携サーバは、</w:t>
      </w:r>
      <w:r w:rsidRPr="00CA0751">
        <w:t>AWSサービスや</w:t>
      </w:r>
      <w:r w:rsidR="00CD557A" w:rsidRPr="00CA0751">
        <w:rPr>
          <w:rFonts w:hint="eastAsia"/>
        </w:rPr>
        <w:t>クラスタ</w:t>
      </w:r>
      <w:r w:rsidRPr="00CA0751">
        <w:t>製品を使った自動切換えは行わず、バックアップデータから手動での切り替えとなるため、個別ソフトウェアの障害ポイントは定義せず、AZ障害についてのみ記載する。</w:t>
      </w:r>
    </w:p>
    <w:p w14:paraId="30540481" w14:textId="77777777" w:rsidR="00BF6645" w:rsidRDefault="00BF6645" w:rsidP="00BF6645">
      <w:pPr>
        <w:ind w:leftChars="850" w:left="1700"/>
      </w:pPr>
      <w:r w:rsidRPr="00CA0751">
        <w:rPr>
          <w:rFonts w:hint="eastAsia"/>
        </w:rPr>
        <w:t>ファイル連携サーバは</w:t>
      </w:r>
      <w:r w:rsidRPr="00CA0751">
        <w:t>Multi-AZ構成となっているため、ap-northeast-1a側のEC2インスタンスが利用不可状態に陥った場合は、ap-northeast-1c側のEC2インスタンスを手動でコールドスタンバイ状態からアクティブ状態へ移行する。なお、各インスタンスのバッチモジュールについては、リリースの都度双方のサーバの更新を行うことで最新化されているため、障害時にデータの同期やバッチモジュールの最新化対応を行わない。障害時の動作については、以下図に示す。</w:t>
      </w:r>
    </w:p>
    <w:p w14:paraId="223D9212" w14:textId="77777777" w:rsidR="00BF6645" w:rsidRDefault="00BF6645" w:rsidP="00BF6645">
      <w:pPr>
        <w:pStyle w:val="12"/>
      </w:pPr>
      <w:r>
        <w:rPr>
          <w:noProof/>
        </w:rPr>
        <w:drawing>
          <wp:inline distT="0" distB="0" distL="0" distR="0" wp14:anchorId="4CF7B081" wp14:editId="553B2F43">
            <wp:extent cx="5286375" cy="6786744"/>
            <wp:effectExtent l="0" t="0" r="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3109" cy="6808228"/>
                    </a:xfrm>
                    <a:prstGeom prst="rect">
                      <a:avLst/>
                    </a:prstGeom>
                    <a:noFill/>
                    <a:ln>
                      <a:noFill/>
                    </a:ln>
                  </pic:spPr>
                </pic:pic>
              </a:graphicData>
            </a:graphic>
          </wp:inline>
        </w:drawing>
      </w:r>
    </w:p>
    <w:p w14:paraId="2F1981C6" w14:textId="60FA6355" w:rsidR="00BF6645" w:rsidRDefault="00BF6645" w:rsidP="000359C3">
      <w:pPr>
        <w:pStyle w:val="3"/>
      </w:pPr>
      <w:bookmarkStart w:id="146" w:name="_Toc81241422"/>
      <w:bookmarkStart w:id="147" w:name="_Toc124835575"/>
      <w:r w:rsidRPr="006212F2">
        <w:rPr>
          <w:rFonts w:hint="eastAsia"/>
        </w:rPr>
        <w:lastRenderedPageBreak/>
        <w:t>パフォーマンス</w:t>
      </w:r>
      <w:r w:rsidRPr="006212F2">
        <w:t>/キャパシティ設計</w:t>
      </w:r>
      <w:bookmarkEnd w:id="146"/>
      <w:bookmarkEnd w:id="147"/>
    </w:p>
    <w:p w14:paraId="00945C7B" w14:textId="77777777" w:rsidR="00BF6645" w:rsidRDefault="00BF6645" w:rsidP="00BF6645">
      <w:pPr>
        <w:ind w:leftChars="850" w:left="1700"/>
      </w:pPr>
      <w:r>
        <w:rPr>
          <w:rFonts w:hint="eastAsia"/>
        </w:rPr>
        <w:t>ファイル連携サーバにおける性能</w:t>
      </w:r>
      <w:r w:rsidRPr="00C037A1">
        <w:rPr>
          <w:rFonts w:hint="eastAsia"/>
        </w:rPr>
        <w:t>およびキャパシティ設計について</w:t>
      </w:r>
      <w:r>
        <w:rPr>
          <w:rFonts w:hint="eastAsia"/>
        </w:rPr>
        <w:t>以下に</w:t>
      </w:r>
      <w:r w:rsidRPr="00C037A1">
        <w:rPr>
          <w:rFonts w:hint="eastAsia"/>
        </w:rPr>
        <w:t>記載する。</w:t>
      </w:r>
    </w:p>
    <w:p w14:paraId="56AC7C1A" w14:textId="77777777" w:rsidR="00BF6645" w:rsidRPr="007F0466" w:rsidRDefault="00BF6645" w:rsidP="00BF6645">
      <w:pPr>
        <w:ind w:leftChars="850" w:left="1700"/>
      </w:pPr>
    </w:p>
    <w:p w14:paraId="3221CBBC" w14:textId="77777777" w:rsidR="00BF6645" w:rsidRDefault="00BF6645" w:rsidP="003115D5">
      <w:pPr>
        <w:pStyle w:val="4"/>
        <w:numPr>
          <w:ilvl w:val="3"/>
          <w:numId w:val="138"/>
        </w:numPr>
      </w:pPr>
      <w:r>
        <w:rPr>
          <w:rFonts w:hint="eastAsia"/>
        </w:rPr>
        <w:t>パフォーマンス設計</w:t>
      </w:r>
    </w:p>
    <w:p w14:paraId="5591CBE1" w14:textId="77777777" w:rsidR="00BF6645" w:rsidRPr="00F53778" w:rsidRDefault="00BF6645">
      <w:pPr>
        <w:pStyle w:val="50"/>
        <w:numPr>
          <w:ilvl w:val="4"/>
          <w:numId w:val="4"/>
        </w:numPr>
      </w:pPr>
      <w:r w:rsidRPr="00F53778">
        <w:rPr>
          <w:rFonts w:hint="eastAsia"/>
        </w:rPr>
        <w:t>基本方針</w:t>
      </w:r>
    </w:p>
    <w:p w14:paraId="554755BF" w14:textId="77777777" w:rsidR="00BF6645" w:rsidRPr="00F53778" w:rsidRDefault="00BF6645" w:rsidP="00BF6645">
      <w:pPr>
        <w:pStyle w:val="af4"/>
        <w:numPr>
          <w:ilvl w:val="0"/>
          <w:numId w:val="7"/>
        </w:numPr>
        <w:ind w:leftChars="0"/>
      </w:pPr>
      <w:r w:rsidRPr="00F53778">
        <w:rPr>
          <w:rFonts w:hint="eastAsia"/>
        </w:rPr>
        <w:t>セゾン情報システムズ提供DataSpiderServistaパフォーマンス測定サンプル（以下サンプル）の内容を前提にEYS要件に沿って整理する。</w:t>
      </w:r>
    </w:p>
    <w:p w14:paraId="2CB16684" w14:textId="77777777" w:rsidR="00BF6645" w:rsidRPr="00F53778" w:rsidRDefault="00BF6645" w:rsidP="00BF6645">
      <w:pPr>
        <w:pStyle w:val="af4"/>
        <w:numPr>
          <w:ilvl w:val="0"/>
          <w:numId w:val="7"/>
        </w:numPr>
        <w:ind w:leftChars="0"/>
      </w:pPr>
      <w:r w:rsidRPr="00F53778">
        <w:rPr>
          <w:rFonts w:hint="eastAsia"/>
        </w:rPr>
        <w:t>オンライン時間帯（6:00～22:00）は</w:t>
      </w:r>
      <w:r w:rsidRPr="00F53778">
        <w:t>Excelなどの各種EUCツール</w:t>
      </w:r>
      <w:r w:rsidRPr="00F53778">
        <w:rPr>
          <w:rFonts w:hint="eastAsia"/>
        </w:rPr>
        <w:t>からの応答に対し</w:t>
      </w:r>
      <w:r w:rsidRPr="00F53778">
        <w:t>DataSpider</w:t>
      </w:r>
      <w:r w:rsidRPr="00F53778">
        <w:rPr>
          <w:rFonts w:hint="eastAsia"/>
        </w:rPr>
        <w:t>のHTTPトリガー機能を利用するのに合わせ、HTTPトリガーの仕様である同時接続数300を満たす性能について整理する。</w:t>
      </w:r>
    </w:p>
    <w:p w14:paraId="2CB69F89" w14:textId="77777777" w:rsidR="00BF6645" w:rsidRPr="00F53778" w:rsidRDefault="00BF6645" w:rsidP="00BF6645">
      <w:pPr>
        <w:pStyle w:val="af4"/>
        <w:numPr>
          <w:ilvl w:val="0"/>
          <w:numId w:val="7"/>
        </w:numPr>
        <w:ind w:leftChars="0"/>
      </w:pPr>
      <w:r w:rsidRPr="00F53778">
        <w:rPr>
          <w:rFonts w:hint="eastAsia"/>
        </w:rPr>
        <w:t>バッチ時間帯（22:00～翌6:00）は2.3性能・ファイル連携記載のデータ量を処理可能な性能について整理する。</w:t>
      </w:r>
    </w:p>
    <w:p w14:paraId="75130C7B" w14:textId="77777777" w:rsidR="00BF6645" w:rsidRPr="00F53778" w:rsidRDefault="00BF6645" w:rsidP="00BF6645">
      <w:pPr>
        <w:pStyle w:val="af4"/>
        <w:numPr>
          <w:ilvl w:val="0"/>
          <w:numId w:val="7"/>
        </w:numPr>
        <w:ind w:leftChars="0"/>
      </w:pPr>
      <w:r w:rsidRPr="00F53778">
        <w:rPr>
          <w:rFonts w:hint="eastAsia"/>
        </w:rPr>
        <w:t>他システムを起因とした処理遅延やファイル受信時刻等の要因により十分なバッチ処理時間を確保できない場合でも、重要度によって継続させる必要があるバッチ処理については時限を超えて処理を継続させるものとし、性能のスケールアップやスケールアウトによる回復運転は行わない。</w:t>
      </w:r>
    </w:p>
    <w:p w14:paraId="76D2AFFC" w14:textId="77777777" w:rsidR="00BF6645" w:rsidRPr="00F53778" w:rsidRDefault="00BF6645" w:rsidP="00BF6645">
      <w:pPr>
        <w:pStyle w:val="af4"/>
        <w:numPr>
          <w:ilvl w:val="0"/>
          <w:numId w:val="7"/>
        </w:numPr>
        <w:ind w:leftChars="0"/>
      </w:pPr>
      <w:r w:rsidRPr="00F53778">
        <w:rPr>
          <w:rFonts w:hint="eastAsia"/>
        </w:rPr>
        <w:t>サービス縮退時も同等のオンライン・バッチ処理性能を提供するインフラ環境とする。</w:t>
      </w:r>
    </w:p>
    <w:p w14:paraId="0BB64691" w14:textId="77777777" w:rsidR="00BF6645" w:rsidRPr="00F53778" w:rsidRDefault="00BF6645" w:rsidP="00BF6645">
      <w:pPr>
        <w:pStyle w:val="af4"/>
        <w:numPr>
          <w:ilvl w:val="0"/>
          <w:numId w:val="63"/>
        </w:numPr>
        <w:ind w:leftChars="0"/>
      </w:pPr>
      <w:r w:rsidRPr="00F53778">
        <w:rPr>
          <w:rFonts w:hint="eastAsia"/>
        </w:rPr>
        <w:t>CPU、メモリについては、増加率を仮定したうえで定義した時点から3年後においても50%～80%の範囲で収まる性能とする。</w:t>
      </w:r>
    </w:p>
    <w:p w14:paraId="6ABDF16E" w14:textId="77777777" w:rsidR="00BF6645" w:rsidRPr="00F53778" w:rsidRDefault="00BF6645" w:rsidP="00BF6645">
      <w:pPr>
        <w:pStyle w:val="af4"/>
        <w:numPr>
          <w:ilvl w:val="0"/>
          <w:numId w:val="63"/>
        </w:numPr>
        <w:ind w:leftChars="0"/>
      </w:pPr>
      <w:r w:rsidRPr="00F53778">
        <w:rPr>
          <w:rFonts w:hint="eastAsia"/>
        </w:rPr>
        <w:t>過去実績においてEYSと同等の機能を保有したサーバを性能指標として、そのリソース使用状況をもとにデータや処理量、使用率とその増減の見通しを踏まえて拡充の検討を行い、スモールスタートを前提として適宜スケールアップを行うものとする。</w:t>
      </w:r>
    </w:p>
    <w:p w14:paraId="13E3F11D" w14:textId="77777777" w:rsidR="00BF6645" w:rsidRPr="00F53778" w:rsidRDefault="00BF6645" w:rsidP="00BF6645">
      <w:pPr>
        <w:ind w:leftChars="850" w:left="1700"/>
      </w:pPr>
    </w:p>
    <w:p w14:paraId="2AA5AB72" w14:textId="77777777" w:rsidR="00BF6645" w:rsidRPr="00F53778" w:rsidRDefault="00BF6645">
      <w:pPr>
        <w:pStyle w:val="50"/>
        <w:numPr>
          <w:ilvl w:val="4"/>
          <w:numId w:val="4"/>
        </w:numPr>
      </w:pPr>
      <w:r w:rsidRPr="00F53778">
        <w:rPr>
          <w:rFonts w:hint="eastAsia"/>
        </w:rPr>
        <w:t>多重度・流量制限</w:t>
      </w:r>
    </w:p>
    <w:p w14:paraId="30AEF9F3" w14:textId="77777777" w:rsidR="00BF6645" w:rsidRPr="00F53778" w:rsidRDefault="00BF6645" w:rsidP="00BF6645">
      <w:pPr>
        <w:ind w:leftChars="800" w:left="1600"/>
      </w:pPr>
      <w:r w:rsidRPr="00F53778">
        <w:rPr>
          <w:rFonts w:hint="eastAsia"/>
        </w:rPr>
        <w:t>多重度については、オンライン開始時間までに処理を完了させる必要があることから、バッチ時間帯のデータ量や処理時限に基づき、必要に応じて多重度設定を行うものとする。</w:t>
      </w:r>
    </w:p>
    <w:p w14:paraId="43B7A855" w14:textId="77777777" w:rsidR="00BF6645" w:rsidRPr="00F53778" w:rsidRDefault="00BF6645" w:rsidP="00BF6645">
      <w:pPr>
        <w:ind w:leftChars="800" w:left="1600"/>
      </w:pPr>
      <w:r w:rsidRPr="00F53778">
        <w:rPr>
          <w:rFonts w:hint="eastAsia"/>
        </w:rPr>
        <w:t>流量制限については行わない前提とする。</w:t>
      </w:r>
    </w:p>
    <w:p w14:paraId="77C1A289" w14:textId="77777777" w:rsidR="00BF6645" w:rsidRPr="006B7A3D" w:rsidRDefault="00BF6645" w:rsidP="00BF6645">
      <w:pPr>
        <w:ind w:leftChars="850" w:left="1700"/>
      </w:pPr>
    </w:p>
    <w:p w14:paraId="5A8563EB" w14:textId="77777777" w:rsidR="00BF6645" w:rsidRPr="00602771" w:rsidRDefault="00BF6645">
      <w:pPr>
        <w:pStyle w:val="50"/>
        <w:numPr>
          <w:ilvl w:val="4"/>
          <w:numId w:val="4"/>
        </w:numPr>
      </w:pPr>
      <w:r>
        <w:rPr>
          <w:rFonts w:hint="eastAsia"/>
        </w:rPr>
        <w:t>タイムアウト設計</w:t>
      </w:r>
    </w:p>
    <w:p w14:paraId="4A571BD7" w14:textId="77777777" w:rsidR="00BF6645" w:rsidRDefault="00BF6645" w:rsidP="00BF6645">
      <w:pPr>
        <w:ind w:leftChars="800" w:left="1600"/>
      </w:pPr>
      <w:r>
        <w:rPr>
          <w:rFonts w:hint="eastAsia"/>
        </w:rPr>
        <w:t>バッチ処理の重要度に応じて処理のタイムアウトや開局後の処理継続をジョブ制御によって行うものとする。</w:t>
      </w:r>
    </w:p>
    <w:p w14:paraId="0AD3EF69" w14:textId="77777777" w:rsidR="00BF6645" w:rsidRPr="00691E7E" w:rsidRDefault="00BF6645" w:rsidP="00BF6645">
      <w:pPr>
        <w:widowControl/>
        <w:jc w:val="left"/>
      </w:pPr>
      <w:r>
        <w:br w:type="page"/>
      </w:r>
    </w:p>
    <w:p w14:paraId="7F943C9F" w14:textId="77777777" w:rsidR="00BF6645" w:rsidRDefault="00BF6645" w:rsidP="00BF6645">
      <w:pPr>
        <w:pStyle w:val="4"/>
        <w:numPr>
          <w:ilvl w:val="3"/>
          <w:numId w:val="4"/>
        </w:numPr>
        <w:ind w:left="2127" w:hanging="987"/>
      </w:pPr>
      <w:r>
        <w:rPr>
          <w:rFonts w:hint="eastAsia"/>
        </w:rPr>
        <w:lastRenderedPageBreak/>
        <w:t>キャパシティ設計</w:t>
      </w:r>
    </w:p>
    <w:p w14:paraId="74E6A9C7" w14:textId="77777777" w:rsidR="00BF6645" w:rsidRDefault="00BF6645">
      <w:pPr>
        <w:pStyle w:val="50"/>
        <w:numPr>
          <w:ilvl w:val="4"/>
          <w:numId w:val="4"/>
        </w:numPr>
      </w:pPr>
      <w:r w:rsidRPr="000D66C8">
        <w:rPr>
          <w:rFonts w:hint="eastAsia"/>
        </w:rPr>
        <w:t>サイジング方法の説明</w:t>
      </w:r>
    </w:p>
    <w:p w14:paraId="500C279C" w14:textId="77777777" w:rsidR="00BF6645" w:rsidRDefault="00BF6645" w:rsidP="00BF6645">
      <w:pPr>
        <w:pStyle w:val="12"/>
      </w:pPr>
      <w:r>
        <w:rPr>
          <w:rFonts w:hint="eastAsia"/>
        </w:rPr>
        <w:t>E</w:t>
      </w:r>
      <w:r>
        <w:t>C2</w:t>
      </w:r>
      <w:r>
        <w:rPr>
          <w:rFonts w:hint="eastAsia"/>
        </w:rPr>
        <w:t>のインスタンスタイプとディスクサイズについては、下記のサイジング前提を元に決定する。</w:t>
      </w:r>
    </w:p>
    <w:p w14:paraId="7D58704C" w14:textId="77777777" w:rsidR="00BF6645" w:rsidRPr="00355E2B" w:rsidRDefault="00BF6645" w:rsidP="00BF6645">
      <w:pPr>
        <w:pStyle w:val="12"/>
      </w:pPr>
    </w:p>
    <w:p w14:paraId="44D911A4" w14:textId="77777777" w:rsidR="00BF6645" w:rsidRDefault="00BF6645" w:rsidP="00BF6645">
      <w:pPr>
        <w:pStyle w:val="12"/>
      </w:pPr>
      <w:r>
        <w:rPr>
          <w:rFonts w:hint="eastAsia"/>
        </w:rPr>
        <w:t>【サイジング前提】</w:t>
      </w:r>
    </w:p>
    <w:p w14:paraId="56868822" w14:textId="77777777" w:rsidR="00BF6645" w:rsidRDefault="00BF6645" w:rsidP="003C697E">
      <w:pPr>
        <w:pStyle w:val="12"/>
        <w:numPr>
          <w:ilvl w:val="0"/>
          <w:numId w:val="135"/>
        </w:numPr>
        <w:ind w:leftChars="0" w:left="1843" w:rightChars="0" w:hanging="283"/>
        <w:jc w:val="left"/>
      </w:pPr>
      <w:r>
        <w:rPr>
          <w:rFonts w:hint="eastAsia"/>
        </w:rPr>
        <w:t>前提となるサンプル記載のマシンスペックは以下のとおり。</w:t>
      </w:r>
    </w:p>
    <w:p w14:paraId="02216C1A" w14:textId="77777777" w:rsidR="00BF6645" w:rsidRDefault="00BF6645" w:rsidP="00BF6645">
      <w:pPr>
        <w:pStyle w:val="12"/>
      </w:pPr>
      <w:r w:rsidRPr="00354009">
        <w:rPr>
          <w:noProof/>
        </w:rPr>
        <w:drawing>
          <wp:inline distT="0" distB="0" distL="0" distR="0" wp14:anchorId="5A90F47B" wp14:editId="05FFF60B">
            <wp:extent cx="3583305" cy="723265"/>
            <wp:effectExtent l="0" t="0" r="0" b="63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3305" cy="723265"/>
                    </a:xfrm>
                    <a:prstGeom prst="rect">
                      <a:avLst/>
                    </a:prstGeom>
                    <a:noFill/>
                    <a:ln>
                      <a:noFill/>
                    </a:ln>
                  </pic:spPr>
                </pic:pic>
              </a:graphicData>
            </a:graphic>
          </wp:inline>
        </w:drawing>
      </w:r>
    </w:p>
    <w:p w14:paraId="573CDC90" w14:textId="77777777" w:rsidR="00BF6645" w:rsidRDefault="00BF6645" w:rsidP="00A4543E">
      <w:pPr>
        <w:pStyle w:val="12"/>
        <w:numPr>
          <w:ilvl w:val="1"/>
          <w:numId w:val="135"/>
        </w:numPr>
        <w:tabs>
          <w:tab w:val="left" w:pos="2127"/>
        </w:tabs>
        <w:ind w:leftChars="0" w:left="1985" w:rightChars="0" w:hanging="425"/>
        <w:jc w:val="left"/>
      </w:pPr>
      <w:r>
        <w:rPr>
          <w:rFonts w:hint="eastAsia"/>
        </w:rPr>
        <w:t>サンプル処理結果を元にファイル連携サーバのインスタンスサイズを記載する。</w:t>
      </w:r>
    </w:p>
    <w:p w14:paraId="54E66637" w14:textId="77777777" w:rsidR="00BF6645" w:rsidRDefault="00BF6645" w:rsidP="00A4543E">
      <w:pPr>
        <w:pStyle w:val="12"/>
        <w:numPr>
          <w:ilvl w:val="1"/>
          <w:numId w:val="135"/>
        </w:numPr>
        <w:tabs>
          <w:tab w:val="left" w:pos="2127"/>
        </w:tabs>
        <w:ind w:leftChars="0" w:left="1985" w:rightChars="0" w:hanging="425"/>
        <w:jc w:val="left"/>
      </w:pPr>
      <w:r>
        <w:rPr>
          <w:rFonts w:hint="eastAsia"/>
        </w:rPr>
        <w:t>コスト削減の観点から初期構築時から3年後のデータ量・処理量をベースにしたサイジングを行う。</w:t>
      </w:r>
    </w:p>
    <w:p w14:paraId="25EC3E06" w14:textId="77777777" w:rsidR="00BF6645" w:rsidRPr="006328EF" w:rsidRDefault="00BF6645" w:rsidP="00BF6645">
      <w:pPr>
        <w:pStyle w:val="12"/>
      </w:pPr>
    </w:p>
    <w:p w14:paraId="73143130" w14:textId="77777777" w:rsidR="00BF6645" w:rsidRPr="00F53778" w:rsidRDefault="00BF6645" w:rsidP="00BF6645">
      <w:pPr>
        <w:pStyle w:val="12"/>
      </w:pPr>
      <w:r>
        <w:rPr>
          <w:rFonts w:hint="eastAsia"/>
        </w:rPr>
        <w:t>【算</w:t>
      </w:r>
      <w:r w:rsidRPr="00F53778">
        <w:rPr>
          <w:rFonts w:hint="eastAsia"/>
        </w:rPr>
        <w:t>出根拠】</w:t>
      </w:r>
    </w:p>
    <w:p w14:paraId="68AFE370" w14:textId="77777777" w:rsidR="00BF6645" w:rsidRPr="00F53778" w:rsidRDefault="00BF6645" w:rsidP="00E26BA0">
      <w:pPr>
        <w:pStyle w:val="12"/>
        <w:numPr>
          <w:ilvl w:val="0"/>
          <w:numId w:val="99"/>
        </w:numPr>
        <w:ind w:leftChars="0" w:left="1985" w:rightChars="0" w:hanging="425"/>
        <w:jc w:val="left"/>
      </w:pPr>
      <w:r w:rsidRPr="00F53778">
        <w:rPr>
          <w:rFonts w:hint="eastAsia"/>
        </w:rPr>
        <w:t>オンライン時間帯</w:t>
      </w:r>
    </w:p>
    <w:p w14:paraId="3EB53A32" w14:textId="77777777" w:rsidR="00BF6645" w:rsidRDefault="00BF6645" w:rsidP="00BF6645">
      <w:pPr>
        <w:pStyle w:val="12"/>
      </w:pPr>
      <w:r w:rsidRPr="00F53778">
        <w:rPr>
          <w:rFonts w:hint="eastAsia"/>
        </w:rPr>
        <w:t>Data</w:t>
      </w:r>
      <w:r w:rsidRPr="00F53778">
        <w:t>S</w:t>
      </w:r>
      <w:r w:rsidRPr="00F53778">
        <w:rPr>
          <w:rFonts w:hint="eastAsia"/>
        </w:rPr>
        <w:t>piderのHTTPトリガーの１秒あたりの処理件数毎の処理結果は以下のとおり</w:t>
      </w:r>
      <w:r>
        <w:rPr>
          <w:rFonts w:hint="eastAsia"/>
        </w:rPr>
        <w:t>となっている。</w:t>
      </w:r>
    </w:p>
    <w:tbl>
      <w:tblPr>
        <w:tblW w:w="7880" w:type="dxa"/>
        <w:tblInd w:w="2008" w:type="dxa"/>
        <w:tblCellMar>
          <w:left w:w="99" w:type="dxa"/>
          <w:right w:w="99" w:type="dxa"/>
        </w:tblCellMar>
        <w:tblLook w:val="04A0" w:firstRow="1" w:lastRow="0" w:firstColumn="1" w:lastColumn="0" w:noHBand="0" w:noVBand="1"/>
      </w:tblPr>
      <w:tblGrid>
        <w:gridCol w:w="3160"/>
        <w:gridCol w:w="1200"/>
        <w:gridCol w:w="1200"/>
        <w:gridCol w:w="1200"/>
        <w:gridCol w:w="1120"/>
      </w:tblGrid>
      <w:tr w:rsidR="00BF6645" w:rsidRPr="004D69E3" w14:paraId="66BA79C5" w14:textId="77777777" w:rsidTr="005902D9">
        <w:trPr>
          <w:trHeight w:val="375"/>
        </w:trPr>
        <w:tc>
          <w:tcPr>
            <w:tcW w:w="316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49866954"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 xml:space="preserve">　</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44839B33"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50/s</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07E5CBA6"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100/s</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15C243CC"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200/s</w:t>
            </w:r>
          </w:p>
        </w:tc>
        <w:tc>
          <w:tcPr>
            <w:tcW w:w="112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58AFAE31"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300/s</w:t>
            </w:r>
          </w:p>
        </w:tc>
      </w:tr>
      <w:tr w:rsidR="00BF6645" w:rsidRPr="004D69E3" w14:paraId="0A0E0CA5"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1ADE70F5"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CPU使用率(%)</w:t>
            </w:r>
          </w:p>
        </w:tc>
        <w:tc>
          <w:tcPr>
            <w:tcW w:w="1200" w:type="dxa"/>
            <w:tcBorders>
              <w:top w:val="nil"/>
              <w:left w:val="nil"/>
              <w:bottom w:val="single" w:sz="4" w:space="0" w:color="auto"/>
              <w:right w:val="single" w:sz="4" w:space="0" w:color="auto"/>
            </w:tcBorders>
            <w:shd w:val="clear" w:color="auto" w:fill="auto"/>
            <w:noWrap/>
            <w:vAlign w:val="bottom"/>
            <w:hideMark/>
          </w:tcPr>
          <w:p w14:paraId="62A01A2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24.0%</w:t>
            </w:r>
          </w:p>
        </w:tc>
        <w:tc>
          <w:tcPr>
            <w:tcW w:w="1200" w:type="dxa"/>
            <w:tcBorders>
              <w:top w:val="nil"/>
              <w:left w:val="nil"/>
              <w:bottom w:val="single" w:sz="4" w:space="0" w:color="auto"/>
              <w:right w:val="single" w:sz="4" w:space="0" w:color="auto"/>
            </w:tcBorders>
            <w:shd w:val="clear" w:color="auto" w:fill="auto"/>
            <w:noWrap/>
            <w:vAlign w:val="bottom"/>
            <w:hideMark/>
          </w:tcPr>
          <w:p w14:paraId="331932E0"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36.5%</w:t>
            </w:r>
          </w:p>
        </w:tc>
        <w:tc>
          <w:tcPr>
            <w:tcW w:w="1200" w:type="dxa"/>
            <w:tcBorders>
              <w:top w:val="nil"/>
              <w:left w:val="nil"/>
              <w:bottom w:val="single" w:sz="4" w:space="0" w:color="auto"/>
              <w:right w:val="single" w:sz="4" w:space="0" w:color="auto"/>
            </w:tcBorders>
            <w:shd w:val="clear" w:color="auto" w:fill="auto"/>
            <w:noWrap/>
            <w:vAlign w:val="bottom"/>
            <w:hideMark/>
          </w:tcPr>
          <w:p w14:paraId="68C17EE2"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60.3%</w:t>
            </w:r>
          </w:p>
        </w:tc>
        <w:tc>
          <w:tcPr>
            <w:tcW w:w="1120" w:type="dxa"/>
            <w:tcBorders>
              <w:top w:val="nil"/>
              <w:left w:val="nil"/>
              <w:bottom w:val="single" w:sz="4" w:space="0" w:color="auto"/>
              <w:right w:val="single" w:sz="4" w:space="0" w:color="auto"/>
            </w:tcBorders>
            <w:shd w:val="clear" w:color="auto" w:fill="auto"/>
            <w:noWrap/>
            <w:vAlign w:val="bottom"/>
            <w:hideMark/>
          </w:tcPr>
          <w:p w14:paraId="622D9731"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75.8%</w:t>
            </w:r>
          </w:p>
        </w:tc>
      </w:tr>
      <w:tr w:rsidR="00BF6645" w:rsidRPr="004D69E3" w14:paraId="52AB8443"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5807C140"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ヒープメモリ使用量(MB)</w:t>
            </w:r>
          </w:p>
        </w:tc>
        <w:tc>
          <w:tcPr>
            <w:tcW w:w="1200" w:type="dxa"/>
            <w:tcBorders>
              <w:top w:val="nil"/>
              <w:left w:val="nil"/>
              <w:bottom w:val="single" w:sz="4" w:space="0" w:color="auto"/>
              <w:right w:val="single" w:sz="4" w:space="0" w:color="auto"/>
            </w:tcBorders>
            <w:shd w:val="clear" w:color="auto" w:fill="auto"/>
            <w:noWrap/>
            <w:vAlign w:val="bottom"/>
            <w:hideMark/>
          </w:tcPr>
          <w:p w14:paraId="3C8D8DA4"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574.5</w:t>
            </w:r>
          </w:p>
        </w:tc>
        <w:tc>
          <w:tcPr>
            <w:tcW w:w="1200" w:type="dxa"/>
            <w:tcBorders>
              <w:top w:val="nil"/>
              <w:left w:val="nil"/>
              <w:bottom w:val="single" w:sz="4" w:space="0" w:color="auto"/>
              <w:right w:val="single" w:sz="4" w:space="0" w:color="auto"/>
            </w:tcBorders>
            <w:shd w:val="clear" w:color="auto" w:fill="auto"/>
            <w:noWrap/>
            <w:vAlign w:val="bottom"/>
            <w:hideMark/>
          </w:tcPr>
          <w:p w14:paraId="1D7F9AC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709.8</w:t>
            </w:r>
          </w:p>
        </w:tc>
        <w:tc>
          <w:tcPr>
            <w:tcW w:w="1200" w:type="dxa"/>
            <w:tcBorders>
              <w:top w:val="nil"/>
              <w:left w:val="nil"/>
              <w:bottom w:val="single" w:sz="4" w:space="0" w:color="auto"/>
              <w:right w:val="single" w:sz="4" w:space="0" w:color="auto"/>
            </w:tcBorders>
            <w:shd w:val="clear" w:color="auto" w:fill="auto"/>
            <w:noWrap/>
            <w:vAlign w:val="bottom"/>
            <w:hideMark/>
          </w:tcPr>
          <w:p w14:paraId="43629C97"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760.6</w:t>
            </w:r>
          </w:p>
        </w:tc>
        <w:tc>
          <w:tcPr>
            <w:tcW w:w="1120" w:type="dxa"/>
            <w:tcBorders>
              <w:top w:val="nil"/>
              <w:left w:val="nil"/>
              <w:bottom w:val="single" w:sz="4" w:space="0" w:color="auto"/>
              <w:right w:val="single" w:sz="4" w:space="0" w:color="auto"/>
            </w:tcBorders>
            <w:shd w:val="clear" w:color="auto" w:fill="auto"/>
            <w:noWrap/>
            <w:vAlign w:val="bottom"/>
            <w:hideMark/>
          </w:tcPr>
          <w:p w14:paraId="391E18D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839.3</w:t>
            </w:r>
          </w:p>
        </w:tc>
      </w:tr>
      <w:tr w:rsidR="00BF6645" w:rsidRPr="004D69E3" w14:paraId="7409311A"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18FDD2DD"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スクリプト使用メモリ(MB)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5C8F1790"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550.0</w:t>
            </w:r>
          </w:p>
        </w:tc>
        <w:tc>
          <w:tcPr>
            <w:tcW w:w="1200" w:type="dxa"/>
            <w:tcBorders>
              <w:top w:val="nil"/>
              <w:left w:val="nil"/>
              <w:bottom w:val="single" w:sz="4" w:space="0" w:color="auto"/>
              <w:right w:val="single" w:sz="4" w:space="0" w:color="auto"/>
            </w:tcBorders>
            <w:shd w:val="clear" w:color="auto" w:fill="auto"/>
            <w:noWrap/>
            <w:vAlign w:val="bottom"/>
            <w:hideMark/>
          </w:tcPr>
          <w:p w14:paraId="7887E0C0"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690.0</w:t>
            </w:r>
          </w:p>
        </w:tc>
        <w:tc>
          <w:tcPr>
            <w:tcW w:w="1200" w:type="dxa"/>
            <w:tcBorders>
              <w:top w:val="nil"/>
              <w:left w:val="nil"/>
              <w:bottom w:val="single" w:sz="4" w:space="0" w:color="auto"/>
              <w:right w:val="single" w:sz="4" w:space="0" w:color="auto"/>
            </w:tcBorders>
            <w:shd w:val="clear" w:color="auto" w:fill="auto"/>
            <w:noWrap/>
            <w:vAlign w:val="bottom"/>
            <w:hideMark/>
          </w:tcPr>
          <w:p w14:paraId="0FC6261B"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733.0</w:t>
            </w:r>
          </w:p>
        </w:tc>
        <w:tc>
          <w:tcPr>
            <w:tcW w:w="1120" w:type="dxa"/>
            <w:tcBorders>
              <w:top w:val="nil"/>
              <w:left w:val="nil"/>
              <w:bottom w:val="single" w:sz="4" w:space="0" w:color="auto"/>
              <w:right w:val="single" w:sz="4" w:space="0" w:color="auto"/>
            </w:tcBorders>
            <w:shd w:val="clear" w:color="auto" w:fill="auto"/>
            <w:noWrap/>
            <w:vAlign w:val="bottom"/>
            <w:hideMark/>
          </w:tcPr>
          <w:p w14:paraId="3FB09321"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797.0</w:t>
            </w:r>
          </w:p>
        </w:tc>
      </w:tr>
      <w:tr w:rsidR="00BF6645" w:rsidRPr="004D69E3" w14:paraId="49ECD2C4"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1FADA3AA"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コミット済みメモリ(MB)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636C75EA"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1313.9</w:t>
            </w:r>
          </w:p>
        </w:tc>
        <w:tc>
          <w:tcPr>
            <w:tcW w:w="1200" w:type="dxa"/>
            <w:tcBorders>
              <w:top w:val="nil"/>
              <w:left w:val="nil"/>
              <w:bottom w:val="single" w:sz="4" w:space="0" w:color="auto"/>
              <w:right w:val="single" w:sz="4" w:space="0" w:color="auto"/>
            </w:tcBorders>
            <w:shd w:val="clear" w:color="auto" w:fill="auto"/>
            <w:noWrap/>
            <w:vAlign w:val="bottom"/>
            <w:hideMark/>
          </w:tcPr>
          <w:p w14:paraId="52F484F2"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1403.0</w:t>
            </w:r>
          </w:p>
        </w:tc>
        <w:tc>
          <w:tcPr>
            <w:tcW w:w="1200" w:type="dxa"/>
            <w:tcBorders>
              <w:top w:val="nil"/>
              <w:left w:val="nil"/>
              <w:bottom w:val="single" w:sz="4" w:space="0" w:color="auto"/>
              <w:right w:val="single" w:sz="4" w:space="0" w:color="auto"/>
            </w:tcBorders>
            <w:shd w:val="clear" w:color="auto" w:fill="auto"/>
            <w:noWrap/>
            <w:vAlign w:val="bottom"/>
            <w:hideMark/>
          </w:tcPr>
          <w:p w14:paraId="099D2A2F"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1492.6</w:t>
            </w:r>
          </w:p>
        </w:tc>
        <w:tc>
          <w:tcPr>
            <w:tcW w:w="1120" w:type="dxa"/>
            <w:tcBorders>
              <w:top w:val="nil"/>
              <w:left w:val="nil"/>
              <w:bottom w:val="single" w:sz="4" w:space="0" w:color="auto"/>
              <w:right w:val="single" w:sz="4" w:space="0" w:color="auto"/>
            </w:tcBorders>
            <w:shd w:val="clear" w:color="auto" w:fill="auto"/>
            <w:noWrap/>
            <w:vAlign w:val="bottom"/>
            <w:hideMark/>
          </w:tcPr>
          <w:p w14:paraId="6D68009F"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1585.4</w:t>
            </w:r>
          </w:p>
        </w:tc>
      </w:tr>
    </w:tbl>
    <w:p w14:paraId="1D5E7E8D" w14:textId="77777777" w:rsidR="00BF6645" w:rsidRDefault="00BF6645" w:rsidP="00BF6645">
      <w:pPr>
        <w:pStyle w:val="12"/>
      </w:pPr>
    </w:p>
    <w:p w14:paraId="4D29966D" w14:textId="77777777" w:rsidR="00BF6645" w:rsidRDefault="00BF6645" w:rsidP="00BF6645">
      <w:pPr>
        <w:pStyle w:val="12"/>
      </w:pPr>
      <w:r>
        <w:rPr>
          <w:rFonts w:hint="eastAsia"/>
        </w:rPr>
        <w:t>・CPU</w:t>
      </w:r>
    </w:p>
    <w:p w14:paraId="4F7CBE12" w14:textId="77777777" w:rsidR="00BF6645" w:rsidRPr="00E22525" w:rsidRDefault="00BF6645" w:rsidP="00BF6645">
      <w:pPr>
        <w:pStyle w:val="12"/>
      </w:pPr>
      <w:r w:rsidRPr="00E22525">
        <w:rPr>
          <w:rFonts w:hint="eastAsia"/>
        </w:rPr>
        <w:t>H</w:t>
      </w:r>
      <w:r w:rsidRPr="00E22525">
        <w:t>TTP</w:t>
      </w:r>
      <w:r w:rsidRPr="00E22525">
        <w:rPr>
          <w:rFonts w:hint="eastAsia"/>
        </w:rPr>
        <w:t>トリガーは最大同時接続数300を上限としており、サンプル記載のサーバCPU８コア(</w:t>
      </w:r>
      <w:r w:rsidRPr="00E22525">
        <w:t>Intel Xeon E5-2666v3, 2.9 GHz</w:t>
      </w:r>
      <w:r w:rsidRPr="00E22525">
        <w:rPr>
          <w:rFonts w:hint="eastAsia"/>
        </w:rPr>
        <w:t>)の処理結果として、CPU使用率は最大75.8%となっている。</w:t>
      </w:r>
    </w:p>
    <w:p w14:paraId="7F9496A5" w14:textId="77777777" w:rsidR="00BF6645" w:rsidRPr="00E22525" w:rsidRDefault="00BF6645" w:rsidP="00BF6645">
      <w:pPr>
        <w:pStyle w:val="12"/>
      </w:pPr>
      <w:r w:rsidRPr="00E22525">
        <w:rPr>
          <w:rFonts w:hint="eastAsia"/>
        </w:rPr>
        <w:t>ファイル連携サーバにて利用するイ</w:t>
      </w:r>
      <w:r w:rsidRPr="00E22525">
        <w:t>ンスタンスタイプm5</w:t>
      </w:r>
      <w:r w:rsidRPr="00E22525">
        <w:rPr>
          <w:rFonts w:hint="eastAsia"/>
        </w:rPr>
        <w:t>(</w:t>
      </w:r>
      <w:r w:rsidRPr="00E22525">
        <w:t>Intel Xeon Platinum 8175M,</w:t>
      </w:r>
      <w:r w:rsidRPr="00E22525">
        <w:rPr>
          <w:rFonts w:hint="eastAsia"/>
        </w:rPr>
        <w:t>最大3.1</w:t>
      </w:r>
      <w:r w:rsidRPr="00E22525">
        <w:t>GHz</w:t>
      </w:r>
      <w:r w:rsidRPr="00E22525">
        <w:rPr>
          <w:rFonts w:hint="eastAsia"/>
        </w:rPr>
        <w:t>)で同等サイズのインスタンスを選択した場合、m5.2xlarge</w:t>
      </w:r>
      <w:r w:rsidRPr="00E22525">
        <w:t>(8vCPU,32GiB)</w:t>
      </w:r>
      <w:r w:rsidRPr="00E22525">
        <w:rPr>
          <w:rFonts w:hint="eastAsia"/>
        </w:rPr>
        <w:t>相当となる。</w:t>
      </w:r>
    </w:p>
    <w:p w14:paraId="02643D8B" w14:textId="77777777" w:rsidR="00BF6645" w:rsidRPr="00E22525" w:rsidRDefault="00BF6645" w:rsidP="00BF6645">
      <w:pPr>
        <w:pStyle w:val="12"/>
      </w:pPr>
      <w:r w:rsidRPr="00E22525">
        <w:rPr>
          <w:rFonts w:hint="eastAsia"/>
        </w:rPr>
        <w:t>ただし、2.3性能記載のとおり通常時オンラインスループットとして横浜銀行の場合</w:t>
      </w:r>
      <w:r>
        <w:t>89.860</w:t>
      </w:r>
      <w:r w:rsidRPr="00E22525">
        <w:t>TPS</w:t>
      </w:r>
      <w:r w:rsidRPr="00E22525">
        <w:rPr>
          <w:rFonts w:hint="eastAsia"/>
        </w:rPr>
        <w:t>と定義していることからHTTPトリガーを使用する処理件数はこれよりも少ないものと定義する。</w:t>
      </w:r>
    </w:p>
    <w:p w14:paraId="5A99ABE0" w14:textId="77777777" w:rsidR="00BF6645" w:rsidRPr="00E22525" w:rsidRDefault="00BF6645" w:rsidP="00BF6645">
      <w:pPr>
        <w:pStyle w:val="12"/>
      </w:pPr>
      <w:r w:rsidRPr="00E22525">
        <w:rPr>
          <w:rFonts w:hint="eastAsia"/>
        </w:rPr>
        <w:t>50～100</w:t>
      </w:r>
      <w:r w:rsidRPr="00E22525">
        <w:t>/s</w:t>
      </w:r>
      <w:r w:rsidRPr="00E22525">
        <w:rPr>
          <w:rFonts w:hint="eastAsia"/>
        </w:rPr>
        <w:t>の処理結果が24.0～36.5%となっていることから、サンプル記載サーバの1/2程度のインスタンスm5.xlarge</w:t>
      </w:r>
      <w:r w:rsidRPr="00E22525">
        <w:t>(4vCPU,16GiB)</w:t>
      </w:r>
      <w:r w:rsidRPr="00E22525">
        <w:rPr>
          <w:rFonts w:hint="eastAsia"/>
        </w:rPr>
        <w:t>にて処理可能と考える。</w:t>
      </w:r>
    </w:p>
    <w:p w14:paraId="54639AED" w14:textId="77777777" w:rsidR="00BF6645" w:rsidRDefault="00BF6645" w:rsidP="00BF6645">
      <w:pPr>
        <w:pStyle w:val="12"/>
      </w:pPr>
    </w:p>
    <w:p w14:paraId="0C3B4BD2" w14:textId="77777777" w:rsidR="00BF6645" w:rsidRDefault="00BF6645" w:rsidP="00BF6645">
      <w:pPr>
        <w:pStyle w:val="12"/>
      </w:pPr>
      <w:r>
        <w:rPr>
          <w:rFonts w:hint="eastAsia"/>
        </w:rPr>
        <w:t>・メモリ</w:t>
      </w:r>
    </w:p>
    <w:p w14:paraId="59D862F9" w14:textId="77777777" w:rsidR="00BF6645" w:rsidRDefault="00BF6645" w:rsidP="00BF6645">
      <w:pPr>
        <w:pStyle w:val="12"/>
      </w:pPr>
      <w:r w:rsidRPr="00411AE2">
        <w:t>HTTPトリガー最大同時接続数</w:t>
      </w:r>
      <w:r>
        <w:rPr>
          <w:rFonts w:hint="eastAsia"/>
        </w:rPr>
        <w:t>の増加に比例した増加傾向がないことから、m5.xlargeにて処理可能と考える。</w:t>
      </w:r>
    </w:p>
    <w:p w14:paraId="5D59C053" w14:textId="77777777" w:rsidR="00BF6645" w:rsidRDefault="00BF6645" w:rsidP="00BF6645">
      <w:pPr>
        <w:pStyle w:val="12"/>
      </w:pPr>
    </w:p>
    <w:p w14:paraId="57341022" w14:textId="77777777" w:rsidR="00BF6645" w:rsidRDefault="00BF6645" w:rsidP="00BF6645">
      <w:pPr>
        <w:pStyle w:val="12"/>
      </w:pPr>
    </w:p>
    <w:p w14:paraId="035BDC58" w14:textId="77777777" w:rsidR="00BF6645" w:rsidRDefault="00BF6645" w:rsidP="00BF6645">
      <w:pPr>
        <w:pStyle w:val="12"/>
      </w:pPr>
    </w:p>
    <w:p w14:paraId="7620D656" w14:textId="77777777" w:rsidR="00BF6645" w:rsidRDefault="00BF6645" w:rsidP="00BF6645">
      <w:pPr>
        <w:pStyle w:val="12"/>
      </w:pPr>
    </w:p>
    <w:p w14:paraId="64CB8E30" w14:textId="77777777" w:rsidR="00BF6645" w:rsidRDefault="00BF6645" w:rsidP="004F677E">
      <w:pPr>
        <w:pStyle w:val="12"/>
        <w:numPr>
          <w:ilvl w:val="0"/>
          <w:numId w:val="99"/>
        </w:numPr>
        <w:ind w:leftChars="0" w:left="1985" w:rightChars="0" w:hanging="425"/>
        <w:jc w:val="left"/>
      </w:pPr>
      <w:r>
        <w:rPr>
          <w:rFonts w:hint="eastAsia"/>
        </w:rPr>
        <w:lastRenderedPageBreak/>
        <w:t>バッチ時間帯</w:t>
      </w:r>
    </w:p>
    <w:p w14:paraId="701AA578" w14:textId="77777777" w:rsidR="00BF6645" w:rsidRDefault="00BF6645" w:rsidP="00BF6645">
      <w:pPr>
        <w:pStyle w:val="12"/>
      </w:pPr>
      <w:r w:rsidRPr="00DF5A3E">
        <w:t>EYSが実施する処理としてインターフェースデータの編集、データベースへの書き込み、読み出しを実施する想定。</w:t>
      </w:r>
      <w:r>
        <w:rPr>
          <w:rFonts w:hint="eastAsia"/>
        </w:rPr>
        <w:t>サンプル記載の該当処理結果は以下のとおりとなっている。</w:t>
      </w:r>
    </w:p>
    <w:p w14:paraId="494AEB39" w14:textId="77777777" w:rsidR="00BF6645" w:rsidRDefault="00BF6645" w:rsidP="002A183E">
      <w:pPr>
        <w:pStyle w:val="12"/>
        <w:numPr>
          <w:ilvl w:val="1"/>
          <w:numId w:val="99"/>
        </w:numPr>
        <w:ind w:leftChars="0" w:left="1843" w:rightChars="0" w:hanging="283"/>
        <w:jc w:val="left"/>
      </w:pPr>
      <w:r w:rsidRPr="00F91AA9">
        <w:rPr>
          <w:rFonts w:hint="eastAsia"/>
        </w:rPr>
        <w:t>ファイル編集処理（</w:t>
      </w:r>
      <w:r w:rsidRPr="00F91AA9">
        <w:t>CSV⇒CSV）</w:t>
      </w:r>
    </w:p>
    <w:tbl>
      <w:tblPr>
        <w:tblW w:w="7880" w:type="dxa"/>
        <w:tblInd w:w="2289" w:type="dxa"/>
        <w:tblCellMar>
          <w:left w:w="99" w:type="dxa"/>
          <w:right w:w="99" w:type="dxa"/>
        </w:tblCellMar>
        <w:tblLook w:val="04A0" w:firstRow="1" w:lastRow="0" w:firstColumn="1" w:lastColumn="0" w:noHBand="0" w:noVBand="1"/>
      </w:tblPr>
      <w:tblGrid>
        <w:gridCol w:w="3160"/>
        <w:gridCol w:w="1200"/>
        <w:gridCol w:w="1200"/>
        <w:gridCol w:w="1200"/>
        <w:gridCol w:w="1120"/>
      </w:tblGrid>
      <w:tr w:rsidR="00BF6645" w:rsidRPr="004D69E3" w14:paraId="429EAABD" w14:textId="77777777" w:rsidTr="005902D9">
        <w:trPr>
          <w:trHeight w:val="750"/>
        </w:trPr>
        <w:tc>
          <w:tcPr>
            <w:tcW w:w="316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5A2EC2A5"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 xml:space="preserve">　</w:t>
            </w:r>
          </w:p>
        </w:tc>
        <w:tc>
          <w:tcPr>
            <w:tcW w:w="1200" w:type="dxa"/>
            <w:tcBorders>
              <w:top w:val="single" w:sz="4" w:space="0" w:color="auto"/>
              <w:left w:val="nil"/>
              <w:bottom w:val="single" w:sz="4" w:space="0" w:color="auto"/>
              <w:right w:val="single" w:sz="4" w:space="0" w:color="auto"/>
            </w:tcBorders>
            <w:shd w:val="clear" w:color="auto" w:fill="BDD6EE" w:themeFill="accent5" w:themeFillTint="66"/>
            <w:vAlign w:val="bottom"/>
            <w:hideMark/>
          </w:tcPr>
          <w:p w14:paraId="4EEE2515"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1000万件</w:t>
            </w:r>
            <w:r w:rsidRPr="004D69E3">
              <w:rPr>
                <w:rFonts w:ascii="游ゴシック" w:eastAsia="游ゴシック" w:hAnsi="游ゴシック" w:cs="ＭＳ Ｐゴシック" w:hint="eastAsia"/>
                <w:color w:val="000000"/>
                <w:kern w:val="0"/>
                <w:sz w:val="22"/>
              </w:rPr>
              <w:br/>
              <w:t>編集なし</w:t>
            </w:r>
          </w:p>
        </w:tc>
        <w:tc>
          <w:tcPr>
            <w:tcW w:w="1200" w:type="dxa"/>
            <w:tcBorders>
              <w:top w:val="single" w:sz="4" w:space="0" w:color="auto"/>
              <w:left w:val="nil"/>
              <w:bottom w:val="single" w:sz="4" w:space="0" w:color="auto"/>
              <w:right w:val="single" w:sz="4" w:space="0" w:color="auto"/>
            </w:tcBorders>
            <w:shd w:val="clear" w:color="auto" w:fill="BDD6EE" w:themeFill="accent5" w:themeFillTint="66"/>
            <w:vAlign w:val="bottom"/>
            <w:hideMark/>
          </w:tcPr>
          <w:p w14:paraId="21117B1C"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1000万件</w:t>
            </w:r>
            <w:r w:rsidRPr="004D69E3">
              <w:rPr>
                <w:rFonts w:ascii="游ゴシック" w:eastAsia="游ゴシック" w:hAnsi="游ゴシック" w:cs="ＭＳ Ｐゴシック" w:hint="eastAsia"/>
                <w:color w:val="000000"/>
                <w:kern w:val="0"/>
                <w:sz w:val="22"/>
              </w:rPr>
              <w:br/>
              <w:t>編集あり</w:t>
            </w:r>
          </w:p>
        </w:tc>
        <w:tc>
          <w:tcPr>
            <w:tcW w:w="1200" w:type="dxa"/>
            <w:tcBorders>
              <w:top w:val="single" w:sz="4" w:space="0" w:color="auto"/>
              <w:left w:val="nil"/>
              <w:bottom w:val="single" w:sz="4" w:space="0" w:color="auto"/>
              <w:right w:val="single" w:sz="4" w:space="0" w:color="auto"/>
            </w:tcBorders>
            <w:shd w:val="clear" w:color="auto" w:fill="BDD6EE" w:themeFill="accent5" w:themeFillTint="66"/>
            <w:vAlign w:val="bottom"/>
            <w:hideMark/>
          </w:tcPr>
          <w:p w14:paraId="36ACAAE7"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1億件</w:t>
            </w:r>
            <w:r w:rsidRPr="004D69E3">
              <w:rPr>
                <w:rFonts w:ascii="游ゴシック" w:eastAsia="游ゴシック" w:hAnsi="游ゴシック" w:cs="ＭＳ Ｐゴシック" w:hint="eastAsia"/>
                <w:color w:val="000000"/>
                <w:kern w:val="0"/>
                <w:sz w:val="22"/>
              </w:rPr>
              <w:br/>
              <w:t>編集なし</w:t>
            </w:r>
          </w:p>
        </w:tc>
        <w:tc>
          <w:tcPr>
            <w:tcW w:w="1120" w:type="dxa"/>
            <w:tcBorders>
              <w:top w:val="single" w:sz="4" w:space="0" w:color="auto"/>
              <w:left w:val="nil"/>
              <w:bottom w:val="single" w:sz="4" w:space="0" w:color="auto"/>
              <w:right w:val="single" w:sz="4" w:space="0" w:color="auto"/>
            </w:tcBorders>
            <w:shd w:val="clear" w:color="auto" w:fill="BDD6EE" w:themeFill="accent5" w:themeFillTint="66"/>
            <w:vAlign w:val="bottom"/>
            <w:hideMark/>
          </w:tcPr>
          <w:p w14:paraId="19252F92"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1億件</w:t>
            </w:r>
            <w:r w:rsidRPr="004D69E3">
              <w:rPr>
                <w:rFonts w:ascii="游ゴシック" w:eastAsia="游ゴシック" w:hAnsi="游ゴシック" w:cs="ＭＳ Ｐゴシック" w:hint="eastAsia"/>
                <w:color w:val="000000"/>
                <w:kern w:val="0"/>
                <w:sz w:val="22"/>
              </w:rPr>
              <w:br/>
              <w:t>編集あり</w:t>
            </w:r>
          </w:p>
        </w:tc>
      </w:tr>
      <w:tr w:rsidR="00BF6645" w:rsidRPr="004D69E3" w14:paraId="797CEAC6"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5C08DF10"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処理時間(秒)</w:t>
            </w:r>
          </w:p>
        </w:tc>
        <w:tc>
          <w:tcPr>
            <w:tcW w:w="1200" w:type="dxa"/>
            <w:tcBorders>
              <w:top w:val="nil"/>
              <w:left w:val="nil"/>
              <w:bottom w:val="single" w:sz="4" w:space="0" w:color="auto"/>
              <w:right w:val="single" w:sz="4" w:space="0" w:color="auto"/>
            </w:tcBorders>
            <w:shd w:val="clear" w:color="auto" w:fill="auto"/>
            <w:noWrap/>
            <w:vAlign w:val="bottom"/>
            <w:hideMark/>
          </w:tcPr>
          <w:p w14:paraId="5B6250D0"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19.0</w:t>
            </w:r>
          </w:p>
        </w:tc>
        <w:tc>
          <w:tcPr>
            <w:tcW w:w="1200" w:type="dxa"/>
            <w:tcBorders>
              <w:top w:val="nil"/>
              <w:left w:val="nil"/>
              <w:bottom w:val="single" w:sz="4" w:space="0" w:color="auto"/>
              <w:right w:val="single" w:sz="4" w:space="0" w:color="auto"/>
            </w:tcBorders>
            <w:shd w:val="clear" w:color="auto" w:fill="auto"/>
            <w:noWrap/>
            <w:vAlign w:val="bottom"/>
            <w:hideMark/>
          </w:tcPr>
          <w:p w14:paraId="65C319E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21.0</w:t>
            </w:r>
          </w:p>
        </w:tc>
        <w:tc>
          <w:tcPr>
            <w:tcW w:w="1200" w:type="dxa"/>
            <w:tcBorders>
              <w:top w:val="nil"/>
              <w:left w:val="nil"/>
              <w:bottom w:val="single" w:sz="4" w:space="0" w:color="auto"/>
              <w:right w:val="single" w:sz="4" w:space="0" w:color="auto"/>
            </w:tcBorders>
            <w:shd w:val="clear" w:color="auto" w:fill="auto"/>
            <w:noWrap/>
            <w:vAlign w:val="bottom"/>
            <w:hideMark/>
          </w:tcPr>
          <w:p w14:paraId="08C55A5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202.0</w:t>
            </w:r>
          </w:p>
        </w:tc>
        <w:tc>
          <w:tcPr>
            <w:tcW w:w="1120" w:type="dxa"/>
            <w:tcBorders>
              <w:top w:val="nil"/>
              <w:left w:val="nil"/>
              <w:bottom w:val="single" w:sz="4" w:space="0" w:color="auto"/>
              <w:right w:val="single" w:sz="4" w:space="0" w:color="auto"/>
            </w:tcBorders>
            <w:shd w:val="clear" w:color="auto" w:fill="auto"/>
            <w:noWrap/>
            <w:vAlign w:val="bottom"/>
            <w:hideMark/>
          </w:tcPr>
          <w:p w14:paraId="16273730"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215.0</w:t>
            </w:r>
          </w:p>
        </w:tc>
      </w:tr>
      <w:tr w:rsidR="00BF6645" w:rsidRPr="004D69E3" w14:paraId="0A9FF004"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4847B2ED"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CPU使用率(%)</w:t>
            </w:r>
          </w:p>
        </w:tc>
        <w:tc>
          <w:tcPr>
            <w:tcW w:w="1200" w:type="dxa"/>
            <w:tcBorders>
              <w:top w:val="nil"/>
              <w:left w:val="nil"/>
              <w:bottom w:val="single" w:sz="4" w:space="0" w:color="auto"/>
              <w:right w:val="single" w:sz="4" w:space="0" w:color="auto"/>
            </w:tcBorders>
            <w:shd w:val="clear" w:color="auto" w:fill="auto"/>
            <w:noWrap/>
            <w:vAlign w:val="bottom"/>
            <w:hideMark/>
          </w:tcPr>
          <w:p w14:paraId="01A817D3"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23.3%</w:t>
            </w:r>
          </w:p>
        </w:tc>
        <w:tc>
          <w:tcPr>
            <w:tcW w:w="1200" w:type="dxa"/>
            <w:tcBorders>
              <w:top w:val="nil"/>
              <w:left w:val="nil"/>
              <w:bottom w:val="single" w:sz="4" w:space="0" w:color="auto"/>
              <w:right w:val="single" w:sz="4" w:space="0" w:color="auto"/>
            </w:tcBorders>
            <w:shd w:val="clear" w:color="auto" w:fill="auto"/>
            <w:noWrap/>
            <w:vAlign w:val="bottom"/>
            <w:hideMark/>
          </w:tcPr>
          <w:p w14:paraId="28A6B872"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31.8%</w:t>
            </w:r>
          </w:p>
        </w:tc>
        <w:tc>
          <w:tcPr>
            <w:tcW w:w="1200" w:type="dxa"/>
            <w:tcBorders>
              <w:top w:val="nil"/>
              <w:left w:val="nil"/>
              <w:bottom w:val="single" w:sz="4" w:space="0" w:color="auto"/>
              <w:right w:val="single" w:sz="4" w:space="0" w:color="auto"/>
            </w:tcBorders>
            <w:shd w:val="clear" w:color="auto" w:fill="auto"/>
            <w:noWrap/>
            <w:vAlign w:val="bottom"/>
            <w:hideMark/>
          </w:tcPr>
          <w:p w14:paraId="1EFEA923"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23.8%</w:t>
            </w:r>
          </w:p>
        </w:tc>
        <w:tc>
          <w:tcPr>
            <w:tcW w:w="1120" w:type="dxa"/>
            <w:tcBorders>
              <w:top w:val="nil"/>
              <w:left w:val="nil"/>
              <w:bottom w:val="single" w:sz="4" w:space="0" w:color="auto"/>
              <w:right w:val="single" w:sz="4" w:space="0" w:color="auto"/>
            </w:tcBorders>
            <w:shd w:val="clear" w:color="auto" w:fill="auto"/>
            <w:noWrap/>
            <w:vAlign w:val="bottom"/>
            <w:hideMark/>
          </w:tcPr>
          <w:p w14:paraId="2AAB59C7"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31.1%</w:t>
            </w:r>
          </w:p>
        </w:tc>
      </w:tr>
      <w:tr w:rsidR="00BF6645" w:rsidRPr="004D69E3" w14:paraId="51E00C54"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34C77493"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ヒープメモリ使用量(MB)</w:t>
            </w:r>
          </w:p>
        </w:tc>
        <w:tc>
          <w:tcPr>
            <w:tcW w:w="1200" w:type="dxa"/>
            <w:tcBorders>
              <w:top w:val="nil"/>
              <w:left w:val="nil"/>
              <w:bottom w:val="single" w:sz="4" w:space="0" w:color="auto"/>
              <w:right w:val="single" w:sz="4" w:space="0" w:color="auto"/>
            </w:tcBorders>
            <w:shd w:val="clear" w:color="auto" w:fill="auto"/>
            <w:noWrap/>
            <w:vAlign w:val="bottom"/>
            <w:hideMark/>
          </w:tcPr>
          <w:p w14:paraId="62D0068D"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982.2</w:t>
            </w:r>
          </w:p>
        </w:tc>
        <w:tc>
          <w:tcPr>
            <w:tcW w:w="1200" w:type="dxa"/>
            <w:tcBorders>
              <w:top w:val="nil"/>
              <w:left w:val="nil"/>
              <w:bottom w:val="single" w:sz="4" w:space="0" w:color="auto"/>
              <w:right w:val="single" w:sz="4" w:space="0" w:color="auto"/>
            </w:tcBorders>
            <w:shd w:val="clear" w:color="auto" w:fill="auto"/>
            <w:noWrap/>
            <w:vAlign w:val="bottom"/>
            <w:hideMark/>
          </w:tcPr>
          <w:p w14:paraId="61983AE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2302.0</w:t>
            </w:r>
          </w:p>
        </w:tc>
        <w:tc>
          <w:tcPr>
            <w:tcW w:w="1200" w:type="dxa"/>
            <w:tcBorders>
              <w:top w:val="nil"/>
              <w:left w:val="nil"/>
              <w:bottom w:val="single" w:sz="4" w:space="0" w:color="auto"/>
              <w:right w:val="single" w:sz="4" w:space="0" w:color="auto"/>
            </w:tcBorders>
            <w:shd w:val="clear" w:color="auto" w:fill="auto"/>
            <w:noWrap/>
            <w:vAlign w:val="bottom"/>
            <w:hideMark/>
          </w:tcPr>
          <w:p w14:paraId="2819AD9B"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1386.8</w:t>
            </w:r>
          </w:p>
        </w:tc>
        <w:tc>
          <w:tcPr>
            <w:tcW w:w="1120" w:type="dxa"/>
            <w:tcBorders>
              <w:top w:val="nil"/>
              <w:left w:val="nil"/>
              <w:bottom w:val="single" w:sz="4" w:space="0" w:color="auto"/>
              <w:right w:val="single" w:sz="4" w:space="0" w:color="auto"/>
            </w:tcBorders>
            <w:shd w:val="clear" w:color="auto" w:fill="auto"/>
            <w:noWrap/>
            <w:vAlign w:val="bottom"/>
            <w:hideMark/>
          </w:tcPr>
          <w:p w14:paraId="7C25D16C"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1732.0</w:t>
            </w:r>
          </w:p>
        </w:tc>
      </w:tr>
      <w:tr w:rsidR="00BF6645" w:rsidRPr="004D69E3" w14:paraId="69936DF9"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1B45C22B"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スクリプト使用メモリ(MB)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5E36A251"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975.0</w:t>
            </w:r>
          </w:p>
        </w:tc>
        <w:tc>
          <w:tcPr>
            <w:tcW w:w="1200" w:type="dxa"/>
            <w:tcBorders>
              <w:top w:val="nil"/>
              <w:left w:val="nil"/>
              <w:bottom w:val="single" w:sz="4" w:space="0" w:color="auto"/>
              <w:right w:val="single" w:sz="4" w:space="0" w:color="auto"/>
            </w:tcBorders>
            <w:shd w:val="clear" w:color="auto" w:fill="auto"/>
            <w:noWrap/>
            <w:vAlign w:val="bottom"/>
            <w:hideMark/>
          </w:tcPr>
          <w:p w14:paraId="70FDEE31"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2239.0</w:t>
            </w:r>
          </w:p>
        </w:tc>
        <w:tc>
          <w:tcPr>
            <w:tcW w:w="1200" w:type="dxa"/>
            <w:tcBorders>
              <w:top w:val="nil"/>
              <w:left w:val="nil"/>
              <w:bottom w:val="single" w:sz="4" w:space="0" w:color="auto"/>
              <w:right w:val="single" w:sz="4" w:space="0" w:color="auto"/>
            </w:tcBorders>
            <w:shd w:val="clear" w:color="auto" w:fill="auto"/>
            <w:noWrap/>
            <w:vAlign w:val="bottom"/>
            <w:hideMark/>
          </w:tcPr>
          <w:p w14:paraId="58A7B5CD"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1372.0</w:t>
            </w:r>
          </w:p>
        </w:tc>
        <w:tc>
          <w:tcPr>
            <w:tcW w:w="1120" w:type="dxa"/>
            <w:tcBorders>
              <w:top w:val="nil"/>
              <w:left w:val="nil"/>
              <w:bottom w:val="single" w:sz="4" w:space="0" w:color="auto"/>
              <w:right w:val="single" w:sz="4" w:space="0" w:color="auto"/>
            </w:tcBorders>
            <w:shd w:val="clear" w:color="auto" w:fill="auto"/>
            <w:noWrap/>
            <w:vAlign w:val="bottom"/>
            <w:hideMark/>
          </w:tcPr>
          <w:p w14:paraId="34F657CF"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1765.0</w:t>
            </w:r>
          </w:p>
        </w:tc>
      </w:tr>
      <w:tr w:rsidR="00BF6645" w:rsidRPr="004D69E3" w14:paraId="47407681"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57EED820"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コミット済みメモリ(MB)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00E6285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1734.5</w:t>
            </w:r>
          </w:p>
        </w:tc>
        <w:tc>
          <w:tcPr>
            <w:tcW w:w="1200" w:type="dxa"/>
            <w:tcBorders>
              <w:top w:val="nil"/>
              <w:left w:val="nil"/>
              <w:bottom w:val="single" w:sz="4" w:space="0" w:color="auto"/>
              <w:right w:val="single" w:sz="4" w:space="0" w:color="auto"/>
            </w:tcBorders>
            <w:shd w:val="clear" w:color="auto" w:fill="auto"/>
            <w:noWrap/>
            <w:vAlign w:val="bottom"/>
            <w:hideMark/>
          </w:tcPr>
          <w:p w14:paraId="18A5FD27"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3003.0</w:t>
            </w:r>
          </w:p>
        </w:tc>
        <w:tc>
          <w:tcPr>
            <w:tcW w:w="1200" w:type="dxa"/>
            <w:tcBorders>
              <w:top w:val="nil"/>
              <w:left w:val="nil"/>
              <w:bottom w:val="single" w:sz="4" w:space="0" w:color="auto"/>
              <w:right w:val="single" w:sz="4" w:space="0" w:color="auto"/>
            </w:tcBorders>
            <w:shd w:val="clear" w:color="auto" w:fill="auto"/>
            <w:noWrap/>
            <w:vAlign w:val="bottom"/>
            <w:hideMark/>
          </w:tcPr>
          <w:p w14:paraId="32ED847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2146.0</w:t>
            </w:r>
          </w:p>
        </w:tc>
        <w:tc>
          <w:tcPr>
            <w:tcW w:w="1120" w:type="dxa"/>
            <w:tcBorders>
              <w:top w:val="nil"/>
              <w:left w:val="nil"/>
              <w:bottom w:val="single" w:sz="4" w:space="0" w:color="auto"/>
              <w:right w:val="single" w:sz="4" w:space="0" w:color="auto"/>
            </w:tcBorders>
            <w:shd w:val="clear" w:color="auto" w:fill="auto"/>
            <w:noWrap/>
            <w:vAlign w:val="bottom"/>
            <w:hideMark/>
          </w:tcPr>
          <w:p w14:paraId="5CFF3FD3"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2541.5</w:t>
            </w:r>
          </w:p>
        </w:tc>
      </w:tr>
    </w:tbl>
    <w:p w14:paraId="0F0F03CA" w14:textId="77777777" w:rsidR="00BF6645" w:rsidRDefault="00BF6645" w:rsidP="00BF6645">
      <w:pPr>
        <w:pStyle w:val="12"/>
      </w:pPr>
    </w:p>
    <w:p w14:paraId="4E111674" w14:textId="77777777" w:rsidR="00BF6645" w:rsidRDefault="00BF6645" w:rsidP="00F91002">
      <w:pPr>
        <w:pStyle w:val="12"/>
        <w:numPr>
          <w:ilvl w:val="1"/>
          <w:numId w:val="99"/>
        </w:numPr>
        <w:ind w:leftChars="0" w:left="0" w:rightChars="0" w:firstLine="1426"/>
        <w:jc w:val="left"/>
      </w:pPr>
      <w:r w:rsidRPr="00F91AA9">
        <w:t>DB更新 INSERT（CSV⇒DB）</w:t>
      </w:r>
    </w:p>
    <w:tbl>
      <w:tblPr>
        <w:tblW w:w="7880" w:type="dxa"/>
        <w:tblInd w:w="2289" w:type="dxa"/>
        <w:tblCellMar>
          <w:left w:w="99" w:type="dxa"/>
          <w:right w:w="99" w:type="dxa"/>
        </w:tblCellMar>
        <w:tblLook w:val="04A0" w:firstRow="1" w:lastRow="0" w:firstColumn="1" w:lastColumn="0" w:noHBand="0" w:noVBand="1"/>
      </w:tblPr>
      <w:tblGrid>
        <w:gridCol w:w="3160"/>
        <w:gridCol w:w="1200"/>
        <w:gridCol w:w="1200"/>
        <w:gridCol w:w="1200"/>
        <w:gridCol w:w="1120"/>
      </w:tblGrid>
      <w:tr w:rsidR="00BF6645" w:rsidRPr="004D69E3" w14:paraId="6CE3AB97" w14:textId="77777777" w:rsidTr="005902D9">
        <w:trPr>
          <w:trHeight w:val="375"/>
        </w:trPr>
        <w:tc>
          <w:tcPr>
            <w:tcW w:w="316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00973138"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 xml:space="preserve">　</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4347D2FD"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100万件</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3575FCBE"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500万件</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0A6DD93F"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1000万件</w:t>
            </w:r>
          </w:p>
        </w:tc>
        <w:tc>
          <w:tcPr>
            <w:tcW w:w="112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3333FFA8"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1億件</w:t>
            </w:r>
          </w:p>
        </w:tc>
      </w:tr>
      <w:tr w:rsidR="00BF6645" w:rsidRPr="004D69E3" w14:paraId="55B93A25"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753ABEB5"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処理時間(秒)</w:t>
            </w:r>
          </w:p>
        </w:tc>
        <w:tc>
          <w:tcPr>
            <w:tcW w:w="1200" w:type="dxa"/>
            <w:tcBorders>
              <w:top w:val="nil"/>
              <w:left w:val="nil"/>
              <w:bottom w:val="single" w:sz="4" w:space="0" w:color="auto"/>
              <w:right w:val="single" w:sz="4" w:space="0" w:color="auto"/>
            </w:tcBorders>
            <w:shd w:val="clear" w:color="auto" w:fill="auto"/>
            <w:noWrap/>
            <w:vAlign w:val="bottom"/>
            <w:hideMark/>
          </w:tcPr>
          <w:p w14:paraId="69B31386"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17.0</w:t>
            </w:r>
          </w:p>
        </w:tc>
        <w:tc>
          <w:tcPr>
            <w:tcW w:w="1200" w:type="dxa"/>
            <w:tcBorders>
              <w:top w:val="nil"/>
              <w:left w:val="nil"/>
              <w:bottom w:val="single" w:sz="4" w:space="0" w:color="auto"/>
              <w:right w:val="single" w:sz="4" w:space="0" w:color="auto"/>
            </w:tcBorders>
            <w:shd w:val="clear" w:color="auto" w:fill="auto"/>
            <w:noWrap/>
            <w:vAlign w:val="bottom"/>
            <w:hideMark/>
          </w:tcPr>
          <w:p w14:paraId="1600D991"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96.0</w:t>
            </w:r>
          </w:p>
        </w:tc>
        <w:tc>
          <w:tcPr>
            <w:tcW w:w="1200" w:type="dxa"/>
            <w:tcBorders>
              <w:top w:val="nil"/>
              <w:left w:val="nil"/>
              <w:bottom w:val="single" w:sz="4" w:space="0" w:color="auto"/>
              <w:right w:val="single" w:sz="4" w:space="0" w:color="auto"/>
            </w:tcBorders>
            <w:shd w:val="clear" w:color="auto" w:fill="auto"/>
            <w:noWrap/>
            <w:vAlign w:val="bottom"/>
            <w:hideMark/>
          </w:tcPr>
          <w:p w14:paraId="39A75A01"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193.7</w:t>
            </w:r>
          </w:p>
        </w:tc>
        <w:tc>
          <w:tcPr>
            <w:tcW w:w="1120" w:type="dxa"/>
            <w:tcBorders>
              <w:top w:val="nil"/>
              <w:left w:val="nil"/>
              <w:bottom w:val="single" w:sz="4" w:space="0" w:color="auto"/>
              <w:right w:val="single" w:sz="4" w:space="0" w:color="auto"/>
            </w:tcBorders>
            <w:shd w:val="clear" w:color="auto" w:fill="auto"/>
            <w:noWrap/>
            <w:vAlign w:val="bottom"/>
            <w:hideMark/>
          </w:tcPr>
          <w:p w14:paraId="6434B96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1675.7</w:t>
            </w:r>
          </w:p>
        </w:tc>
      </w:tr>
      <w:tr w:rsidR="00BF6645" w:rsidRPr="004D69E3" w14:paraId="6921B04A"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3DF89135"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CPU使用率(%)</w:t>
            </w:r>
          </w:p>
        </w:tc>
        <w:tc>
          <w:tcPr>
            <w:tcW w:w="1200" w:type="dxa"/>
            <w:tcBorders>
              <w:top w:val="nil"/>
              <w:left w:val="nil"/>
              <w:bottom w:val="single" w:sz="4" w:space="0" w:color="auto"/>
              <w:right w:val="single" w:sz="4" w:space="0" w:color="auto"/>
            </w:tcBorders>
            <w:shd w:val="clear" w:color="auto" w:fill="auto"/>
            <w:noWrap/>
            <w:vAlign w:val="bottom"/>
            <w:hideMark/>
          </w:tcPr>
          <w:p w14:paraId="03E76A16"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9.6%</w:t>
            </w:r>
          </w:p>
        </w:tc>
        <w:tc>
          <w:tcPr>
            <w:tcW w:w="1200" w:type="dxa"/>
            <w:tcBorders>
              <w:top w:val="nil"/>
              <w:left w:val="nil"/>
              <w:bottom w:val="single" w:sz="4" w:space="0" w:color="auto"/>
              <w:right w:val="single" w:sz="4" w:space="0" w:color="auto"/>
            </w:tcBorders>
            <w:shd w:val="clear" w:color="auto" w:fill="auto"/>
            <w:noWrap/>
            <w:vAlign w:val="bottom"/>
            <w:hideMark/>
          </w:tcPr>
          <w:p w14:paraId="5FDD7A93"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9.2%</w:t>
            </w:r>
          </w:p>
        </w:tc>
        <w:tc>
          <w:tcPr>
            <w:tcW w:w="1200" w:type="dxa"/>
            <w:tcBorders>
              <w:top w:val="nil"/>
              <w:left w:val="nil"/>
              <w:bottom w:val="single" w:sz="4" w:space="0" w:color="auto"/>
              <w:right w:val="single" w:sz="4" w:space="0" w:color="auto"/>
            </w:tcBorders>
            <w:shd w:val="clear" w:color="auto" w:fill="auto"/>
            <w:noWrap/>
            <w:vAlign w:val="bottom"/>
            <w:hideMark/>
          </w:tcPr>
          <w:p w14:paraId="4EB4362A"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10.6%</w:t>
            </w:r>
          </w:p>
        </w:tc>
        <w:tc>
          <w:tcPr>
            <w:tcW w:w="1120" w:type="dxa"/>
            <w:tcBorders>
              <w:top w:val="nil"/>
              <w:left w:val="nil"/>
              <w:bottom w:val="single" w:sz="4" w:space="0" w:color="auto"/>
              <w:right w:val="single" w:sz="4" w:space="0" w:color="auto"/>
            </w:tcBorders>
            <w:shd w:val="clear" w:color="auto" w:fill="auto"/>
            <w:noWrap/>
            <w:vAlign w:val="bottom"/>
            <w:hideMark/>
          </w:tcPr>
          <w:p w14:paraId="728EBE26"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14.4%</w:t>
            </w:r>
          </w:p>
        </w:tc>
      </w:tr>
      <w:tr w:rsidR="00BF6645" w:rsidRPr="004D69E3" w14:paraId="01505089"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4C74E3B8"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ヒープメモリ使用量(MB)</w:t>
            </w:r>
          </w:p>
        </w:tc>
        <w:tc>
          <w:tcPr>
            <w:tcW w:w="1200" w:type="dxa"/>
            <w:tcBorders>
              <w:top w:val="nil"/>
              <w:left w:val="nil"/>
              <w:bottom w:val="single" w:sz="4" w:space="0" w:color="auto"/>
              <w:right w:val="single" w:sz="4" w:space="0" w:color="auto"/>
            </w:tcBorders>
            <w:shd w:val="clear" w:color="auto" w:fill="auto"/>
            <w:noWrap/>
            <w:vAlign w:val="bottom"/>
            <w:hideMark/>
          </w:tcPr>
          <w:p w14:paraId="3B50E5B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496.2</w:t>
            </w:r>
          </w:p>
        </w:tc>
        <w:tc>
          <w:tcPr>
            <w:tcW w:w="1200" w:type="dxa"/>
            <w:tcBorders>
              <w:top w:val="nil"/>
              <w:left w:val="nil"/>
              <w:bottom w:val="single" w:sz="4" w:space="0" w:color="auto"/>
              <w:right w:val="single" w:sz="4" w:space="0" w:color="auto"/>
            </w:tcBorders>
            <w:shd w:val="clear" w:color="auto" w:fill="auto"/>
            <w:noWrap/>
            <w:vAlign w:val="bottom"/>
            <w:hideMark/>
          </w:tcPr>
          <w:p w14:paraId="29891EC2"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625.2</w:t>
            </w:r>
          </w:p>
        </w:tc>
        <w:tc>
          <w:tcPr>
            <w:tcW w:w="1200" w:type="dxa"/>
            <w:tcBorders>
              <w:top w:val="nil"/>
              <w:left w:val="nil"/>
              <w:bottom w:val="single" w:sz="4" w:space="0" w:color="auto"/>
              <w:right w:val="single" w:sz="4" w:space="0" w:color="auto"/>
            </w:tcBorders>
            <w:shd w:val="clear" w:color="auto" w:fill="auto"/>
            <w:noWrap/>
            <w:vAlign w:val="bottom"/>
            <w:hideMark/>
          </w:tcPr>
          <w:p w14:paraId="0C6DAF54"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445.0</w:t>
            </w:r>
          </w:p>
        </w:tc>
        <w:tc>
          <w:tcPr>
            <w:tcW w:w="1120" w:type="dxa"/>
            <w:tcBorders>
              <w:top w:val="nil"/>
              <w:left w:val="nil"/>
              <w:bottom w:val="single" w:sz="4" w:space="0" w:color="auto"/>
              <w:right w:val="single" w:sz="4" w:space="0" w:color="auto"/>
            </w:tcBorders>
            <w:shd w:val="clear" w:color="auto" w:fill="auto"/>
            <w:noWrap/>
            <w:vAlign w:val="bottom"/>
            <w:hideMark/>
          </w:tcPr>
          <w:p w14:paraId="66EBDB7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393.9</w:t>
            </w:r>
          </w:p>
        </w:tc>
      </w:tr>
      <w:tr w:rsidR="00BF6645" w:rsidRPr="004D69E3" w14:paraId="17395D4A"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012E507F"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スクリプト使用メモリ(MB)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68D2B881"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469.3</w:t>
            </w:r>
          </w:p>
        </w:tc>
        <w:tc>
          <w:tcPr>
            <w:tcW w:w="1200" w:type="dxa"/>
            <w:tcBorders>
              <w:top w:val="nil"/>
              <w:left w:val="nil"/>
              <w:bottom w:val="single" w:sz="4" w:space="0" w:color="auto"/>
              <w:right w:val="single" w:sz="4" w:space="0" w:color="auto"/>
            </w:tcBorders>
            <w:shd w:val="clear" w:color="auto" w:fill="auto"/>
            <w:noWrap/>
            <w:vAlign w:val="bottom"/>
            <w:hideMark/>
          </w:tcPr>
          <w:p w14:paraId="76FD242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588.0</w:t>
            </w:r>
          </w:p>
        </w:tc>
        <w:tc>
          <w:tcPr>
            <w:tcW w:w="1200" w:type="dxa"/>
            <w:tcBorders>
              <w:top w:val="nil"/>
              <w:left w:val="nil"/>
              <w:bottom w:val="single" w:sz="4" w:space="0" w:color="auto"/>
              <w:right w:val="single" w:sz="4" w:space="0" w:color="auto"/>
            </w:tcBorders>
            <w:shd w:val="clear" w:color="auto" w:fill="auto"/>
            <w:noWrap/>
            <w:vAlign w:val="bottom"/>
            <w:hideMark/>
          </w:tcPr>
          <w:p w14:paraId="6861FF3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405.3</w:t>
            </w:r>
          </w:p>
        </w:tc>
        <w:tc>
          <w:tcPr>
            <w:tcW w:w="1120" w:type="dxa"/>
            <w:tcBorders>
              <w:top w:val="nil"/>
              <w:left w:val="nil"/>
              <w:bottom w:val="single" w:sz="4" w:space="0" w:color="auto"/>
              <w:right w:val="single" w:sz="4" w:space="0" w:color="auto"/>
            </w:tcBorders>
            <w:shd w:val="clear" w:color="auto" w:fill="auto"/>
            <w:noWrap/>
            <w:vAlign w:val="bottom"/>
            <w:hideMark/>
          </w:tcPr>
          <w:p w14:paraId="12886FE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350.0</w:t>
            </w:r>
          </w:p>
        </w:tc>
      </w:tr>
      <w:tr w:rsidR="00BF6645" w:rsidRPr="004D69E3" w14:paraId="54D93D92"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0EBCA319"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コミット済みメモリ(MB)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75C9A6EF"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1262.2</w:t>
            </w:r>
          </w:p>
        </w:tc>
        <w:tc>
          <w:tcPr>
            <w:tcW w:w="1200" w:type="dxa"/>
            <w:tcBorders>
              <w:top w:val="nil"/>
              <w:left w:val="nil"/>
              <w:bottom w:val="single" w:sz="4" w:space="0" w:color="auto"/>
              <w:right w:val="single" w:sz="4" w:space="0" w:color="auto"/>
            </w:tcBorders>
            <w:shd w:val="clear" w:color="auto" w:fill="auto"/>
            <w:noWrap/>
            <w:vAlign w:val="bottom"/>
            <w:hideMark/>
          </w:tcPr>
          <w:p w14:paraId="54160926"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1319.2</w:t>
            </w:r>
          </w:p>
        </w:tc>
        <w:tc>
          <w:tcPr>
            <w:tcW w:w="1200" w:type="dxa"/>
            <w:tcBorders>
              <w:top w:val="nil"/>
              <w:left w:val="nil"/>
              <w:bottom w:val="single" w:sz="4" w:space="0" w:color="auto"/>
              <w:right w:val="single" w:sz="4" w:space="0" w:color="auto"/>
            </w:tcBorders>
            <w:shd w:val="clear" w:color="auto" w:fill="auto"/>
            <w:noWrap/>
            <w:vAlign w:val="bottom"/>
            <w:hideMark/>
          </w:tcPr>
          <w:p w14:paraId="6C69C70D"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1096.0</w:t>
            </w:r>
          </w:p>
        </w:tc>
        <w:tc>
          <w:tcPr>
            <w:tcW w:w="1120" w:type="dxa"/>
            <w:tcBorders>
              <w:top w:val="nil"/>
              <w:left w:val="nil"/>
              <w:bottom w:val="single" w:sz="4" w:space="0" w:color="auto"/>
              <w:right w:val="single" w:sz="4" w:space="0" w:color="auto"/>
            </w:tcBorders>
            <w:shd w:val="clear" w:color="auto" w:fill="auto"/>
            <w:noWrap/>
            <w:vAlign w:val="bottom"/>
            <w:hideMark/>
          </w:tcPr>
          <w:p w14:paraId="31062C2B"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1068.7</w:t>
            </w:r>
          </w:p>
        </w:tc>
      </w:tr>
    </w:tbl>
    <w:p w14:paraId="2D1BDC9D" w14:textId="77777777" w:rsidR="00BF6645" w:rsidRDefault="00BF6645" w:rsidP="00BF6645">
      <w:pPr>
        <w:pStyle w:val="12"/>
      </w:pPr>
    </w:p>
    <w:p w14:paraId="20EB2CF5" w14:textId="77777777" w:rsidR="00BF6645" w:rsidRDefault="00BF6645" w:rsidP="00ED24DF">
      <w:pPr>
        <w:pStyle w:val="12"/>
        <w:numPr>
          <w:ilvl w:val="1"/>
          <w:numId w:val="99"/>
        </w:numPr>
        <w:ind w:leftChars="0" w:left="1843" w:rightChars="0" w:hanging="283"/>
        <w:jc w:val="left"/>
      </w:pPr>
      <w:r w:rsidRPr="00F91AA9">
        <w:t>DB更新 UPDATE（CSV⇒DB）</w:t>
      </w:r>
    </w:p>
    <w:tbl>
      <w:tblPr>
        <w:tblW w:w="7880" w:type="dxa"/>
        <w:tblInd w:w="2289" w:type="dxa"/>
        <w:tblCellMar>
          <w:left w:w="99" w:type="dxa"/>
          <w:right w:w="99" w:type="dxa"/>
        </w:tblCellMar>
        <w:tblLook w:val="04A0" w:firstRow="1" w:lastRow="0" w:firstColumn="1" w:lastColumn="0" w:noHBand="0" w:noVBand="1"/>
      </w:tblPr>
      <w:tblGrid>
        <w:gridCol w:w="3160"/>
        <w:gridCol w:w="1200"/>
        <w:gridCol w:w="1200"/>
        <w:gridCol w:w="1200"/>
        <w:gridCol w:w="1120"/>
      </w:tblGrid>
      <w:tr w:rsidR="00BF6645" w:rsidRPr="004D69E3" w14:paraId="34681887" w14:textId="77777777" w:rsidTr="005902D9">
        <w:trPr>
          <w:trHeight w:val="375"/>
        </w:trPr>
        <w:tc>
          <w:tcPr>
            <w:tcW w:w="316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9287623"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 xml:space="preserve">　</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20491354"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100万件</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2E7745AC"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500万件</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30B8AE41"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1000万件</w:t>
            </w:r>
          </w:p>
        </w:tc>
        <w:tc>
          <w:tcPr>
            <w:tcW w:w="112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3801B421"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1億件</w:t>
            </w:r>
          </w:p>
        </w:tc>
      </w:tr>
      <w:tr w:rsidR="00BF6645" w:rsidRPr="004D69E3" w14:paraId="33CA83EA"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1881B1E9"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処理時間(秒)</w:t>
            </w:r>
          </w:p>
        </w:tc>
        <w:tc>
          <w:tcPr>
            <w:tcW w:w="1200" w:type="dxa"/>
            <w:tcBorders>
              <w:top w:val="nil"/>
              <w:left w:val="nil"/>
              <w:bottom w:val="single" w:sz="4" w:space="0" w:color="auto"/>
              <w:right w:val="single" w:sz="4" w:space="0" w:color="auto"/>
            </w:tcBorders>
            <w:shd w:val="clear" w:color="auto" w:fill="auto"/>
            <w:noWrap/>
            <w:vAlign w:val="bottom"/>
            <w:hideMark/>
          </w:tcPr>
          <w:p w14:paraId="4292FA5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35.3</w:t>
            </w:r>
          </w:p>
        </w:tc>
        <w:tc>
          <w:tcPr>
            <w:tcW w:w="1200" w:type="dxa"/>
            <w:tcBorders>
              <w:top w:val="nil"/>
              <w:left w:val="nil"/>
              <w:bottom w:val="single" w:sz="4" w:space="0" w:color="auto"/>
              <w:right w:val="single" w:sz="4" w:space="0" w:color="auto"/>
            </w:tcBorders>
            <w:shd w:val="clear" w:color="auto" w:fill="auto"/>
            <w:noWrap/>
            <w:vAlign w:val="bottom"/>
            <w:hideMark/>
          </w:tcPr>
          <w:p w14:paraId="1B9A5BAF"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175.3</w:t>
            </w:r>
          </w:p>
        </w:tc>
        <w:tc>
          <w:tcPr>
            <w:tcW w:w="1200" w:type="dxa"/>
            <w:tcBorders>
              <w:top w:val="nil"/>
              <w:left w:val="nil"/>
              <w:bottom w:val="single" w:sz="4" w:space="0" w:color="auto"/>
              <w:right w:val="single" w:sz="4" w:space="0" w:color="auto"/>
            </w:tcBorders>
            <w:shd w:val="clear" w:color="auto" w:fill="auto"/>
            <w:noWrap/>
            <w:vAlign w:val="bottom"/>
            <w:hideMark/>
          </w:tcPr>
          <w:p w14:paraId="0BBC0306"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350.3</w:t>
            </w:r>
          </w:p>
        </w:tc>
        <w:tc>
          <w:tcPr>
            <w:tcW w:w="1120" w:type="dxa"/>
            <w:tcBorders>
              <w:top w:val="nil"/>
              <w:left w:val="nil"/>
              <w:bottom w:val="single" w:sz="4" w:space="0" w:color="auto"/>
              <w:right w:val="single" w:sz="4" w:space="0" w:color="auto"/>
            </w:tcBorders>
            <w:shd w:val="clear" w:color="auto" w:fill="auto"/>
            <w:noWrap/>
            <w:vAlign w:val="bottom"/>
            <w:hideMark/>
          </w:tcPr>
          <w:p w14:paraId="46CCA45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4649.7</w:t>
            </w:r>
          </w:p>
        </w:tc>
      </w:tr>
      <w:tr w:rsidR="00BF6645" w:rsidRPr="004D69E3" w14:paraId="677A25B0"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7B3372B5"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CPU使用率(%)</w:t>
            </w:r>
          </w:p>
        </w:tc>
        <w:tc>
          <w:tcPr>
            <w:tcW w:w="1200" w:type="dxa"/>
            <w:tcBorders>
              <w:top w:val="nil"/>
              <w:left w:val="nil"/>
              <w:bottom w:val="single" w:sz="4" w:space="0" w:color="auto"/>
              <w:right w:val="single" w:sz="4" w:space="0" w:color="auto"/>
            </w:tcBorders>
            <w:shd w:val="clear" w:color="auto" w:fill="auto"/>
            <w:noWrap/>
            <w:vAlign w:val="bottom"/>
            <w:hideMark/>
          </w:tcPr>
          <w:p w14:paraId="7FC48DA0"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5.7%</w:t>
            </w:r>
          </w:p>
        </w:tc>
        <w:tc>
          <w:tcPr>
            <w:tcW w:w="1200" w:type="dxa"/>
            <w:tcBorders>
              <w:top w:val="nil"/>
              <w:left w:val="nil"/>
              <w:bottom w:val="single" w:sz="4" w:space="0" w:color="auto"/>
              <w:right w:val="single" w:sz="4" w:space="0" w:color="auto"/>
            </w:tcBorders>
            <w:shd w:val="clear" w:color="auto" w:fill="auto"/>
            <w:noWrap/>
            <w:vAlign w:val="bottom"/>
            <w:hideMark/>
          </w:tcPr>
          <w:p w14:paraId="327A2757"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8.1%</w:t>
            </w:r>
          </w:p>
        </w:tc>
        <w:tc>
          <w:tcPr>
            <w:tcW w:w="1200" w:type="dxa"/>
            <w:tcBorders>
              <w:top w:val="nil"/>
              <w:left w:val="nil"/>
              <w:bottom w:val="single" w:sz="4" w:space="0" w:color="auto"/>
              <w:right w:val="single" w:sz="4" w:space="0" w:color="auto"/>
            </w:tcBorders>
            <w:shd w:val="clear" w:color="auto" w:fill="auto"/>
            <w:noWrap/>
            <w:vAlign w:val="bottom"/>
            <w:hideMark/>
          </w:tcPr>
          <w:p w14:paraId="134403F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8.6%</w:t>
            </w:r>
          </w:p>
        </w:tc>
        <w:tc>
          <w:tcPr>
            <w:tcW w:w="1120" w:type="dxa"/>
            <w:tcBorders>
              <w:top w:val="nil"/>
              <w:left w:val="nil"/>
              <w:bottom w:val="single" w:sz="4" w:space="0" w:color="auto"/>
              <w:right w:val="single" w:sz="4" w:space="0" w:color="auto"/>
            </w:tcBorders>
            <w:shd w:val="clear" w:color="auto" w:fill="auto"/>
            <w:noWrap/>
            <w:vAlign w:val="bottom"/>
            <w:hideMark/>
          </w:tcPr>
          <w:p w14:paraId="33588F31"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7.9%</w:t>
            </w:r>
          </w:p>
        </w:tc>
      </w:tr>
      <w:tr w:rsidR="00BF6645" w:rsidRPr="004D69E3" w14:paraId="78DC5E6C"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5404B770"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ヒープメモリ使用量(MB)</w:t>
            </w:r>
          </w:p>
        </w:tc>
        <w:tc>
          <w:tcPr>
            <w:tcW w:w="1200" w:type="dxa"/>
            <w:tcBorders>
              <w:top w:val="nil"/>
              <w:left w:val="nil"/>
              <w:bottom w:val="single" w:sz="4" w:space="0" w:color="auto"/>
              <w:right w:val="single" w:sz="4" w:space="0" w:color="auto"/>
            </w:tcBorders>
            <w:shd w:val="clear" w:color="auto" w:fill="auto"/>
            <w:noWrap/>
            <w:vAlign w:val="bottom"/>
            <w:hideMark/>
          </w:tcPr>
          <w:p w14:paraId="53FE301C"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510.1</w:t>
            </w:r>
          </w:p>
        </w:tc>
        <w:tc>
          <w:tcPr>
            <w:tcW w:w="1200" w:type="dxa"/>
            <w:tcBorders>
              <w:top w:val="nil"/>
              <w:left w:val="nil"/>
              <w:bottom w:val="single" w:sz="4" w:space="0" w:color="auto"/>
              <w:right w:val="single" w:sz="4" w:space="0" w:color="auto"/>
            </w:tcBorders>
            <w:shd w:val="clear" w:color="auto" w:fill="auto"/>
            <w:noWrap/>
            <w:vAlign w:val="bottom"/>
            <w:hideMark/>
          </w:tcPr>
          <w:p w14:paraId="598875A4"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439.3</w:t>
            </w:r>
          </w:p>
        </w:tc>
        <w:tc>
          <w:tcPr>
            <w:tcW w:w="1200" w:type="dxa"/>
            <w:tcBorders>
              <w:top w:val="nil"/>
              <w:left w:val="nil"/>
              <w:bottom w:val="single" w:sz="4" w:space="0" w:color="auto"/>
              <w:right w:val="single" w:sz="4" w:space="0" w:color="auto"/>
            </w:tcBorders>
            <w:shd w:val="clear" w:color="auto" w:fill="auto"/>
            <w:noWrap/>
            <w:vAlign w:val="bottom"/>
            <w:hideMark/>
          </w:tcPr>
          <w:p w14:paraId="6315FBC1"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401.6</w:t>
            </w:r>
          </w:p>
        </w:tc>
        <w:tc>
          <w:tcPr>
            <w:tcW w:w="1120" w:type="dxa"/>
            <w:tcBorders>
              <w:top w:val="nil"/>
              <w:left w:val="nil"/>
              <w:bottom w:val="single" w:sz="4" w:space="0" w:color="auto"/>
              <w:right w:val="single" w:sz="4" w:space="0" w:color="auto"/>
            </w:tcBorders>
            <w:shd w:val="clear" w:color="auto" w:fill="auto"/>
            <w:noWrap/>
            <w:vAlign w:val="bottom"/>
            <w:hideMark/>
          </w:tcPr>
          <w:p w14:paraId="5D67F98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392.9</w:t>
            </w:r>
          </w:p>
        </w:tc>
      </w:tr>
      <w:tr w:rsidR="00BF6645" w:rsidRPr="004D69E3" w14:paraId="7299483F"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391F3FC8"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スクリプト使用メモリ(MB)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7EDEC0E2"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468.3</w:t>
            </w:r>
          </w:p>
        </w:tc>
        <w:tc>
          <w:tcPr>
            <w:tcW w:w="1200" w:type="dxa"/>
            <w:tcBorders>
              <w:top w:val="nil"/>
              <w:left w:val="nil"/>
              <w:bottom w:val="single" w:sz="4" w:space="0" w:color="auto"/>
              <w:right w:val="single" w:sz="4" w:space="0" w:color="auto"/>
            </w:tcBorders>
            <w:shd w:val="clear" w:color="auto" w:fill="auto"/>
            <w:noWrap/>
            <w:vAlign w:val="bottom"/>
            <w:hideMark/>
          </w:tcPr>
          <w:p w14:paraId="429A8727"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398.3</w:t>
            </w:r>
          </w:p>
        </w:tc>
        <w:tc>
          <w:tcPr>
            <w:tcW w:w="1200" w:type="dxa"/>
            <w:tcBorders>
              <w:top w:val="nil"/>
              <w:left w:val="nil"/>
              <w:bottom w:val="single" w:sz="4" w:space="0" w:color="auto"/>
              <w:right w:val="single" w:sz="4" w:space="0" w:color="auto"/>
            </w:tcBorders>
            <w:shd w:val="clear" w:color="auto" w:fill="auto"/>
            <w:noWrap/>
            <w:vAlign w:val="bottom"/>
            <w:hideMark/>
          </w:tcPr>
          <w:p w14:paraId="3D3FB01F"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354.7</w:t>
            </w:r>
          </w:p>
        </w:tc>
        <w:tc>
          <w:tcPr>
            <w:tcW w:w="1120" w:type="dxa"/>
            <w:tcBorders>
              <w:top w:val="nil"/>
              <w:left w:val="nil"/>
              <w:bottom w:val="single" w:sz="4" w:space="0" w:color="auto"/>
              <w:right w:val="single" w:sz="4" w:space="0" w:color="auto"/>
            </w:tcBorders>
            <w:shd w:val="clear" w:color="auto" w:fill="auto"/>
            <w:noWrap/>
            <w:vAlign w:val="bottom"/>
            <w:hideMark/>
          </w:tcPr>
          <w:p w14:paraId="4F545DA4"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348.7</w:t>
            </w:r>
          </w:p>
        </w:tc>
      </w:tr>
      <w:tr w:rsidR="00BF6645" w:rsidRPr="004D69E3" w14:paraId="532E3DA8"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7D7599C3"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コミット済みメモリ(MB)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2398B7D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1214.3</w:t>
            </w:r>
          </w:p>
        </w:tc>
        <w:tc>
          <w:tcPr>
            <w:tcW w:w="1200" w:type="dxa"/>
            <w:tcBorders>
              <w:top w:val="nil"/>
              <w:left w:val="nil"/>
              <w:bottom w:val="single" w:sz="4" w:space="0" w:color="auto"/>
              <w:right w:val="single" w:sz="4" w:space="0" w:color="auto"/>
            </w:tcBorders>
            <w:shd w:val="clear" w:color="auto" w:fill="auto"/>
            <w:noWrap/>
            <w:vAlign w:val="bottom"/>
            <w:hideMark/>
          </w:tcPr>
          <w:p w14:paraId="34D27406"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1121.5</w:t>
            </w:r>
          </w:p>
        </w:tc>
        <w:tc>
          <w:tcPr>
            <w:tcW w:w="1200" w:type="dxa"/>
            <w:tcBorders>
              <w:top w:val="nil"/>
              <w:left w:val="nil"/>
              <w:bottom w:val="single" w:sz="4" w:space="0" w:color="auto"/>
              <w:right w:val="single" w:sz="4" w:space="0" w:color="auto"/>
            </w:tcBorders>
            <w:shd w:val="clear" w:color="auto" w:fill="auto"/>
            <w:noWrap/>
            <w:vAlign w:val="bottom"/>
            <w:hideMark/>
          </w:tcPr>
          <w:p w14:paraId="08B9E2C0"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1068.5</w:t>
            </w:r>
          </w:p>
        </w:tc>
        <w:tc>
          <w:tcPr>
            <w:tcW w:w="1120" w:type="dxa"/>
            <w:tcBorders>
              <w:top w:val="nil"/>
              <w:left w:val="nil"/>
              <w:bottom w:val="single" w:sz="4" w:space="0" w:color="auto"/>
              <w:right w:val="single" w:sz="4" w:space="0" w:color="auto"/>
            </w:tcBorders>
            <w:shd w:val="clear" w:color="auto" w:fill="auto"/>
            <w:noWrap/>
            <w:vAlign w:val="bottom"/>
            <w:hideMark/>
          </w:tcPr>
          <w:p w14:paraId="5E3C87AF"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1036.3</w:t>
            </w:r>
          </w:p>
        </w:tc>
      </w:tr>
    </w:tbl>
    <w:p w14:paraId="30004441" w14:textId="77777777" w:rsidR="00BF6645" w:rsidRDefault="00BF6645" w:rsidP="00BF6645">
      <w:pPr>
        <w:pStyle w:val="12"/>
      </w:pPr>
    </w:p>
    <w:p w14:paraId="15472C83" w14:textId="77777777" w:rsidR="00BF6645" w:rsidRDefault="00BF6645" w:rsidP="007B209D">
      <w:pPr>
        <w:pStyle w:val="12"/>
        <w:numPr>
          <w:ilvl w:val="1"/>
          <w:numId w:val="99"/>
        </w:numPr>
        <w:ind w:leftChars="0" w:left="1843" w:rightChars="0" w:hanging="283"/>
        <w:jc w:val="left"/>
      </w:pPr>
      <w:r w:rsidRPr="00F91AA9">
        <w:rPr>
          <w:rFonts w:hint="eastAsia"/>
        </w:rPr>
        <w:t>ファイル出力（</w:t>
      </w:r>
      <w:r w:rsidRPr="00F91AA9">
        <w:t>DB⇒CSV）</w:t>
      </w:r>
    </w:p>
    <w:tbl>
      <w:tblPr>
        <w:tblW w:w="7880" w:type="dxa"/>
        <w:tblInd w:w="2270" w:type="dxa"/>
        <w:tblCellMar>
          <w:left w:w="99" w:type="dxa"/>
          <w:right w:w="99" w:type="dxa"/>
        </w:tblCellMar>
        <w:tblLook w:val="04A0" w:firstRow="1" w:lastRow="0" w:firstColumn="1" w:lastColumn="0" w:noHBand="0" w:noVBand="1"/>
      </w:tblPr>
      <w:tblGrid>
        <w:gridCol w:w="3160"/>
        <w:gridCol w:w="1200"/>
        <w:gridCol w:w="1200"/>
        <w:gridCol w:w="1200"/>
        <w:gridCol w:w="1120"/>
      </w:tblGrid>
      <w:tr w:rsidR="00BF6645" w:rsidRPr="004D69E3" w14:paraId="3FE1A6C9" w14:textId="77777777" w:rsidTr="005902D9">
        <w:trPr>
          <w:trHeight w:val="375"/>
        </w:trPr>
        <w:tc>
          <w:tcPr>
            <w:tcW w:w="316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66834839"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 xml:space="preserve">　</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55769A1B"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100万件</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4202F120"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500万件</w:t>
            </w:r>
          </w:p>
        </w:tc>
        <w:tc>
          <w:tcPr>
            <w:tcW w:w="120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05E92102"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1000万件</w:t>
            </w:r>
          </w:p>
        </w:tc>
        <w:tc>
          <w:tcPr>
            <w:tcW w:w="112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5BA40F09"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1億件</w:t>
            </w:r>
          </w:p>
        </w:tc>
      </w:tr>
      <w:tr w:rsidR="00BF6645" w:rsidRPr="004D69E3" w14:paraId="1E602C43"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4EC830AE"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処理時間(秒)</w:t>
            </w:r>
          </w:p>
        </w:tc>
        <w:tc>
          <w:tcPr>
            <w:tcW w:w="1200" w:type="dxa"/>
            <w:tcBorders>
              <w:top w:val="nil"/>
              <w:left w:val="nil"/>
              <w:bottom w:val="single" w:sz="4" w:space="0" w:color="auto"/>
              <w:right w:val="single" w:sz="4" w:space="0" w:color="auto"/>
            </w:tcBorders>
            <w:shd w:val="clear" w:color="auto" w:fill="auto"/>
            <w:noWrap/>
            <w:vAlign w:val="bottom"/>
            <w:hideMark/>
          </w:tcPr>
          <w:p w14:paraId="71005DDF"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4.7</w:t>
            </w:r>
          </w:p>
        </w:tc>
        <w:tc>
          <w:tcPr>
            <w:tcW w:w="1200" w:type="dxa"/>
            <w:tcBorders>
              <w:top w:val="nil"/>
              <w:left w:val="nil"/>
              <w:bottom w:val="single" w:sz="4" w:space="0" w:color="auto"/>
              <w:right w:val="single" w:sz="4" w:space="0" w:color="auto"/>
            </w:tcBorders>
            <w:shd w:val="clear" w:color="auto" w:fill="auto"/>
            <w:noWrap/>
            <w:vAlign w:val="bottom"/>
            <w:hideMark/>
          </w:tcPr>
          <w:p w14:paraId="361E2BF9"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22.7</w:t>
            </w:r>
          </w:p>
        </w:tc>
        <w:tc>
          <w:tcPr>
            <w:tcW w:w="1200" w:type="dxa"/>
            <w:tcBorders>
              <w:top w:val="nil"/>
              <w:left w:val="nil"/>
              <w:bottom w:val="single" w:sz="4" w:space="0" w:color="auto"/>
              <w:right w:val="single" w:sz="4" w:space="0" w:color="auto"/>
            </w:tcBorders>
            <w:shd w:val="clear" w:color="auto" w:fill="auto"/>
            <w:noWrap/>
            <w:vAlign w:val="bottom"/>
            <w:hideMark/>
          </w:tcPr>
          <w:p w14:paraId="3E89C1F4"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45.7</w:t>
            </w:r>
          </w:p>
        </w:tc>
        <w:tc>
          <w:tcPr>
            <w:tcW w:w="1120" w:type="dxa"/>
            <w:tcBorders>
              <w:top w:val="nil"/>
              <w:left w:val="nil"/>
              <w:bottom w:val="single" w:sz="4" w:space="0" w:color="auto"/>
              <w:right w:val="single" w:sz="4" w:space="0" w:color="auto"/>
            </w:tcBorders>
            <w:shd w:val="clear" w:color="auto" w:fill="auto"/>
            <w:noWrap/>
            <w:vAlign w:val="bottom"/>
            <w:hideMark/>
          </w:tcPr>
          <w:p w14:paraId="45E286F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460.3</w:t>
            </w:r>
          </w:p>
        </w:tc>
      </w:tr>
      <w:tr w:rsidR="00BF6645" w:rsidRPr="004D69E3" w14:paraId="60668508"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6A8ED636"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CPU使用率(%)</w:t>
            </w:r>
          </w:p>
        </w:tc>
        <w:tc>
          <w:tcPr>
            <w:tcW w:w="1200" w:type="dxa"/>
            <w:tcBorders>
              <w:top w:val="nil"/>
              <w:left w:val="nil"/>
              <w:bottom w:val="single" w:sz="4" w:space="0" w:color="auto"/>
              <w:right w:val="single" w:sz="4" w:space="0" w:color="auto"/>
            </w:tcBorders>
            <w:shd w:val="clear" w:color="auto" w:fill="auto"/>
            <w:noWrap/>
            <w:vAlign w:val="bottom"/>
            <w:hideMark/>
          </w:tcPr>
          <w:p w14:paraId="04BCC796"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8.7%</w:t>
            </w:r>
          </w:p>
        </w:tc>
        <w:tc>
          <w:tcPr>
            <w:tcW w:w="1200" w:type="dxa"/>
            <w:tcBorders>
              <w:top w:val="nil"/>
              <w:left w:val="nil"/>
              <w:bottom w:val="single" w:sz="4" w:space="0" w:color="auto"/>
              <w:right w:val="single" w:sz="4" w:space="0" w:color="auto"/>
            </w:tcBorders>
            <w:shd w:val="clear" w:color="auto" w:fill="auto"/>
            <w:noWrap/>
            <w:vAlign w:val="bottom"/>
            <w:hideMark/>
          </w:tcPr>
          <w:p w14:paraId="59418388"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10.0%</w:t>
            </w:r>
          </w:p>
        </w:tc>
        <w:tc>
          <w:tcPr>
            <w:tcW w:w="1200" w:type="dxa"/>
            <w:tcBorders>
              <w:top w:val="nil"/>
              <w:left w:val="nil"/>
              <w:bottom w:val="single" w:sz="4" w:space="0" w:color="auto"/>
              <w:right w:val="single" w:sz="4" w:space="0" w:color="auto"/>
            </w:tcBorders>
            <w:shd w:val="clear" w:color="auto" w:fill="auto"/>
            <w:noWrap/>
            <w:vAlign w:val="bottom"/>
            <w:hideMark/>
          </w:tcPr>
          <w:p w14:paraId="415FE188"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10.1%</w:t>
            </w:r>
          </w:p>
        </w:tc>
        <w:tc>
          <w:tcPr>
            <w:tcW w:w="1120" w:type="dxa"/>
            <w:tcBorders>
              <w:top w:val="nil"/>
              <w:left w:val="nil"/>
              <w:bottom w:val="single" w:sz="4" w:space="0" w:color="auto"/>
              <w:right w:val="single" w:sz="4" w:space="0" w:color="auto"/>
            </w:tcBorders>
            <w:shd w:val="clear" w:color="auto" w:fill="auto"/>
            <w:noWrap/>
            <w:vAlign w:val="bottom"/>
            <w:hideMark/>
          </w:tcPr>
          <w:p w14:paraId="165BF22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10.5%</w:t>
            </w:r>
          </w:p>
        </w:tc>
      </w:tr>
      <w:tr w:rsidR="00BF6645" w:rsidRPr="004D69E3" w14:paraId="07A144CE"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580A7832"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ヒープメモリ使用量(MB)</w:t>
            </w:r>
          </w:p>
        </w:tc>
        <w:tc>
          <w:tcPr>
            <w:tcW w:w="1200" w:type="dxa"/>
            <w:tcBorders>
              <w:top w:val="nil"/>
              <w:left w:val="nil"/>
              <w:bottom w:val="single" w:sz="4" w:space="0" w:color="auto"/>
              <w:right w:val="single" w:sz="4" w:space="0" w:color="auto"/>
            </w:tcBorders>
            <w:shd w:val="clear" w:color="auto" w:fill="auto"/>
            <w:noWrap/>
            <w:vAlign w:val="bottom"/>
            <w:hideMark/>
          </w:tcPr>
          <w:p w14:paraId="24B1EC69"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508.4</w:t>
            </w:r>
          </w:p>
        </w:tc>
        <w:tc>
          <w:tcPr>
            <w:tcW w:w="1200" w:type="dxa"/>
            <w:tcBorders>
              <w:top w:val="nil"/>
              <w:left w:val="nil"/>
              <w:bottom w:val="single" w:sz="4" w:space="0" w:color="auto"/>
              <w:right w:val="single" w:sz="4" w:space="0" w:color="auto"/>
            </w:tcBorders>
            <w:shd w:val="clear" w:color="auto" w:fill="auto"/>
            <w:noWrap/>
            <w:vAlign w:val="bottom"/>
            <w:hideMark/>
          </w:tcPr>
          <w:p w14:paraId="58C72E3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605.2</w:t>
            </w:r>
          </w:p>
        </w:tc>
        <w:tc>
          <w:tcPr>
            <w:tcW w:w="1200" w:type="dxa"/>
            <w:tcBorders>
              <w:top w:val="nil"/>
              <w:left w:val="nil"/>
              <w:bottom w:val="single" w:sz="4" w:space="0" w:color="auto"/>
              <w:right w:val="single" w:sz="4" w:space="0" w:color="auto"/>
            </w:tcBorders>
            <w:shd w:val="clear" w:color="auto" w:fill="auto"/>
            <w:noWrap/>
            <w:vAlign w:val="bottom"/>
            <w:hideMark/>
          </w:tcPr>
          <w:p w14:paraId="6C45DFE8"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661.3</w:t>
            </w:r>
          </w:p>
        </w:tc>
        <w:tc>
          <w:tcPr>
            <w:tcW w:w="1120" w:type="dxa"/>
            <w:tcBorders>
              <w:top w:val="nil"/>
              <w:left w:val="nil"/>
              <w:bottom w:val="single" w:sz="4" w:space="0" w:color="auto"/>
              <w:right w:val="single" w:sz="4" w:space="0" w:color="auto"/>
            </w:tcBorders>
            <w:shd w:val="clear" w:color="auto" w:fill="auto"/>
            <w:noWrap/>
            <w:vAlign w:val="bottom"/>
            <w:hideMark/>
          </w:tcPr>
          <w:p w14:paraId="4FABA9E3"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477.7</w:t>
            </w:r>
          </w:p>
        </w:tc>
      </w:tr>
      <w:tr w:rsidR="00BF6645" w:rsidRPr="004D69E3" w14:paraId="2E66FDF4"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50D9566C"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スクリプト使用メモリ(MB)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3CD540EE"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498.3</w:t>
            </w:r>
          </w:p>
        </w:tc>
        <w:tc>
          <w:tcPr>
            <w:tcW w:w="1200" w:type="dxa"/>
            <w:tcBorders>
              <w:top w:val="nil"/>
              <w:left w:val="nil"/>
              <w:bottom w:val="single" w:sz="4" w:space="0" w:color="auto"/>
              <w:right w:val="single" w:sz="4" w:space="0" w:color="auto"/>
            </w:tcBorders>
            <w:shd w:val="clear" w:color="auto" w:fill="auto"/>
            <w:noWrap/>
            <w:vAlign w:val="bottom"/>
            <w:hideMark/>
          </w:tcPr>
          <w:p w14:paraId="5C28C02D"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571.3</w:t>
            </w:r>
          </w:p>
        </w:tc>
        <w:tc>
          <w:tcPr>
            <w:tcW w:w="1200" w:type="dxa"/>
            <w:tcBorders>
              <w:top w:val="nil"/>
              <w:left w:val="nil"/>
              <w:bottom w:val="single" w:sz="4" w:space="0" w:color="auto"/>
              <w:right w:val="single" w:sz="4" w:space="0" w:color="auto"/>
            </w:tcBorders>
            <w:shd w:val="clear" w:color="auto" w:fill="auto"/>
            <w:noWrap/>
            <w:vAlign w:val="bottom"/>
            <w:hideMark/>
          </w:tcPr>
          <w:p w14:paraId="226176C2"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629.7</w:t>
            </w:r>
          </w:p>
        </w:tc>
        <w:tc>
          <w:tcPr>
            <w:tcW w:w="1120" w:type="dxa"/>
            <w:tcBorders>
              <w:top w:val="nil"/>
              <w:left w:val="nil"/>
              <w:bottom w:val="single" w:sz="4" w:space="0" w:color="auto"/>
              <w:right w:val="single" w:sz="4" w:space="0" w:color="auto"/>
            </w:tcBorders>
            <w:shd w:val="clear" w:color="auto" w:fill="auto"/>
            <w:noWrap/>
            <w:vAlign w:val="bottom"/>
            <w:hideMark/>
          </w:tcPr>
          <w:p w14:paraId="1015C659"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435.3</w:t>
            </w:r>
          </w:p>
        </w:tc>
      </w:tr>
      <w:tr w:rsidR="00BF6645" w:rsidRPr="004D69E3" w14:paraId="7C69F81F" w14:textId="77777777" w:rsidTr="009E599B">
        <w:trPr>
          <w:trHeight w:val="37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40294744" w14:textId="77777777" w:rsidR="00BF6645" w:rsidRPr="004D69E3" w:rsidRDefault="00BF6645" w:rsidP="009E599B">
            <w:pPr>
              <w:widowControl/>
              <w:snapToGrid w:val="0"/>
              <w:jc w:val="lef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コミット済みメモリ(MB)</w:t>
            </w:r>
          </w:p>
        </w:tc>
        <w:tc>
          <w:tcPr>
            <w:tcW w:w="1200" w:type="dxa"/>
            <w:tcBorders>
              <w:top w:val="nil"/>
              <w:left w:val="nil"/>
              <w:bottom w:val="single" w:sz="4" w:space="0" w:color="auto"/>
              <w:right w:val="single" w:sz="4" w:space="0" w:color="auto"/>
            </w:tcBorders>
            <w:shd w:val="clear" w:color="auto" w:fill="auto"/>
            <w:noWrap/>
            <w:vAlign w:val="bottom"/>
            <w:hideMark/>
          </w:tcPr>
          <w:p w14:paraId="0A9FDC70"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1296.7</w:t>
            </w:r>
          </w:p>
        </w:tc>
        <w:tc>
          <w:tcPr>
            <w:tcW w:w="1200" w:type="dxa"/>
            <w:tcBorders>
              <w:top w:val="nil"/>
              <w:left w:val="nil"/>
              <w:bottom w:val="single" w:sz="4" w:space="0" w:color="auto"/>
              <w:right w:val="single" w:sz="4" w:space="0" w:color="auto"/>
            </w:tcBorders>
            <w:shd w:val="clear" w:color="auto" w:fill="auto"/>
            <w:noWrap/>
            <w:vAlign w:val="bottom"/>
            <w:hideMark/>
          </w:tcPr>
          <w:p w14:paraId="31D87B45"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1310.5</w:t>
            </w:r>
          </w:p>
        </w:tc>
        <w:tc>
          <w:tcPr>
            <w:tcW w:w="1200" w:type="dxa"/>
            <w:tcBorders>
              <w:top w:val="nil"/>
              <w:left w:val="nil"/>
              <w:bottom w:val="single" w:sz="4" w:space="0" w:color="auto"/>
              <w:right w:val="single" w:sz="4" w:space="0" w:color="auto"/>
            </w:tcBorders>
            <w:shd w:val="clear" w:color="auto" w:fill="auto"/>
            <w:noWrap/>
            <w:vAlign w:val="bottom"/>
            <w:hideMark/>
          </w:tcPr>
          <w:p w14:paraId="58FDE3F3"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1346.0</w:t>
            </w:r>
          </w:p>
        </w:tc>
        <w:tc>
          <w:tcPr>
            <w:tcW w:w="1120" w:type="dxa"/>
            <w:tcBorders>
              <w:top w:val="nil"/>
              <w:left w:val="nil"/>
              <w:bottom w:val="single" w:sz="4" w:space="0" w:color="auto"/>
              <w:right w:val="single" w:sz="4" w:space="0" w:color="auto"/>
            </w:tcBorders>
            <w:shd w:val="clear" w:color="auto" w:fill="auto"/>
            <w:noWrap/>
            <w:vAlign w:val="bottom"/>
            <w:hideMark/>
          </w:tcPr>
          <w:p w14:paraId="1F1ED1F9" w14:textId="77777777" w:rsidR="00BF6645" w:rsidRPr="004D69E3" w:rsidRDefault="00BF6645" w:rsidP="009E599B">
            <w:pPr>
              <w:widowControl/>
              <w:snapToGrid w:val="0"/>
              <w:jc w:val="right"/>
              <w:rPr>
                <w:rFonts w:ascii="游ゴシック" w:eastAsia="游ゴシック" w:hAnsi="游ゴシック" w:cs="ＭＳ Ｐゴシック"/>
                <w:color w:val="000000"/>
                <w:kern w:val="0"/>
                <w:sz w:val="22"/>
              </w:rPr>
            </w:pPr>
            <w:r w:rsidRPr="004D69E3">
              <w:rPr>
                <w:rFonts w:ascii="游ゴシック" w:eastAsia="游ゴシック" w:hAnsi="游ゴシック" w:cs="ＭＳ Ｐゴシック" w:hint="eastAsia"/>
                <w:color w:val="000000"/>
                <w:kern w:val="0"/>
                <w:sz w:val="22"/>
              </w:rPr>
              <w:t>1136.2</w:t>
            </w:r>
          </w:p>
        </w:tc>
      </w:tr>
    </w:tbl>
    <w:p w14:paraId="0860C616" w14:textId="77777777" w:rsidR="00BF6645" w:rsidRDefault="00BF6645" w:rsidP="00BF6645">
      <w:pPr>
        <w:pStyle w:val="12"/>
      </w:pPr>
    </w:p>
    <w:p w14:paraId="039BE12F" w14:textId="77777777" w:rsidR="00BF6645" w:rsidRDefault="00BF6645" w:rsidP="00BF6645">
      <w:pPr>
        <w:pStyle w:val="12"/>
      </w:pPr>
    </w:p>
    <w:p w14:paraId="0E1A7B7A" w14:textId="77777777" w:rsidR="00BF6645" w:rsidRDefault="00BF6645" w:rsidP="00BF6645">
      <w:pPr>
        <w:pStyle w:val="12"/>
      </w:pPr>
      <w:r>
        <w:rPr>
          <w:rFonts w:hint="eastAsia"/>
        </w:rPr>
        <w:lastRenderedPageBreak/>
        <w:t>・CPU</w:t>
      </w:r>
    </w:p>
    <w:p w14:paraId="28FFC207" w14:textId="77777777" w:rsidR="00BF6645" w:rsidRDefault="00BF6645" w:rsidP="00BF6645">
      <w:pPr>
        <w:pStyle w:val="12"/>
      </w:pPr>
      <w:r>
        <w:rPr>
          <w:rFonts w:hint="eastAsia"/>
        </w:rPr>
        <w:t>いずれもレコード数の増加に</w:t>
      </w:r>
      <w:r w:rsidRPr="00117DF3">
        <w:rPr>
          <w:rFonts w:hint="eastAsia"/>
        </w:rPr>
        <w:t>比例して使用率が増加する傾向はなく、最大31.8%となっ</w:t>
      </w:r>
      <w:r>
        <w:rPr>
          <w:rFonts w:hint="eastAsia"/>
        </w:rPr>
        <w:t>ている。</w:t>
      </w:r>
    </w:p>
    <w:p w14:paraId="76C33DB0" w14:textId="77777777" w:rsidR="00BF6645" w:rsidRDefault="00BF6645" w:rsidP="00BF6645">
      <w:pPr>
        <w:pStyle w:val="12"/>
      </w:pPr>
    </w:p>
    <w:p w14:paraId="3B227D27" w14:textId="77777777" w:rsidR="00BF6645" w:rsidRDefault="00BF6645" w:rsidP="00BF6645">
      <w:pPr>
        <w:pStyle w:val="12"/>
      </w:pPr>
      <w:r>
        <w:rPr>
          <w:rFonts w:hint="eastAsia"/>
        </w:rPr>
        <w:t>・メモリ</w:t>
      </w:r>
    </w:p>
    <w:p w14:paraId="35281085" w14:textId="77777777" w:rsidR="00BF6645" w:rsidRDefault="00BF6645" w:rsidP="00BF6645">
      <w:pPr>
        <w:pStyle w:val="12"/>
      </w:pPr>
      <w:r>
        <w:rPr>
          <w:rFonts w:hint="eastAsia"/>
        </w:rPr>
        <w:t>いずれもレコード数の増加に比例して使用率が増加する傾向はなく、最大3003.0</w:t>
      </w:r>
      <w:r>
        <w:t>MB</w:t>
      </w:r>
      <w:r>
        <w:rPr>
          <w:rFonts w:hint="eastAsia"/>
        </w:rPr>
        <w:t>となっている。</w:t>
      </w:r>
    </w:p>
    <w:p w14:paraId="5D0E7F81" w14:textId="77777777" w:rsidR="00BF6645" w:rsidRDefault="00BF6645" w:rsidP="00BF6645">
      <w:pPr>
        <w:pStyle w:val="12"/>
      </w:pPr>
    </w:p>
    <w:p w14:paraId="103E52C1" w14:textId="77777777" w:rsidR="00BF6645" w:rsidRDefault="00BF6645" w:rsidP="00BF6645">
      <w:pPr>
        <w:pStyle w:val="12"/>
      </w:pPr>
      <w:r>
        <w:rPr>
          <w:rFonts w:hint="eastAsia"/>
        </w:rPr>
        <w:t>・バッチ処理時限に関する考慮（多重度設定要否）</w:t>
      </w:r>
    </w:p>
    <w:p w14:paraId="41F97641" w14:textId="77777777" w:rsidR="00BF6645" w:rsidRDefault="00BF6645" w:rsidP="00BF6645">
      <w:pPr>
        <w:pStyle w:val="12"/>
      </w:pPr>
      <w:r>
        <w:rPr>
          <w:rFonts w:hint="eastAsia"/>
        </w:rPr>
        <w:t>集配信ファイルのデータ量について、2.3性能・ファイル連携記載のデータ量を元に年5％増加した場合の３年後データ量を以下のとおり整理する。</w:t>
      </w:r>
    </w:p>
    <w:p w14:paraId="1A3A61AD" w14:textId="77777777" w:rsidR="00BF6645" w:rsidRDefault="00BF6645" w:rsidP="00BF6645">
      <w:pPr>
        <w:pStyle w:val="12"/>
      </w:pPr>
      <w:r w:rsidRPr="0043733C">
        <w:rPr>
          <w:rFonts w:hint="eastAsia"/>
          <w:noProof/>
        </w:rPr>
        <w:drawing>
          <wp:inline distT="0" distB="0" distL="0" distR="0" wp14:anchorId="478EB1ED" wp14:editId="484CB833">
            <wp:extent cx="5391785" cy="1198880"/>
            <wp:effectExtent l="0" t="0" r="127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1198880"/>
                    </a:xfrm>
                    <a:prstGeom prst="rect">
                      <a:avLst/>
                    </a:prstGeom>
                    <a:noFill/>
                    <a:ln>
                      <a:noFill/>
                    </a:ln>
                  </pic:spPr>
                </pic:pic>
              </a:graphicData>
            </a:graphic>
          </wp:inline>
        </w:drawing>
      </w:r>
    </w:p>
    <w:p w14:paraId="4CC1D6F4" w14:textId="77777777" w:rsidR="00BF6645" w:rsidRDefault="00BF6645" w:rsidP="00BF6645">
      <w:pPr>
        <w:pStyle w:val="12"/>
      </w:pPr>
    </w:p>
    <w:p w14:paraId="436035D1" w14:textId="77777777" w:rsidR="00BF6645" w:rsidRPr="00706BFA" w:rsidRDefault="00BF6645" w:rsidP="00BF6645">
      <w:pPr>
        <w:pStyle w:val="12"/>
      </w:pPr>
      <w:r>
        <w:rPr>
          <w:rFonts w:hint="eastAsia"/>
        </w:rPr>
        <w:t>サンプル記載の各処理にて1GBのファイルを処理した時間を元に３年後データ量を処理した場合、以下の結果となる。</w:t>
      </w:r>
    </w:p>
    <w:p w14:paraId="5CFD7156" w14:textId="77777777" w:rsidR="00BF6645" w:rsidRDefault="00BF6645" w:rsidP="00BF6645">
      <w:pPr>
        <w:pStyle w:val="12"/>
      </w:pPr>
      <w:r w:rsidRPr="0043733C">
        <w:rPr>
          <w:noProof/>
        </w:rPr>
        <w:drawing>
          <wp:inline distT="0" distB="0" distL="0" distR="0" wp14:anchorId="424353F8" wp14:editId="2BF929F6">
            <wp:extent cx="5400399" cy="1518034"/>
            <wp:effectExtent l="0" t="0" r="0" b="635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6184" cy="1544959"/>
                    </a:xfrm>
                    <a:prstGeom prst="rect">
                      <a:avLst/>
                    </a:prstGeom>
                    <a:noFill/>
                    <a:ln>
                      <a:noFill/>
                    </a:ln>
                  </pic:spPr>
                </pic:pic>
              </a:graphicData>
            </a:graphic>
          </wp:inline>
        </w:drawing>
      </w:r>
    </w:p>
    <w:p w14:paraId="01F1C4FD" w14:textId="77777777" w:rsidR="00BF6645" w:rsidRDefault="00BF6645" w:rsidP="00BF6645">
      <w:pPr>
        <w:pStyle w:val="12"/>
      </w:pPr>
      <w:r>
        <w:rPr>
          <w:rFonts w:hint="eastAsia"/>
        </w:rPr>
        <w:t>ファイル編集⇒DB更新（INSERT</w:t>
      </w:r>
      <w:r>
        <w:t>）</w:t>
      </w:r>
      <w:r>
        <w:rPr>
          <w:rFonts w:hint="eastAsia"/>
        </w:rPr>
        <w:t>⇒ファイル出力の順に処理した場合、483.8分（8.1時間）、ファイル編集⇒DB更新（</w:t>
      </w:r>
      <w:r>
        <w:t>UPDATE）</w:t>
      </w:r>
      <w:r>
        <w:rPr>
          <w:rFonts w:hint="eastAsia"/>
        </w:rPr>
        <w:t>⇒ファイル出力の順に処理した場合、755.4分（12.6時間）かかる。</w:t>
      </w:r>
    </w:p>
    <w:p w14:paraId="331EE219" w14:textId="77777777" w:rsidR="00BF6645" w:rsidRDefault="00BF6645" w:rsidP="00BF6645">
      <w:pPr>
        <w:pStyle w:val="12"/>
      </w:pPr>
      <w:r>
        <w:rPr>
          <w:rFonts w:hint="eastAsia"/>
        </w:rPr>
        <w:t>このことからオンライン開始時刻までに処理を終わらせるために別テーブル・別ファイルを使用する処理を並列処理することで処理時間を短縮する必要がある。</w:t>
      </w:r>
    </w:p>
    <w:p w14:paraId="42D497CD" w14:textId="77777777" w:rsidR="00BF6645" w:rsidRDefault="00BF6645" w:rsidP="00BF6645">
      <w:pPr>
        <w:pStyle w:val="12"/>
      </w:pPr>
    </w:p>
    <w:p w14:paraId="70D05F39" w14:textId="77777777" w:rsidR="00BF6645" w:rsidRDefault="00BF6645" w:rsidP="00BF6645">
      <w:pPr>
        <w:pStyle w:val="12"/>
      </w:pPr>
      <w:r>
        <w:rPr>
          <w:rFonts w:hint="eastAsia"/>
        </w:rPr>
        <w:t>並列処理の実施について、サンプルCPU使用率をリソース1/2相当(</w:t>
      </w:r>
      <w:r>
        <w:t>m5.xlarge</w:t>
      </w:r>
      <w:r>
        <w:rPr>
          <w:rFonts w:hint="eastAsia"/>
        </w:rPr>
        <w:t>)に換算し100</w:t>
      </w:r>
      <w:r>
        <w:t>%</w:t>
      </w:r>
      <w:r>
        <w:rPr>
          <w:rFonts w:hint="eastAsia"/>
        </w:rPr>
        <w:t>を超えない範囲で多重度を考慮した場合、以下の結果となる。</w:t>
      </w:r>
    </w:p>
    <w:p w14:paraId="04E2000D" w14:textId="77777777" w:rsidR="00BF6645" w:rsidRDefault="00BF6645" w:rsidP="00BF6645">
      <w:pPr>
        <w:pStyle w:val="12"/>
      </w:pPr>
      <w:r w:rsidRPr="004948A7">
        <w:rPr>
          <w:noProof/>
        </w:rPr>
        <w:drawing>
          <wp:inline distT="0" distB="0" distL="0" distR="0" wp14:anchorId="10CB862E" wp14:editId="6AE754F2">
            <wp:extent cx="5438775" cy="1211291"/>
            <wp:effectExtent l="0" t="0" r="0" b="825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79" cy="1225590"/>
                    </a:xfrm>
                    <a:prstGeom prst="rect">
                      <a:avLst/>
                    </a:prstGeom>
                    <a:noFill/>
                    <a:ln>
                      <a:noFill/>
                    </a:ln>
                  </pic:spPr>
                </pic:pic>
              </a:graphicData>
            </a:graphic>
          </wp:inline>
        </w:drawing>
      </w:r>
    </w:p>
    <w:p w14:paraId="6D28AD64" w14:textId="77777777" w:rsidR="00BF6645" w:rsidRDefault="00BF6645" w:rsidP="00BF6645">
      <w:pPr>
        <w:pStyle w:val="12"/>
      </w:pPr>
      <w:r>
        <w:rPr>
          <w:rFonts w:hint="eastAsia"/>
        </w:rPr>
        <w:t>ファイル編集⇒DB更新（INSERT</w:t>
      </w:r>
      <w:r>
        <w:t>）</w:t>
      </w:r>
      <w:r>
        <w:rPr>
          <w:rFonts w:hint="eastAsia"/>
        </w:rPr>
        <w:t>⇒ファイル出力の順に処理した場合、148.3分（2.5時間）、ファイル編集</w:t>
      </w:r>
      <w:r>
        <w:rPr>
          <w:rFonts w:hint="eastAsia"/>
        </w:rPr>
        <w:lastRenderedPageBreak/>
        <w:t>⇒DB更新（</w:t>
      </w:r>
      <w:r>
        <w:t>UPDATE）</w:t>
      </w:r>
      <w:r>
        <w:rPr>
          <w:rFonts w:hint="eastAsia"/>
        </w:rPr>
        <w:t>⇒ファイル出力の順に処理した場合、185.8分（3.1時間）となるため、処理時限に収まると考えられる。</w:t>
      </w:r>
    </w:p>
    <w:p w14:paraId="4C90B7C9" w14:textId="77777777" w:rsidR="00BF6645" w:rsidRPr="00411AE2" w:rsidRDefault="00BF6645" w:rsidP="00BF6645">
      <w:pPr>
        <w:pStyle w:val="12"/>
      </w:pPr>
    </w:p>
    <w:p w14:paraId="66E76791" w14:textId="77777777" w:rsidR="00BF6645" w:rsidRDefault="00BF6645" w:rsidP="00671381">
      <w:pPr>
        <w:pStyle w:val="12"/>
        <w:numPr>
          <w:ilvl w:val="0"/>
          <w:numId w:val="99"/>
        </w:numPr>
        <w:ind w:leftChars="0" w:left="1843" w:rightChars="0" w:hanging="283"/>
        <w:jc w:val="left"/>
      </w:pPr>
      <w:r>
        <w:rPr>
          <w:rFonts w:hint="eastAsia"/>
        </w:rPr>
        <w:t>総評（CPU・メモリ）</w:t>
      </w:r>
    </w:p>
    <w:p w14:paraId="567D25CD" w14:textId="77777777" w:rsidR="00BF6645" w:rsidRDefault="00BF6645" w:rsidP="00BF6645">
      <w:pPr>
        <w:pStyle w:val="12"/>
      </w:pPr>
      <w:r>
        <w:rPr>
          <w:rFonts w:hint="eastAsia"/>
        </w:rPr>
        <w:t>オンライン時間帯においては</w:t>
      </w:r>
      <w:r w:rsidRPr="0050197B">
        <w:t>m5.xlarge(4vCPU,16GiB)</w:t>
      </w:r>
      <w:r>
        <w:t>にて処理可能</w:t>
      </w:r>
      <w:r>
        <w:rPr>
          <w:rFonts w:hint="eastAsia"/>
        </w:rPr>
        <w:t>、バッチ処理時間帯においては多重度を考慮しない場合、オンライン開始時限を超過する可能性があるが、多重度を考慮し並列実行する前提とすることでm5.xlargeにて処理可能と判断する。</w:t>
      </w:r>
    </w:p>
    <w:p w14:paraId="1A201A8B" w14:textId="77777777" w:rsidR="00BF6645" w:rsidRDefault="00BF6645" w:rsidP="00BF6645">
      <w:pPr>
        <w:pStyle w:val="12"/>
      </w:pPr>
      <w:r>
        <w:rPr>
          <w:rFonts w:hint="eastAsia"/>
        </w:rPr>
        <w:t>なお、バッチ処理DB更新にDataSpider以外の方式を採用(</w:t>
      </w:r>
      <w:r>
        <w:t>Copy</w:t>
      </w:r>
      <w:r>
        <w:rPr>
          <w:rFonts w:hint="eastAsia"/>
        </w:rPr>
        <w:t>コマンドによるロード等)した場合、処理時間を短縮できる可能性がある。</w:t>
      </w:r>
    </w:p>
    <w:p w14:paraId="5CA6FDA4" w14:textId="77777777" w:rsidR="00BF6645" w:rsidRDefault="00BF6645" w:rsidP="00BF6645">
      <w:pPr>
        <w:pStyle w:val="12"/>
      </w:pPr>
      <w:r w:rsidRPr="0050197B">
        <w:rPr>
          <w:rFonts w:hint="eastAsia"/>
        </w:rPr>
        <w:t>※</w:t>
      </w:r>
      <w:r>
        <w:rPr>
          <w:rFonts w:hint="eastAsia"/>
        </w:rPr>
        <w:t>処理時間については</w:t>
      </w:r>
      <w:r w:rsidRPr="0050197B">
        <w:rPr>
          <w:rFonts w:hint="eastAsia"/>
        </w:rPr>
        <w:t>業務要件確定後、想定データ量、処理時限を考慮する。</w:t>
      </w:r>
    </w:p>
    <w:p w14:paraId="0D5D70CC" w14:textId="77777777" w:rsidR="00BF6645" w:rsidRPr="00C27335" w:rsidRDefault="00BF6645" w:rsidP="00BF6645">
      <w:pPr>
        <w:widowControl/>
        <w:jc w:val="left"/>
      </w:pPr>
    </w:p>
    <w:p w14:paraId="54BCEB05" w14:textId="77777777" w:rsidR="00BF6645" w:rsidRDefault="00BF6645" w:rsidP="00893CEB">
      <w:pPr>
        <w:pStyle w:val="12"/>
        <w:numPr>
          <w:ilvl w:val="0"/>
          <w:numId w:val="99"/>
        </w:numPr>
        <w:tabs>
          <w:tab w:val="left" w:pos="1843"/>
        </w:tabs>
        <w:ind w:leftChars="0" w:left="134" w:rightChars="0" w:firstLine="1426"/>
        <w:jc w:val="left"/>
      </w:pPr>
      <w:r>
        <w:rPr>
          <w:rFonts w:hint="eastAsia"/>
        </w:rPr>
        <w:t>ディスク</w:t>
      </w:r>
    </w:p>
    <w:p w14:paraId="6E90FF65" w14:textId="77777777" w:rsidR="00BF6645" w:rsidRDefault="00BF6645" w:rsidP="00BF6645">
      <w:pPr>
        <w:pStyle w:val="12"/>
      </w:pPr>
      <w:r>
        <w:rPr>
          <w:rFonts w:hint="eastAsia"/>
        </w:rPr>
        <w:t>ファイル連携サーバのディスクについては、下記にリストアップした使用容量の合算を元にEBSに割り当てるディスク容量を決定する。</w:t>
      </w:r>
    </w:p>
    <w:p w14:paraId="4BA2CB10" w14:textId="77777777" w:rsidR="00BF6645" w:rsidRDefault="00BF6645" w:rsidP="00BF6645">
      <w:pPr>
        <w:pStyle w:val="12"/>
      </w:pPr>
      <w:r>
        <w:rPr>
          <w:rFonts w:hint="eastAsia"/>
        </w:rPr>
        <w:t>・O</w:t>
      </w:r>
      <w:r>
        <w:t>S</w:t>
      </w:r>
      <w:r>
        <w:rPr>
          <w:rFonts w:hint="eastAsia"/>
        </w:rPr>
        <w:t>が格納される領域</w:t>
      </w:r>
    </w:p>
    <w:p w14:paraId="3F550AF1" w14:textId="77777777" w:rsidR="00BF6645" w:rsidRDefault="00BF6645" w:rsidP="007E5B59">
      <w:pPr>
        <w:pStyle w:val="12"/>
        <w:numPr>
          <w:ilvl w:val="0"/>
          <w:numId w:val="134"/>
        </w:numPr>
        <w:ind w:leftChars="0" w:left="1843" w:rightChars="0" w:hanging="283"/>
        <w:jc w:val="left"/>
      </w:pPr>
      <w:r>
        <w:rPr>
          <w:rFonts w:hint="eastAsia"/>
        </w:rPr>
        <w:t>OS領域：2</w:t>
      </w:r>
      <w:r>
        <w:t>0</w:t>
      </w:r>
      <w:r>
        <w:rPr>
          <w:rFonts w:hint="eastAsia"/>
        </w:rPr>
        <w:t>.0G</w:t>
      </w:r>
      <w:r>
        <w:t xml:space="preserve">iB </w:t>
      </w:r>
      <w:r>
        <w:rPr>
          <w:rFonts w:hint="eastAsia"/>
        </w:rPr>
        <w:t>※</w:t>
      </w:r>
      <w:r>
        <w:t>RHEL8</w:t>
      </w:r>
      <w:r>
        <w:rPr>
          <w:rFonts w:hint="eastAsia"/>
        </w:rPr>
        <w:t>の推奨値</w:t>
      </w:r>
    </w:p>
    <w:p w14:paraId="3C918922" w14:textId="77777777" w:rsidR="00BF6645" w:rsidRDefault="00BF6645" w:rsidP="00D37CDB">
      <w:pPr>
        <w:pStyle w:val="12"/>
        <w:numPr>
          <w:ilvl w:val="0"/>
          <w:numId w:val="134"/>
        </w:numPr>
        <w:ind w:leftChars="0" w:left="1843" w:rightChars="0" w:hanging="283"/>
        <w:jc w:val="left"/>
      </w:pPr>
      <w:r>
        <w:rPr>
          <w:rFonts w:hint="eastAsia"/>
        </w:rPr>
        <w:t>スワップ領域：16.0</w:t>
      </w:r>
      <w:r>
        <w:t xml:space="preserve">GiB </w:t>
      </w:r>
      <w:r>
        <w:rPr>
          <w:rFonts w:hint="eastAsia"/>
        </w:rPr>
        <w:t>※</w:t>
      </w:r>
      <w:r>
        <w:t>RHEL8</w:t>
      </w:r>
      <w:r>
        <w:rPr>
          <w:rFonts w:hint="eastAsia"/>
        </w:rPr>
        <w:t>の推奨値</w:t>
      </w:r>
    </w:p>
    <w:p w14:paraId="36469F11" w14:textId="77777777" w:rsidR="00BF6645" w:rsidRDefault="00BF6645" w:rsidP="00D37CDB">
      <w:pPr>
        <w:pStyle w:val="12"/>
        <w:numPr>
          <w:ilvl w:val="0"/>
          <w:numId w:val="134"/>
        </w:numPr>
        <w:ind w:leftChars="0" w:left="1843" w:rightChars="0" w:hanging="283"/>
        <w:jc w:val="left"/>
      </w:pPr>
      <w:r w:rsidRPr="00BF63E1">
        <w:rPr>
          <w:rFonts w:hint="eastAsia"/>
        </w:rPr>
        <w:t>導入アプリケーションの容量：</w:t>
      </w:r>
      <w:r>
        <w:rPr>
          <w:rFonts w:hint="eastAsia"/>
        </w:rPr>
        <w:t>4</w:t>
      </w:r>
      <w:r>
        <w:t>.</w:t>
      </w:r>
      <w:r>
        <w:rPr>
          <w:rFonts w:hint="eastAsia"/>
        </w:rPr>
        <w:t>0</w:t>
      </w:r>
      <w:r w:rsidRPr="00BF63E1">
        <w:t>G</w:t>
      </w:r>
      <w:r>
        <w:t>i</w:t>
      </w:r>
      <w:r w:rsidRPr="00BF63E1">
        <w:t>B</w:t>
      </w:r>
    </w:p>
    <w:p w14:paraId="4E510E1D" w14:textId="77777777" w:rsidR="00BF6645" w:rsidRDefault="00BF6645" w:rsidP="00D37CDB">
      <w:pPr>
        <w:pStyle w:val="12"/>
        <w:numPr>
          <w:ilvl w:val="0"/>
          <w:numId w:val="134"/>
        </w:numPr>
        <w:ind w:leftChars="0" w:left="1843" w:rightChars="0" w:hanging="283"/>
        <w:jc w:val="left"/>
      </w:pPr>
      <w:r>
        <w:rPr>
          <w:rFonts w:hint="eastAsia"/>
        </w:rPr>
        <w:t>①～③の容量を合算する</w:t>
      </w:r>
    </w:p>
    <w:p w14:paraId="16975E8E" w14:textId="77777777" w:rsidR="00BF6645" w:rsidRDefault="00BF6645" w:rsidP="00D37CDB">
      <w:pPr>
        <w:pStyle w:val="12"/>
        <w:ind w:left="1843" w:hanging="283"/>
      </w:pPr>
      <w:r>
        <w:t>20</w:t>
      </w:r>
      <w:r>
        <w:rPr>
          <w:rFonts w:hint="eastAsia"/>
        </w:rPr>
        <w:t>.0</w:t>
      </w:r>
      <w:r>
        <w:t>GiB</w:t>
      </w:r>
      <w:r>
        <w:rPr>
          <w:rFonts w:hint="eastAsia"/>
        </w:rPr>
        <w:t xml:space="preserve"> </w:t>
      </w:r>
      <w:r>
        <w:t xml:space="preserve">+ </w:t>
      </w:r>
      <w:r>
        <w:rPr>
          <w:rFonts w:hint="eastAsia"/>
        </w:rPr>
        <w:t>16.0</w:t>
      </w:r>
      <w:r>
        <w:t xml:space="preserve">GiB </w:t>
      </w:r>
      <w:r>
        <w:rPr>
          <w:rFonts w:hint="eastAsia"/>
        </w:rPr>
        <w:t xml:space="preserve"> </w:t>
      </w:r>
      <w:r>
        <w:t xml:space="preserve">+ </w:t>
      </w:r>
      <w:r>
        <w:rPr>
          <w:rFonts w:hint="eastAsia"/>
        </w:rPr>
        <w:t>4</w:t>
      </w:r>
      <w:r>
        <w:t>.</w:t>
      </w:r>
      <w:r>
        <w:rPr>
          <w:rFonts w:hint="eastAsia"/>
        </w:rPr>
        <w:t>0</w:t>
      </w:r>
      <w:r w:rsidRPr="00FA351B">
        <w:t xml:space="preserve">GiB = </w:t>
      </w:r>
      <w:r>
        <w:rPr>
          <w:rFonts w:hint="eastAsia"/>
        </w:rPr>
        <w:t>40</w:t>
      </w:r>
      <w:r>
        <w:t>.</w:t>
      </w:r>
      <w:r>
        <w:rPr>
          <w:rFonts w:hint="eastAsia"/>
        </w:rPr>
        <w:t>0</w:t>
      </w:r>
      <w:r w:rsidRPr="00FA351B">
        <w:t>GiB</w:t>
      </w:r>
    </w:p>
    <w:p w14:paraId="48133644" w14:textId="77777777" w:rsidR="00BF6645" w:rsidRDefault="00BF6645" w:rsidP="00D37CDB">
      <w:pPr>
        <w:pStyle w:val="12"/>
        <w:numPr>
          <w:ilvl w:val="0"/>
          <w:numId w:val="134"/>
        </w:numPr>
        <w:ind w:leftChars="0" w:left="1843" w:rightChars="0" w:hanging="283"/>
        <w:jc w:val="left"/>
      </w:pPr>
      <w:r>
        <w:rPr>
          <w:rFonts w:hint="eastAsia"/>
        </w:rPr>
        <w:t>領域使用率を60％程度とするため、④の結果にバッファー20</w:t>
      </w:r>
      <w:r>
        <w:t>G</w:t>
      </w:r>
      <w:r>
        <w:rPr>
          <w:rFonts w:hint="eastAsia"/>
        </w:rPr>
        <w:t>i</w:t>
      </w:r>
      <w:r>
        <w:t>B</w:t>
      </w:r>
      <w:r>
        <w:rPr>
          <w:rFonts w:hint="eastAsia"/>
        </w:rPr>
        <w:t>を含め、60</w:t>
      </w:r>
      <w:r>
        <w:t>GiB</w:t>
      </w:r>
      <w:r>
        <w:rPr>
          <w:rFonts w:hint="eastAsia"/>
        </w:rPr>
        <w:t>とする。</w:t>
      </w:r>
    </w:p>
    <w:p w14:paraId="2415AFE3" w14:textId="77777777" w:rsidR="00BF6645" w:rsidRPr="00AF0870" w:rsidRDefault="00BF6645" w:rsidP="00BF6645">
      <w:pPr>
        <w:ind w:left="1581" w:firstLine="839"/>
        <w:rPr>
          <w:rFonts w:cs="Meiryo UI"/>
          <w:kern w:val="0"/>
          <w:szCs w:val="21"/>
        </w:rPr>
      </w:pPr>
    </w:p>
    <w:p w14:paraId="6F09617E" w14:textId="77777777" w:rsidR="00BF6645" w:rsidRDefault="00BF6645" w:rsidP="00BF6645">
      <w:pPr>
        <w:pStyle w:val="12"/>
      </w:pPr>
      <w:r>
        <w:rPr>
          <w:rFonts w:hint="eastAsia"/>
        </w:rPr>
        <w:t>・データが格納される領域</w:t>
      </w:r>
    </w:p>
    <w:p w14:paraId="55EE0A4B" w14:textId="77777777" w:rsidR="00BF6645" w:rsidRDefault="00BF6645" w:rsidP="00DC407A">
      <w:pPr>
        <w:pStyle w:val="12"/>
        <w:numPr>
          <w:ilvl w:val="0"/>
          <w:numId w:val="134"/>
        </w:numPr>
        <w:ind w:leftChars="0" w:left="1843" w:rightChars="0" w:hanging="283"/>
        <w:jc w:val="left"/>
      </w:pPr>
      <w:r w:rsidRPr="00BF63E1">
        <w:rPr>
          <w:rFonts w:hint="eastAsia"/>
        </w:rPr>
        <w:t>バッチ関連ファイルの</w:t>
      </w:r>
      <w:r>
        <w:rPr>
          <w:rFonts w:hint="eastAsia"/>
        </w:rPr>
        <w:t>容量：250.3GB（集信104.1GB,配信146.2GB）</w:t>
      </w:r>
    </w:p>
    <w:p w14:paraId="280DD243" w14:textId="77777777" w:rsidR="00BF6645" w:rsidRDefault="00BF6645" w:rsidP="00314AD8">
      <w:pPr>
        <w:pStyle w:val="12"/>
        <w:numPr>
          <w:ilvl w:val="0"/>
          <w:numId w:val="134"/>
        </w:numPr>
        <w:ind w:leftChars="0" w:left="1843" w:rightChars="0" w:hanging="283"/>
        <w:jc w:val="left"/>
      </w:pPr>
      <w:r w:rsidRPr="00BF63E1">
        <w:rPr>
          <w:rFonts w:hint="eastAsia"/>
        </w:rPr>
        <w:t>バッチ関連ファイルの</w:t>
      </w:r>
      <w:r>
        <w:rPr>
          <w:rFonts w:hint="eastAsia"/>
        </w:rPr>
        <w:t>バックアップ容量：250.3GB</w:t>
      </w:r>
    </w:p>
    <w:p w14:paraId="35482736" w14:textId="77777777" w:rsidR="00BF6645" w:rsidRDefault="00BF6645" w:rsidP="00DC407A">
      <w:pPr>
        <w:pStyle w:val="12"/>
        <w:ind w:firstLineChars="200" w:firstLine="400"/>
      </w:pPr>
      <w:r>
        <w:rPr>
          <w:rFonts w:hint="eastAsia"/>
        </w:rPr>
        <w:t>※バッチ処理再実行を行うことを考慮し、１日分のファイルを退避することを考慮。</w:t>
      </w:r>
    </w:p>
    <w:p w14:paraId="2C151869" w14:textId="77777777" w:rsidR="00BF6645" w:rsidRDefault="00BF6645" w:rsidP="00314AD8">
      <w:pPr>
        <w:pStyle w:val="12"/>
        <w:numPr>
          <w:ilvl w:val="0"/>
          <w:numId w:val="134"/>
        </w:numPr>
        <w:ind w:leftChars="0" w:left="1843" w:rightChars="0" w:hanging="283"/>
        <w:jc w:val="left"/>
      </w:pPr>
      <w:r>
        <w:rPr>
          <w:rFonts w:hint="eastAsia"/>
        </w:rPr>
        <w:t>⑥と⑦</w:t>
      </w:r>
      <w:r w:rsidRPr="000B35ED">
        <w:rPr>
          <w:rFonts w:hint="eastAsia"/>
        </w:rPr>
        <w:t>の容量</w:t>
      </w:r>
      <w:r>
        <w:rPr>
          <w:rFonts w:hint="eastAsia"/>
        </w:rPr>
        <w:t>合計500.6</w:t>
      </w:r>
      <w:r w:rsidRPr="000B35ED">
        <w:rPr>
          <w:rFonts w:hint="eastAsia"/>
        </w:rPr>
        <w:t>G</w:t>
      </w:r>
      <w:r>
        <w:t>i</w:t>
      </w:r>
      <w:r w:rsidRPr="000B35ED">
        <w:rPr>
          <w:rFonts w:hint="eastAsia"/>
        </w:rPr>
        <w:t>Bに対して、サイジングの前提からディスク使用率を50%とする</w:t>
      </w:r>
      <w:r>
        <w:rPr>
          <w:rFonts w:hint="eastAsia"/>
        </w:rPr>
        <w:t>ため</w:t>
      </w:r>
      <w:r w:rsidRPr="000B35ED">
        <w:rPr>
          <w:rFonts w:hint="eastAsia"/>
        </w:rPr>
        <w:t>2倍の係数をかける：</w:t>
      </w:r>
      <w:r>
        <w:rPr>
          <w:rFonts w:hint="eastAsia"/>
        </w:rPr>
        <w:t>500.6</w:t>
      </w:r>
      <w:r w:rsidRPr="000B35ED">
        <w:t xml:space="preserve"> </w:t>
      </w:r>
      <w:r w:rsidRPr="000B35ED">
        <w:rPr>
          <w:rFonts w:hint="eastAsia"/>
        </w:rPr>
        <w:t>×</w:t>
      </w:r>
      <w:r w:rsidRPr="000B35ED">
        <w:t xml:space="preserve"> 2 </w:t>
      </w:r>
      <w:r>
        <w:rPr>
          <w:rFonts w:hint="eastAsia"/>
        </w:rPr>
        <w:t>≒　1001.2</w:t>
      </w:r>
      <w:r w:rsidRPr="000B35ED">
        <w:t>G</w:t>
      </w:r>
      <w:r>
        <w:t>i</w:t>
      </w:r>
      <w:r w:rsidRPr="000B35ED">
        <w:t>B</w:t>
      </w:r>
    </w:p>
    <w:p w14:paraId="40564D29" w14:textId="77777777" w:rsidR="00BF6645" w:rsidRDefault="00BF6645" w:rsidP="00BF6645">
      <w:pPr>
        <w:pStyle w:val="12"/>
      </w:pPr>
    </w:p>
    <w:p w14:paraId="49DAEFA4" w14:textId="77777777" w:rsidR="00BF6645" w:rsidRDefault="00BF6645" w:rsidP="00BF6645">
      <w:pPr>
        <w:pStyle w:val="12"/>
      </w:pPr>
      <w:r>
        <w:rPr>
          <w:rFonts w:hint="eastAsia"/>
        </w:rPr>
        <w:t>・E</w:t>
      </w:r>
      <w:r>
        <w:t>BS</w:t>
      </w:r>
      <w:r>
        <w:rPr>
          <w:rFonts w:hint="eastAsia"/>
        </w:rPr>
        <w:t>に割り当てるディスク容量</w:t>
      </w:r>
    </w:p>
    <w:p w14:paraId="6F2846EF" w14:textId="77777777" w:rsidR="00BF6645" w:rsidRDefault="00BF6645" w:rsidP="00E65A2B">
      <w:pPr>
        <w:pStyle w:val="12"/>
        <w:numPr>
          <w:ilvl w:val="0"/>
          <w:numId w:val="134"/>
        </w:numPr>
        <w:ind w:leftChars="0" w:left="1843" w:rightChars="0" w:hanging="283"/>
        <w:jc w:val="left"/>
      </w:pPr>
      <w:r>
        <w:rPr>
          <w:rFonts w:hint="eastAsia"/>
        </w:rPr>
        <w:t>⑤と⑧の容量を合算する</w:t>
      </w:r>
    </w:p>
    <w:p w14:paraId="77362F4A" w14:textId="77777777" w:rsidR="00BF6645" w:rsidRPr="00FA351B" w:rsidRDefault="00BF6645" w:rsidP="00B34D9B">
      <w:pPr>
        <w:pStyle w:val="af4"/>
        <w:ind w:leftChars="0" w:left="1843"/>
        <w:rPr>
          <w:rFonts w:cs="Meiryo UI"/>
          <w:kern w:val="0"/>
          <w:szCs w:val="21"/>
        </w:rPr>
      </w:pPr>
      <w:r>
        <w:rPr>
          <w:rFonts w:cs="Meiryo UI" w:hint="eastAsia"/>
          <w:kern w:val="0"/>
          <w:szCs w:val="21"/>
        </w:rPr>
        <w:t>6</w:t>
      </w:r>
      <w:r>
        <w:rPr>
          <w:rFonts w:cs="Meiryo UI"/>
          <w:kern w:val="0"/>
          <w:szCs w:val="21"/>
        </w:rPr>
        <w:t>0</w:t>
      </w:r>
      <w:r>
        <w:rPr>
          <w:rFonts w:cs="Meiryo UI" w:hint="eastAsia"/>
          <w:kern w:val="0"/>
          <w:szCs w:val="21"/>
        </w:rPr>
        <w:t>.0</w:t>
      </w:r>
      <w:r>
        <w:rPr>
          <w:rFonts w:cs="Meiryo UI"/>
          <w:kern w:val="0"/>
          <w:szCs w:val="21"/>
        </w:rPr>
        <w:t>GiB</w:t>
      </w:r>
      <w:r>
        <w:rPr>
          <w:rFonts w:cs="Meiryo UI" w:hint="eastAsia"/>
          <w:kern w:val="0"/>
          <w:szCs w:val="21"/>
        </w:rPr>
        <w:t xml:space="preserve"> </w:t>
      </w:r>
      <w:r>
        <w:rPr>
          <w:rFonts w:cs="Meiryo UI"/>
          <w:kern w:val="0"/>
          <w:szCs w:val="21"/>
        </w:rPr>
        <w:t xml:space="preserve">+ </w:t>
      </w:r>
      <w:r>
        <w:rPr>
          <w:rFonts w:cs="Meiryo UI" w:hint="eastAsia"/>
          <w:kern w:val="0"/>
          <w:szCs w:val="21"/>
        </w:rPr>
        <w:t>1001.2</w:t>
      </w:r>
      <w:r w:rsidRPr="00FA351B">
        <w:rPr>
          <w:rFonts w:cs="Meiryo UI"/>
          <w:kern w:val="0"/>
          <w:szCs w:val="21"/>
        </w:rPr>
        <w:t xml:space="preserve">GiB </w:t>
      </w:r>
      <w:r>
        <w:rPr>
          <w:rFonts w:cs="Meiryo UI" w:hint="eastAsia"/>
          <w:kern w:val="0"/>
          <w:szCs w:val="21"/>
        </w:rPr>
        <w:t>≒</w:t>
      </w:r>
      <w:r w:rsidRPr="00FA351B">
        <w:rPr>
          <w:rFonts w:cs="Meiryo UI"/>
          <w:kern w:val="0"/>
          <w:szCs w:val="21"/>
        </w:rPr>
        <w:t xml:space="preserve"> </w:t>
      </w:r>
      <w:r>
        <w:rPr>
          <w:rFonts w:cs="Meiryo UI" w:hint="eastAsia"/>
          <w:kern w:val="0"/>
          <w:szCs w:val="21"/>
        </w:rPr>
        <w:t>1000</w:t>
      </w:r>
      <w:r>
        <w:rPr>
          <w:rFonts w:cs="Meiryo UI"/>
          <w:kern w:val="0"/>
          <w:szCs w:val="21"/>
        </w:rPr>
        <w:t>.</w:t>
      </w:r>
      <w:r>
        <w:rPr>
          <w:rFonts w:cs="Meiryo UI" w:hint="eastAsia"/>
          <w:kern w:val="0"/>
          <w:szCs w:val="21"/>
        </w:rPr>
        <w:t>0</w:t>
      </w:r>
      <w:r w:rsidRPr="00FA351B">
        <w:rPr>
          <w:rFonts w:cs="Meiryo UI"/>
          <w:kern w:val="0"/>
          <w:szCs w:val="21"/>
        </w:rPr>
        <w:t>GiB</w:t>
      </w:r>
    </w:p>
    <w:p w14:paraId="74C11C72" w14:textId="77777777" w:rsidR="00A17A80" w:rsidRDefault="00BF6645" w:rsidP="00B34D9B">
      <w:pPr>
        <w:ind w:left="1843"/>
        <w:rPr>
          <w:rFonts w:cs="Meiryo UI"/>
          <w:kern w:val="0"/>
          <w:szCs w:val="21"/>
        </w:rPr>
      </w:pPr>
      <w:r w:rsidRPr="00AD14CE">
        <w:rPr>
          <w:rFonts w:cs="Meiryo UI" w:hint="eastAsia"/>
          <w:kern w:val="0"/>
          <w:szCs w:val="21"/>
        </w:rPr>
        <w:t>以上により、バッチサーバのEBSに割り当てるディスク容量を</w:t>
      </w:r>
      <w:r>
        <w:rPr>
          <w:rFonts w:cs="Meiryo UI" w:hint="eastAsia"/>
          <w:kern w:val="0"/>
          <w:szCs w:val="21"/>
        </w:rPr>
        <w:t>1000</w:t>
      </w:r>
      <w:r w:rsidRPr="00AD14CE">
        <w:rPr>
          <w:rFonts w:cs="Meiryo UI"/>
          <w:kern w:val="0"/>
          <w:szCs w:val="21"/>
        </w:rPr>
        <w:t>GiB</w:t>
      </w:r>
      <w:r w:rsidRPr="00AD14CE">
        <w:rPr>
          <w:rFonts w:cs="Meiryo UI" w:hint="eastAsia"/>
          <w:kern w:val="0"/>
          <w:szCs w:val="21"/>
        </w:rPr>
        <w:t>とする。</w:t>
      </w:r>
    </w:p>
    <w:p w14:paraId="2F6D3747" w14:textId="77777777" w:rsidR="00A17A80" w:rsidRDefault="00A17A80" w:rsidP="00A17A80">
      <w:pPr>
        <w:ind w:left="1581"/>
        <w:rPr>
          <w:rFonts w:cs="Meiryo UI"/>
          <w:kern w:val="0"/>
          <w:szCs w:val="21"/>
        </w:rPr>
      </w:pPr>
    </w:p>
    <w:p w14:paraId="0BEE6DFF" w14:textId="77777777" w:rsidR="00BF6645" w:rsidRPr="00A17A80" w:rsidRDefault="00A17A80" w:rsidP="00A17A80">
      <w:pPr>
        <w:ind w:left="1581"/>
        <w:rPr>
          <w:rFonts w:cs="Meiryo UI"/>
          <w:kern w:val="0"/>
          <w:szCs w:val="21"/>
        </w:rPr>
      </w:pPr>
      <w:r w:rsidRPr="00A17A80">
        <w:rPr>
          <w:rFonts w:cs="Meiryo UI"/>
          <w:kern w:val="0"/>
          <w:szCs w:val="21"/>
        </w:rPr>
        <w:t>詳細の構成については、「別紙_営業・融資サポートシステム_サーバ／ソフトウェア一覧」、「別紙_サーバディスクパーティション設計」を参照のこと。</w:t>
      </w:r>
    </w:p>
    <w:p w14:paraId="54FE82E3" w14:textId="77777777" w:rsidR="00A17A80" w:rsidRDefault="00A17A80" w:rsidP="00BF6645">
      <w:pPr>
        <w:ind w:left="1581" w:firstLine="839"/>
        <w:rPr>
          <w:rFonts w:cs="Meiryo UI"/>
          <w:kern w:val="0"/>
          <w:szCs w:val="21"/>
        </w:rPr>
      </w:pPr>
    </w:p>
    <w:p w14:paraId="42F02198" w14:textId="77777777" w:rsidR="00A17A80" w:rsidRPr="00A17A80" w:rsidRDefault="00A17A80" w:rsidP="00BF6645">
      <w:pPr>
        <w:ind w:left="1581" w:firstLine="839"/>
        <w:rPr>
          <w:rFonts w:cs="Meiryo UI"/>
          <w:kern w:val="0"/>
          <w:szCs w:val="21"/>
        </w:rPr>
      </w:pPr>
    </w:p>
    <w:p w14:paraId="1145A9F9" w14:textId="77777777" w:rsidR="00FD79CE" w:rsidRDefault="00BE1947">
      <w:pPr>
        <w:widowControl/>
        <w:jc w:val="left"/>
      </w:pPr>
      <w:r>
        <w:br w:type="page"/>
      </w:r>
    </w:p>
    <w:p w14:paraId="3896828F" w14:textId="77777777" w:rsidR="001530CF" w:rsidRPr="00D210C5" w:rsidRDefault="00F13BE2" w:rsidP="000251C7">
      <w:pPr>
        <w:pStyle w:val="2"/>
      </w:pPr>
      <w:bookmarkStart w:id="148" w:name="_Toc124835576"/>
      <w:r>
        <w:rPr>
          <w:rFonts w:hint="eastAsia"/>
        </w:rPr>
        <w:lastRenderedPageBreak/>
        <w:t>バッチ</w:t>
      </w:r>
      <w:r w:rsidR="001530CF" w:rsidRPr="0086269F">
        <w:t>サーバ</w:t>
      </w:r>
      <w:bookmarkEnd w:id="148"/>
    </w:p>
    <w:p w14:paraId="011B7E45" w14:textId="77777777" w:rsidR="00F13BE2" w:rsidRDefault="00F13BE2" w:rsidP="000359C3">
      <w:pPr>
        <w:pStyle w:val="3"/>
      </w:pPr>
      <w:bookmarkStart w:id="149" w:name="_Toc124835577"/>
      <w:r w:rsidRPr="006212F2">
        <w:rPr>
          <w:rFonts w:hint="eastAsia"/>
        </w:rPr>
        <w:t>論理構成図</w:t>
      </w:r>
      <w:bookmarkEnd w:id="149"/>
    </w:p>
    <w:p w14:paraId="16C7DA23" w14:textId="77777777" w:rsidR="00AA5670" w:rsidRDefault="00AA5670" w:rsidP="00AA5670">
      <w:pPr>
        <w:ind w:left="1276"/>
      </w:pPr>
      <w:r>
        <w:rPr>
          <w:rFonts w:hint="eastAsia"/>
        </w:rPr>
        <w:t>AWS上に展開するバッチ</w:t>
      </w:r>
      <w:r w:rsidRPr="00190AC1">
        <w:rPr>
          <w:rFonts w:hint="eastAsia"/>
        </w:rPr>
        <w:t>サーバとそのサーバ内で動作するソフトウェア</w:t>
      </w:r>
      <w:r>
        <w:rPr>
          <w:rFonts w:hint="eastAsia"/>
        </w:rPr>
        <w:t>スタック、及び関連するAWSサービスについて以下</w:t>
      </w:r>
    </w:p>
    <w:p w14:paraId="0C08259E" w14:textId="77777777" w:rsidR="008B7DE4" w:rsidRDefault="00AA5670" w:rsidP="00D02FE6">
      <w:pPr>
        <w:ind w:left="1276"/>
      </w:pPr>
      <w:r>
        <w:rPr>
          <w:rFonts w:hint="eastAsia"/>
        </w:rPr>
        <w:t>に</w:t>
      </w:r>
      <w:r w:rsidRPr="00190AC1">
        <w:rPr>
          <w:rFonts w:hint="eastAsia"/>
        </w:rPr>
        <w:t>記載する。</w:t>
      </w:r>
      <w:r>
        <w:rPr>
          <w:rFonts w:hint="eastAsia"/>
        </w:rPr>
        <w:t>なお、本図は本番、開発環境を前提としたものであり、研修環境については可用性を考慮しないため、Standby機は存在しない。</w:t>
      </w:r>
    </w:p>
    <w:p w14:paraId="2F97E685" w14:textId="77777777" w:rsidR="00FD79CE" w:rsidRPr="008B7DE4" w:rsidRDefault="00FD79CE" w:rsidP="00BE1947">
      <w:pPr>
        <w:widowControl/>
        <w:jc w:val="left"/>
      </w:pPr>
    </w:p>
    <w:p w14:paraId="71733C6A" w14:textId="77777777" w:rsidR="00FD79CE" w:rsidRDefault="00D02FE6" w:rsidP="00C95B3D">
      <w:pPr>
        <w:widowControl/>
        <w:jc w:val="right"/>
      </w:pPr>
      <w:r>
        <w:rPr>
          <w:noProof/>
        </w:rPr>
        <w:drawing>
          <wp:inline distT="0" distB="0" distL="0" distR="0" wp14:anchorId="47B2B7A2" wp14:editId="2E3B9519">
            <wp:extent cx="6009496" cy="39801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8044" cy="3992464"/>
                    </a:xfrm>
                    <a:prstGeom prst="rect">
                      <a:avLst/>
                    </a:prstGeom>
                    <a:noFill/>
                    <a:ln>
                      <a:noFill/>
                    </a:ln>
                  </pic:spPr>
                </pic:pic>
              </a:graphicData>
            </a:graphic>
          </wp:inline>
        </w:drawing>
      </w:r>
    </w:p>
    <w:p w14:paraId="6CE1AAA0" w14:textId="77777777" w:rsidR="00C95B3D" w:rsidRDefault="00C95B3D" w:rsidP="00BE1947">
      <w:pPr>
        <w:widowControl/>
        <w:jc w:val="left"/>
      </w:pPr>
    </w:p>
    <w:p w14:paraId="285BA4F4" w14:textId="77777777" w:rsidR="00995E73" w:rsidRDefault="00784732" w:rsidP="000359C3">
      <w:pPr>
        <w:pStyle w:val="3"/>
      </w:pPr>
      <w:bookmarkStart w:id="150" w:name="_Toc124835578"/>
      <w:r>
        <w:rPr>
          <w:rFonts w:hint="eastAsia"/>
        </w:rPr>
        <w:t>物理</w:t>
      </w:r>
      <w:r w:rsidR="00995E73" w:rsidRPr="006212F2">
        <w:rPr>
          <w:rFonts w:hint="eastAsia"/>
        </w:rPr>
        <w:t>構成図</w:t>
      </w:r>
      <w:bookmarkEnd w:id="150"/>
    </w:p>
    <w:p w14:paraId="5ED3DC9C" w14:textId="77777777" w:rsidR="00F22ABA" w:rsidRPr="00E236E4" w:rsidRDefault="00F22ABA" w:rsidP="00F22ABA">
      <w:pPr>
        <w:ind w:left="1276"/>
      </w:pPr>
      <w:r>
        <w:rPr>
          <w:rFonts w:hint="eastAsia"/>
        </w:rPr>
        <w:t>本書のスコープではAWS利用が前提となり、物理機器を取り扱わないため本項の記載は割愛する。</w:t>
      </w:r>
    </w:p>
    <w:p w14:paraId="00C340D1" w14:textId="77777777" w:rsidR="00E24E4E" w:rsidRDefault="00E24E4E">
      <w:pPr>
        <w:widowControl/>
        <w:jc w:val="left"/>
      </w:pPr>
      <w:r>
        <w:br w:type="page"/>
      </w:r>
    </w:p>
    <w:p w14:paraId="5D9A33DE" w14:textId="77777777" w:rsidR="000A0BDF" w:rsidRDefault="00774583" w:rsidP="000359C3">
      <w:pPr>
        <w:pStyle w:val="3"/>
      </w:pPr>
      <w:bookmarkStart w:id="151" w:name="_Toc124835579"/>
      <w:r>
        <w:rPr>
          <w:rFonts w:hint="eastAsia"/>
        </w:rPr>
        <w:lastRenderedPageBreak/>
        <w:t>サーバ構成</w:t>
      </w:r>
      <w:bookmarkEnd w:id="151"/>
    </w:p>
    <w:p w14:paraId="7FC4B05A" w14:textId="77777777" w:rsidR="00B81647" w:rsidRPr="003D254E" w:rsidRDefault="00B81647" w:rsidP="00B81647">
      <w:pPr>
        <w:ind w:leftChars="638" w:left="1276"/>
      </w:pPr>
      <w:r w:rsidRPr="003D254E">
        <w:rPr>
          <w:rFonts w:hint="eastAsia"/>
        </w:rPr>
        <w:t>バッチサーバの各構成要素（EC2、EBS、OS）について、以下に記載する。</w:t>
      </w:r>
      <w:r>
        <w:rPr>
          <w:rFonts w:hint="eastAsia"/>
        </w:rPr>
        <w:t>なお、バッチサーバ用として構成すべきS3バケット種別については、「別紙_</w:t>
      </w:r>
      <w:r w:rsidRPr="00CB7A37">
        <w:t>営業・融資サポートシステム_S3バケット</w:t>
      </w:r>
      <w:r>
        <w:rPr>
          <w:rFonts w:hint="eastAsia"/>
        </w:rPr>
        <w:t>種別</w:t>
      </w:r>
      <w:r w:rsidRPr="00CB7A37">
        <w:t>一覧</w:t>
      </w:r>
      <w:r>
        <w:rPr>
          <w:rFonts w:hint="eastAsia"/>
        </w:rPr>
        <w:t>」を参照のこと。</w:t>
      </w:r>
    </w:p>
    <w:p w14:paraId="37AE56CB" w14:textId="77777777" w:rsidR="00995E73" w:rsidRPr="00B81647" w:rsidRDefault="00995E73" w:rsidP="00BE1947">
      <w:pPr>
        <w:widowControl/>
        <w:jc w:val="left"/>
      </w:pPr>
    </w:p>
    <w:p w14:paraId="36448B61" w14:textId="77777777" w:rsidR="00B67965" w:rsidRDefault="00B67965" w:rsidP="003115D5">
      <w:pPr>
        <w:pStyle w:val="4"/>
        <w:numPr>
          <w:ilvl w:val="3"/>
          <w:numId w:val="128"/>
        </w:numPr>
        <w:tabs>
          <w:tab w:val="num" w:pos="360"/>
          <w:tab w:val="left" w:pos="2127"/>
        </w:tabs>
      </w:pPr>
      <w:r>
        <w:rPr>
          <w:rFonts w:hint="eastAsia"/>
        </w:rPr>
        <w:t>EC</w:t>
      </w:r>
      <w:r>
        <w:t>2</w:t>
      </w:r>
    </w:p>
    <w:p w14:paraId="7EA3D5B6" w14:textId="77777777" w:rsidR="006E1DF9" w:rsidRPr="007526A8" w:rsidRDefault="00442332" w:rsidP="006E1DF9">
      <w:pPr>
        <w:ind w:leftChars="850" w:left="1700"/>
      </w:pPr>
      <w:r>
        <w:rPr>
          <w:rFonts w:hint="eastAsia"/>
        </w:rPr>
        <w:t>バッチサーバを構成するE</w:t>
      </w:r>
      <w:r>
        <w:t>C2</w:t>
      </w:r>
      <w:r>
        <w:rPr>
          <w:rFonts w:hint="eastAsia"/>
        </w:rPr>
        <w:t>インスタンスに必要なリソースやソフトウェア/バージョンなどについては、「別紙_</w:t>
      </w:r>
      <w:r w:rsidRPr="00EB045C">
        <w:t>営業・融資</w:t>
      </w:r>
      <w:r w:rsidR="00A408C6" w:rsidRPr="00EB045C">
        <w:t>サポートシステム_サーバ／ソフトウェア一覧</w:t>
      </w:r>
      <w:r w:rsidR="00A408C6">
        <w:rPr>
          <w:rFonts w:hint="eastAsia"/>
        </w:rPr>
        <w:t>」を参照のこと。その他構成情報については以下に記載する。</w:t>
      </w:r>
    </w:p>
    <w:p w14:paraId="6E4AA046" w14:textId="77777777" w:rsidR="00A457AE" w:rsidRDefault="00A457AE" w:rsidP="006E1DF9"/>
    <w:p w14:paraId="3FF392B1" w14:textId="77777777" w:rsidR="003B02A3" w:rsidRPr="005A15B2" w:rsidRDefault="003B02A3" w:rsidP="00D70F5B">
      <w:pPr>
        <w:pStyle w:val="af4"/>
        <w:numPr>
          <w:ilvl w:val="0"/>
          <w:numId w:val="7"/>
        </w:numPr>
        <w:ind w:leftChars="0"/>
      </w:pPr>
      <w:r>
        <w:rPr>
          <w:rFonts w:hint="eastAsia"/>
        </w:rPr>
        <w:t>東京リージョン上に各環境専用のVPCが作成され、EC2向けのPrivate</w:t>
      </w:r>
      <w:r>
        <w:t xml:space="preserve"> Subnet</w:t>
      </w:r>
      <w:r>
        <w:rPr>
          <w:rFonts w:hint="eastAsia"/>
        </w:rPr>
        <w:t>の展開、ルートテーブルの定義がされていること。それぞれのサブネット上には冗長性などの目的に応じてEC2の配置を行うものとする。ネットワーク構成の詳細については、5</w:t>
      </w:r>
      <w:r>
        <w:t>.</w:t>
      </w:r>
      <w:r>
        <w:rPr>
          <w:rFonts w:hint="eastAsia"/>
        </w:rPr>
        <w:t>ネットワーク設計を参照のこと。</w:t>
      </w:r>
    </w:p>
    <w:p w14:paraId="7E4F747A" w14:textId="77777777" w:rsidR="003B02A3" w:rsidRDefault="003B02A3" w:rsidP="00D70F5B">
      <w:pPr>
        <w:pStyle w:val="af4"/>
        <w:numPr>
          <w:ilvl w:val="0"/>
          <w:numId w:val="7"/>
        </w:numPr>
        <w:ind w:leftChars="0"/>
      </w:pPr>
      <w:r>
        <w:rPr>
          <w:rFonts w:hint="eastAsia"/>
        </w:rPr>
        <w:t>EC2向けのセキュリティグループを作成し、内外の通信に必要なインバウンド、アウトバウンドルールを設定する。設定対象となる通信要件については、</w:t>
      </w:r>
      <w:r w:rsidRPr="00E85549">
        <w:t>4.2.5</w:t>
      </w:r>
      <w:r>
        <w:t xml:space="preserve"> </w:t>
      </w:r>
      <w:r w:rsidRPr="00E85549">
        <w:t>通信要件</w:t>
      </w:r>
      <w:r>
        <w:rPr>
          <w:rFonts w:hint="eastAsia"/>
        </w:rPr>
        <w:t>を参照のこと。ネットワーク構成の詳細については、5</w:t>
      </w:r>
      <w:r>
        <w:t>.</w:t>
      </w:r>
      <w:r>
        <w:rPr>
          <w:rFonts w:hint="eastAsia"/>
        </w:rPr>
        <w:t>ネットワーク設計を参照のこと。</w:t>
      </w:r>
    </w:p>
    <w:p w14:paraId="493466E7" w14:textId="77777777" w:rsidR="003B02A3" w:rsidRDefault="003B02A3" w:rsidP="00D70F5B">
      <w:pPr>
        <w:pStyle w:val="af4"/>
        <w:numPr>
          <w:ilvl w:val="0"/>
          <w:numId w:val="7"/>
        </w:numPr>
        <w:ind w:leftChars="0"/>
      </w:pPr>
      <w:r>
        <w:rPr>
          <w:rFonts w:hint="eastAsia"/>
        </w:rPr>
        <w:t>バッチサーバの特性を考慮し、バッチ処理などの</w:t>
      </w:r>
      <w:r w:rsidRPr="00352763">
        <w:rPr>
          <w:rFonts w:hint="eastAsia"/>
        </w:rPr>
        <w:t>コンピューティング</w:t>
      </w:r>
      <w:r>
        <w:rPr>
          <w:rFonts w:hint="eastAsia"/>
        </w:rPr>
        <w:t>負荷が</w:t>
      </w:r>
      <w:r w:rsidRPr="00352763">
        <w:rPr>
          <w:rFonts w:hint="eastAsia"/>
        </w:rPr>
        <w:t>集約</w:t>
      </w:r>
      <w:r>
        <w:rPr>
          <w:rFonts w:hint="eastAsia"/>
        </w:rPr>
        <w:t>される</w:t>
      </w:r>
      <w:r w:rsidRPr="00352763">
        <w:rPr>
          <w:rFonts w:hint="eastAsia"/>
        </w:rPr>
        <w:t>ワークロード</w:t>
      </w:r>
      <w:r>
        <w:rPr>
          <w:rFonts w:hint="eastAsia"/>
        </w:rPr>
        <w:t>に最適化され、処理当たりのコスト効率性が高いc5インスタンスを選択する。なお、インスタンスタイプは要求の変化に応じて変更可能とするため、本記載は初期構築時点のインスタンスタイプと定義する。</w:t>
      </w:r>
    </w:p>
    <w:p w14:paraId="7A5C8C0C" w14:textId="77777777" w:rsidR="003B02A3" w:rsidRDefault="003B02A3" w:rsidP="00D70F5B">
      <w:pPr>
        <w:pStyle w:val="af4"/>
        <w:numPr>
          <w:ilvl w:val="0"/>
          <w:numId w:val="7"/>
        </w:numPr>
        <w:ind w:leftChars="0"/>
      </w:pPr>
      <w:r>
        <w:rPr>
          <w:rFonts w:hint="eastAsia"/>
        </w:rPr>
        <w:t>AWS側で提供されるAMIを利用前提とする。</w:t>
      </w:r>
      <w:r>
        <w:t>AMI</w:t>
      </w:r>
      <w:r>
        <w:rPr>
          <w:rFonts w:hint="eastAsia"/>
        </w:rPr>
        <w:t>のO</w:t>
      </w:r>
      <w:r>
        <w:t>S</w:t>
      </w:r>
      <w:r>
        <w:rPr>
          <w:rFonts w:hint="eastAsia"/>
        </w:rPr>
        <w:t>バージョンは</w:t>
      </w:r>
      <w:r w:rsidRPr="007526A8">
        <w:t>Windows_Server-2019-Japanese-Full-Base</w:t>
      </w:r>
      <w:r w:rsidRPr="007526A8">
        <w:rPr>
          <w:rFonts w:hint="eastAsia"/>
        </w:rPr>
        <w:t>を選択する。なお、同バージョンは6</w:t>
      </w:r>
      <w:r w:rsidRPr="007526A8">
        <w:t>4bit</w:t>
      </w:r>
      <w:r w:rsidRPr="007526A8">
        <w:rPr>
          <w:rFonts w:hint="eastAsia"/>
        </w:rPr>
        <w:t>（x86</w:t>
      </w:r>
      <w:r w:rsidRPr="007526A8">
        <w:t>_64</w:t>
      </w:r>
      <w:r w:rsidRPr="007526A8">
        <w:rPr>
          <w:rFonts w:hint="eastAsia"/>
        </w:rPr>
        <w:t>）のみの提供となる。</w:t>
      </w:r>
    </w:p>
    <w:p w14:paraId="4B75AA49" w14:textId="77777777" w:rsidR="003B02A3" w:rsidRDefault="003B02A3" w:rsidP="00D70F5B">
      <w:pPr>
        <w:pStyle w:val="af4"/>
        <w:numPr>
          <w:ilvl w:val="0"/>
          <w:numId w:val="7"/>
        </w:numPr>
        <w:ind w:leftChars="0"/>
      </w:pPr>
      <w:r>
        <w:rPr>
          <w:rFonts w:hint="eastAsia"/>
        </w:rPr>
        <w:t>スポットインスタンスは継続的なバッチ処理</w:t>
      </w:r>
      <w:r w:rsidRPr="007526A8">
        <w:rPr>
          <w:rFonts w:hint="eastAsia"/>
        </w:rPr>
        <w:t>の提供が実現できず</w:t>
      </w:r>
      <w:r>
        <w:rPr>
          <w:rFonts w:hint="eastAsia"/>
        </w:rPr>
        <w:t>、また、一部の</w:t>
      </w:r>
      <w:r w:rsidRPr="007526A8">
        <w:rPr>
          <w:rFonts w:hint="eastAsia"/>
        </w:rPr>
        <w:t>リザーブドインスタンス</w:t>
      </w:r>
      <w:r>
        <w:rPr>
          <w:rFonts w:hint="eastAsia"/>
        </w:rPr>
        <w:t>プラン</w:t>
      </w:r>
      <w:r w:rsidRPr="007526A8">
        <w:rPr>
          <w:rFonts w:hint="eastAsia"/>
        </w:rPr>
        <w:t>ではインスタンスサイズの変更が</w:t>
      </w:r>
      <w:r>
        <w:rPr>
          <w:rFonts w:hint="eastAsia"/>
        </w:rPr>
        <w:t>できるものの、変更上の制約があるため</w:t>
      </w:r>
      <w:r w:rsidRPr="007526A8">
        <w:rPr>
          <w:rFonts w:hint="eastAsia"/>
        </w:rPr>
        <w:t>、</w:t>
      </w:r>
      <w:r>
        <w:rPr>
          <w:rFonts w:hint="eastAsia"/>
        </w:rPr>
        <w:t>より柔軟性の高い</w:t>
      </w:r>
      <w:r w:rsidRPr="007526A8">
        <w:rPr>
          <w:rFonts w:hint="eastAsia"/>
        </w:rPr>
        <w:t>オンデマンドインスタンスを選択する。</w:t>
      </w:r>
      <w:r w:rsidR="00C84EC2">
        <w:rPr>
          <w:rFonts w:hint="eastAsia"/>
        </w:rPr>
        <w:t>ただし、利用状況によってはリザーブドインスタンスへの変更について検討を行うものとする。</w:t>
      </w:r>
    </w:p>
    <w:p w14:paraId="7C128B28" w14:textId="77777777" w:rsidR="003B02A3" w:rsidRDefault="003B02A3" w:rsidP="00D70F5B">
      <w:pPr>
        <w:pStyle w:val="af4"/>
        <w:numPr>
          <w:ilvl w:val="0"/>
          <w:numId w:val="7"/>
        </w:numPr>
        <w:ind w:leftChars="0"/>
      </w:pPr>
      <w:r>
        <w:t>Multi-AZ</w:t>
      </w:r>
      <w:r>
        <w:rPr>
          <w:rFonts w:hint="eastAsia"/>
        </w:rPr>
        <w:t>構成が必要な環境においては、</w:t>
      </w:r>
      <w:r w:rsidRPr="00F537A7">
        <w:t>ap-northeast-1</w:t>
      </w:r>
      <w:r>
        <w:rPr>
          <w:rFonts w:hint="eastAsia"/>
        </w:rPr>
        <w:t>a及び</w:t>
      </w:r>
      <w:r w:rsidRPr="00F537A7">
        <w:t>ap-northeast-1</w:t>
      </w:r>
      <w:r>
        <w:t>c</w:t>
      </w:r>
      <w:r>
        <w:rPr>
          <w:rFonts w:hint="eastAsia"/>
        </w:rPr>
        <w:t>にインスタンスを1つずつ配置する。</w:t>
      </w:r>
    </w:p>
    <w:p w14:paraId="6E717929" w14:textId="77777777" w:rsidR="003B02A3" w:rsidRDefault="003B02A3" w:rsidP="00D70F5B">
      <w:pPr>
        <w:pStyle w:val="af4"/>
        <w:numPr>
          <w:ilvl w:val="0"/>
          <w:numId w:val="7"/>
        </w:numPr>
        <w:ind w:leftChars="0"/>
      </w:pPr>
      <w:r>
        <w:rPr>
          <w:rFonts w:hint="eastAsia"/>
        </w:rPr>
        <w:t>Amazon</w:t>
      </w:r>
      <w:r>
        <w:t xml:space="preserve"> </w:t>
      </w:r>
      <w:r w:rsidRPr="00FD3EEF">
        <w:t>Aurora</w:t>
      </w:r>
      <w:r w:rsidRPr="00FD3EEF">
        <w:rPr>
          <w:rFonts w:hint="eastAsia"/>
        </w:rPr>
        <w:t>、</w:t>
      </w:r>
      <w:r w:rsidRPr="00FD3EEF">
        <w:t>CloudWatch</w:t>
      </w:r>
      <w:r w:rsidRPr="00FD3EEF">
        <w:rPr>
          <w:rFonts w:hint="eastAsia"/>
        </w:rPr>
        <w:t>エージェント</w:t>
      </w:r>
      <w:r>
        <w:rPr>
          <w:rFonts w:hint="eastAsia"/>
        </w:rPr>
        <w:t>、KMS、AWS</w:t>
      </w:r>
      <w:r>
        <w:t xml:space="preserve"> Backup</w:t>
      </w:r>
      <w:r w:rsidRPr="00FD3EEF">
        <w:rPr>
          <w:rFonts w:hint="eastAsia"/>
        </w:rPr>
        <w:t>および</w:t>
      </w:r>
      <w:r w:rsidRPr="00FD3EEF">
        <w:t>S3</w:t>
      </w:r>
      <w:r w:rsidRPr="00FD3EEF">
        <w:rPr>
          <w:rFonts w:hint="eastAsia"/>
        </w:rPr>
        <w:t>を利用する上で必要な</w:t>
      </w:r>
      <w:r w:rsidRPr="00FD3EEF">
        <w:t>IAM</w:t>
      </w:r>
      <w:r w:rsidRPr="00FD3EEF">
        <w:rPr>
          <w:rFonts w:hint="eastAsia"/>
        </w:rPr>
        <w:t>ロールを定義する。</w:t>
      </w:r>
    </w:p>
    <w:p w14:paraId="12420F03" w14:textId="77777777" w:rsidR="003B02A3" w:rsidRDefault="003B02A3" w:rsidP="00D70F5B">
      <w:pPr>
        <w:pStyle w:val="af4"/>
        <w:numPr>
          <w:ilvl w:val="0"/>
          <w:numId w:val="7"/>
        </w:numPr>
        <w:ind w:leftChars="0"/>
      </w:pPr>
      <w:r>
        <w:rPr>
          <w:rFonts w:hint="eastAsia"/>
        </w:rPr>
        <w:t>誤操作による意図しないインスタンス終了を防ぐため、終了保護を有効化する。</w:t>
      </w:r>
    </w:p>
    <w:p w14:paraId="0B4695F9" w14:textId="77777777" w:rsidR="00995E73" w:rsidRPr="003B02A3" w:rsidRDefault="00995E73" w:rsidP="00BE1947">
      <w:pPr>
        <w:widowControl/>
        <w:jc w:val="left"/>
      </w:pPr>
    </w:p>
    <w:p w14:paraId="2DF4278F" w14:textId="77777777" w:rsidR="001E3FDA" w:rsidRDefault="00984B0C" w:rsidP="00794422">
      <w:pPr>
        <w:pStyle w:val="4"/>
        <w:tabs>
          <w:tab w:val="num" w:pos="360"/>
          <w:tab w:val="left" w:pos="2127"/>
        </w:tabs>
      </w:pPr>
      <w:r>
        <w:rPr>
          <w:rFonts w:hint="eastAsia"/>
        </w:rPr>
        <w:t>EBS</w:t>
      </w:r>
    </w:p>
    <w:p w14:paraId="0A9E51F9" w14:textId="77777777" w:rsidR="0000792D" w:rsidRPr="007526A8" w:rsidRDefault="007F3051" w:rsidP="0000792D">
      <w:pPr>
        <w:ind w:leftChars="850" w:left="1700"/>
      </w:pPr>
      <w:r>
        <w:rPr>
          <w:rFonts w:hint="eastAsia"/>
        </w:rPr>
        <w:t>EC</w:t>
      </w:r>
      <w:r>
        <w:t>2</w:t>
      </w:r>
      <w:r>
        <w:rPr>
          <w:rFonts w:hint="eastAsia"/>
        </w:rPr>
        <w:t>インスタンスにアタッチされるディスクの構成情報については、</w:t>
      </w:r>
      <w:r w:rsidRPr="006B113A">
        <w:t>「</w:t>
      </w:r>
      <w:r>
        <w:rPr>
          <w:rFonts w:hint="eastAsia"/>
        </w:rPr>
        <w:t>別紙_</w:t>
      </w:r>
      <w:r w:rsidRPr="006B113A">
        <w:t>サーバディスクパーティション設計」</w:t>
      </w:r>
      <w:r>
        <w:rPr>
          <w:rFonts w:hint="eastAsia"/>
        </w:rPr>
        <w:t>を参照のこと。その他構成に関わる情報については以下に記載する。</w:t>
      </w:r>
    </w:p>
    <w:p w14:paraId="76BB79B2" w14:textId="77777777" w:rsidR="00B67965" w:rsidRDefault="00B67965" w:rsidP="00BE1947">
      <w:pPr>
        <w:widowControl/>
        <w:jc w:val="left"/>
      </w:pPr>
    </w:p>
    <w:p w14:paraId="1138A35E" w14:textId="77777777" w:rsidR="00C911DD" w:rsidRDefault="00C911DD" w:rsidP="00D70F5B">
      <w:pPr>
        <w:pStyle w:val="af4"/>
        <w:numPr>
          <w:ilvl w:val="0"/>
          <w:numId w:val="55"/>
        </w:numPr>
        <w:ind w:leftChars="0"/>
      </w:pPr>
      <w:r>
        <w:t>EC2</w:t>
      </w:r>
      <w:r>
        <w:rPr>
          <w:rFonts w:hint="eastAsia"/>
        </w:rPr>
        <w:t>にアタッチするEBSは、業務データの肥大によるシステム領域の逼迫、ディスク拡張やバックアップなどのメンテナンス性を考慮して、O</w:t>
      </w:r>
      <w:r>
        <w:t>S</w:t>
      </w:r>
      <w:r>
        <w:rPr>
          <w:rFonts w:hint="eastAsia"/>
        </w:rPr>
        <w:t>が格納される領域とデータが格納される領域の2つに分けるものとする。</w:t>
      </w:r>
    </w:p>
    <w:p w14:paraId="44E010CF" w14:textId="77777777" w:rsidR="00C911DD" w:rsidRDefault="00C911DD" w:rsidP="00D70F5B">
      <w:pPr>
        <w:pStyle w:val="af4"/>
        <w:numPr>
          <w:ilvl w:val="0"/>
          <w:numId w:val="55"/>
        </w:numPr>
        <w:ind w:leftChars="0"/>
      </w:pPr>
      <w:r>
        <w:rPr>
          <w:rFonts w:hint="eastAsia"/>
        </w:rPr>
        <w:t>ボリュームタイプは一般的な利用を前提とし、ディスクサイズだけでなく、I</w:t>
      </w:r>
      <w:r>
        <w:t>OPS/</w:t>
      </w:r>
      <w:r>
        <w:rPr>
          <w:rFonts w:hint="eastAsia"/>
        </w:rPr>
        <w:t>スループットのカスタマイズが可能な汎用S</w:t>
      </w:r>
      <w:r>
        <w:t>SD</w:t>
      </w:r>
      <w:r>
        <w:rPr>
          <w:rFonts w:hint="eastAsia"/>
        </w:rPr>
        <w:t>（g</w:t>
      </w:r>
      <w:r>
        <w:t>p3</w:t>
      </w:r>
      <w:r>
        <w:rPr>
          <w:rFonts w:hint="eastAsia"/>
        </w:rPr>
        <w:t>）とする。</w:t>
      </w:r>
    </w:p>
    <w:p w14:paraId="62F1AFDC" w14:textId="77777777" w:rsidR="00C911DD" w:rsidRDefault="00C911DD" w:rsidP="00D70F5B">
      <w:pPr>
        <w:pStyle w:val="af4"/>
        <w:numPr>
          <w:ilvl w:val="0"/>
          <w:numId w:val="55"/>
        </w:numPr>
        <w:ind w:leftChars="0"/>
      </w:pPr>
      <w:r>
        <w:rPr>
          <w:rFonts w:hint="eastAsia"/>
        </w:rPr>
        <w:t>利用するファイルシステムは、</w:t>
      </w:r>
      <w:r w:rsidRPr="007526A8">
        <w:rPr>
          <w:rFonts w:hint="eastAsia"/>
        </w:rPr>
        <w:t>Windows</w:t>
      </w:r>
      <w:r w:rsidRPr="007526A8">
        <w:t xml:space="preserve"> Server</w:t>
      </w:r>
      <w:r w:rsidRPr="007526A8">
        <w:rPr>
          <w:rFonts w:hint="eastAsia"/>
        </w:rPr>
        <w:t>標準のNTFSとする。</w:t>
      </w:r>
    </w:p>
    <w:p w14:paraId="6CF482E1" w14:textId="77777777" w:rsidR="00C911DD" w:rsidRDefault="00C911DD" w:rsidP="00D70F5B">
      <w:pPr>
        <w:pStyle w:val="af4"/>
        <w:widowControl/>
        <w:numPr>
          <w:ilvl w:val="0"/>
          <w:numId w:val="55"/>
        </w:numPr>
        <w:ind w:leftChars="850"/>
        <w:jc w:val="left"/>
      </w:pPr>
      <w:r>
        <w:rPr>
          <w:rFonts w:hint="eastAsia"/>
        </w:rPr>
        <w:t>K</w:t>
      </w:r>
      <w:r>
        <w:t>MS</w:t>
      </w:r>
      <w:r>
        <w:rPr>
          <w:rFonts w:hint="eastAsia"/>
        </w:rPr>
        <w:t>を利用して、EBSの暗号化を行う。</w:t>
      </w:r>
    </w:p>
    <w:p w14:paraId="7B4DEA85" w14:textId="77777777" w:rsidR="00895F1C" w:rsidRDefault="008960EE" w:rsidP="00794422">
      <w:pPr>
        <w:pStyle w:val="4"/>
        <w:tabs>
          <w:tab w:val="num" w:pos="360"/>
          <w:tab w:val="left" w:pos="2127"/>
        </w:tabs>
      </w:pPr>
      <w:r>
        <w:rPr>
          <w:rFonts w:hint="eastAsia"/>
        </w:rPr>
        <w:lastRenderedPageBreak/>
        <w:t>OS</w:t>
      </w:r>
    </w:p>
    <w:p w14:paraId="772AE906" w14:textId="77777777" w:rsidR="00A263A0" w:rsidRPr="007526A8" w:rsidRDefault="003A5102" w:rsidP="00A263A0">
      <w:pPr>
        <w:ind w:leftChars="850" w:left="1700"/>
      </w:pPr>
      <w:r>
        <w:rPr>
          <w:rFonts w:hint="eastAsia"/>
        </w:rPr>
        <w:t>EC</w:t>
      </w:r>
      <w:r>
        <w:t>2</w:t>
      </w:r>
      <w:r>
        <w:rPr>
          <w:rFonts w:hint="eastAsia"/>
        </w:rPr>
        <w:t>インスタンス上に展開するOSに関わる情報について以下に記載する。</w:t>
      </w:r>
    </w:p>
    <w:p w14:paraId="443A7CFF" w14:textId="77777777" w:rsidR="00B67965" w:rsidRPr="00A263A0" w:rsidRDefault="00B67965" w:rsidP="00BE1947">
      <w:pPr>
        <w:widowControl/>
        <w:jc w:val="left"/>
      </w:pPr>
    </w:p>
    <w:p w14:paraId="12DA192F" w14:textId="77777777" w:rsidR="006C3A4B" w:rsidRDefault="006C3A4B" w:rsidP="00D70F5B">
      <w:pPr>
        <w:pStyle w:val="af4"/>
        <w:numPr>
          <w:ilvl w:val="0"/>
          <w:numId w:val="55"/>
        </w:numPr>
        <w:ind w:leftChars="850"/>
      </w:pPr>
      <w:r>
        <w:rPr>
          <w:rFonts w:hint="eastAsia"/>
        </w:rPr>
        <w:t>5</w:t>
      </w:r>
      <w:r>
        <w:t>.</w:t>
      </w:r>
      <w:r>
        <w:rPr>
          <w:rFonts w:hint="eastAsia"/>
        </w:rPr>
        <w:t>ネットワーク設計で規定したホスト名に従って、ホスト名の変更を行う。</w:t>
      </w:r>
    </w:p>
    <w:p w14:paraId="5404CBAE" w14:textId="77777777" w:rsidR="006C3A4B" w:rsidRDefault="006C3A4B" w:rsidP="00D70F5B">
      <w:pPr>
        <w:pStyle w:val="af4"/>
        <w:numPr>
          <w:ilvl w:val="0"/>
          <w:numId w:val="55"/>
        </w:numPr>
        <w:ind w:leftChars="850"/>
      </w:pPr>
      <w:r>
        <w:rPr>
          <w:rFonts w:hint="eastAsia"/>
        </w:rPr>
        <w:t>日本国内で利用することを前提としたシステムであること</w:t>
      </w:r>
      <w:r w:rsidRPr="007526A8">
        <w:rPr>
          <w:rFonts w:hint="eastAsia"/>
        </w:rPr>
        <w:t>から、言語は日本語、Regionは日本、TimezoneはJSTとする。</w:t>
      </w:r>
    </w:p>
    <w:p w14:paraId="5706C779" w14:textId="77777777" w:rsidR="006C3A4B" w:rsidRDefault="006C3A4B" w:rsidP="00D70F5B">
      <w:pPr>
        <w:pStyle w:val="af4"/>
        <w:numPr>
          <w:ilvl w:val="0"/>
          <w:numId w:val="55"/>
        </w:numPr>
        <w:ind w:leftChars="850"/>
      </w:pPr>
      <w:r w:rsidRPr="00A56DB7">
        <w:t>Amazon Time Sync Service</w:t>
      </w:r>
      <w:r>
        <w:rPr>
          <w:rFonts w:hint="eastAsia"/>
        </w:rPr>
        <w:t>を向き先としてNTP設定を行う。</w:t>
      </w:r>
    </w:p>
    <w:p w14:paraId="3A1F5110" w14:textId="77777777" w:rsidR="006C3A4B" w:rsidRDefault="006C3A4B" w:rsidP="00D70F5B">
      <w:pPr>
        <w:pStyle w:val="af4"/>
        <w:numPr>
          <w:ilvl w:val="0"/>
          <w:numId w:val="55"/>
        </w:numPr>
        <w:ind w:leftChars="850"/>
      </w:pPr>
      <w:r>
        <w:rPr>
          <w:rFonts w:hint="eastAsia"/>
        </w:rPr>
        <w:t>必要なソフトウェアやパッケージについては、「別紙_</w:t>
      </w:r>
      <w:r w:rsidRPr="00EB045C">
        <w:t>営業・融資サポートシステム_サーバ／ソフトウェア一覧</w:t>
      </w:r>
      <w:r>
        <w:rPr>
          <w:rFonts w:hint="eastAsia"/>
        </w:rPr>
        <w:t>」に従ってインストールを行う。</w:t>
      </w:r>
    </w:p>
    <w:p w14:paraId="5E75A010" w14:textId="77777777" w:rsidR="006C3A4B" w:rsidRDefault="006C3A4B" w:rsidP="00D70F5B">
      <w:pPr>
        <w:pStyle w:val="af4"/>
        <w:numPr>
          <w:ilvl w:val="0"/>
          <w:numId w:val="55"/>
        </w:numPr>
        <w:ind w:leftChars="850"/>
      </w:pPr>
      <w:r>
        <w:rPr>
          <w:rFonts w:hint="eastAsia"/>
        </w:rPr>
        <w:t>システム復旧を目的としたAMIの取得を行うため、意図的に変更を行ったOSパラメータについて</w:t>
      </w:r>
      <w:r w:rsidRPr="007526A8">
        <w:t>EC2</w:t>
      </w:r>
      <w:r w:rsidRPr="007526A8">
        <w:rPr>
          <w:rFonts w:hint="eastAsia"/>
        </w:rPr>
        <w:t>Launch設定を行う。</w:t>
      </w:r>
    </w:p>
    <w:p w14:paraId="618A6A11" w14:textId="77777777" w:rsidR="006C3A4B" w:rsidRDefault="006C3A4B" w:rsidP="00D70F5B">
      <w:pPr>
        <w:pStyle w:val="af4"/>
        <w:numPr>
          <w:ilvl w:val="0"/>
          <w:numId w:val="55"/>
        </w:numPr>
        <w:ind w:leftChars="850"/>
      </w:pPr>
      <w:r>
        <w:rPr>
          <w:rFonts w:hint="eastAsia"/>
        </w:rPr>
        <w:t>既定のOSユーザ以外に、特権ID用、業務バッチ実行用、保守用にそれぞれOSユーザを作成する。</w:t>
      </w:r>
    </w:p>
    <w:p w14:paraId="1613E95E" w14:textId="77777777" w:rsidR="006C3A4B" w:rsidRDefault="006C3A4B" w:rsidP="00D70F5B">
      <w:pPr>
        <w:pStyle w:val="af4"/>
        <w:numPr>
          <w:ilvl w:val="0"/>
          <w:numId w:val="55"/>
        </w:numPr>
        <w:ind w:leftChars="850"/>
      </w:pPr>
      <w:r>
        <w:rPr>
          <w:rFonts w:hint="eastAsia"/>
        </w:rPr>
        <w:t>OSのセキュリティ関連の設定については、6</w:t>
      </w:r>
      <w:r>
        <w:t>.</w:t>
      </w:r>
      <w:r>
        <w:rPr>
          <w:rFonts w:hint="eastAsia"/>
        </w:rPr>
        <w:t>セキュリティ対策で規定した内容に従って、変更を行う。</w:t>
      </w:r>
    </w:p>
    <w:p w14:paraId="14EC70CD" w14:textId="77777777" w:rsidR="006C3A4B" w:rsidRPr="002949C7" w:rsidRDefault="006C3A4B" w:rsidP="00D70F5B">
      <w:pPr>
        <w:pStyle w:val="af4"/>
        <w:numPr>
          <w:ilvl w:val="0"/>
          <w:numId w:val="55"/>
        </w:numPr>
        <w:ind w:leftChars="850"/>
      </w:pPr>
      <w:r>
        <w:rPr>
          <w:rFonts w:hint="eastAsia"/>
        </w:rPr>
        <w:t>AWS共通基盤及びA-gateの提供サービス（特権ID、ウィルス対策、監視、ジョブ、仮想化端末）の要件に従って、各種OS上の設定を行う。</w:t>
      </w:r>
    </w:p>
    <w:p w14:paraId="4DB01E0C" w14:textId="77777777" w:rsidR="006C3A4B" w:rsidRPr="00A6052A" w:rsidRDefault="006C3A4B" w:rsidP="006C3A4B">
      <w:pPr>
        <w:jc w:val="left"/>
      </w:pPr>
    </w:p>
    <w:p w14:paraId="787D8753" w14:textId="77777777" w:rsidR="00CD0289" w:rsidRDefault="00CD314F" w:rsidP="000359C3">
      <w:pPr>
        <w:pStyle w:val="3"/>
      </w:pPr>
      <w:bookmarkStart w:id="152" w:name="_Toc124835580"/>
      <w:r>
        <w:rPr>
          <w:rFonts w:hint="eastAsia"/>
        </w:rPr>
        <w:t>ソフトウェア</w:t>
      </w:r>
      <w:r w:rsidR="00CD0289">
        <w:rPr>
          <w:rFonts w:hint="eastAsia"/>
        </w:rPr>
        <w:t>構成</w:t>
      </w:r>
      <w:bookmarkEnd w:id="152"/>
    </w:p>
    <w:p w14:paraId="02BD7A9C" w14:textId="77777777" w:rsidR="00F84E7A" w:rsidRPr="003D254E" w:rsidRDefault="009F3098" w:rsidP="00F84E7A">
      <w:pPr>
        <w:ind w:leftChars="638" w:left="1276"/>
      </w:pPr>
      <w:r>
        <w:rPr>
          <w:rFonts w:hint="eastAsia"/>
        </w:rPr>
        <w:t>バッチサーバを構成するために必要なソフトウェアの情報については、「別紙_</w:t>
      </w:r>
      <w:r w:rsidRPr="00EB045C">
        <w:t>営業・融資サポートシステム_サーバ／ソフトウェア一覧</w:t>
      </w:r>
      <w:r>
        <w:rPr>
          <w:rFonts w:hint="eastAsia"/>
        </w:rPr>
        <w:t>」を参照のこと。</w:t>
      </w:r>
    </w:p>
    <w:p w14:paraId="3A156519" w14:textId="77777777" w:rsidR="00AF4663" w:rsidRDefault="00AF4663">
      <w:pPr>
        <w:widowControl/>
        <w:jc w:val="left"/>
      </w:pPr>
    </w:p>
    <w:p w14:paraId="61D4534A" w14:textId="77777777" w:rsidR="00C40482" w:rsidRDefault="00996735" w:rsidP="000359C3">
      <w:pPr>
        <w:pStyle w:val="3"/>
      </w:pPr>
      <w:bookmarkStart w:id="153" w:name="_Toc124835581"/>
      <w:r>
        <w:rPr>
          <w:rFonts w:hint="eastAsia"/>
        </w:rPr>
        <w:t>通信要件</w:t>
      </w:r>
      <w:bookmarkEnd w:id="153"/>
    </w:p>
    <w:p w14:paraId="298C1B3F" w14:textId="77777777" w:rsidR="00102919" w:rsidRPr="003D254E" w:rsidRDefault="00E3721E" w:rsidP="00102919">
      <w:pPr>
        <w:ind w:leftChars="638" w:left="1276"/>
      </w:pPr>
      <w:r>
        <w:rPr>
          <w:rFonts w:hint="eastAsia"/>
        </w:rPr>
        <w:t>バッチサーバと関連するシステムの通信一覧は、「別紙_</w:t>
      </w:r>
      <w:r w:rsidRPr="00EB045C">
        <w:t>営業・融資サポートシステム_</w:t>
      </w:r>
      <w:r>
        <w:rPr>
          <w:rFonts w:hint="eastAsia"/>
        </w:rPr>
        <w:t>通信要件</w:t>
      </w:r>
      <w:r w:rsidRPr="00EB045C">
        <w:t>一覧</w:t>
      </w:r>
      <w:r>
        <w:rPr>
          <w:rFonts w:hint="eastAsia"/>
        </w:rPr>
        <w:t>」を参照のこと。</w:t>
      </w:r>
    </w:p>
    <w:p w14:paraId="7EFDFFCC" w14:textId="77777777" w:rsidR="003636BE" w:rsidRPr="00102919" w:rsidRDefault="00165548" w:rsidP="00BE1947">
      <w:pPr>
        <w:widowControl/>
        <w:jc w:val="left"/>
      </w:pPr>
      <w:r>
        <w:br w:type="page"/>
      </w:r>
    </w:p>
    <w:p w14:paraId="714B32FC" w14:textId="77777777" w:rsidR="00B67EEC" w:rsidRDefault="00952A9F" w:rsidP="000359C3">
      <w:pPr>
        <w:pStyle w:val="3"/>
      </w:pPr>
      <w:bookmarkStart w:id="154" w:name="_Toc124835582"/>
      <w:r>
        <w:rPr>
          <w:rFonts w:hint="eastAsia"/>
        </w:rPr>
        <w:lastRenderedPageBreak/>
        <w:t>拡張性</w:t>
      </w:r>
      <w:bookmarkEnd w:id="154"/>
    </w:p>
    <w:p w14:paraId="6CEFF3BE" w14:textId="77777777" w:rsidR="0074058B" w:rsidRPr="003D254E" w:rsidRDefault="00885BF1" w:rsidP="0074058B">
      <w:pPr>
        <w:ind w:leftChars="638" w:left="1276"/>
      </w:pPr>
      <w:r>
        <w:rPr>
          <w:rFonts w:hint="eastAsia"/>
        </w:rPr>
        <w:t>バッチサーバにおける拡張性について、以下に記載する。なお、OSについては特筆すべき拡張性の考慮点はないため、本項では省略する。</w:t>
      </w:r>
    </w:p>
    <w:p w14:paraId="4C66A626" w14:textId="77777777" w:rsidR="003636BE" w:rsidRPr="0074058B" w:rsidRDefault="003636BE" w:rsidP="00BE1947">
      <w:pPr>
        <w:widowControl/>
        <w:jc w:val="left"/>
      </w:pPr>
    </w:p>
    <w:p w14:paraId="1900EFD3" w14:textId="77777777" w:rsidR="00D97AB8" w:rsidRDefault="005C13F6" w:rsidP="003115D5">
      <w:pPr>
        <w:pStyle w:val="4"/>
        <w:numPr>
          <w:ilvl w:val="3"/>
          <w:numId w:val="73"/>
        </w:numPr>
        <w:tabs>
          <w:tab w:val="num" w:pos="360"/>
          <w:tab w:val="left" w:pos="2127"/>
        </w:tabs>
      </w:pPr>
      <w:r w:rsidRPr="0019636D">
        <w:rPr>
          <w:rFonts w:hint="eastAsia"/>
        </w:rPr>
        <w:t>スケールアップ/ダウン</w:t>
      </w:r>
    </w:p>
    <w:p w14:paraId="53FD3A55" w14:textId="77777777" w:rsidR="0014170F" w:rsidRPr="003E3F30" w:rsidRDefault="0014170F">
      <w:pPr>
        <w:pStyle w:val="50"/>
      </w:pPr>
      <w:r>
        <w:rPr>
          <w:rFonts w:hint="eastAsia"/>
        </w:rPr>
        <w:t>EC2</w:t>
      </w:r>
    </w:p>
    <w:p w14:paraId="34B3B010" w14:textId="77777777" w:rsidR="000510D6" w:rsidRDefault="000510D6" w:rsidP="000510D6">
      <w:pPr>
        <w:ind w:leftChars="921" w:left="1842"/>
      </w:pPr>
      <w:r>
        <w:rPr>
          <w:rFonts w:hint="eastAsia"/>
        </w:rPr>
        <w:t>以下について考慮し、</w:t>
      </w:r>
      <w:r w:rsidRPr="0019636D">
        <w:rPr>
          <w:rFonts w:hint="eastAsia"/>
        </w:rPr>
        <w:t>スケールアップ/ダウン</w:t>
      </w:r>
      <w:r>
        <w:rPr>
          <w:rFonts w:hint="eastAsia"/>
        </w:rPr>
        <w:t>の対応を行うものとする。</w:t>
      </w:r>
    </w:p>
    <w:p w14:paraId="6C761FD7" w14:textId="77777777" w:rsidR="00B67EEC" w:rsidRPr="000510D6" w:rsidRDefault="00B67EEC" w:rsidP="00BE1947">
      <w:pPr>
        <w:widowControl/>
        <w:jc w:val="left"/>
      </w:pPr>
    </w:p>
    <w:p w14:paraId="0AB066A2" w14:textId="77777777" w:rsidR="001A6BA3" w:rsidRDefault="001A6BA3" w:rsidP="00D70F5B">
      <w:pPr>
        <w:pStyle w:val="af4"/>
        <w:numPr>
          <w:ilvl w:val="0"/>
          <w:numId w:val="55"/>
        </w:numPr>
        <w:ind w:leftChars="924" w:left="2268"/>
      </w:pPr>
      <w:r>
        <w:rPr>
          <w:rFonts w:hint="eastAsia"/>
        </w:rPr>
        <w:t>3年後においてもCPU、メモリの使用率が50%～80%に収まるようにリソースの定義を行う。定義内容については、4</w:t>
      </w:r>
      <w:r>
        <w:t xml:space="preserve">.2.8 </w:t>
      </w:r>
      <w:r>
        <w:rPr>
          <w:rFonts w:hint="eastAsia"/>
        </w:rPr>
        <w:t>パフォーマンス/キャパシティ設計を参照のこと。なお、運用中の使用率傾向を踏まえて適宜定義の見直しを行うものとする。</w:t>
      </w:r>
    </w:p>
    <w:p w14:paraId="2C5DFB24" w14:textId="77777777" w:rsidR="001A6BA3" w:rsidRDefault="001A6BA3" w:rsidP="00D70F5B">
      <w:pPr>
        <w:pStyle w:val="af4"/>
        <w:numPr>
          <w:ilvl w:val="0"/>
          <w:numId w:val="55"/>
        </w:numPr>
        <w:ind w:leftChars="924" w:left="2268"/>
      </w:pPr>
      <w:r>
        <w:rPr>
          <w:rFonts w:hint="eastAsia"/>
        </w:rPr>
        <w:t>定義予定のCPU、メモリサイズについて、最低でも2倍以上拡張可能なインスタンスサイズを選択する。</w:t>
      </w:r>
    </w:p>
    <w:p w14:paraId="2C7866F3" w14:textId="77777777" w:rsidR="001A6BA3" w:rsidRPr="0019636D" w:rsidRDefault="001A6BA3" w:rsidP="00D70F5B">
      <w:pPr>
        <w:pStyle w:val="af4"/>
        <w:numPr>
          <w:ilvl w:val="0"/>
          <w:numId w:val="55"/>
        </w:numPr>
        <w:ind w:leftChars="924" w:left="2268"/>
      </w:pPr>
      <w:r w:rsidRPr="0019636D">
        <w:rPr>
          <w:rFonts w:hint="eastAsia"/>
        </w:rPr>
        <w:t>リソース使用状況が過少とみられる場合は、検討の上、スケールダウンを可能とする。</w:t>
      </w:r>
    </w:p>
    <w:p w14:paraId="22124E13" w14:textId="77777777" w:rsidR="001A6BA3" w:rsidRDefault="001A6BA3" w:rsidP="00D70F5B">
      <w:pPr>
        <w:pStyle w:val="af4"/>
        <w:numPr>
          <w:ilvl w:val="0"/>
          <w:numId w:val="55"/>
        </w:numPr>
        <w:ind w:leftChars="924" w:left="2268"/>
      </w:pPr>
      <w:r>
        <w:rPr>
          <w:rFonts w:hint="eastAsia"/>
        </w:rPr>
        <w:t>冗長性確保のため</w:t>
      </w:r>
      <w:r>
        <w:t>2</w:t>
      </w:r>
      <w:r>
        <w:rPr>
          <w:rFonts w:hint="eastAsia"/>
        </w:rPr>
        <w:t>台構成（2台目はコールドスタンバイ）としているため、</w:t>
      </w:r>
      <w:r w:rsidRPr="0019636D">
        <w:rPr>
          <w:rFonts w:hint="eastAsia"/>
        </w:rPr>
        <w:t>スケールアップ/ダウン</w:t>
      </w:r>
      <w:r>
        <w:rPr>
          <w:rFonts w:hint="eastAsia"/>
        </w:rPr>
        <w:t>の際にはそれぞれのインスタンスで同様の拡張対応を行うものとする。</w:t>
      </w:r>
    </w:p>
    <w:p w14:paraId="3349E18E" w14:textId="77777777" w:rsidR="001A6BA3" w:rsidRPr="00E34720" w:rsidRDefault="001A6BA3" w:rsidP="00D70F5B">
      <w:pPr>
        <w:pStyle w:val="af4"/>
        <w:numPr>
          <w:ilvl w:val="0"/>
          <w:numId w:val="55"/>
        </w:numPr>
        <w:ind w:leftChars="924" w:left="2268"/>
        <w:rPr>
          <w:szCs w:val="20"/>
        </w:rPr>
      </w:pPr>
      <w:r w:rsidRPr="00A24E57">
        <w:rPr>
          <w:szCs w:val="20"/>
        </w:rPr>
        <w:t>CPU</w:t>
      </w:r>
      <w:r w:rsidRPr="00A24E57">
        <w:rPr>
          <w:rFonts w:hint="eastAsia"/>
          <w:szCs w:val="20"/>
        </w:rPr>
        <w:t>、メモリの</w:t>
      </w:r>
      <w:r w:rsidRPr="0019636D">
        <w:rPr>
          <w:rFonts w:cs="Meiryo UI" w:hint="eastAsia"/>
          <w:szCs w:val="20"/>
        </w:rPr>
        <w:t>スケールアップ/ダウン</w:t>
      </w:r>
      <w:r w:rsidRPr="00A24E57">
        <w:rPr>
          <w:rFonts w:cs="Meiryo UI" w:hint="eastAsia"/>
          <w:color w:val="000000" w:themeColor="text1"/>
          <w:szCs w:val="20"/>
        </w:rPr>
        <w:t>には</w:t>
      </w:r>
      <w:r w:rsidRPr="00272734">
        <w:rPr>
          <w:rFonts w:cs="Meiryo UI" w:hint="eastAsia"/>
          <w:color w:val="000000" w:themeColor="text1"/>
          <w:szCs w:val="20"/>
        </w:rPr>
        <w:t>インスタンス</w:t>
      </w:r>
      <w:r w:rsidRPr="00A24E57">
        <w:rPr>
          <w:rFonts w:cs="Meiryo UI" w:hint="eastAsia"/>
          <w:color w:val="000000" w:themeColor="text1"/>
          <w:szCs w:val="20"/>
        </w:rPr>
        <w:t>停止</w:t>
      </w:r>
      <w:r>
        <w:rPr>
          <w:rFonts w:cs="Meiryo UI" w:hint="eastAsia"/>
          <w:color w:val="000000" w:themeColor="text1"/>
          <w:szCs w:val="20"/>
        </w:rPr>
        <w:t>が伴うため、調整の上、メンテナンス時間帯での対応とする。</w:t>
      </w:r>
    </w:p>
    <w:p w14:paraId="345ED655" w14:textId="77777777" w:rsidR="001A6BA3" w:rsidRPr="0018104A" w:rsidRDefault="001A6BA3" w:rsidP="00D70F5B">
      <w:pPr>
        <w:pStyle w:val="af4"/>
        <w:numPr>
          <w:ilvl w:val="0"/>
          <w:numId w:val="55"/>
        </w:numPr>
        <w:ind w:leftChars="924" w:left="2268"/>
        <w:rPr>
          <w:szCs w:val="20"/>
        </w:rPr>
      </w:pPr>
      <w:r>
        <w:rPr>
          <w:rFonts w:hint="eastAsia"/>
        </w:rPr>
        <w:t>以下、</w:t>
      </w:r>
      <w:r w:rsidRPr="00380C91">
        <w:rPr>
          <w:rFonts w:hint="eastAsia"/>
          <w:szCs w:val="20"/>
        </w:rPr>
        <w:t>バッチサーバにて利用するEC2のインスタンスタイプ</w:t>
      </w:r>
      <w:r>
        <w:rPr>
          <w:rFonts w:hint="eastAsia"/>
          <w:szCs w:val="20"/>
        </w:rPr>
        <w:t>（c</w:t>
      </w:r>
      <w:r>
        <w:rPr>
          <w:szCs w:val="20"/>
        </w:rPr>
        <w:t>5</w:t>
      </w:r>
      <w:r>
        <w:rPr>
          <w:rFonts w:hint="eastAsia"/>
          <w:szCs w:val="20"/>
        </w:rPr>
        <w:t>）の利用範囲内で拡張を検討する。</w:t>
      </w:r>
      <w:r>
        <w:rPr>
          <w:rFonts w:hint="eastAsia"/>
        </w:rPr>
        <w:t>なお、トレンドによって内容が変更となる場合があるため、変更する際は最新の情報を前提とすること。また、</w:t>
      </w:r>
      <w:r w:rsidRPr="00497C23">
        <w:rPr>
          <w:rFonts w:hint="eastAsia"/>
        </w:rPr>
        <w:t>スケールアップ</w:t>
      </w:r>
      <w:r>
        <w:rPr>
          <w:rFonts w:hint="eastAsia"/>
        </w:rPr>
        <w:t>/ダウンの</w:t>
      </w:r>
      <w:r w:rsidRPr="00497C23">
        <w:rPr>
          <w:rFonts w:hint="eastAsia"/>
        </w:rPr>
        <w:t>判断に</w:t>
      </w:r>
      <w:r>
        <w:rPr>
          <w:rFonts w:hint="eastAsia"/>
        </w:rPr>
        <w:t>ついて</w:t>
      </w:r>
      <w:r w:rsidRPr="00497C23">
        <w:rPr>
          <w:rFonts w:hint="eastAsia"/>
        </w:rPr>
        <w:t>は</w:t>
      </w:r>
      <w:r>
        <w:rPr>
          <w:rFonts w:hint="eastAsia"/>
        </w:rPr>
        <w:t>、運用設計</w:t>
      </w:r>
      <w:r>
        <w:t xml:space="preserve">8.4.8 </w:t>
      </w:r>
      <w:r>
        <w:rPr>
          <w:rFonts w:hint="eastAsia"/>
        </w:rPr>
        <w:t>月次報告を参照のこと。</w:t>
      </w:r>
    </w:p>
    <w:p w14:paraId="35515B3D" w14:textId="77777777" w:rsidR="00B67EEC" w:rsidRDefault="00B67EEC" w:rsidP="00BE1947">
      <w:pPr>
        <w:widowControl/>
        <w:jc w:val="left"/>
      </w:pPr>
    </w:p>
    <w:tbl>
      <w:tblPr>
        <w:tblStyle w:val="ae"/>
        <w:tblW w:w="0" w:type="auto"/>
        <w:tblInd w:w="2320" w:type="dxa"/>
        <w:tblLook w:val="04A0" w:firstRow="1" w:lastRow="0" w:firstColumn="1" w:lastColumn="0" w:noHBand="0" w:noVBand="1"/>
      </w:tblPr>
      <w:tblGrid>
        <w:gridCol w:w="2323"/>
        <w:gridCol w:w="1418"/>
        <w:gridCol w:w="1417"/>
      </w:tblGrid>
      <w:tr w:rsidR="00F335D0" w14:paraId="5479B205" w14:textId="77777777" w:rsidTr="00DD0207">
        <w:tc>
          <w:tcPr>
            <w:tcW w:w="2323" w:type="dxa"/>
            <w:shd w:val="clear" w:color="auto" w:fill="BDD6EE" w:themeFill="accent5" w:themeFillTint="66"/>
          </w:tcPr>
          <w:p w14:paraId="0D25FD45" w14:textId="77777777" w:rsidR="00F335D0" w:rsidRDefault="00F335D0" w:rsidP="00DD0207">
            <w:pPr>
              <w:pStyle w:val="af4"/>
              <w:ind w:leftChars="0" w:left="0"/>
            </w:pPr>
            <w:r w:rsidRPr="00104012">
              <w:rPr>
                <w:rFonts w:hint="eastAsia"/>
                <w:szCs w:val="20"/>
              </w:rPr>
              <w:t>c</w:t>
            </w:r>
            <w:r w:rsidRPr="00104012">
              <w:rPr>
                <w:szCs w:val="20"/>
              </w:rPr>
              <w:t>5</w:t>
            </w:r>
            <w:r w:rsidRPr="00104012">
              <w:rPr>
                <w:rFonts w:hint="eastAsia"/>
                <w:szCs w:val="20"/>
              </w:rPr>
              <w:t>インスタンス</w:t>
            </w:r>
            <w:r>
              <w:rPr>
                <w:rFonts w:hint="eastAsia"/>
                <w:szCs w:val="20"/>
              </w:rPr>
              <w:t>の拡張性</w:t>
            </w:r>
          </w:p>
        </w:tc>
        <w:tc>
          <w:tcPr>
            <w:tcW w:w="1418" w:type="dxa"/>
            <w:shd w:val="clear" w:color="auto" w:fill="BDD6EE" w:themeFill="accent5" w:themeFillTint="66"/>
          </w:tcPr>
          <w:p w14:paraId="0571E5D6" w14:textId="77777777" w:rsidR="00F335D0" w:rsidRDefault="00F335D0" w:rsidP="00DD0207">
            <w:pPr>
              <w:pStyle w:val="af4"/>
              <w:ind w:leftChars="0" w:left="0"/>
            </w:pPr>
            <w:r>
              <w:rPr>
                <w:rFonts w:hint="eastAsia"/>
              </w:rPr>
              <w:t>最小値</w:t>
            </w:r>
          </w:p>
        </w:tc>
        <w:tc>
          <w:tcPr>
            <w:tcW w:w="1417" w:type="dxa"/>
            <w:shd w:val="clear" w:color="auto" w:fill="BDD6EE" w:themeFill="accent5" w:themeFillTint="66"/>
          </w:tcPr>
          <w:p w14:paraId="7D8AE4D5" w14:textId="77777777" w:rsidR="00F335D0" w:rsidRDefault="00F335D0" w:rsidP="00DD0207">
            <w:pPr>
              <w:pStyle w:val="af4"/>
              <w:ind w:leftChars="0" w:left="0"/>
            </w:pPr>
            <w:r>
              <w:rPr>
                <w:rFonts w:hint="eastAsia"/>
              </w:rPr>
              <w:t>最大値</w:t>
            </w:r>
          </w:p>
        </w:tc>
      </w:tr>
      <w:tr w:rsidR="00F335D0" w14:paraId="1FCF0509" w14:textId="77777777" w:rsidTr="00DD0207">
        <w:tc>
          <w:tcPr>
            <w:tcW w:w="2323" w:type="dxa"/>
          </w:tcPr>
          <w:p w14:paraId="5BAF405B" w14:textId="77777777" w:rsidR="00F335D0" w:rsidRDefault="00F335D0" w:rsidP="00DD0207">
            <w:pPr>
              <w:pStyle w:val="af4"/>
              <w:ind w:leftChars="0" w:left="0"/>
            </w:pPr>
            <w:r>
              <w:rPr>
                <w:rFonts w:hint="eastAsia"/>
              </w:rPr>
              <w:t>v</w:t>
            </w:r>
            <w:r>
              <w:t>CPU</w:t>
            </w:r>
          </w:p>
        </w:tc>
        <w:tc>
          <w:tcPr>
            <w:tcW w:w="1418" w:type="dxa"/>
          </w:tcPr>
          <w:p w14:paraId="6D44DB64" w14:textId="77777777" w:rsidR="00F335D0" w:rsidRDefault="00F335D0" w:rsidP="00DD0207">
            <w:pPr>
              <w:pStyle w:val="af4"/>
              <w:ind w:leftChars="0" w:left="0"/>
            </w:pPr>
            <w:r w:rsidRPr="0011469D">
              <w:t>2</w:t>
            </w:r>
            <w:r>
              <w:t xml:space="preserve"> vCPU</w:t>
            </w:r>
          </w:p>
        </w:tc>
        <w:tc>
          <w:tcPr>
            <w:tcW w:w="1417" w:type="dxa"/>
          </w:tcPr>
          <w:p w14:paraId="05A18098" w14:textId="77777777" w:rsidR="00F335D0" w:rsidRDefault="00F335D0" w:rsidP="00DD0207">
            <w:pPr>
              <w:pStyle w:val="af4"/>
              <w:ind w:leftChars="0" w:left="0"/>
            </w:pPr>
            <w:r w:rsidRPr="00B7434D">
              <w:t>96</w:t>
            </w:r>
            <w:r>
              <w:t xml:space="preserve"> vCPU</w:t>
            </w:r>
          </w:p>
        </w:tc>
      </w:tr>
      <w:tr w:rsidR="00F335D0" w14:paraId="5120B0F0" w14:textId="77777777" w:rsidTr="00DD0207">
        <w:tc>
          <w:tcPr>
            <w:tcW w:w="2323" w:type="dxa"/>
          </w:tcPr>
          <w:p w14:paraId="6400FE7D" w14:textId="77777777" w:rsidR="00F335D0" w:rsidRDefault="00F335D0" w:rsidP="00DD0207">
            <w:pPr>
              <w:pStyle w:val="af4"/>
              <w:ind w:leftChars="0" w:left="0"/>
            </w:pPr>
            <w:r>
              <w:rPr>
                <w:rFonts w:hint="eastAsia"/>
              </w:rPr>
              <w:t>メモリ</w:t>
            </w:r>
          </w:p>
        </w:tc>
        <w:tc>
          <w:tcPr>
            <w:tcW w:w="1418" w:type="dxa"/>
          </w:tcPr>
          <w:p w14:paraId="152FE18C" w14:textId="77777777" w:rsidR="00F335D0" w:rsidRDefault="00F335D0" w:rsidP="00DD0207">
            <w:pPr>
              <w:pStyle w:val="af4"/>
              <w:ind w:leftChars="0" w:left="0"/>
            </w:pPr>
            <w:r w:rsidRPr="00776F68">
              <w:t>4</w:t>
            </w:r>
            <w:r>
              <w:rPr>
                <w:rFonts w:hint="eastAsia"/>
              </w:rPr>
              <w:t xml:space="preserve"> GiB</w:t>
            </w:r>
          </w:p>
        </w:tc>
        <w:tc>
          <w:tcPr>
            <w:tcW w:w="1417" w:type="dxa"/>
          </w:tcPr>
          <w:p w14:paraId="68EC6D0E" w14:textId="77777777" w:rsidR="00F335D0" w:rsidRDefault="00F335D0" w:rsidP="00DD0207">
            <w:pPr>
              <w:pStyle w:val="af4"/>
              <w:ind w:leftChars="0" w:left="0"/>
            </w:pPr>
            <w:r w:rsidRPr="00233F7B">
              <w:t>192</w:t>
            </w:r>
            <w:r>
              <w:rPr>
                <w:rFonts w:hint="eastAsia"/>
              </w:rPr>
              <w:t xml:space="preserve"> GiB</w:t>
            </w:r>
          </w:p>
        </w:tc>
      </w:tr>
    </w:tbl>
    <w:p w14:paraId="6E30D4E1" w14:textId="77777777" w:rsidR="00F335D0" w:rsidRDefault="00F335D0" w:rsidP="00BE1947">
      <w:pPr>
        <w:widowControl/>
        <w:jc w:val="left"/>
      </w:pPr>
    </w:p>
    <w:p w14:paraId="6263B8F1" w14:textId="77777777" w:rsidR="00192B00" w:rsidRPr="003E3F30" w:rsidRDefault="00ED2231">
      <w:pPr>
        <w:pStyle w:val="50"/>
      </w:pPr>
      <w:r>
        <w:rPr>
          <w:rFonts w:hint="eastAsia"/>
        </w:rPr>
        <w:t>EBS</w:t>
      </w:r>
    </w:p>
    <w:p w14:paraId="26BAE379" w14:textId="77777777" w:rsidR="0084086F" w:rsidRDefault="0084086F" w:rsidP="0084086F">
      <w:pPr>
        <w:ind w:leftChars="921" w:left="1842"/>
      </w:pPr>
      <w:r>
        <w:rPr>
          <w:rFonts w:hint="eastAsia"/>
        </w:rPr>
        <w:t>以下について考慮し、</w:t>
      </w:r>
      <w:r w:rsidRPr="0019636D">
        <w:rPr>
          <w:rFonts w:hint="eastAsia"/>
        </w:rPr>
        <w:t>スケールアップ/ダウン</w:t>
      </w:r>
      <w:r>
        <w:rPr>
          <w:rFonts w:hint="eastAsia"/>
        </w:rPr>
        <w:t>の対応を行うものとする。</w:t>
      </w:r>
    </w:p>
    <w:p w14:paraId="6AB55E57" w14:textId="77777777" w:rsidR="00192B00" w:rsidRDefault="00192B00" w:rsidP="00BE1947">
      <w:pPr>
        <w:widowControl/>
        <w:jc w:val="left"/>
      </w:pPr>
    </w:p>
    <w:p w14:paraId="4AF11116" w14:textId="77777777" w:rsidR="001D78F4" w:rsidRDefault="001D78F4" w:rsidP="003115D5">
      <w:pPr>
        <w:pStyle w:val="af4"/>
        <w:numPr>
          <w:ilvl w:val="0"/>
          <w:numId w:val="74"/>
        </w:numPr>
        <w:ind w:leftChars="0" w:left="2268"/>
      </w:pPr>
      <w:r>
        <w:rPr>
          <w:rFonts w:hint="eastAsia"/>
        </w:rPr>
        <w:t>3年後においてもディスク使用率が50%～80%に収まるようにリソースの定義を行う。定義内容については、4</w:t>
      </w:r>
      <w:r>
        <w:t xml:space="preserve">.2.8 </w:t>
      </w:r>
      <w:r>
        <w:rPr>
          <w:rFonts w:hint="eastAsia"/>
        </w:rPr>
        <w:t>パフォーマンス/キャパシティ設計を参照のこと。なお、運用中の使用率傾向を踏まえて適宜定義の見直しを行うものとする。</w:t>
      </w:r>
    </w:p>
    <w:p w14:paraId="1D295EE6" w14:textId="77777777" w:rsidR="001D78F4" w:rsidRDefault="001D78F4" w:rsidP="003115D5">
      <w:pPr>
        <w:pStyle w:val="af4"/>
        <w:numPr>
          <w:ilvl w:val="0"/>
          <w:numId w:val="74"/>
        </w:numPr>
        <w:ind w:leftChars="0" w:left="2268"/>
      </w:pPr>
      <w:r>
        <w:rPr>
          <w:rFonts w:hint="eastAsia"/>
        </w:rPr>
        <w:t>定義予定のディスクサイズについて、最低でも2倍以上拡張可能な種別（ボリュームタイプ）を選択する。</w:t>
      </w:r>
    </w:p>
    <w:p w14:paraId="572A523A" w14:textId="77777777" w:rsidR="001D78F4" w:rsidRDefault="001D78F4" w:rsidP="003115D5">
      <w:pPr>
        <w:pStyle w:val="af4"/>
        <w:numPr>
          <w:ilvl w:val="0"/>
          <w:numId w:val="74"/>
        </w:numPr>
        <w:ind w:leftChars="0" w:left="2268"/>
      </w:pPr>
      <w:r w:rsidRPr="009009D8">
        <w:rPr>
          <w:rFonts w:hint="eastAsia"/>
        </w:rPr>
        <w:t>リソース使用状況が過少とみられる場合は、検討の上、スケールダウンを可能とする。ただし、変更による運用影響が大きいため、コストメリットが小さい場合は現状維持とする。</w:t>
      </w:r>
    </w:p>
    <w:p w14:paraId="0DA16F83" w14:textId="77777777" w:rsidR="001D78F4" w:rsidRPr="00C61141" w:rsidRDefault="001D78F4" w:rsidP="003115D5">
      <w:pPr>
        <w:pStyle w:val="af4"/>
        <w:numPr>
          <w:ilvl w:val="0"/>
          <w:numId w:val="74"/>
        </w:numPr>
        <w:ind w:leftChars="0" w:left="2268"/>
      </w:pPr>
      <w:r w:rsidRPr="00C61141">
        <w:rPr>
          <w:rFonts w:cs="Meiryo UI" w:hint="eastAsia"/>
          <w:szCs w:val="20"/>
        </w:rPr>
        <w:t>スケールアップはOS、インスタンス停止が不要であるものの、極力メンテナンス時間帯にて対応を行う。</w:t>
      </w:r>
    </w:p>
    <w:p w14:paraId="053FB269" w14:textId="77777777" w:rsidR="001D78F4" w:rsidRPr="00DD6772" w:rsidRDefault="001D78F4" w:rsidP="003115D5">
      <w:pPr>
        <w:pStyle w:val="af4"/>
        <w:numPr>
          <w:ilvl w:val="0"/>
          <w:numId w:val="74"/>
        </w:numPr>
        <w:ind w:leftChars="0" w:left="2268"/>
      </w:pPr>
      <w:r w:rsidRPr="00C61141">
        <w:rPr>
          <w:rFonts w:cs="Meiryo UI" w:hint="eastAsia"/>
          <w:szCs w:val="20"/>
        </w:rPr>
        <w:t>スケールダウンはOS、インスタンス停止が必要であるため、メンテナンス時間帯にて対応を行う。</w:t>
      </w:r>
    </w:p>
    <w:p w14:paraId="77AC13FF" w14:textId="77777777" w:rsidR="001D78F4" w:rsidRPr="005E5DAC" w:rsidRDefault="001D78F4" w:rsidP="003115D5">
      <w:pPr>
        <w:pStyle w:val="af4"/>
        <w:numPr>
          <w:ilvl w:val="0"/>
          <w:numId w:val="74"/>
        </w:numPr>
        <w:ind w:leftChars="0" w:left="2268"/>
      </w:pPr>
      <w:r w:rsidRPr="00753868">
        <w:rPr>
          <w:rFonts w:hint="eastAsia"/>
        </w:rPr>
        <w:t>スケールアップ/ダウン判断</w:t>
      </w:r>
      <w:r w:rsidRPr="00497C23">
        <w:rPr>
          <w:rFonts w:hint="eastAsia"/>
        </w:rPr>
        <w:t>に</w:t>
      </w:r>
      <w:r>
        <w:rPr>
          <w:rFonts w:hint="eastAsia"/>
        </w:rPr>
        <w:t>ついて</w:t>
      </w:r>
      <w:r w:rsidRPr="00497C23">
        <w:rPr>
          <w:rFonts w:hint="eastAsia"/>
        </w:rPr>
        <w:t>は</w:t>
      </w:r>
      <w:r>
        <w:rPr>
          <w:rFonts w:hint="eastAsia"/>
        </w:rPr>
        <w:t>、運用設計</w:t>
      </w:r>
      <w:r>
        <w:t xml:space="preserve">8.4.8 </w:t>
      </w:r>
      <w:r>
        <w:rPr>
          <w:rFonts w:hint="eastAsia"/>
        </w:rPr>
        <w:t>月次報告を参照のこと。</w:t>
      </w:r>
    </w:p>
    <w:p w14:paraId="1F882423" w14:textId="77777777" w:rsidR="001D78F4" w:rsidRDefault="001D78F4" w:rsidP="003115D5">
      <w:pPr>
        <w:pStyle w:val="af4"/>
        <w:numPr>
          <w:ilvl w:val="0"/>
          <w:numId w:val="74"/>
        </w:numPr>
        <w:ind w:leftChars="0" w:left="2268"/>
      </w:pPr>
      <w:r>
        <w:rPr>
          <w:rFonts w:hint="eastAsia"/>
        </w:rPr>
        <w:lastRenderedPageBreak/>
        <w:t>以下、バッチサーバにて利用する</w:t>
      </w:r>
      <w:r>
        <w:t>EBSの</w:t>
      </w:r>
      <w:r>
        <w:rPr>
          <w:rFonts w:hint="eastAsia"/>
        </w:rPr>
        <w:t>ボリュームタイプ</w:t>
      </w:r>
      <w:r>
        <w:t>（</w:t>
      </w:r>
      <w:r>
        <w:rPr>
          <w:rFonts w:hint="eastAsia"/>
        </w:rPr>
        <w:t>汎用SSD（g</w:t>
      </w:r>
      <w:r>
        <w:t>p3</w:t>
      </w:r>
      <w:r>
        <w:rPr>
          <w:rFonts w:hint="eastAsia"/>
        </w:rPr>
        <w:t>）</w:t>
      </w:r>
      <w:r>
        <w:t>）の利用範囲内で拡張を検討する。</w:t>
      </w:r>
      <w:r>
        <w:rPr>
          <w:rFonts w:hint="eastAsia"/>
        </w:rPr>
        <w:t>なお、トレンドによって内容が変更となる場合があるため、変更する際は最新の情報を前提とすること。</w:t>
      </w:r>
    </w:p>
    <w:p w14:paraId="44DF07FD" w14:textId="77777777" w:rsidR="0084086F" w:rsidRDefault="0084086F" w:rsidP="00BE1947">
      <w:pPr>
        <w:widowControl/>
        <w:jc w:val="left"/>
      </w:pPr>
    </w:p>
    <w:tbl>
      <w:tblPr>
        <w:tblStyle w:val="ae"/>
        <w:tblW w:w="0" w:type="auto"/>
        <w:tblInd w:w="2316" w:type="dxa"/>
        <w:tblLook w:val="04A0" w:firstRow="1" w:lastRow="0" w:firstColumn="1" w:lastColumn="0" w:noHBand="0" w:noVBand="1"/>
      </w:tblPr>
      <w:tblGrid>
        <w:gridCol w:w="2695"/>
        <w:gridCol w:w="1417"/>
        <w:gridCol w:w="1418"/>
      </w:tblGrid>
      <w:tr w:rsidR="008450EE" w14:paraId="2B9A448F" w14:textId="77777777" w:rsidTr="00DD0207">
        <w:tc>
          <w:tcPr>
            <w:tcW w:w="2695" w:type="dxa"/>
            <w:shd w:val="clear" w:color="auto" w:fill="BDD6EE" w:themeFill="accent5" w:themeFillTint="66"/>
          </w:tcPr>
          <w:p w14:paraId="3B42545F" w14:textId="77777777" w:rsidR="008450EE" w:rsidRDefault="008450EE" w:rsidP="00DD0207">
            <w:pPr>
              <w:pStyle w:val="af4"/>
              <w:ind w:leftChars="0" w:left="0"/>
            </w:pPr>
            <w:r>
              <w:rPr>
                <w:rFonts w:hint="eastAsia"/>
                <w:szCs w:val="20"/>
              </w:rPr>
              <w:t>汎用SSD（g</w:t>
            </w:r>
            <w:r>
              <w:rPr>
                <w:szCs w:val="20"/>
              </w:rPr>
              <w:t>p3</w:t>
            </w:r>
            <w:r>
              <w:rPr>
                <w:rFonts w:hint="eastAsia"/>
                <w:szCs w:val="20"/>
              </w:rPr>
              <w:t>）の拡張性</w:t>
            </w:r>
          </w:p>
        </w:tc>
        <w:tc>
          <w:tcPr>
            <w:tcW w:w="1417" w:type="dxa"/>
            <w:shd w:val="clear" w:color="auto" w:fill="BDD6EE" w:themeFill="accent5" w:themeFillTint="66"/>
          </w:tcPr>
          <w:p w14:paraId="7AAB83B8" w14:textId="77777777" w:rsidR="008450EE" w:rsidRDefault="008450EE" w:rsidP="00DD0207">
            <w:pPr>
              <w:pStyle w:val="af4"/>
              <w:ind w:leftChars="0" w:left="0"/>
            </w:pPr>
            <w:r>
              <w:rPr>
                <w:rFonts w:hint="eastAsia"/>
              </w:rPr>
              <w:t>最小値</w:t>
            </w:r>
          </w:p>
        </w:tc>
        <w:tc>
          <w:tcPr>
            <w:tcW w:w="1418" w:type="dxa"/>
            <w:shd w:val="clear" w:color="auto" w:fill="BDD6EE" w:themeFill="accent5" w:themeFillTint="66"/>
          </w:tcPr>
          <w:p w14:paraId="20E9276D" w14:textId="77777777" w:rsidR="008450EE" w:rsidRDefault="008450EE" w:rsidP="00DD0207">
            <w:pPr>
              <w:pStyle w:val="af4"/>
              <w:ind w:leftChars="0" w:left="0"/>
            </w:pPr>
            <w:r>
              <w:rPr>
                <w:rFonts w:hint="eastAsia"/>
              </w:rPr>
              <w:t>最大値</w:t>
            </w:r>
          </w:p>
        </w:tc>
      </w:tr>
      <w:tr w:rsidR="008450EE" w14:paraId="4A458C63" w14:textId="77777777" w:rsidTr="00DD0207">
        <w:tc>
          <w:tcPr>
            <w:tcW w:w="2695" w:type="dxa"/>
          </w:tcPr>
          <w:p w14:paraId="5844F21F" w14:textId="77777777" w:rsidR="008450EE" w:rsidRDefault="008450EE" w:rsidP="00DD0207">
            <w:pPr>
              <w:pStyle w:val="af4"/>
              <w:ind w:leftChars="0" w:left="0"/>
            </w:pPr>
            <w:r>
              <w:rPr>
                <w:rFonts w:hint="eastAsia"/>
              </w:rPr>
              <w:t>ボリュームサイズ</w:t>
            </w:r>
          </w:p>
        </w:tc>
        <w:tc>
          <w:tcPr>
            <w:tcW w:w="1417" w:type="dxa"/>
          </w:tcPr>
          <w:p w14:paraId="680976BC" w14:textId="77777777" w:rsidR="008450EE" w:rsidRDefault="008450EE" w:rsidP="00DD0207">
            <w:pPr>
              <w:pStyle w:val="af4"/>
              <w:ind w:leftChars="0" w:left="0"/>
            </w:pPr>
            <w:r>
              <w:t>1</w:t>
            </w:r>
            <w:r>
              <w:rPr>
                <w:rFonts w:hint="eastAsia"/>
              </w:rPr>
              <w:t xml:space="preserve"> GiB</w:t>
            </w:r>
          </w:p>
        </w:tc>
        <w:tc>
          <w:tcPr>
            <w:tcW w:w="1418" w:type="dxa"/>
          </w:tcPr>
          <w:p w14:paraId="4E1D0494" w14:textId="77777777" w:rsidR="008450EE" w:rsidRDefault="008450EE" w:rsidP="00DD0207">
            <w:pPr>
              <w:pStyle w:val="af4"/>
              <w:ind w:leftChars="0" w:left="0"/>
            </w:pPr>
            <w:r>
              <w:t>16</w:t>
            </w:r>
            <w:r>
              <w:rPr>
                <w:rFonts w:hint="eastAsia"/>
              </w:rPr>
              <w:t xml:space="preserve"> </w:t>
            </w:r>
            <w:r>
              <w:t>T</w:t>
            </w:r>
            <w:r>
              <w:rPr>
                <w:rFonts w:hint="eastAsia"/>
              </w:rPr>
              <w:t>iB</w:t>
            </w:r>
          </w:p>
        </w:tc>
      </w:tr>
    </w:tbl>
    <w:p w14:paraId="69279E02" w14:textId="77777777" w:rsidR="00B67EEC" w:rsidRDefault="00B67EEC" w:rsidP="00BE1947">
      <w:pPr>
        <w:widowControl/>
        <w:jc w:val="left"/>
      </w:pPr>
    </w:p>
    <w:p w14:paraId="2FE5B015" w14:textId="77777777" w:rsidR="00FC0CCF" w:rsidRDefault="000637B9" w:rsidP="003115D5">
      <w:pPr>
        <w:pStyle w:val="4"/>
        <w:numPr>
          <w:ilvl w:val="3"/>
          <w:numId w:val="73"/>
        </w:numPr>
        <w:tabs>
          <w:tab w:val="num" w:pos="360"/>
          <w:tab w:val="left" w:pos="2127"/>
        </w:tabs>
      </w:pPr>
      <w:r>
        <w:rPr>
          <w:rFonts w:hint="eastAsia"/>
        </w:rPr>
        <w:t>スケールイン/アウト</w:t>
      </w:r>
    </w:p>
    <w:p w14:paraId="19A0EB0D" w14:textId="77777777" w:rsidR="00D42E11" w:rsidRDefault="00D42E11" w:rsidP="00D42E11">
      <w:pPr>
        <w:ind w:leftChars="850" w:left="1700"/>
      </w:pPr>
      <w:r>
        <w:rPr>
          <w:rFonts w:hint="eastAsia"/>
        </w:rPr>
        <w:t>バッチサーバは冗長化を目的として各AZに1台ずつのみ配置する構成であり、性能要求に応じたサーバのスケールアウトを行わない。</w:t>
      </w:r>
    </w:p>
    <w:p w14:paraId="4D6607E5" w14:textId="77777777" w:rsidR="00391881" w:rsidRDefault="00391881">
      <w:pPr>
        <w:widowControl/>
        <w:jc w:val="left"/>
      </w:pPr>
      <w:r>
        <w:br w:type="page"/>
      </w:r>
    </w:p>
    <w:p w14:paraId="5E49C28B" w14:textId="77777777" w:rsidR="00B85334" w:rsidRDefault="001F1AF9" w:rsidP="000359C3">
      <w:pPr>
        <w:pStyle w:val="3"/>
      </w:pPr>
      <w:bookmarkStart w:id="155" w:name="_Toc90201575"/>
      <w:bookmarkStart w:id="156" w:name="_Toc124835583"/>
      <w:r w:rsidRPr="006212F2">
        <w:rPr>
          <w:rFonts w:hint="eastAsia"/>
        </w:rPr>
        <w:lastRenderedPageBreak/>
        <w:t>可用性・冗長性</w:t>
      </w:r>
      <w:bookmarkEnd w:id="155"/>
      <w:bookmarkEnd w:id="156"/>
    </w:p>
    <w:p w14:paraId="4EB92CFB" w14:textId="77777777" w:rsidR="00850F37" w:rsidRDefault="00850F37" w:rsidP="00850F37">
      <w:pPr>
        <w:ind w:leftChars="638" w:left="1276"/>
      </w:pPr>
      <w:r w:rsidRPr="00F53C0B">
        <w:rPr>
          <w:rFonts w:hint="eastAsia"/>
        </w:rPr>
        <w:t>バッチサーバにおける可用性・冗長性について、構成要素の観点をもとに以下に記載する。</w:t>
      </w:r>
    </w:p>
    <w:p w14:paraId="30FF74E6" w14:textId="77777777" w:rsidR="00B85334" w:rsidRPr="00850F37" w:rsidRDefault="00B85334" w:rsidP="00BE1947">
      <w:pPr>
        <w:widowControl/>
        <w:jc w:val="left"/>
      </w:pPr>
    </w:p>
    <w:p w14:paraId="53345B9E" w14:textId="77777777" w:rsidR="00401BEF" w:rsidRDefault="0072337C" w:rsidP="003115D5">
      <w:pPr>
        <w:pStyle w:val="4"/>
        <w:numPr>
          <w:ilvl w:val="3"/>
          <w:numId w:val="75"/>
        </w:numPr>
        <w:tabs>
          <w:tab w:val="num" w:pos="360"/>
          <w:tab w:val="left" w:pos="2127"/>
        </w:tabs>
      </w:pPr>
      <w:r>
        <w:rPr>
          <w:rFonts w:hint="eastAsia"/>
        </w:rPr>
        <w:t>EC2</w:t>
      </w:r>
    </w:p>
    <w:p w14:paraId="1AABA1DB" w14:textId="77777777" w:rsidR="00F47B95" w:rsidRDefault="00F47B95" w:rsidP="00F47B95">
      <w:pPr>
        <w:ind w:leftChars="850" w:left="1700"/>
      </w:pPr>
      <w:r>
        <w:rPr>
          <w:rFonts w:hint="eastAsia"/>
        </w:rPr>
        <w:t>バッチサーバを構成するEC2インスタンスの可用性・冗長性について記載する。</w:t>
      </w:r>
    </w:p>
    <w:p w14:paraId="456CFFC9" w14:textId="77777777" w:rsidR="00DE01D2" w:rsidRDefault="00DE01D2" w:rsidP="00BE1947">
      <w:pPr>
        <w:widowControl/>
        <w:jc w:val="left"/>
      </w:pPr>
    </w:p>
    <w:p w14:paraId="019DA8D3" w14:textId="77777777" w:rsidR="00FE666B" w:rsidRPr="00FE666B" w:rsidRDefault="00FE666B" w:rsidP="00D70F5B">
      <w:pPr>
        <w:pStyle w:val="af4"/>
        <w:numPr>
          <w:ilvl w:val="0"/>
          <w:numId w:val="59"/>
        </w:numPr>
        <w:ind w:leftChars="0"/>
      </w:pPr>
      <w:r>
        <w:rPr>
          <w:rFonts w:hint="eastAsia"/>
        </w:rPr>
        <w:t>それぞれのEC2インスタンスを</w:t>
      </w:r>
      <w:r w:rsidRPr="00F537A7">
        <w:t>ap-northeast-1</w:t>
      </w:r>
      <w:r>
        <w:rPr>
          <w:rFonts w:hint="eastAsia"/>
        </w:rPr>
        <w:t>a及び</w:t>
      </w:r>
      <w:r w:rsidRPr="00F537A7">
        <w:t>ap-northeast-1</w:t>
      </w:r>
      <w:r>
        <w:t>c</w:t>
      </w:r>
      <w:r>
        <w:rPr>
          <w:rFonts w:hint="eastAsia"/>
        </w:rPr>
        <w:t>に配置し、</w:t>
      </w:r>
      <w:r>
        <w:t>Multi-AZ</w:t>
      </w:r>
      <w:r>
        <w:rPr>
          <w:rFonts w:hint="eastAsia"/>
        </w:rPr>
        <w:t>構成とすることで耐障害性を図る。正常時の構成については、4</w:t>
      </w:r>
      <w:r>
        <w:t>.</w:t>
      </w:r>
      <w:r w:rsidR="00272FFF">
        <w:rPr>
          <w:rFonts w:hint="eastAsia"/>
        </w:rPr>
        <w:t>2</w:t>
      </w:r>
      <w:r>
        <w:t>.1</w:t>
      </w:r>
      <w:r w:rsidRPr="001C4AFA">
        <w:rPr>
          <w:rFonts w:cs="Meiryo UI" w:hint="eastAsia"/>
          <w:kern w:val="0"/>
          <w:szCs w:val="21"/>
        </w:rPr>
        <w:t>論理構成図</w:t>
      </w:r>
      <w:r>
        <w:rPr>
          <w:rFonts w:cs="Meiryo UI" w:hint="eastAsia"/>
          <w:kern w:val="0"/>
          <w:szCs w:val="21"/>
        </w:rPr>
        <w:t>を参照のこと。</w:t>
      </w:r>
    </w:p>
    <w:p w14:paraId="18626239" w14:textId="77777777" w:rsidR="00FE666B" w:rsidRDefault="00FE666B" w:rsidP="00D70F5B">
      <w:pPr>
        <w:pStyle w:val="af4"/>
        <w:numPr>
          <w:ilvl w:val="0"/>
          <w:numId w:val="59"/>
        </w:numPr>
        <w:ind w:leftChars="0"/>
      </w:pPr>
      <w:r w:rsidRPr="00F537A7">
        <w:t>ap-northeast-1</w:t>
      </w:r>
      <w:r>
        <w:rPr>
          <w:rFonts w:hint="eastAsia"/>
        </w:rPr>
        <w:t>a側のEC2インスタンスのみをアクティブ状態（通常利用可能な状態）とし、平常時においてのバッチジョブの実行及びデータの送受信を行う。</w:t>
      </w:r>
    </w:p>
    <w:p w14:paraId="115EE7B3" w14:textId="77777777" w:rsidR="00FE666B" w:rsidRDefault="00FE666B" w:rsidP="00D70F5B">
      <w:pPr>
        <w:pStyle w:val="af4"/>
        <w:numPr>
          <w:ilvl w:val="0"/>
          <w:numId w:val="59"/>
        </w:numPr>
        <w:ind w:leftChars="0"/>
      </w:pPr>
      <w:r w:rsidRPr="00F537A7">
        <w:t>ap-northeast-1</w:t>
      </w:r>
      <w:r>
        <w:t>c</w:t>
      </w:r>
      <w:r>
        <w:rPr>
          <w:rFonts w:hint="eastAsia"/>
        </w:rPr>
        <w:t>側のEC2インスタンスは事前に</w:t>
      </w:r>
      <w:r w:rsidRPr="00F537A7">
        <w:t>ap-northeast-1</w:t>
      </w:r>
      <w:r>
        <w:rPr>
          <w:rFonts w:hint="eastAsia"/>
        </w:rPr>
        <w:t>a側のインスタンスと同等の環境設定（OS設定、ミドルウェア設定等）を行った上でコールドスタンバイ状態（停止状態）とする。</w:t>
      </w:r>
    </w:p>
    <w:p w14:paraId="00EB657B" w14:textId="77777777" w:rsidR="007744BC" w:rsidRPr="007744BC" w:rsidRDefault="007744BC" w:rsidP="007744BC">
      <w:pPr>
        <w:pStyle w:val="af4"/>
        <w:ind w:leftChars="0" w:left="2120"/>
        <w:rPr>
          <w:rFonts w:cs="Meiryo UI"/>
          <w:kern w:val="0"/>
          <w:szCs w:val="21"/>
        </w:rPr>
      </w:pPr>
      <w:r>
        <w:rPr>
          <w:rFonts w:hint="eastAsia"/>
        </w:rPr>
        <w:t>障害発生時は、</w:t>
      </w:r>
      <w:r w:rsidRPr="00F537A7">
        <w:t>ap-northeast-1</w:t>
      </w:r>
      <w:r>
        <w:t>c</w:t>
      </w:r>
      <w:r>
        <w:rPr>
          <w:rFonts w:hint="eastAsia"/>
        </w:rPr>
        <w:t>側のEC2インスタンスを手動にてアクティブ状態に切り替えを行うものとする。詳細については、4</w:t>
      </w:r>
      <w:r>
        <w:t>.</w:t>
      </w:r>
      <w:r w:rsidR="00EF158E">
        <w:t>2</w:t>
      </w:r>
      <w:r>
        <w:t>.7.</w:t>
      </w:r>
      <w:r w:rsidR="00EF158E">
        <w:t>4</w:t>
      </w:r>
      <w:r w:rsidRPr="00C3441C">
        <w:rPr>
          <w:rFonts w:cs="Meiryo UI" w:hint="eastAsia"/>
          <w:kern w:val="0"/>
          <w:szCs w:val="21"/>
        </w:rPr>
        <w:t>障害時の動作</w:t>
      </w:r>
      <w:r>
        <w:rPr>
          <w:rFonts w:cs="Meiryo UI" w:hint="eastAsia"/>
          <w:kern w:val="0"/>
          <w:szCs w:val="21"/>
        </w:rPr>
        <w:t>を参照のこと。</w:t>
      </w:r>
    </w:p>
    <w:p w14:paraId="61A0D84A" w14:textId="77777777" w:rsidR="007744BC" w:rsidRDefault="007744BC" w:rsidP="00D70F5B">
      <w:pPr>
        <w:pStyle w:val="af4"/>
        <w:numPr>
          <w:ilvl w:val="0"/>
          <w:numId w:val="59"/>
        </w:numPr>
        <w:ind w:leftChars="0"/>
      </w:pPr>
      <w:r>
        <w:rPr>
          <w:rFonts w:hint="eastAsia"/>
        </w:rPr>
        <w:t>研修環境は、コスト面を鑑みて可用性・冗長性については考慮しないため、</w:t>
      </w:r>
      <w:r w:rsidRPr="00F537A7">
        <w:t>ap-northeast-1</w:t>
      </w:r>
      <w:r>
        <w:rPr>
          <w:rFonts w:hint="eastAsia"/>
        </w:rPr>
        <w:t>a側のEC2インスタンスのみをアクティブ状態（通常利用可能な状態）として構成する。</w:t>
      </w:r>
    </w:p>
    <w:p w14:paraId="729684B5" w14:textId="77777777" w:rsidR="00FE666B" w:rsidRDefault="00FE666B" w:rsidP="007744BC">
      <w:pPr>
        <w:pStyle w:val="12"/>
        <w:ind w:leftChars="0" w:left="134"/>
      </w:pPr>
    </w:p>
    <w:p w14:paraId="136DFE15" w14:textId="77777777" w:rsidR="00A44DB0" w:rsidRDefault="0061784D" w:rsidP="003115D5">
      <w:pPr>
        <w:pStyle w:val="4"/>
        <w:numPr>
          <w:ilvl w:val="3"/>
          <w:numId w:val="75"/>
        </w:numPr>
        <w:tabs>
          <w:tab w:val="num" w:pos="360"/>
          <w:tab w:val="left" w:pos="2127"/>
        </w:tabs>
      </w:pPr>
      <w:r>
        <w:rPr>
          <w:rFonts w:hint="eastAsia"/>
        </w:rPr>
        <w:t>EBS</w:t>
      </w:r>
    </w:p>
    <w:p w14:paraId="7DB91583" w14:textId="77777777" w:rsidR="00892CE0" w:rsidRDefault="00892CE0" w:rsidP="00892CE0">
      <w:pPr>
        <w:ind w:leftChars="850" w:left="1700"/>
      </w:pPr>
      <w:r>
        <w:rPr>
          <w:rFonts w:hint="eastAsia"/>
        </w:rPr>
        <w:t>バッチサーバを構成するEBSの可用性・冗長性について記載する。</w:t>
      </w:r>
    </w:p>
    <w:p w14:paraId="407B3109" w14:textId="77777777" w:rsidR="00892CE0" w:rsidRDefault="00892CE0" w:rsidP="00892CE0">
      <w:pPr>
        <w:pStyle w:val="12"/>
      </w:pPr>
    </w:p>
    <w:p w14:paraId="5114F638" w14:textId="77777777" w:rsidR="00892CE0" w:rsidRPr="00F53C0B" w:rsidRDefault="00892CE0" w:rsidP="00D70F5B">
      <w:pPr>
        <w:pStyle w:val="af4"/>
        <w:numPr>
          <w:ilvl w:val="0"/>
          <w:numId w:val="60"/>
        </w:numPr>
        <w:ind w:leftChars="0"/>
        <w:jc w:val="left"/>
      </w:pPr>
      <w:r w:rsidRPr="00F53C0B">
        <w:t>Amazon EBS ボリュームのデータは、同じ</w:t>
      </w:r>
      <w:r w:rsidRPr="00F53C0B">
        <w:rPr>
          <w:rFonts w:hint="eastAsia"/>
        </w:rPr>
        <w:t>AZ</w:t>
      </w:r>
      <w:r w:rsidRPr="00F53C0B">
        <w:t>内の複数のサーバに</w:t>
      </w:r>
      <w:r w:rsidRPr="00F53C0B">
        <w:rPr>
          <w:rFonts w:hint="eastAsia"/>
        </w:rPr>
        <w:t>内部的に</w:t>
      </w:r>
      <w:r w:rsidRPr="00F53C0B">
        <w:t>レプリケートされ</w:t>
      </w:r>
      <w:r w:rsidRPr="00F53C0B">
        <w:rPr>
          <w:rFonts w:hint="eastAsia"/>
        </w:rPr>
        <w:t>ているため、データが格納されているコンポーネントに障害が起きたとしても高い可用性（</w:t>
      </w:r>
      <w:r w:rsidRPr="00F53C0B">
        <w:t>99.999%</w:t>
      </w:r>
      <w:r w:rsidRPr="00F53C0B">
        <w:rPr>
          <w:rFonts w:hint="eastAsia"/>
        </w:rPr>
        <w:t>）が担保される。</w:t>
      </w:r>
    </w:p>
    <w:p w14:paraId="2C3694EB" w14:textId="77777777" w:rsidR="00892CE0" w:rsidRDefault="00892CE0" w:rsidP="00D70F5B">
      <w:pPr>
        <w:pStyle w:val="af4"/>
        <w:widowControl/>
        <w:numPr>
          <w:ilvl w:val="0"/>
          <w:numId w:val="60"/>
        </w:numPr>
        <w:ind w:leftChars="0"/>
        <w:jc w:val="left"/>
      </w:pPr>
      <w:r>
        <w:rPr>
          <w:rFonts w:hint="eastAsia"/>
        </w:rPr>
        <w:t>アクティブ、スタンバイ間のEBSデータについては、バッチ処理の特性上、各間でデータが同期されていなくても障害時にはスタンバイ側でリランが可能であるため、データ同期は不要とする。</w:t>
      </w:r>
    </w:p>
    <w:p w14:paraId="44FBB54A" w14:textId="77777777" w:rsidR="005C2BA0" w:rsidRDefault="005C2BA0" w:rsidP="005C2BA0">
      <w:pPr>
        <w:pStyle w:val="af4"/>
        <w:widowControl/>
        <w:ind w:leftChars="0" w:left="2120"/>
        <w:jc w:val="left"/>
      </w:pPr>
    </w:p>
    <w:p w14:paraId="0766C163" w14:textId="77777777" w:rsidR="00E951BB" w:rsidRDefault="005F116D" w:rsidP="003115D5">
      <w:pPr>
        <w:pStyle w:val="4"/>
        <w:numPr>
          <w:ilvl w:val="3"/>
          <w:numId w:val="75"/>
        </w:numPr>
        <w:tabs>
          <w:tab w:val="num" w:pos="360"/>
          <w:tab w:val="left" w:pos="2127"/>
        </w:tabs>
      </w:pPr>
      <w:r>
        <w:rPr>
          <w:rFonts w:hint="eastAsia"/>
        </w:rPr>
        <w:t>OS</w:t>
      </w:r>
    </w:p>
    <w:p w14:paraId="0C159CDA" w14:textId="77777777" w:rsidR="003E4E81" w:rsidRDefault="003E4E81" w:rsidP="003E4E81">
      <w:pPr>
        <w:ind w:leftChars="850" w:left="1700"/>
      </w:pPr>
      <w:r>
        <w:rPr>
          <w:rFonts w:hint="eastAsia"/>
        </w:rPr>
        <w:t>バッチサーバサーバを構成するOSの可用性・冗長性について、以下に記載する。</w:t>
      </w:r>
    </w:p>
    <w:p w14:paraId="342F1F47" w14:textId="77777777" w:rsidR="003E4E81" w:rsidRDefault="003E4E81" w:rsidP="003E4E81">
      <w:pPr>
        <w:ind w:leftChars="850" w:left="1700"/>
      </w:pPr>
    </w:p>
    <w:p w14:paraId="0ECFB698" w14:textId="77777777" w:rsidR="003E4E81" w:rsidRDefault="003E4E81" w:rsidP="00D70F5B">
      <w:pPr>
        <w:pStyle w:val="af4"/>
        <w:numPr>
          <w:ilvl w:val="0"/>
          <w:numId w:val="61"/>
        </w:numPr>
        <w:ind w:leftChars="850" w:left="2125" w:hanging="425"/>
      </w:pPr>
      <w:r>
        <w:rPr>
          <w:rFonts w:hint="eastAsia"/>
        </w:rPr>
        <w:t>EC2インスタンス上で実行されるOSについては、EC2の構成にて可用性・冗長性の考慮が行われており、単一障害においてはサービス継続が可能なため、OSにおける個別の考慮は行わない</w:t>
      </w:r>
    </w:p>
    <w:p w14:paraId="519CA9DA" w14:textId="77777777" w:rsidR="003E4E81" w:rsidRDefault="003E4E81" w:rsidP="00D70F5B">
      <w:pPr>
        <w:pStyle w:val="af4"/>
        <w:numPr>
          <w:ilvl w:val="0"/>
          <w:numId w:val="61"/>
        </w:numPr>
        <w:ind w:leftChars="850" w:left="2125" w:hanging="425"/>
      </w:pPr>
      <w:r>
        <w:rPr>
          <w:rFonts w:hint="eastAsia"/>
        </w:rPr>
        <w:t>手動切り替えによって同一のサービスを提供するため、OSの設定についてはサーバ固有の情報（ホスト名、IPアドレスなど）を除き、同一の設定とする。</w:t>
      </w:r>
    </w:p>
    <w:p w14:paraId="022CF8B9" w14:textId="77777777" w:rsidR="00AC203E" w:rsidRDefault="00AC203E">
      <w:pPr>
        <w:widowControl/>
        <w:jc w:val="left"/>
      </w:pPr>
      <w:r>
        <w:br w:type="page"/>
      </w:r>
    </w:p>
    <w:p w14:paraId="124E9399" w14:textId="77777777" w:rsidR="005C74BB" w:rsidRDefault="007101CD" w:rsidP="003115D5">
      <w:pPr>
        <w:pStyle w:val="4"/>
        <w:numPr>
          <w:ilvl w:val="3"/>
          <w:numId w:val="75"/>
        </w:numPr>
        <w:tabs>
          <w:tab w:val="num" w:pos="360"/>
          <w:tab w:val="left" w:pos="2127"/>
        </w:tabs>
      </w:pPr>
      <w:r>
        <w:rPr>
          <w:rFonts w:hint="eastAsia"/>
        </w:rPr>
        <w:lastRenderedPageBreak/>
        <w:t>障害時の動作</w:t>
      </w:r>
    </w:p>
    <w:p w14:paraId="6B810583" w14:textId="77777777" w:rsidR="00D665B0" w:rsidRDefault="001A6BD5" w:rsidP="00D665B0">
      <w:pPr>
        <w:ind w:leftChars="850" w:left="1700"/>
      </w:pPr>
      <w:r w:rsidRPr="00E503F5">
        <w:rPr>
          <w:rFonts w:hint="eastAsia"/>
        </w:rPr>
        <w:t>バッチサーバは、</w:t>
      </w:r>
      <w:r w:rsidRPr="00E503F5">
        <w:t>AWSサービスや</w:t>
      </w:r>
      <w:r w:rsidR="00CD557A" w:rsidRPr="00E503F5">
        <w:rPr>
          <w:rFonts w:hint="eastAsia"/>
        </w:rPr>
        <w:t>クラスタ</w:t>
      </w:r>
      <w:r w:rsidRPr="00E503F5">
        <w:t>製品を使った自動切換えは行わず、バックアップデータから手動での切り替えとなるため、個別ソフトウェアの障害ポイントは定義せず、AZ障害についてのみ記載する。</w:t>
      </w:r>
      <w:r w:rsidRPr="008003DF">
        <w:rPr>
          <w:rFonts w:hint="eastAsia"/>
        </w:rPr>
        <w:t>バッチサーバは</w:t>
      </w:r>
      <w:r w:rsidRPr="008003DF">
        <w:t>Multi-AZ構成となっているため、ap-northeast-1a側のEC2インスタンスが利用不可状態に陥った場合は、ap-northeast-1c側のEC2インスタンスを手動でコールドスタンバイ状態からアクティブ状態へ移行する。なお、各インスタンスのバッチモジュールについては、リリースの都度双方のサーバの更新を行うことで最新化されているため、障害時にデータの同期やバッチモジュールの最新化対応を行わない。障害時の動作については、以下図に示す。</w:t>
      </w:r>
    </w:p>
    <w:p w14:paraId="4FBD5485" w14:textId="77777777" w:rsidR="00401BEF" w:rsidRPr="00D665B0" w:rsidRDefault="00533513" w:rsidP="00533513">
      <w:pPr>
        <w:widowControl/>
        <w:jc w:val="left"/>
      </w:pPr>
      <w:r>
        <w:rPr>
          <w:rFonts w:hint="eastAsia"/>
        </w:rPr>
        <w:t xml:space="preserve">　　　　　　　　　　　　　</w:t>
      </w:r>
      <w:r>
        <w:rPr>
          <w:rFonts w:cs="Meiryo UI"/>
          <w:noProof/>
          <w:kern w:val="0"/>
          <w:szCs w:val="21"/>
        </w:rPr>
        <w:drawing>
          <wp:inline distT="0" distB="0" distL="0" distR="0" wp14:anchorId="3ED3B25B" wp14:editId="5A6E1178">
            <wp:extent cx="4674413" cy="7197569"/>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2082" cy="7209378"/>
                    </a:xfrm>
                    <a:prstGeom prst="rect">
                      <a:avLst/>
                    </a:prstGeom>
                    <a:noFill/>
                    <a:ln>
                      <a:noFill/>
                    </a:ln>
                  </pic:spPr>
                </pic:pic>
              </a:graphicData>
            </a:graphic>
          </wp:inline>
        </w:drawing>
      </w:r>
      <w:r>
        <w:rPr>
          <w:rFonts w:hint="eastAsia"/>
        </w:rPr>
        <w:t xml:space="preserve">　　　　　　　　　　　</w:t>
      </w:r>
    </w:p>
    <w:p w14:paraId="2D605BBE" w14:textId="77777777" w:rsidR="00C55C04" w:rsidRDefault="003568E2" w:rsidP="000359C3">
      <w:pPr>
        <w:pStyle w:val="3"/>
        <w:numPr>
          <w:ilvl w:val="2"/>
          <w:numId w:val="75"/>
        </w:numPr>
      </w:pPr>
      <w:bookmarkStart w:id="157" w:name="_Toc90201576"/>
      <w:bookmarkStart w:id="158" w:name="_Toc124835584"/>
      <w:r w:rsidRPr="006212F2">
        <w:rPr>
          <w:rFonts w:hint="eastAsia"/>
        </w:rPr>
        <w:lastRenderedPageBreak/>
        <w:t>パフォーマンス</w:t>
      </w:r>
      <w:r w:rsidRPr="006212F2">
        <w:t>/キャパシティ設計</w:t>
      </w:r>
      <w:bookmarkEnd w:id="157"/>
      <w:bookmarkEnd w:id="158"/>
    </w:p>
    <w:p w14:paraId="64AC514D" w14:textId="77777777" w:rsidR="006A3B7E" w:rsidRDefault="00F648E1" w:rsidP="006A3B7E">
      <w:pPr>
        <w:ind w:leftChars="638" w:left="1276"/>
      </w:pPr>
      <w:r>
        <w:rPr>
          <w:rFonts w:hint="eastAsia"/>
        </w:rPr>
        <w:t>バッチサーバにおける性能</w:t>
      </w:r>
      <w:r w:rsidRPr="00C037A1">
        <w:rPr>
          <w:rFonts w:hint="eastAsia"/>
        </w:rPr>
        <w:t>およびキャパシティ設計について</w:t>
      </w:r>
      <w:r>
        <w:rPr>
          <w:rFonts w:hint="eastAsia"/>
        </w:rPr>
        <w:t>以下に</w:t>
      </w:r>
      <w:r w:rsidRPr="00C037A1">
        <w:rPr>
          <w:rFonts w:hint="eastAsia"/>
        </w:rPr>
        <w:t>記載する。</w:t>
      </w:r>
    </w:p>
    <w:p w14:paraId="41B7E98A" w14:textId="77777777" w:rsidR="005C74BB" w:rsidRDefault="005C74BB" w:rsidP="00BE1947">
      <w:pPr>
        <w:widowControl/>
        <w:jc w:val="left"/>
      </w:pPr>
    </w:p>
    <w:p w14:paraId="4787228F" w14:textId="77777777" w:rsidR="00B86C4B" w:rsidRDefault="00D40F05" w:rsidP="003115D5">
      <w:pPr>
        <w:pStyle w:val="4"/>
        <w:numPr>
          <w:ilvl w:val="3"/>
          <w:numId w:val="76"/>
        </w:numPr>
        <w:tabs>
          <w:tab w:val="num" w:pos="360"/>
          <w:tab w:val="left" w:pos="2127"/>
        </w:tabs>
      </w:pPr>
      <w:r>
        <w:rPr>
          <w:rFonts w:hint="eastAsia"/>
        </w:rPr>
        <w:t>パフォーマンス設計</w:t>
      </w:r>
    </w:p>
    <w:p w14:paraId="2645901B" w14:textId="77777777" w:rsidR="00BF2430" w:rsidRPr="003E3F30" w:rsidRDefault="0065457C">
      <w:pPr>
        <w:pStyle w:val="50"/>
      </w:pPr>
      <w:r>
        <w:rPr>
          <w:rFonts w:hint="eastAsia"/>
        </w:rPr>
        <w:t>基本方針</w:t>
      </w:r>
    </w:p>
    <w:p w14:paraId="55B63293" w14:textId="77777777" w:rsidR="00B86C4B" w:rsidRPr="006A3B7E" w:rsidRDefault="00B86C4B" w:rsidP="00BE1947">
      <w:pPr>
        <w:widowControl/>
        <w:jc w:val="left"/>
      </w:pPr>
    </w:p>
    <w:p w14:paraId="49BF1847" w14:textId="77777777" w:rsidR="00424728" w:rsidRPr="002318FA" w:rsidRDefault="00424728" w:rsidP="00D70F5B">
      <w:pPr>
        <w:pStyle w:val="af4"/>
        <w:numPr>
          <w:ilvl w:val="0"/>
          <w:numId w:val="7"/>
        </w:numPr>
        <w:ind w:leftChars="0" w:left="2268"/>
      </w:pPr>
      <w:r>
        <w:rPr>
          <w:rFonts w:hint="eastAsia"/>
        </w:rPr>
        <w:t>原則22:00の閉局から6</w:t>
      </w:r>
      <w:r>
        <w:t>:00</w:t>
      </w:r>
      <w:r>
        <w:rPr>
          <w:rFonts w:hint="eastAsia"/>
        </w:rPr>
        <w:t>の開局の1時間前までの</w:t>
      </w:r>
      <w:r w:rsidRPr="0019636D">
        <w:rPr>
          <w:rFonts w:hint="eastAsia"/>
        </w:rPr>
        <w:t>7時間(</w:t>
      </w:r>
      <w:r w:rsidRPr="0019636D">
        <w:t>420</w:t>
      </w:r>
      <w:r w:rsidRPr="0019636D">
        <w:rPr>
          <w:rFonts w:hint="eastAsia"/>
        </w:rPr>
        <w:t>分)</w:t>
      </w:r>
      <w:r>
        <w:rPr>
          <w:rFonts w:hint="eastAsia"/>
        </w:rPr>
        <w:t>でバッチ処理を完了させる前提のため、同処理時間内に完了する性能であること。</w:t>
      </w:r>
    </w:p>
    <w:p w14:paraId="431344B1" w14:textId="77777777" w:rsidR="00424728" w:rsidRDefault="00424728" w:rsidP="00D70F5B">
      <w:pPr>
        <w:pStyle w:val="af4"/>
        <w:numPr>
          <w:ilvl w:val="0"/>
          <w:numId w:val="7"/>
        </w:numPr>
        <w:ind w:leftChars="0" w:left="2268"/>
      </w:pPr>
      <w:r>
        <w:rPr>
          <w:rFonts w:hint="eastAsia"/>
        </w:rPr>
        <w:t>他システムを起因とした処理遅延や</w:t>
      </w:r>
      <w:r w:rsidRPr="00A75BC7">
        <w:rPr>
          <w:rFonts w:hint="eastAsia"/>
        </w:rPr>
        <w:t>ファイル受信時刻等の要因により十分なバッチ処理時間を確保できない場合</w:t>
      </w:r>
      <w:r>
        <w:rPr>
          <w:rFonts w:hint="eastAsia"/>
        </w:rPr>
        <w:t>でも、重要度によって継続させる必要があるバッチ処理については時限を超えて処理を継続させるものとし、性能のスケールアップやスケールアウトによる回復運転は行わない。</w:t>
      </w:r>
    </w:p>
    <w:p w14:paraId="553F1F87" w14:textId="77777777" w:rsidR="00424728" w:rsidRDefault="00424728" w:rsidP="00D70F5B">
      <w:pPr>
        <w:pStyle w:val="af4"/>
        <w:numPr>
          <w:ilvl w:val="0"/>
          <w:numId w:val="7"/>
        </w:numPr>
        <w:ind w:leftChars="0" w:left="2268"/>
      </w:pPr>
      <w:r>
        <w:rPr>
          <w:rFonts w:hint="eastAsia"/>
        </w:rPr>
        <w:t>アクティブ側からスタンバイ側へ切り替わった際も同等のバッチ処理性能を提供するインフラ環境とする。</w:t>
      </w:r>
    </w:p>
    <w:p w14:paraId="71A96717" w14:textId="77777777" w:rsidR="00424728" w:rsidRDefault="00424728" w:rsidP="00D70F5B">
      <w:pPr>
        <w:pStyle w:val="af4"/>
        <w:numPr>
          <w:ilvl w:val="0"/>
          <w:numId w:val="7"/>
        </w:numPr>
        <w:ind w:leftChars="0" w:left="2268"/>
      </w:pPr>
      <w:r>
        <w:rPr>
          <w:rFonts w:hint="eastAsia"/>
        </w:rPr>
        <w:t>CPU、メモリについては、増加率を仮定したうえで定義した時点から3年後においても50%～80%の範囲で収まる性能とする。</w:t>
      </w:r>
    </w:p>
    <w:p w14:paraId="0AE4D086" w14:textId="77777777" w:rsidR="00424728" w:rsidRDefault="00424728" w:rsidP="00D70F5B">
      <w:pPr>
        <w:pStyle w:val="af4"/>
        <w:numPr>
          <w:ilvl w:val="0"/>
          <w:numId w:val="7"/>
        </w:numPr>
        <w:ind w:leftChars="0" w:left="2268"/>
      </w:pPr>
      <w:r>
        <w:rPr>
          <w:rFonts w:hint="eastAsia"/>
        </w:rPr>
        <w:t>過去実績において</w:t>
      </w:r>
      <w:r w:rsidRPr="00716A93">
        <w:rPr>
          <w:rFonts w:hint="eastAsia"/>
        </w:rPr>
        <w:t>EYSと同等の機能を</w:t>
      </w:r>
      <w:r>
        <w:rPr>
          <w:rFonts w:hint="eastAsia"/>
        </w:rPr>
        <w:t>保有</w:t>
      </w:r>
      <w:r w:rsidRPr="00716A93">
        <w:rPr>
          <w:rFonts w:hint="eastAsia"/>
        </w:rPr>
        <w:t>したサーバ</w:t>
      </w:r>
      <w:r>
        <w:rPr>
          <w:rFonts w:hint="eastAsia"/>
        </w:rPr>
        <w:t>を性能指標として、そのリソース使用状況をもとにデータや処理量、使用率とその増減の見通しを踏まえて拡充の検討を行い、スモールスタートを前提として適宜スケールアップを行うものとする。</w:t>
      </w:r>
    </w:p>
    <w:p w14:paraId="07205F34" w14:textId="77777777" w:rsidR="005C74BB" w:rsidRDefault="005C74BB" w:rsidP="00BE1947">
      <w:pPr>
        <w:widowControl/>
        <w:jc w:val="left"/>
      </w:pPr>
    </w:p>
    <w:p w14:paraId="7FF0FC0B" w14:textId="77777777" w:rsidR="003565D1" w:rsidRPr="003E3F30" w:rsidRDefault="00C27D74">
      <w:pPr>
        <w:pStyle w:val="50"/>
      </w:pPr>
      <w:r w:rsidRPr="00023408">
        <w:rPr>
          <w:rFonts w:hint="eastAsia"/>
        </w:rPr>
        <w:t>多重度・流量制限</w:t>
      </w:r>
    </w:p>
    <w:p w14:paraId="5B022E00" w14:textId="77777777" w:rsidR="001B31F4" w:rsidRDefault="001B31F4" w:rsidP="001B31F4">
      <w:pPr>
        <w:ind w:leftChars="921" w:left="1842"/>
      </w:pPr>
      <w:r>
        <w:rPr>
          <w:rFonts w:hint="eastAsia"/>
        </w:rPr>
        <w:t>EYSのバッチアプリケーションでは一度に大量のデータを読み込む処理は</w:t>
      </w:r>
      <w:r w:rsidR="0011388B">
        <w:rPr>
          <w:rFonts w:hint="eastAsia"/>
        </w:rPr>
        <w:t>あるが、下記理由から</w:t>
      </w:r>
      <w:r w:rsidRPr="002E0292">
        <w:rPr>
          <w:rFonts w:hint="eastAsia"/>
        </w:rPr>
        <w:t>多重度設定</w:t>
      </w:r>
      <w:r>
        <w:rPr>
          <w:rFonts w:hint="eastAsia"/>
        </w:rPr>
        <w:t>・流量制限は行わ</w:t>
      </w:r>
      <w:r w:rsidR="00C345DB">
        <w:rPr>
          <w:rFonts w:hint="eastAsia"/>
        </w:rPr>
        <w:t>ず</w:t>
      </w:r>
      <w:r w:rsidR="00B70D4F">
        <w:rPr>
          <w:rFonts w:hint="eastAsia"/>
        </w:rPr>
        <w:t>必要に応じて</w:t>
      </w:r>
      <w:r w:rsidR="00C345DB">
        <w:rPr>
          <w:rFonts w:hint="eastAsia"/>
        </w:rPr>
        <w:t>テスト</w:t>
      </w:r>
      <w:r w:rsidR="00B70D4F">
        <w:rPr>
          <w:rFonts w:hint="eastAsia"/>
        </w:rPr>
        <w:t>時に</w:t>
      </w:r>
      <w:r w:rsidR="00C345DB">
        <w:rPr>
          <w:rFonts w:hint="eastAsia"/>
        </w:rPr>
        <w:t>チューニング対応をするものとする。</w:t>
      </w:r>
      <w:r w:rsidR="00796BF8">
        <w:rPr>
          <w:rFonts w:hint="eastAsia"/>
        </w:rPr>
        <w:t>テスト時に</w:t>
      </w:r>
      <w:r w:rsidR="00646B32">
        <w:rPr>
          <w:rFonts w:hint="eastAsia"/>
        </w:rPr>
        <w:t>チューニングが必要となった場合はH</w:t>
      </w:r>
      <w:r w:rsidR="00646B32">
        <w:t>inemos</w:t>
      </w:r>
      <w:r w:rsidR="00646B32">
        <w:rPr>
          <w:rFonts w:hint="eastAsia"/>
        </w:rPr>
        <w:t>ジョブ設定の中で多重度</w:t>
      </w:r>
      <w:r w:rsidR="00200ED8">
        <w:rPr>
          <w:rFonts w:hint="eastAsia"/>
        </w:rPr>
        <w:t>、流量制限として同時ジョブ実行数</w:t>
      </w:r>
      <w:r w:rsidR="00A35474">
        <w:rPr>
          <w:rFonts w:hint="eastAsia"/>
        </w:rPr>
        <w:t>の設定を</w:t>
      </w:r>
      <w:r w:rsidR="00200ED8">
        <w:rPr>
          <w:rFonts w:hint="eastAsia"/>
        </w:rPr>
        <w:t>行うことで実現をさせる。</w:t>
      </w:r>
    </w:p>
    <w:p w14:paraId="7DABA783" w14:textId="77777777" w:rsidR="00C345DB" w:rsidRDefault="00C345DB" w:rsidP="00C345DB">
      <w:pPr>
        <w:ind w:leftChars="921" w:left="1842"/>
      </w:pPr>
      <w:r>
        <w:rPr>
          <w:rFonts w:hint="eastAsia"/>
        </w:rPr>
        <w:t>・現行チャネル</w:t>
      </w:r>
      <w:r>
        <w:t>DBは集配(EYSではファイル連携サーバ)、夜間バッチ(バッチサーバ)を統合して行っており、</w:t>
      </w:r>
    </w:p>
    <w:p w14:paraId="3D4653E9" w14:textId="77777777" w:rsidR="00C345DB" w:rsidRDefault="00C345DB" w:rsidP="007B1023">
      <w:pPr>
        <w:ind w:leftChars="921" w:left="1842" w:firstLineChars="50" w:firstLine="100"/>
      </w:pPr>
      <w:r>
        <w:rPr>
          <w:rFonts w:hint="eastAsia"/>
        </w:rPr>
        <w:t>バッチサーバ</w:t>
      </w:r>
      <w:del w:id="159" w:author="小西 博和 Hirokazu Konishi" w:date="2022-10-02T09:54:00Z">
        <w:r w:rsidDel="0028161F">
          <w:rPr>
            <w:rFonts w:hint="eastAsia"/>
          </w:rPr>
          <w:delText>に</w:delText>
        </w:r>
      </w:del>
      <w:r>
        <w:rPr>
          <w:rFonts w:hint="eastAsia"/>
        </w:rPr>
        <w:t>単体に対して処理が偏ることが無いこと</w:t>
      </w:r>
    </w:p>
    <w:p w14:paraId="4E0DED48" w14:textId="77777777" w:rsidR="00C345DB" w:rsidRDefault="00C345DB" w:rsidP="00C345DB">
      <w:pPr>
        <w:ind w:leftChars="921" w:left="1842"/>
      </w:pPr>
      <w:r>
        <w:rPr>
          <w:rFonts w:hint="eastAsia"/>
        </w:rPr>
        <w:t>・バッチサーバは、現行チャネル</w:t>
      </w:r>
      <w:r>
        <w:t>DB相当のCPUを持っており、作成するバッチアプリケーションとして、</w:t>
      </w:r>
    </w:p>
    <w:p w14:paraId="0754C29E" w14:textId="77777777" w:rsidR="00C345DB" w:rsidRDefault="00C345DB" w:rsidP="007B1023">
      <w:pPr>
        <w:ind w:leftChars="921" w:left="1842" w:firstLineChars="50" w:firstLine="100"/>
      </w:pPr>
      <w:r>
        <w:rPr>
          <w:rFonts w:hint="eastAsia"/>
        </w:rPr>
        <w:t>膨大にメモリに展開しない設計思想であること</w:t>
      </w:r>
    </w:p>
    <w:p w14:paraId="59BAEA9C" w14:textId="77777777" w:rsidR="00A53995" w:rsidRPr="001B31F4" w:rsidRDefault="00A53995" w:rsidP="00BE1947">
      <w:pPr>
        <w:widowControl/>
        <w:jc w:val="left"/>
      </w:pPr>
    </w:p>
    <w:p w14:paraId="72C739E3" w14:textId="77777777" w:rsidR="007A459E" w:rsidRPr="003E3F30" w:rsidRDefault="0044480E">
      <w:pPr>
        <w:pStyle w:val="50"/>
      </w:pPr>
      <w:r>
        <w:rPr>
          <w:rFonts w:hint="eastAsia"/>
        </w:rPr>
        <w:t>タイムアウト設計</w:t>
      </w:r>
    </w:p>
    <w:p w14:paraId="6004A3C9" w14:textId="77777777" w:rsidR="001C15E2" w:rsidRDefault="001C15E2" w:rsidP="001C15E2">
      <w:pPr>
        <w:ind w:leftChars="921" w:left="1842"/>
      </w:pPr>
      <w:r>
        <w:rPr>
          <w:rFonts w:hint="eastAsia"/>
        </w:rPr>
        <w:t>バッチ処理の重要度に応じて処理のタイムアウトや開局後の処理継続をジョブ制御によって行うものとする。なお、重要度やタイムアウト時間については業務要件に従うものとする。</w:t>
      </w:r>
    </w:p>
    <w:p w14:paraId="2D0C4CA2" w14:textId="77777777" w:rsidR="00F55369" w:rsidRDefault="00F55369">
      <w:pPr>
        <w:widowControl/>
        <w:jc w:val="left"/>
      </w:pPr>
      <w:r>
        <w:br w:type="page"/>
      </w:r>
    </w:p>
    <w:p w14:paraId="4BE4AAEF" w14:textId="77777777" w:rsidR="009358FE" w:rsidRDefault="00606662" w:rsidP="003115D5">
      <w:pPr>
        <w:pStyle w:val="4"/>
        <w:numPr>
          <w:ilvl w:val="3"/>
          <w:numId w:val="76"/>
        </w:numPr>
        <w:tabs>
          <w:tab w:val="num" w:pos="360"/>
          <w:tab w:val="left" w:pos="2127"/>
        </w:tabs>
      </w:pPr>
      <w:r>
        <w:rPr>
          <w:rFonts w:hint="eastAsia"/>
        </w:rPr>
        <w:lastRenderedPageBreak/>
        <w:t>キャパシティ設計</w:t>
      </w:r>
    </w:p>
    <w:p w14:paraId="1E7E62A0" w14:textId="77777777" w:rsidR="00266121" w:rsidRPr="003E3F30" w:rsidRDefault="00266121">
      <w:pPr>
        <w:pStyle w:val="50"/>
      </w:pPr>
      <w:r>
        <w:rPr>
          <w:rFonts w:hint="eastAsia"/>
        </w:rPr>
        <w:t>基本方針</w:t>
      </w:r>
    </w:p>
    <w:p w14:paraId="719A58C2" w14:textId="77777777" w:rsidR="001B376A" w:rsidRDefault="001B376A" w:rsidP="001B376A">
      <w:pPr>
        <w:ind w:leftChars="921" w:left="1842"/>
      </w:pPr>
      <w:r>
        <w:rPr>
          <w:rFonts w:hint="eastAsia"/>
        </w:rPr>
        <w:t>E</w:t>
      </w:r>
      <w:r>
        <w:t>C2</w:t>
      </w:r>
      <w:r>
        <w:rPr>
          <w:rFonts w:hint="eastAsia"/>
        </w:rPr>
        <w:t>のインスタンスタイプとディスクサイズについては、下記のサイジング前提を元に決定する。</w:t>
      </w:r>
    </w:p>
    <w:p w14:paraId="494BF300" w14:textId="77777777" w:rsidR="007A459E" w:rsidRDefault="007A459E" w:rsidP="00BE1947">
      <w:pPr>
        <w:widowControl/>
        <w:jc w:val="left"/>
      </w:pPr>
    </w:p>
    <w:p w14:paraId="01B62FD4" w14:textId="77777777" w:rsidR="00E355CA" w:rsidRDefault="00E355CA" w:rsidP="00E355CA">
      <w:pPr>
        <w:ind w:leftChars="850" w:left="1700" w:firstLineChars="71" w:firstLine="142"/>
      </w:pPr>
      <w:r>
        <w:rPr>
          <w:rFonts w:hint="eastAsia"/>
        </w:rPr>
        <w:t>【サイジング前提】</w:t>
      </w:r>
    </w:p>
    <w:p w14:paraId="45558FEA" w14:textId="77777777" w:rsidR="00A15B6F" w:rsidRPr="001B376A" w:rsidRDefault="00A15B6F" w:rsidP="00BE1947">
      <w:pPr>
        <w:widowControl/>
        <w:jc w:val="left"/>
      </w:pPr>
    </w:p>
    <w:p w14:paraId="7E7ECAD0" w14:textId="77777777" w:rsidR="00262A46" w:rsidRDefault="00C14A2E" w:rsidP="00D70F5B">
      <w:pPr>
        <w:pStyle w:val="af4"/>
        <w:numPr>
          <w:ilvl w:val="0"/>
          <w:numId w:val="7"/>
        </w:numPr>
        <w:ind w:leftChars="0" w:left="2268"/>
      </w:pPr>
      <w:r w:rsidRPr="0019636D">
        <w:t>ISIDに</w:t>
      </w:r>
      <w:r w:rsidRPr="0019636D">
        <w:rPr>
          <w:rFonts w:hint="eastAsia"/>
        </w:rPr>
        <w:t>よる導入、稼働実績があり、かつ</w:t>
      </w:r>
      <w:r w:rsidRPr="0019636D">
        <w:t>BANK・R</w:t>
      </w:r>
      <w:r w:rsidRPr="0019636D">
        <w:rPr>
          <w:rFonts w:hint="eastAsia"/>
        </w:rPr>
        <w:t>、バッチ処理が稼働するサーバ</w:t>
      </w:r>
      <w:r w:rsidRPr="0019636D">
        <w:t>を性能</w:t>
      </w:r>
      <w:r w:rsidRPr="0019636D">
        <w:rPr>
          <w:rFonts w:hint="eastAsia"/>
        </w:rPr>
        <w:t>指標</w:t>
      </w:r>
      <w:r w:rsidRPr="0019636D">
        <w:t>とする。</w:t>
      </w:r>
    </w:p>
    <w:p w14:paraId="6137975B" w14:textId="77777777" w:rsidR="00C14A2E" w:rsidRDefault="009F6BAB" w:rsidP="00C14A2E">
      <w:pPr>
        <w:pStyle w:val="af4"/>
        <w:ind w:leftChars="0" w:left="2268"/>
      </w:pPr>
      <w:r w:rsidRPr="0019636D">
        <w:rPr>
          <w:rFonts w:hint="eastAsia"/>
        </w:rPr>
        <w:t>該当サーバのスペックは以下の通り。</w:t>
      </w:r>
    </w:p>
    <w:p w14:paraId="2CB65966" w14:textId="77777777" w:rsidR="0087513A" w:rsidRDefault="0087513A" w:rsidP="00C14A2E">
      <w:pPr>
        <w:pStyle w:val="af4"/>
        <w:ind w:leftChars="0" w:left="2268"/>
      </w:pPr>
    </w:p>
    <w:p w14:paraId="6A9061A3" w14:textId="77777777" w:rsidR="0087513A" w:rsidRDefault="0087513A" w:rsidP="00C14A2E">
      <w:pPr>
        <w:pStyle w:val="af4"/>
        <w:ind w:leftChars="0" w:left="2268"/>
      </w:pPr>
      <w:r w:rsidRPr="0019636D">
        <w:rPr>
          <w:rFonts w:hint="eastAsia"/>
        </w:rPr>
        <w:t>＜CPU＞</w:t>
      </w:r>
    </w:p>
    <w:tbl>
      <w:tblPr>
        <w:tblStyle w:val="ae"/>
        <w:tblW w:w="3628" w:type="dxa"/>
        <w:tblInd w:w="2263" w:type="dxa"/>
        <w:tblLook w:val="04A0" w:firstRow="1" w:lastRow="0" w:firstColumn="1" w:lastColumn="0" w:noHBand="0" w:noVBand="1"/>
      </w:tblPr>
      <w:tblGrid>
        <w:gridCol w:w="1076"/>
        <w:gridCol w:w="1559"/>
        <w:gridCol w:w="993"/>
      </w:tblGrid>
      <w:tr w:rsidR="00F55369" w:rsidRPr="00FC520B" w14:paraId="7709770F" w14:textId="77777777" w:rsidTr="005C7943">
        <w:trPr>
          <w:trHeight w:val="282"/>
        </w:trPr>
        <w:tc>
          <w:tcPr>
            <w:tcW w:w="1076" w:type="dxa"/>
            <w:shd w:val="clear" w:color="auto" w:fill="BDD6EE" w:themeFill="accent5" w:themeFillTint="66"/>
          </w:tcPr>
          <w:p w14:paraId="3FFEA446" w14:textId="77777777" w:rsidR="00F55369" w:rsidRPr="0019636D" w:rsidRDefault="00F55369" w:rsidP="00DD0207">
            <w:pPr>
              <w:pStyle w:val="af4"/>
              <w:ind w:leftChars="0" w:left="0"/>
            </w:pPr>
            <w:r w:rsidRPr="0019636D">
              <w:rPr>
                <w:rFonts w:hint="eastAsia"/>
              </w:rPr>
              <w:t>コア数</w:t>
            </w:r>
          </w:p>
        </w:tc>
        <w:tc>
          <w:tcPr>
            <w:tcW w:w="1559" w:type="dxa"/>
            <w:shd w:val="clear" w:color="auto" w:fill="BDD6EE" w:themeFill="accent5" w:themeFillTint="66"/>
          </w:tcPr>
          <w:p w14:paraId="26F0E726" w14:textId="77777777" w:rsidR="00F55369" w:rsidRPr="0019636D" w:rsidRDefault="00F55369" w:rsidP="00DD0207">
            <w:pPr>
              <w:pStyle w:val="af4"/>
              <w:ind w:leftChars="0" w:left="0"/>
            </w:pPr>
            <w:r w:rsidRPr="0019636D">
              <w:rPr>
                <w:rFonts w:hint="eastAsia"/>
              </w:rPr>
              <w:t>ピーク時使用率</w:t>
            </w:r>
          </w:p>
        </w:tc>
        <w:tc>
          <w:tcPr>
            <w:tcW w:w="993" w:type="dxa"/>
            <w:shd w:val="clear" w:color="auto" w:fill="BDD6EE" w:themeFill="accent5" w:themeFillTint="66"/>
          </w:tcPr>
          <w:p w14:paraId="02E06EDB" w14:textId="77777777" w:rsidR="00F55369" w:rsidRPr="0019636D" w:rsidRDefault="00F55369" w:rsidP="00DD0207">
            <w:pPr>
              <w:pStyle w:val="af4"/>
              <w:ind w:leftChars="0" w:left="0"/>
            </w:pPr>
            <w:r w:rsidRPr="0019636D">
              <w:rPr>
                <w:rFonts w:hint="eastAsia"/>
              </w:rPr>
              <w:t>増加率</w:t>
            </w:r>
          </w:p>
        </w:tc>
      </w:tr>
      <w:tr w:rsidR="00F55369" w:rsidRPr="00FC520B" w14:paraId="3C56C613" w14:textId="77777777" w:rsidTr="005C7943">
        <w:tc>
          <w:tcPr>
            <w:tcW w:w="1076" w:type="dxa"/>
          </w:tcPr>
          <w:p w14:paraId="412980CC" w14:textId="77777777" w:rsidR="00F55369" w:rsidRPr="0019636D" w:rsidRDefault="00F55369" w:rsidP="00DD0207">
            <w:pPr>
              <w:pStyle w:val="af4"/>
              <w:ind w:leftChars="0" w:left="0"/>
            </w:pPr>
            <w:r w:rsidRPr="0019636D">
              <w:t>8 vCPU</w:t>
            </w:r>
          </w:p>
        </w:tc>
        <w:tc>
          <w:tcPr>
            <w:tcW w:w="1559" w:type="dxa"/>
          </w:tcPr>
          <w:p w14:paraId="703EF6BC" w14:textId="77777777" w:rsidR="00F55369" w:rsidRPr="0019636D" w:rsidRDefault="00F55369" w:rsidP="00DD0207">
            <w:pPr>
              <w:pStyle w:val="af4"/>
              <w:ind w:leftChars="0" w:left="0"/>
            </w:pPr>
            <w:r w:rsidRPr="0019636D">
              <w:rPr>
                <w:rFonts w:hint="eastAsia"/>
              </w:rPr>
              <w:t>2</w:t>
            </w:r>
            <w:r w:rsidRPr="0019636D">
              <w:t>2.5 %</w:t>
            </w:r>
          </w:p>
        </w:tc>
        <w:tc>
          <w:tcPr>
            <w:tcW w:w="993" w:type="dxa"/>
          </w:tcPr>
          <w:p w14:paraId="3A8C8854" w14:textId="77777777" w:rsidR="00F55369" w:rsidRPr="0019636D" w:rsidRDefault="00F55369" w:rsidP="00DD0207">
            <w:pPr>
              <w:pStyle w:val="af4"/>
              <w:ind w:leftChars="0" w:left="0"/>
            </w:pPr>
            <w:r w:rsidRPr="0019636D">
              <w:rPr>
                <w:rFonts w:hint="eastAsia"/>
              </w:rPr>
              <w:t>3</w:t>
            </w:r>
            <w:r w:rsidRPr="0019636D">
              <w:t>%/</w:t>
            </w:r>
            <w:r w:rsidRPr="0019636D">
              <w:rPr>
                <w:rFonts w:hint="eastAsia"/>
              </w:rPr>
              <w:t>年</w:t>
            </w:r>
          </w:p>
        </w:tc>
      </w:tr>
    </w:tbl>
    <w:p w14:paraId="67F98C49" w14:textId="77777777" w:rsidR="0087513A" w:rsidRDefault="0087513A" w:rsidP="00C14A2E">
      <w:pPr>
        <w:pStyle w:val="af4"/>
        <w:ind w:leftChars="0" w:left="2268"/>
      </w:pPr>
    </w:p>
    <w:p w14:paraId="6B87AE00" w14:textId="77777777" w:rsidR="0011626A" w:rsidRDefault="00C13113" w:rsidP="00C14A2E">
      <w:pPr>
        <w:pStyle w:val="af4"/>
        <w:ind w:leftChars="0" w:left="2268"/>
      </w:pPr>
      <w:r w:rsidRPr="0019636D">
        <w:rPr>
          <w:rFonts w:hint="eastAsia"/>
        </w:rPr>
        <w:t>＜メモリ＞</w:t>
      </w:r>
    </w:p>
    <w:tbl>
      <w:tblPr>
        <w:tblStyle w:val="ae"/>
        <w:tblW w:w="5896" w:type="dxa"/>
        <w:tblInd w:w="2263" w:type="dxa"/>
        <w:tblLook w:val="04A0" w:firstRow="1" w:lastRow="0" w:firstColumn="1" w:lastColumn="0" w:noHBand="0" w:noVBand="1"/>
      </w:tblPr>
      <w:tblGrid>
        <w:gridCol w:w="1076"/>
        <w:gridCol w:w="3544"/>
        <w:gridCol w:w="1276"/>
      </w:tblGrid>
      <w:tr w:rsidR="00104D55" w:rsidRPr="00FC520B" w14:paraId="3B97F372" w14:textId="77777777" w:rsidTr="00104D55">
        <w:trPr>
          <w:trHeight w:val="282"/>
        </w:trPr>
        <w:tc>
          <w:tcPr>
            <w:tcW w:w="1076" w:type="dxa"/>
            <w:shd w:val="clear" w:color="auto" w:fill="BDD6EE" w:themeFill="accent5" w:themeFillTint="66"/>
          </w:tcPr>
          <w:p w14:paraId="4F2B1BE7" w14:textId="77777777" w:rsidR="00104D55" w:rsidRPr="0019636D" w:rsidRDefault="00104D55" w:rsidP="00DD0207">
            <w:pPr>
              <w:pStyle w:val="af4"/>
              <w:ind w:leftChars="0" w:left="0"/>
            </w:pPr>
            <w:r w:rsidRPr="0019636D">
              <w:rPr>
                <w:rFonts w:hint="eastAsia"/>
              </w:rPr>
              <w:t>メモリ容量</w:t>
            </w:r>
          </w:p>
        </w:tc>
        <w:tc>
          <w:tcPr>
            <w:tcW w:w="3544" w:type="dxa"/>
            <w:shd w:val="clear" w:color="auto" w:fill="BDD6EE" w:themeFill="accent5" w:themeFillTint="66"/>
          </w:tcPr>
          <w:p w14:paraId="43DA47F5" w14:textId="77777777" w:rsidR="00104D55" w:rsidRPr="0019636D" w:rsidRDefault="00104D55" w:rsidP="00DD0207">
            <w:pPr>
              <w:pStyle w:val="af4"/>
              <w:ind w:leftChars="0" w:left="0"/>
            </w:pPr>
            <w:r w:rsidRPr="0019636D">
              <w:rPr>
                <w:rFonts w:hint="eastAsia"/>
              </w:rPr>
              <w:t>バッチアプリケーションピーク時使用メモリ量</w:t>
            </w:r>
          </w:p>
        </w:tc>
        <w:tc>
          <w:tcPr>
            <w:tcW w:w="1276" w:type="dxa"/>
            <w:shd w:val="clear" w:color="auto" w:fill="BDD6EE" w:themeFill="accent5" w:themeFillTint="66"/>
          </w:tcPr>
          <w:p w14:paraId="28075015" w14:textId="77777777" w:rsidR="00104D55" w:rsidRPr="0019636D" w:rsidRDefault="00104D55" w:rsidP="00DD0207">
            <w:pPr>
              <w:pStyle w:val="af4"/>
              <w:ind w:leftChars="0" w:left="0"/>
            </w:pPr>
            <w:r w:rsidRPr="0019636D">
              <w:rPr>
                <w:rFonts w:hint="eastAsia"/>
              </w:rPr>
              <w:t>増加率</w:t>
            </w:r>
          </w:p>
        </w:tc>
      </w:tr>
      <w:tr w:rsidR="00104D55" w:rsidRPr="00FC520B" w14:paraId="31B793AA" w14:textId="77777777" w:rsidTr="00104D55">
        <w:tc>
          <w:tcPr>
            <w:tcW w:w="1076" w:type="dxa"/>
          </w:tcPr>
          <w:p w14:paraId="4F6330A2" w14:textId="77777777" w:rsidR="00104D55" w:rsidRPr="0019636D" w:rsidRDefault="00104D55" w:rsidP="00DD0207">
            <w:pPr>
              <w:pStyle w:val="af4"/>
              <w:ind w:leftChars="0" w:left="0"/>
            </w:pPr>
            <w:r w:rsidRPr="0019636D">
              <w:rPr>
                <w:rFonts w:hint="eastAsia"/>
              </w:rPr>
              <w:t>14 GB</w:t>
            </w:r>
          </w:p>
        </w:tc>
        <w:tc>
          <w:tcPr>
            <w:tcW w:w="3544" w:type="dxa"/>
          </w:tcPr>
          <w:p w14:paraId="2B4D96FC" w14:textId="77777777" w:rsidR="00104D55" w:rsidRPr="0019636D" w:rsidRDefault="00104D55" w:rsidP="00DD0207">
            <w:pPr>
              <w:pStyle w:val="af4"/>
              <w:ind w:leftChars="0" w:left="0"/>
            </w:pPr>
            <w:r w:rsidRPr="0019636D">
              <w:rPr>
                <w:rFonts w:hint="eastAsia"/>
              </w:rPr>
              <w:t>1</w:t>
            </w:r>
            <w:r w:rsidRPr="0019636D">
              <w:t xml:space="preserve"> GB</w:t>
            </w:r>
          </w:p>
        </w:tc>
        <w:tc>
          <w:tcPr>
            <w:tcW w:w="1276" w:type="dxa"/>
          </w:tcPr>
          <w:p w14:paraId="5AA61D1C" w14:textId="77777777" w:rsidR="00104D55" w:rsidRPr="0019636D" w:rsidRDefault="00104D55" w:rsidP="00DD0207">
            <w:pPr>
              <w:pStyle w:val="af4"/>
              <w:ind w:leftChars="0" w:left="0"/>
            </w:pPr>
            <w:r w:rsidRPr="0019636D">
              <w:rPr>
                <w:rFonts w:hint="eastAsia"/>
              </w:rPr>
              <w:t>増加無し</w:t>
            </w:r>
          </w:p>
        </w:tc>
      </w:tr>
    </w:tbl>
    <w:p w14:paraId="6AA8A816" w14:textId="77777777" w:rsidR="00104D55" w:rsidRDefault="00104D55" w:rsidP="00C14A2E">
      <w:pPr>
        <w:pStyle w:val="af4"/>
        <w:ind w:leftChars="0" w:left="2268"/>
      </w:pPr>
    </w:p>
    <w:p w14:paraId="63455132" w14:textId="77777777" w:rsidR="00596E5E" w:rsidRDefault="00007D4C" w:rsidP="00D70F5B">
      <w:pPr>
        <w:pStyle w:val="af4"/>
        <w:numPr>
          <w:ilvl w:val="0"/>
          <w:numId w:val="7"/>
        </w:numPr>
        <w:ind w:leftChars="0" w:left="2268"/>
      </w:pPr>
      <w:r w:rsidRPr="00B87F98">
        <w:rPr>
          <w:rFonts w:hint="eastAsia"/>
        </w:rPr>
        <w:t>上記、性能指標とするサーバのCPU、メモリの使用率をもとにインスタンスタイプを決定する。</w:t>
      </w:r>
    </w:p>
    <w:p w14:paraId="7548D902" w14:textId="77777777" w:rsidR="00007D4C" w:rsidRDefault="005F6FA6" w:rsidP="00D70F5B">
      <w:pPr>
        <w:pStyle w:val="af4"/>
        <w:numPr>
          <w:ilvl w:val="0"/>
          <w:numId w:val="7"/>
        </w:numPr>
        <w:ind w:leftChars="0" w:left="2268"/>
      </w:pPr>
      <w:r w:rsidRPr="00B87F98">
        <w:rPr>
          <w:rFonts w:hint="eastAsia"/>
        </w:rPr>
        <w:t>性能指標とするサーバのCPU使用率は、年3%増加している傾向があるため、算出の根拠とする。</w:t>
      </w:r>
    </w:p>
    <w:p w14:paraId="06BA0682" w14:textId="77777777" w:rsidR="005F6FA6" w:rsidRDefault="00351BA9" w:rsidP="00D70F5B">
      <w:pPr>
        <w:pStyle w:val="af4"/>
        <w:numPr>
          <w:ilvl w:val="0"/>
          <w:numId w:val="7"/>
        </w:numPr>
        <w:ind w:leftChars="0" w:left="2268"/>
      </w:pPr>
      <w:r w:rsidRPr="00B87F98">
        <w:rPr>
          <w:rFonts w:hint="eastAsia"/>
        </w:rPr>
        <w:t>ディスクについては、</w:t>
      </w:r>
      <w:r>
        <w:rPr>
          <w:rFonts w:hint="eastAsia"/>
        </w:rPr>
        <w:t>性能指標とするサーバ</w:t>
      </w:r>
      <w:r w:rsidRPr="00B87F98">
        <w:rPr>
          <w:rFonts w:hint="eastAsia"/>
        </w:rPr>
        <w:t>のバッチ</w:t>
      </w:r>
      <w:r>
        <w:rPr>
          <w:rFonts w:hint="eastAsia"/>
        </w:rPr>
        <w:t>アプリケーションログ</w:t>
      </w:r>
      <w:r w:rsidRPr="00B87F98">
        <w:rPr>
          <w:rFonts w:hint="eastAsia"/>
        </w:rPr>
        <w:t>のデータ量をもとに算出する。</w:t>
      </w:r>
    </w:p>
    <w:p w14:paraId="2998688B" w14:textId="77777777" w:rsidR="00351BA9" w:rsidRDefault="007D5CD7" w:rsidP="00D70F5B">
      <w:pPr>
        <w:pStyle w:val="af4"/>
        <w:numPr>
          <w:ilvl w:val="0"/>
          <w:numId w:val="7"/>
        </w:numPr>
        <w:ind w:leftChars="0" w:left="2268"/>
      </w:pPr>
      <w:r w:rsidRPr="00B87F98">
        <w:rPr>
          <w:rFonts w:hint="eastAsia"/>
        </w:rPr>
        <w:t>コスト削減の観点から初期構築時から3年後のデータ量・処理量をベースにしたサイジングを行う。</w:t>
      </w:r>
    </w:p>
    <w:p w14:paraId="56EF62A1" w14:textId="77777777" w:rsidR="007D5CD7" w:rsidRDefault="007D5CD7" w:rsidP="00841F7E">
      <w:pPr>
        <w:pStyle w:val="af4"/>
        <w:ind w:leftChars="0" w:left="2268"/>
      </w:pPr>
    </w:p>
    <w:p w14:paraId="38A794ED" w14:textId="77777777" w:rsidR="00841F7E" w:rsidRDefault="00A9709A" w:rsidP="00841F7E">
      <w:pPr>
        <w:pStyle w:val="af4"/>
        <w:ind w:leftChars="0" w:left="2268"/>
      </w:pPr>
      <w:r w:rsidRPr="00B87F98">
        <w:rPr>
          <w:rFonts w:hint="eastAsia"/>
        </w:rPr>
        <w:t>【算出根拠】</w:t>
      </w:r>
    </w:p>
    <w:p w14:paraId="10092B28" w14:textId="77777777" w:rsidR="00A9709A" w:rsidRDefault="003F6D86" w:rsidP="00841F7E">
      <w:pPr>
        <w:pStyle w:val="af4"/>
        <w:ind w:leftChars="0" w:left="2268"/>
      </w:pPr>
      <w:r w:rsidRPr="00B87F98">
        <w:rPr>
          <w:rFonts w:hint="eastAsia"/>
        </w:rPr>
        <w:t>以下に算出方法を記載する。</w:t>
      </w:r>
    </w:p>
    <w:p w14:paraId="4AC955F4" w14:textId="77777777" w:rsidR="003F6D86" w:rsidRDefault="003F6D86" w:rsidP="00841F7E">
      <w:pPr>
        <w:pStyle w:val="af4"/>
        <w:ind w:leftChars="0" w:left="2268"/>
      </w:pPr>
    </w:p>
    <w:p w14:paraId="28F342DD" w14:textId="77777777" w:rsidR="00E423D6" w:rsidRDefault="00E423D6" w:rsidP="00D70F5B">
      <w:pPr>
        <w:pStyle w:val="af4"/>
        <w:numPr>
          <w:ilvl w:val="0"/>
          <w:numId w:val="65"/>
        </w:numPr>
        <w:ind w:leftChars="0"/>
      </w:pPr>
      <w:r>
        <w:rPr>
          <w:rFonts w:hint="eastAsia"/>
        </w:rPr>
        <w:t>CPU</w:t>
      </w:r>
    </w:p>
    <w:p w14:paraId="1758EE3B" w14:textId="77777777" w:rsidR="00A51D23" w:rsidRDefault="0019325F" w:rsidP="00841F7E">
      <w:pPr>
        <w:pStyle w:val="af4"/>
        <w:ind w:leftChars="0" w:left="2268"/>
      </w:pPr>
      <w:r w:rsidRPr="00B87F98">
        <w:rPr>
          <w:rFonts w:hint="eastAsia"/>
        </w:rPr>
        <w:t>性能指標とするサーバは仮想８コアのCPUを搭載しており、</w:t>
      </w:r>
      <w:r w:rsidRPr="00B87F98">
        <w:t>バッチ</w:t>
      </w:r>
      <w:r w:rsidRPr="00B87F98">
        <w:rPr>
          <w:rFonts w:hint="eastAsia"/>
        </w:rPr>
        <w:t>実行</w:t>
      </w:r>
      <w:r w:rsidRPr="00B87F98">
        <w:t>時間帯ピーク時</w:t>
      </w:r>
      <w:r w:rsidRPr="00B87F98">
        <w:rPr>
          <w:rFonts w:hint="eastAsia"/>
        </w:rPr>
        <w:t>の関連プロセスによ</w:t>
      </w:r>
      <w:r w:rsidR="00A51D23" w:rsidRPr="00B87F98">
        <w:rPr>
          <w:rFonts w:hint="eastAsia"/>
        </w:rPr>
        <w:t>る</w:t>
      </w:r>
      <w:r w:rsidR="00A51D23" w:rsidRPr="00B87F98">
        <w:t>CPU使用率</w:t>
      </w:r>
      <w:r w:rsidR="00A51D23" w:rsidRPr="00B87F98">
        <w:rPr>
          <w:rFonts w:hint="eastAsia"/>
        </w:rPr>
        <w:t>は2</w:t>
      </w:r>
      <w:r w:rsidR="00A51D23" w:rsidRPr="00B87F98">
        <w:t>2.5%となっている</w:t>
      </w:r>
      <w:r w:rsidR="00A51D23" w:rsidRPr="00B87F98">
        <w:rPr>
          <w:rFonts w:hint="eastAsia"/>
        </w:rPr>
        <w:t>。これらを元にCPUコア数の算出と該当するインスタンスタイプを決定</w:t>
      </w:r>
      <w:r w:rsidR="00B44BAC" w:rsidRPr="00B87F98">
        <w:rPr>
          <w:rFonts w:hint="eastAsia"/>
        </w:rPr>
        <w:t>する。</w:t>
      </w:r>
    </w:p>
    <w:p w14:paraId="49B80E06" w14:textId="77777777" w:rsidR="00EB6061" w:rsidRDefault="00EB6061" w:rsidP="00841F7E">
      <w:pPr>
        <w:pStyle w:val="af4"/>
        <w:ind w:leftChars="0" w:left="2268"/>
      </w:pPr>
    </w:p>
    <w:p w14:paraId="34FEC5AF" w14:textId="77777777" w:rsidR="00EB6061" w:rsidRDefault="004235E8" w:rsidP="00D70F5B">
      <w:pPr>
        <w:pStyle w:val="af4"/>
        <w:numPr>
          <w:ilvl w:val="1"/>
          <w:numId w:val="65"/>
        </w:numPr>
        <w:ind w:leftChars="0"/>
      </w:pPr>
      <w:r w:rsidRPr="004235E8">
        <w:rPr>
          <w:rFonts w:hint="eastAsia"/>
        </w:rPr>
        <w:t>ピーク時の使用仮想コア数：</w:t>
      </w:r>
      <w:r w:rsidRPr="004235E8">
        <w:t>8コア × 0.225 = 1.8コア</w:t>
      </w:r>
    </w:p>
    <w:p w14:paraId="2CF2ABAF" w14:textId="77777777" w:rsidR="004235E8" w:rsidRDefault="004235E8" w:rsidP="00D70F5B">
      <w:pPr>
        <w:pStyle w:val="af4"/>
        <w:numPr>
          <w:ilvl w:val="1"/>
          <w:numId w:val="65"/>
        </w:numPr>
        <w:ind w:leftChars="0"/>
      </w:pPr>
      <w:r>
        <w:rPr>
          <w:rFonts w:hint="eastAsia"/>
        </w:rPr>
        <w:t>①をもとに</w:t>
      </w:r>
      <w:r>
        <w:t>3年後のCPU使用率増加分を考慮した仮想コア数</w:t>
      </w:r>
    </w:p>
    <w:p w14:paraId="74B11BA2" w14:textId="77777777" w:rsidR="004235E8" w:rsidRDefault="004235E8" w:rsidP="004235E8">
      <w:pPr>
        <w:pStyle w:val="af4"/>
        <w:ind w:leftChars="0" w:left="2622"/>
      </w:pPr>
      <w:r>
        <w:t>1.8コア × 1.03^3 ≒ 1.96コア</w:t>
      </w:r>
    </w:p>
    <w:p w14:paraId="497E057F" w14:textId="77777777" w:rsidR="004235E8" w:rsidRDefault="004235E8" w:rsidP="00D70F5B">
      <w:pPr>
        <w:pStyle w:val="af4"/>
        <w:numPr>
          <w:ilvl w:val="1"/>
          <w:numId w:val="65"/>
        </w:numPr>
        <w:ind w:leftChars="0"/>
      </w:pPr>
      <w:r>
        <w:rPr>
          <w:rFonts w:hint="eastAsia"/>
        </w:rPr>
        <w:t>②のコア数の使用率について、</w:t>
      </w:r>
      <w:r>
        <w:t>3年後においても50%とするために2倍の性能係数をかける</w:t>
      </w:r>
    </w:p>
    <w:p w14:paraId="02A5A57E" w14:textId="77777777" w:rsidR="004235E8" w:rsidRDefault="004235E8" w:rsidP="004235E8">
      <w:pPr>
        <w:pStyle w:val="af4"/>
        <w:ind w:leftChars="0" w:left="2622"/>
      </w:pPr>
      <w:r>
        <w:t>1.96コア × 2 = 3.92コア</w:t>
      </w:r>
    </w:p>
    <w:p w14:paraId="27CA89C6" w14:textId="77777777" w:rsidR="004235E8" w:rsidRDefault="001E79A6" w:rsidP="00D70F5B">
      <w:pPr>
        <w:pStyle w:val="af4"/>
        <w:numPr>
          <w:ilvl w:val="1"/>
          <w:numId w:val="65"/>
        </w:numPr>
        <w:ind w:leftChars="0"/>
      </w:pPr>
      <w:r w:rsidRPr="001E79A6">
        <w:rPr>
          <w:rFonts w:hint="eastAsia"/>
        </w:rPr>
        <w:t>③のコア数に近似する</w:t>
      </w:r>
      <w:r w:rsidRPr="001E79A6">
        <w:t>AWS EC2のインスタンスタイプとして、4コアに該当するc5.xlargeを選択</w:t>
      </w:r>
    </w:p>
    <w:p w14:paraId="201430D9" w14:textId="77777777" w:rsidR="004235E8" w:rsidRDefault="004235E8" w:rsidP="004235E8">
      <w:pPr>
        <w:pStyle w:val="af4"/>
        <w:ind w:leftChars="0" w:left="2622"/>
      </w:pPr>
    </w:p>
    <w:p w14:paraId="41A2BCFD" w14:textId="77777777" w:rsidR="004235E8" w:rsidRDefault="004235E8" w:rsidP="00BE1947">
      <w:pPr>
        <w:widowControl/>
        <w:jc w:val="left"/>
      </w:pPr>
    </w:p>
    <w:p w14:paraId="1B390CAE" w14:textId="77777777" w:rsidR="004A4A80" w:rsidRDefault="00C4011E" w:rsidP="00D70F5B">
      <w:pPr>
        <w:pStyle w:val="af4"/>
        <w:numPr>
          <w:ilvl w:val="0"/>
          <w:numId w:val="65"/>
        </w:numPr>
        <w:ind w:leftChars="0"/>
      </w:pPr>
      <w:r>
        <w:rPr>
          <w:rFonts w:hint="eastAsia"/>
        </w:rPr>
        <w:lastRenderedPageBreak/>
        <w:t>メモリ</w:t>
      </w:r>
    </w:p>
    <w:p w14:paraId="76A82FB9" w14:textId="77777777" w:rsidR="008D56D1" w:rsidRDefault="004B3ACF" w:rsidP="008D56D1">
      <w:pPr>
        <w:pStyle w:val="af4"/>
        <w:ind w:leftChars="0" w:left="2262"/>
      </w:pPr>
      <w:r w:rsidRPr="00B87F98">
        <w:rPr>
          <w:rFonts w:hint="eastAsia"/>
        </w:rPr>
        <w:t>性能指標とするサーバのバッチアプリケーションはピーク時</w:t>
      </w:r>
      <w:r w:rsidRPr="00B87F98">
        <w:t>1G</w:t>
      </w:r>
      <w:r w:rsidRPr="00B87F98">
        <w:rPr>
          <w:rFonts w:hint="eastAsia"/>
        </w:rPr>
        <w:t>i</w:t>
      </w:r>
      <w:r w:rsidRPr="00B87F98">
        <w:t>B程度の</w:t>
      </w:r>
      <w:r w:rsidRPr="00B87F98">
        <w:rPr>
          <w:rFonts w:hint="eastAsia"/>
        </w:rPr>
        <w:t>メモリ</w:t>
      </w:r>
      <w:r w:rsidRPr="00B87F98">
        <w:t>使用率であ</w:t>
      </w:r>
      <w:r w:rsidRPr="00B87F98">
        <w:rPr>
          <w:rFonts w:hint="eastAsia"/>
        </w:rPr>
        <w:t>るが、</w:t>
      </w:r>
      <w:r w:rsidRPr="00B87F98">
        <w:t>EYSのバッチアプリケーションでは</w:t>
      </w:r>
      <w:r w:rsidRPr="00B87F98">
        <w:rPr>
          <w:rFonts w:hint="eastAsia"/>
        </w:rPr>
        <w:t>シーケンシャルな処理がメインとなるため、バッチアプリケーションとしては</w:t>
      </w:r>
      <w:r w:rsidRPr="00B87F98">
        <w:t>2GiBのメモリを確保</w:t>
      </w:r>
      <w:r w:rsidRPr="00B87F98">
        <w:rPr>
          <w:rFonts w:hint="eastAsia"/>
        </w:rPr>
        <w:t>するものとする。また、その他搭載アプリケーション動作分を含めると、全体で4G</w:t>
      </w:r>
      <w:r w:rsidRPr="00B87F98">
        <w:t>i</w:t>
      </w:r>
      <w:r w:rsidRPr="00B87F98">
        <w:rPr>
          <w:rFonts w:hint="eastAsia"/>
        </w:rPr>
        <w:t>B程度の確保が必要となるが、前述のCPUの算出根拠で選択したAWS</w:t>
      </w:r>
      <w:r w:rsidRPr="00B87F98">
        <w:t xml:space="preserve"> EC2</w:t>
      </w:r>
      <w:r w:rsidRPr="00B87F98">
        <w:rPr>
          <w:rFonts w:hint="eastAsia"/>
        </w:rPr>
        <w:t>インスタンスタイプ（</w:t>
      </w:r>
      <w:r w:rsidRPr="00B87F98">
        <w:t>c5.xlarge</w:t>
      </w:r>
      <w:r w:rsidRPr="00B87F98">
        <w:rPr>
          <w:rFonts w:hint="eastAsia"/>
        </w:rPr>
        <w:t>）の場合、メモリサイズは８G</w:t>
      </w:r>
      <w:r w:rsidRPr="00B87F98">
        <w:t>i</w:t>
      </w:r>
      <w:r w:rsidRPr="00B87F98">
        <w:rPr>
          <w:rFonts w:hint="eastAsia"/>
        </w:rPr>
        <w:t>Bであるため、上記要件を満たすものとなる。</w:t>
      </w:r>
    </w:p>
    <w:p w14:paraId="2D3BB51C" w14:textId="77777777" w:rsidR="004A4A80" w:rsidRPr="008D56D1" w:rsidRDefault="004A4A80" w:rsidP="00BE1947">
      <w:pPr>
        <w:widowControl/>
        <w:jc w:val="left"/>
      </w:pPr>
    </w:p>
    <w:p w14:paraId="669FB209" w14:textId="77777777" w:rsidR="005D6AE3" w:rsidRDefault="005D6AE3" w:rsidP="00D70F5B">
      <w:pPr>
        <w:pStyle w:val="af4"/>
        <w:numPr>
          <w:ilvl w:val="0"/>
          <w:numId w:val="65"/>
        </w:numPr>
        <w:ind w:leftChars="0"/>
      </w:pPr>
      <w:r>
        <w:rPr>
          <w:rFonts w:hint="eastAsia"/>
        </w:rPr>
        <w:t>ディスク</w:t>
      </w:r>
    </w:p>
    <w:p w14:paraId="177DEC52" w14:textId="77777777" w:rsidR="00E74D4A" w:rsidRDefault="00E74D4A" w:rsidP="00E74D4A">
      <w:pPr>
        <w:pStyle w:val="af4"/>
        <w:ind w:leftChars="0" w:left="2262"/>
      </w:pPr>
      <w:r w:rsidRPr="00B87F98">
        <w:rPr>
          <w:rFonts w:hint="eastAsia"/>
        </w:rPr>
        <w:t>バッチサーバのディスクについては、下記</w:t>
      </w:r>
      <w:r>
        <w:rPr>
          <w:rFonts w:hint="eastAsia"/>
        </w:rPr>
        <w:t>のドライブごとの</w:t>
      </w:r>
      <w:r w:rsidRPr="00B87F98">
        <w:rPr>
          <w:rFonts w:hint="eastAsia"/>
        </w:rPr>
        <w:t>使用容量</w:t>
      </w:r>
      <w:r>
        <w:rPr>
          <w:rFonts w:hint="eastAsia"/>
        </w:rPr>
        <w:t>を</w:t>
      </w:r>
      <w:r w:rsidRPr="00B87F98">
        <w:rPr>
          <w:rFonts w:hint="eastAsia"/>
        </w:rPr>
        <w:t>もとにEBSに割り当てるディスク</w:t>
      </w:r>
      <w:r>
        <w:rPr>
          <w:rFonts w:hint="eastAsia"/>
        </w:rPr>
        <w:t>サイズ</w:t>
      </w:r>
      <w:r w:rsidRPr="00B87F98">
        <w:rPr>
          <w:rFonts w:hint="eastAsia"/>
        </w:rPr>
        <w:t>を決定する。</w:t>
      </w:r>
    </w:p>
    <w:p w14:paraId="54DFD297" w14:textId="77777777" w:rsidR="008A518F" w:rsidRDefault="008A518F" w:rsidP="00E74D4A">
      <w:pPr>
        <w:pStyle w:val="af4"/>
        <w:ind w:leftChars="0" w:left="2262"/>
      </w:pPr>
    </w:p>
    <w:p w14:paraId="299ECBAA" w14:textId="77777777" w:rsidR="000E3E99" w:rsidRDefault="000E3E99" w:rsidP="00E74D4A">
      <w:pPr>
        <w:pStyle w:val="af4"/>
        <w:ind w:leftChars="0" w:left="2262"/>
      </w:pPr>
      <w:r>
        <w:rPr>
          <w:rFonts w:hint="eastAsia"/>
        </w:rPr>
        <w:t>①Cドライブ</w:t>
      </w:r>
    </w:p>
    <w:p w14:paraId="4BF8064F" w14:textId="77777777" w:rsidR="001E79A6" w:rsidRDefault="001E79A6" w:rsidP="004A2180">
      <w:pPr>
        <w:ind w:left="2262"/>
      </w:pPr>
    </w:p>
    <w:p w14:paraId="0516DE78" w14:textId="77777777" w:rsidR="004A2180" w:rsidRDefault="004A2180" w:rsidP="003115D5">
      <w:pPr>
        <w:pStyle w:val="af4"/>
        <w:numPr>
          <w:ilvl w:val="0"/>
          <w:numId w:val="129"/>
        </w:numPr>
        <w:ind w:leftChars="0"/>
      </w:pPr>
      <w:r w:rsidRPr="004A2180">
        <w:t>Windows Server 2019の最小ディスクサイズ要件：32GiB</w:t>
      </w:r>
    </w:p>
    <w:p w14:paraId="596145EF" w14:textId="77777777" w:rsidR="004A2180" w:rsidRDefault="004A2180" w:rsidP="003115D5">
      <w:pPr>
        <w:pStyle w:val="af4"/>
        <w:numPr>
          <w:ilvl w:val="0"/>
          <w:numId w:val="129"/>
        </w:numPr>
        <w:ind w:leftChars="0"/>
      </w:pPr>
      <w:r w:rsidRPr="004A2180">
        <w:t>MW領域：10GiB</w:t>
      </w:r>
    </w:p>
    <w:p w14:paraId="03C4BF57" w14:textId="77777777" w:rsidR="004A2180" w:rsidRDefault="004A2180" w:rsidP="003115D5">
      <w:pPr>
        <w:pStyle w:val="af4"/>
        <w:numPr>
          <w:ilvl w:val="0"/>
          <w:numId w:val="129"/>
        </w:numPr>
        <w:ind w:leftChars="0"/>
      </w:pPr>
      <w:r w:rsidRPr="004A2180">
        <w:rPr>
          <w:rFonts w:hint="eastAsia"/>
        </w:rPr>
        <w:t>メモリダンプ領域として搭載メモリサイズの</w:t>
      </w:r>
      <w:r w:rsidRPr="004A2180">
        <w:t>3倍：24GiB</w:t>
      </w:r>
    </w:p>
    <w:p w14:paraId="2DED1418" w14:textId="77777777" w:rsidR="004A2180" w:rsidRDefault="00624530" w:rsidP="003115D5">
      <w:pPr>
        <w:pStyle w:val="af4"/>
        <w:numPr>
          <w:ilvl w:val="0"/>
          <w:numId w:val="129"/>
        </w:numPr>
        <w:ind w:leftChars="0"/>
      </w:pPr>
      <w:r w:rsidRPr="00624530">
        <w:t>3年後のディスク使用率増加分：1.05^3</w:t>
      </w:r>
    </w:p>
    <w:p w14:paraId="7B28ABFD" w14:textId="77777777" w:rsidR="00624530" w:rsidRDefault="00624530" w:rsidP="003115D5">
      <w:pPr>
        <w:pStyle w:val="af4"/>
        <w:numPr>
          <w:ilvl w:val="0"/>
          <w:numId w:val="129"/>
        </w:numPr>
        <w:ind w:leftChars="0"/>
      </w:pPr>
      <w:r w:rsidRPr="00624530">
        <w:rPr>
          <w:rFonts w:hint="eastAsia"/>
        </w:rPr>
        <w:t>使用率</w:t>
      </w:r>
      <w:r w:rsidRPr="00624530">
        <w:t>50%：2倍</w:t>
      </w:r>
    </w:p>
    <w:p w14:paraId="625B0FDB" w14:textId="77777777" w:rsidR="00982CBD" w:rsidRDefault="00982CBD" w:rsidP="001C2319">
      <w:pPr>
        <w:pStyle w:val="12"/>
        <w:ind w:leftChars="0" w:left="134"/>
      </w:pPr>
    </w:p>
    <w:p w14:paraId="5A7C23A4" w14:textId="77777777" w:rsidR="001C2319" w:rsidRDefault="001C2319" w:rsidP="001C2319">
      <w:pPr>
        <w:pStyle w:val="af4"/>
        <w:ind w:leftChars="0" w:left="2262"/>
      </w:pPr>
      <w:r>
        <w:rPr>
          <w:rFonts w:hint="eastAsia"/>
        </w:rPr>
        <w:t>Cドライブは、上記1、</w:t>
      </w:r>
      <w:r>
        <w:t>2</w:t>
      </w:r>
      <w:r>
        <w:rPr>
          <w:rFonts w:hint="eastAsia"/>
        </w:rPr>
        <w:t>の合算値に4、</w:t>
      </w:r>
      <w:r>
        <w:t>5</w:t>
      </w:r>
      <w:r>
        <w:rPr>
          <w:rFonts w:hint="eastAsia"/>
        </w:rPr>
        <w:t>を掛け合わせ、3を足した近似値である1</w:t>
      </w:r>
      <w:r>
        <w:t>20GiB</w:t>
      </w:r>
      <w:r>
        <w:rPr>
          <w:rFonts w:hint="eastAsia"/>
        </w:rPr>
        <w:t>とする。なお、メモリダンプ領域はそれ自体に係数がかけられているため、3年増加及び使用率5</w:t>
      </w:r>
      <w:r>
        <w:t>0%</w:t>
      </w:r>
      <w:r>
        <w:rPr>
          <w:rFonts w:hint="eastAsia"/>
        </w:rPr>
        <w:t>係数の対象外とする。</w:t>
      </w:r>
    </w:p>
    <w:p w14:paraId="677037AC" w14:textId="77777777" w:rsidR="00CE5215" w:rsidRDefault="00CE5215" w:rsidP="001C2319">
      <w:pPr>
        <w:pStyle w:val="af4"/>
        <w:ind w:leftChars="0" w:left="2262"/>
      </w:pPr>
    </w:p>
    <w:p w14:paraId="5714AD4E" w14:textId="77777777" w:rsidR="00CE5215" w:rsidRDefault="00CE5215" w:rsidP="001C2319">
      <w:pPr>
        <w:pStyle w:val="af4"/>
        <w:ind w:leftChars="0" w:left="2262"/>
      </w:pPr>
      <w:r>
        <w:rPr>
          <w:rFonts w:hint="eastAsia"/>
        </w:rPr>
        <w:t>②Dドライブ</w:t>
      </w:r>
    </w:p>
    <w:p w14:paraId="4F4971C9" w14:textId="77777777" w:rsidR="00982CBD" w:rsidRDefault="00982CBD" w:rsidP="001C13B7">
      <w:pPr>
        <w:pStyle w:val="12"/>
        <w:ind w:leftChars="0" w:left="134"/>
      </w:pPr>
    </w:p>
    <w:p w14:paraId="4F9F0DCD" w14:textId="77777777" w:rsidR="00D70F5B" w:rsidRDefault="00D70F5B" w:rsidP="003115D5">
      <w:pPr>
        <w:pStyle w:val="af4"/>
        <w:numPr>
          <w:ilvl w:val="0"/>
          <w:numId w:val="130"/>
        </w:numPr>
        <w:ind w:leftChars="0"/>
      </w:pPr>
      <w:r>
        <w:rPr>
          <w:rFonts w:hint="eastAsia"/>
        </w:rPr>
        <w:t>アプリケーションログ領域※1：1</w:t>
      </w:r>
      <w:r>
        <w:t>5GiB</w:t>
      </w:r>
    </w:p>
    <w:p w14:paraId="23E14CE3" w14:textId="77777777" w:rsidR="00D70F5B" w:rsidRDefault="00D70F5B" w:rsidP="003115D5">
      <w:pPr>
        <w:pStyle w:val="af4"/>
        <w:numPr>
          <w:ilvl w:val="0"/>
          <w:numId w:val="130"/>
        </w:numPr>
        <w:ind w:leftChars="0"/>
      </w:pPr>
      <w:r w:rsidRPr="003E798B">
        <w:t>3年後のディスク使用率増加分：1.05^3</w:t>
      </w:r>
    </w:p>
    <w:p w14:paraId="154F6B05" w14:textId="77777777" w:rsidR="00D70F5B" w:rsidRDefault="00D70F5B" w:rsidP="003115D5">
      <w:pPr>
        <w:pStyle w:val="af4"/>
        <w:numPr>
          <w:ilvl w:val="0"/>
          <w:numId w:val="130"/>
        </w:numPr>
        <w:ind w:leftChars="0"/>
      </w:pPr>
      <w:r w:rsidRPr="00E145BD">
        <w:rPr>
          <w:rFonts w:hint="eastAsia"/>
        </w:rPr>
        <w:t>使用率</w:t>
      </w:r>
      <w:r w:rsidRPr="00E145BD">
        <w:t>50%：2倍</w:t>
      </w:r>
    </w:p>
    <w:p w14:paraId="22C96E64" w14:textId="77777777" w:rsidR="00D70F5B" w:rsidRDefault="00D70F5B" w:rsidP="001C13B7">
      <w:pPr>
        <w:pStyle w:val="12"/>
        <w:ind w:leftChars="0" w:left="134"/>
      </w:pPr>
    </w:p>
    <w:p w14:paraId="249CC86C" w14:textId="77777777" w:rsidR="003B44D9" w:rsidRDefault="00B60BDF" w:rsidP="003B44D9">
      <w:pPr>
        <w:pStyle w:val="af4"/>
        <w:ind w:leftChars="0" w:left="2262"/>
      </w:pPr>
      <w:r>
        <w:rPr>
          <w:rFonts w:hint="eastAsia"/>
        </w:rPr>
        <w:t>Dドライブは、上記1の値に2、3を掛け合わせた近似値を切り上げ</w:t>
      </w:r>
      <w:r>
        <w:t>40GiB</w:t>
      </w:r>
      <w:r>
        <w:rPr>
          <w:rFonts w:hint="eastAsia"/>
        </w:rPr>
        <w:t>とする。</w:t>
      </w:r>
    </w:p>
    <w:p w14:paraId="2DC1A5C3" w14:textId="77777777" w:rsidR="00F27C59" w:rsidRDefault="00F27C59" w:rsidP="003B44D9">
      <w:pPr>
        <w:pStyle w:val="af4"/>
        <w:ind w:leftChars="0" w:left="2262"/>
      </w:pPr>
    </w:p>
    <w:p w14:paraId="7900EB19" w14:textId="77777777" w:rsidR="00F27C59" w:rsidRDefault="00F17BDE" w:rsidP="003B44D9">
      <w:pPr>
        <w:pStyle w:val="af4"/>
        <w:ind w:leftChars="0" w:left="2262"/>
      </w:pPr>
      <w:r>
        <w:rPr>
          <w:rFonts w:hint="eastAsia"/>
        </w:rPr>
        <w:t>※</w:t>
      </w:r>
      <w:r>
        <w:t>1</w:t>
      </w:r>
      <w:r>
        <w:rPr>
          <w:rFonts w:hint="eastAsia"/>
        </w:rPr>
        <w:t>：バッチ処理の一部である債権件数について、性能指標とするサーバ：2</w:t>
      </w:r>
      <w:r>
        <w:t>80,000</w:t>
      </w:r>
      <w:r>
        <w:rPr>
          <w:rFonts w:hint="eastAsia"/>
        </w:rPr>
        <w:t>件、横浜：1</w:t>
      </w:r>
      <w:r>
        <w:t>,300,000</w:t>
      </w:r>
      <w:r>
        <w:rPr>
          <w:rFonts w:hint="eastAsia"/>
        </w:rPr>
        <w:t>件と比が約5倍であり、また、性能指標とするサーバの日次バッチ処理ログの容量が凡そ３GiBであることから、3</w:t>
      </w:r>
      <w:r>
        <w:t>GiB*5=</w:t>
      </w:r>
      <w:r>
        <w:rPr>
          <w:rFonts w:hint="eastAsia"/>
        </w:rPr>
        <w:t>1</w:t>
      </w:r>
      <w:r>
        <w:t>5GiB</w:t>
      </w:r>
      <w:r>
        <w:rPr>
          <w:rFonts w:hint="eastAsia"/>
        </w:rPr>
        <w:t xml:space="preserve">　とする。</w:t>
      </w:r>
    </w:p>
    <w:p w14:paraId="3348264E" w14:textId="77777777" w:rsidR="008F27D8" w:rsidRDefault="008F27D8" w:rsidP="003B44D9">
      <w:pPr>
        <w:pStyle w:val="af4"/>
        <w:ind w:leftChars="0" w:left="2262"/>
      </w:pPr>
    </w:p>
    <w:p w14:paraId="71F23A80" w14:textId="77777777" w:rsidR="008F27D8" w:rsidRDefault="008F27D8" w:rsidP="003B44D9">
      <w:pPr>
        <w:pStyle w:val="af4"/>
        <w:ind w:leftChars="0" w:left="2262"/>
      </w:pPr>
      <w:r>
        <w:rPr>
          <w:rFonts w:hint="eastAsia"/>
        </w:rPr>
        <w:t>上記算出結果から、Cドライブ用E</w:t>
      </w:r>
      <w:r>
        <w:t>BS</w:t>
      </w:r>
      <w:r>
        <w:rPr>
          <w:rFonts w:hint="eastAsia"/>
        </w:rPr>
        <w:t>は1</w:t>
      </w:r>
      <w:r>
        <w:t>20GiB</w:t>
      </w:r>
      <w:r>
        <w:rPr>
          <w:rFonts w:hint="eastAsia"/>
        </w:rPr>
        <w:t>、Dドライブ用E</w:t>
      </w:r>
      <w:r>
        <w:t>BS</w:t>
      </w:r>
      <w:r>
        <w:rPr>
          <w:rFonts w:hint="eastAsia"/>
        </w:rPr>
        <w:t>は</w:t>
      </w:r>
      <w:r>
        <w:t>40GiB</w:t>
      </w:r>
      <w:r>
        <w:rPr>
          <w:rFonts w:hint="eastAsia"/>
        </w:rPr>
        <w:t>とする。</w:t>
      </w:r>
    </w:p>
    <w:p w14:paraId="74BB3B3B" w14:textId="77777777" w:rsidR="008F27D8" w:rsidRDefault="008F27D8" w:rsidP="003B44D9">
      <w:pPr>
        <w:pStyle w:val="af4"/>
        <w:ind w:leftChars="0" w:left="2262"/>
      </w:pPr>
    </w:p>
    <w:p w14:paraId="4DDC34A7" w14:textId="77777777" w:rsidR="00427762" w:rsidRDefault="00427762" w:rsidP="003B44D9">
      <w:pPr>
        <w:pStyle w:val="af4"/>
        <w:ind w:leftChars="0" w:left="2262"/>
      </w:pPr>
      <w:r>
        <w:rPr>
          <w:rFonts w:hint="eastAsia"/>
        </w:rPr>
        <w:t>詳細の構成については、</w:t>
      </w:r>
      <w:r w:rsidRPr="00620E26">
        <w:rPr>
          <w:rFonts w:hint="eastAsia"/>
        </w:rPr>
        <w:t>「別紙</w:t>
      </w:r>
      <w:r w:rsidRPr="00620E26">
        <w:t>_営業・融資サポートシステム_サーバ／ソフトウェア一覧」、「別紙_サーバディスクパーティション設計」</w:t>
      </w:r>
      <w:r>
        <w:rPr>
          <w:rFonts w:hint="eastAsia"/>
        </w:rPr>
        <w:t>を参照のこと。</w:t>
      </w:r>
    </w:p>
    <w:p w14:paraId="13DCCC01" w14:textId="77777777" w:rsidR="00427762" w:rsidRDefault="00427762" w:rsidP="003B44D9">
      <w:pPr>
        <w:pStyle w:val="af4"/>
        <w:ind w:leftChars="0" w:left="2262"/>
      </w:pPr>
    </w:p>
    <w:p w14:paraId="188AF3F8" w14:textId="77777777" w:rsidR="00D210C5" w:rsidRPr="00D210C5" w:rsidRDefault="00BE1947" w:rsidP="000251C7">
      <w:pPr>
        <w:pStyle w:val="2"/>
      </w:pPr>
      <w:bookmarkStart w:id="160" w:name="_Toc71291681"/>
      <w:bookmarkStart w:id="161" w:name="_Toc71618693"/>
      <w:bookmarkStart w:id="162" w:name="_Toc124835585"/>
      <w:r w:rsidRPr="0086269F">
        <w:lastRenderedPageBreak/>
        <w:t>Web/APサーバ</w:t>
      </w:r>
      <w:bookmarkEnd w:id="160"/>
      <w:bookmarkEnd w:id="161"/>
      <w:bookmarkEnd w:id="162"/>
    </w:p>
    <w:p w14:paraId="25BE2E03" w14:textId="77777777" w:rsidR="00BE1947" w:rsidRDefault="00BE1947" w:rsidP="000359C3">
      <w:pPr>
        <w:pStyle w:val="3"/>
      </w:pPr>
      <w:bookmarkStart w:id="163" w:name="_Toc71291682"/>
      <w:bookmarkStart w:id="164" w:name="_Toc71618694"/>
      <w:bookmarkStart w:id="165" w:name="_Toc124835586"/>
      <w:r w:rsidRPr="006212F2">
        <w:rPr>
          <w:rFonts w:hint="eastAsia"/>
        </w:rPr>
        <w:t>論理構成図</w:t>
      </w:r>
      <w:bookmarkEnd w:id="163"/>
      <w:bookmarkEnd w:id="164"/>
      <w:bookmarkEnd w:id="165"/>
    </w:p>
    <w:p w14:paraId="0BF7F66B" w14:textId="77777777" w:rsidR="004C6370" w:rsidRDefault="004C6370" w:rsidP="004C6370">
      <w:pPr>
        <w:ind w:left="1276" w:hanging="39"/>
      </w:pPr>
      <w:r>
        <w:rPr>
          <w:rFonts w:hint="eastAsia"/>
        </w:rPr>
        <w:t>AWS上に展開するWeb</w:t>
      </w:r>
      <w:r>
        <w:t>/AP</w:t>
      </w:r>
      <w:r w:rsidRPr="00190AC1">
        <w:rPr>
          <w:rFonts w:hint="eastAsia"/>
        </w:rPr>
        <w:t>サーバとそのサーバ内で動作するソフトウェア</w:t>
      </w:r>
      <w:r>
        <w:rPr>
          <w:rFonts w:hint="eastAsia"/>
        </w:rPr>
        <w:t>スタック、及び関連するAWSサービスについて</w:t>
      </w:r>
    </w:p>
    <w:p w14:paraId="42B52BBB" w14:textId="77777777" w:rsidR="004C6370" w:rsidRDefault="004C6370" w:rsidP="004C6370">
      <w:pPr>
        <w:ind w:left="1276" w:hanging="39"/>
      </w:pPr>
      <w:r>
        <w:rPr>
          <w:rFonts w:hint="eastAsia"/>
        </w:rPr>
        <w:t>以下に</w:t>
      </w:r>
      <w:r w:rsidRPr="00190AC1">
        <w:rPr>
          <w:rFonts w:hint="eastAsia"/>
        </w:rPr>
        <w:t>記載する。</w:t>
      </w:r>
      <w:r>
        <w:rPr>
          <w:rFonts w:hint="eastAsia"/>
        </w:rPr>
        <w:t>なお、本図は本番、開発環境を前提としたものであり、研修環境については可用性を考慮しないため、</w:t>
      </w:r>
    </w:p>
    <w:p w14:paraId="3B5B7C00" w14:textId="77777777" w:rsidR="004C6370" w:rsidRDefault="004C6370" w:rsidP="004C6370">
      <w:pPr>
        <w:ind w:left="1276" w:hanging="39"/>
      </w:pPr>
      <w:r>
        <w:rPr>
          <w:rFonts w:hint="eastAsia"/>
        </w:rPr>
        <w:t>負荷分散先は存在しない。</w:t>
      </w:r>
    </w:p>
    <w:p w14:paraId="3FB0E863" w14:textId="77777777" w:rsidR="00BE1947" w:rsidRPr="004C6370" w:rsidRDefault="00701BCA" w:rsidP="00BE1947">
      <w:pPr>
        <w:widowControl/>
        <w:jc w:val="left"/>
      </w:pPr>
      <w:r>
        <w:rPr>
          <w:rFonts w:hint="eastAsia"/>
        </w:rPr>
        <w:t xml:space="preserve">　　　　　　　　　</w:t>
      </w:r>
      <w:r>
        <w:rPr>
          <w:noProof/>
        </w:rPr>
        <w:drawing>
          <wp:inline distT="0" distB="0" distL="0" distR="0" wp14:anchorId="4BA0FC37" wp14:editId="79F898BA">
            <wp:extent cx="5240936" cy="612475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2621" cy="6138410"/>
                    </a:xfrm>
                    <a:prstGeom prst="rect">
                      <a:avLst/>
                    </a:prstGeom>
                    <a:noFill/>
                    <a:ln>
                      <a:noFill/>
                    </a:ln>
                  </pic:spPr>
                </pic:pic>
              </a:graphicData>
            </a:graphic>
          </wp:inline>
        </w:drawing>
      </w:r>
      <w:r>
        <w:rPr>
          <w:rFonts w:hint="eastAsia"/>
        </w:rPr>
        <w:t xml:space="preserve">　　　　　　　　　　</w:t>
      </w:r>
    </w:p>
    <w:p w14:paraId="00CFF662" w14:textId="77777777" w:rsidR="00BE1947" w:rsidRDefault="00BE1947" w:rsidP="00BE1947">
      <w:pPr>
        <w:widowControl/>
        <w:jc w:val="left"/>
      </w:pPr>
    </w:p>
    <w:p w14:paraId="452BCDF7" w14:textId="77777777" w:rsidR="00B00E7C" w:rsidRDefault="00B00E7C" w:rsidP="000359C3">
      <w:pPr>
        <w:pStyle w:val="3"/>
      </w:pPr>
      <w:bookmarkStart w:id="166" w:name="_Toc124835587"/>
      <w:r w:rsidRPr="006212F2">
        <w:rPr>
          <w:rFonts w:hint="eastAsia"/>
        </w:rPr>
        <w:t>論理構成図</w:t>
      </w:r>
      <w:bookmarkEnd w:id="166"/>
    </w:p>
    <w:p w14:paraId="3C8957B2" w14:textId="77777777" w:rsidR="00A40777" w:rsidRPr="00E236E4" w:rsidRDefault="00A40777" w:rsidP="00A40777">
      <w:pPr>
        <w:ind w:left="1276" w:hanging="39"/>
      </w:pPr>
      <w:r>
        <w:rPr>
          <w:rFonts w:hint="eastAsia"/>
        </w:rPr>
        <w:t>本書のスコープではAWS利用が前提となり、物理機器を取り扱わないため本項の記載は割愛する。</w:t>
      </w:r>
    </w:p>
    <w:p w14:paraId="7BF61A3B" w14:textId="77777777" w:rsidR="008F7735" w:rsidRPr="00A40777" w:rsidRDefault="008F7735" w:rsidP="00BE1947">
      <w:pPr>
        <w:widowControl/>
        <w:jc w:val="left"/>
      </w:pPr>
    </w:p>
    <w:p w14:paraId="2B595015" w14:textId="77777777" w:rsidR="00DD6575" w:rsidRDefault="007F132D" w:rsidP="000359C3">
      <w:pPr>
        <w:pStyle w:val="3"/>
      </w:pPr>
      <w:bookmarkStart w:id="167" w:name="_Toc124835588"/>
      <w:r>
        <w:rPr>
          <w:rFonts w:hint="eastAsia"/>
        </w:rPr>
        <w:lastRenderedPageBreak/>
        <w:t>サーバ</w:t>
      </w:r>
      <w:r w:rsidR="00F03A65">
        <w:rPr>
          <w:rFonts w:hint="eastAsia"/>
        </w:rPr>
        <w:t>構成</w:t>
      </w:r>
      <w:bookmarkEnd w:id="167"/>
    </w:p>
    <w:p w14:paraId="1C61F8D8" w14:textId="77777777" w:rsidR="00B74FAF" w:rsidRDefault="00B74FAF" w:rsidP="00B74FAF">
      <w:pPr>
        <w:ind w:leftChars="638" w:left="1276"/>
      </w:pPr>
      <w:r>
        <w:rPr>
          <w:rFonts w:hint="eastAsia"/>
        </w:rPr>
        <w:t>Web</w:t>
      </w:r>
      <w:r>
        <w:t>/AP</w:t>
      </w:r>
      <w:r w:rsidRPr="003D254E">
        <w:rPr>
          <w:rFonts w:hint="eastAsia"/>
        </w:rPr>
        <w:t>サーバの各構成要素（EC2、EBS、OS</w:t>
      </w:r>
      <w:r>
        <w:rPr>
          <w:rFonts w:hint="eastAsia"/>
        </w:rPr>
        <w:t>、ミドルウェア</w:t>
      </w:r>
      <w:r w:rsidRPr="003D254E">
        <w:rPr>
          <w:rFonts w:hint="eastAsia"/>
        </w:rPr>
        <w:t>）について、以下に記載する。</w:t>
      </w:r>
      <w:r>
        <w:rPr>
          <w:rFonts w:hint="eastAsia"/>
        </w:rPr>
        <w:t>なお、Web</w:t>
      </w:r>
      <w:r>
        <w:t>/AP</w:t>
      </w:r>
      <w:r>
        <w:rPr>
          <w:rFonts w:hint="eastAsia"/>
        </w:rPr>
        <w:t>サーバ用として構成すべきS3バケット種別については、「別紙_</w:t>
      </w:r>
      <w:r w:rsidRPr="00CB7A37">
        <w:t>営業・融資サポートシステム_S3バケット</w:t>
      </w:r>
      <w:r>
        <w:rPr>
          <w:rFonts w:hint="eastAsia"/>
        </w:rPr>
        <w:t>種別</w:t>
      </w:r>
      <w:r w:rsidRPr="00CB7A37">
        <w:t>一覧</w:t>
      </w:r>
      <w:r>
        <w:rPr>
          <w:rFonts w:hint="eastAsia"/>
        </w:rPr>
        <w:t>」を参照のこと。</w:t>
      </w:r>
    </w:p>
    <w:p w14:paraId="75942752" w14:textId="77777777" w:rsidR="00FF066E" w:rsidRPr="00B74FAF" w:rsidRDefault="00FF066E" w:rsidP="00BE1947">
      <w:pPr>
        <w:widowControl/>
        <w:jc w:val="left"/>
      </w:pPr>
    </w:p>
    <w:p w14:paraId="4FB55F1D" w14:textId="77777777" w:rsidR="00F65D53" w:rsidRDefault="00F65D53" w:rsidP="003115D5">
      <w:pPr>
        <w:pStyle w:val="4"/>
        <w:numPr>
          <w:ilvl w:val="3"/>
          <w:numId w:val="127"/>
        </w:numPr>
        <w:tabs>
          <w:tab w:val="num" w:pos="360"/>
          <w:tab w:val="left" w:pos="2127"/>
        </w:tabs>
      </w:pPr>
      <w:r>
        <w:rPr>
          <w:rFonts w:hint="eastAsia"/>
        </w:rPr>
        <w:t>EC</w:t>
      </w:r>
      <w:r>
        <w:t>2</w:t>
      </w:r>
    </w:p>
    <w:p w14:paraId="7C0EABC8" w14:textId="77777777" w:rsidR="00A67D67" w:rsidRPr="007526A8" w:rsidRDefault="00A67D67" w:rsidP="00A67D67">
      <w:pPr>
        <w:ind w:leftChars="850" w:left="1700"/>
      </w:pPr>
      <w:r w:rsidRPr="007526A8">
        <w:t>Web/AP</w:t>
      </w:r>
      <w:r w:rsidRPr="007526A8">
        <w:rPr>
          <w:rFonts w:hint="eastAsia"/>
        </w:rPr>
        <w:t>サーバを構成するE</w:t>
      </w:r>
      <w:r w:rsidRPr="007526A8">
        <w:t>C2</w:t>
      </w:r>
      <w:r w:rsidRPr="007526A8">
        <w:rPr>
          <w:rFonts w:hint="eastAsia"/>
        </w:rPr>
        <w:t>インスタンスに必要なリソースやソフトウェア/バージョンなどについては、「別紙_</w:t>
      </w:r>
      <w:r w:rsidRPr="007526A8">
        <w:t>営業・融資サポートシステム_サーバ／ソフトウェア一覧</w:t>
      </w:r>
      <w:r w:rsidRPr="007526A8">
        <w:rPr>
          <w:rFonts w:hint="eastAsia"/>
        </w:rPr>
        <w:t>」を参照のこと。その他構成情報については以下に記載する。</w:t>
      </w:r>
    </w:p>
    <w:p w14:paraId="59E10619" w14:textId="77777777" w:rsidR="00FF066E" w:rsidRDefault="00FF066E" w:rsidP="00BE1947">
      <w:pPr>
        <w:widowControl/>
        <w:jc w:val="left"/>
      </w:pPr>
    </w:p>
    <w:p w14:paraId="28B3E365" w14:textId="77777777" w:rsidR="004435B1" w:rsidRPr="007526A8" w:rsidRDefault="004435B1" w:rsidP="00D70F5B">
      <w:pPr>
        <w:pStyle w:val="af4"/>
        <w:numPr>
          <w:ilvl w:val="0"/>
          <w:numId w:val="7"/>
        </w:numPr>
        <w:ind w:leftChars="0"/>
      </w:pPr>
      <w:r w:rsidRPr="007526A8">
        <w:rPr>
          <w:rFonts w:hint="eastAsia"/>
        </w:rPr>
        <w:t>東京リージョン上に各環境専用のVPCが作成され、EC2向けのPrivate</w:t>
      </w:r>
      <w:r w:rsidRPr="007526A8">
        <w:t xml:space="preserve"> Subnet</w:t>
      </w:r>
      <w:r w:rsidRPr="007526A8">
        <w:rPr>
          <w:rFonts w:hint="eastAsia"/>
        </w:rPr>
        <w:t>の展開、ルートテーブルの定義がされていること。それぞれのサブネット上には冗長性などの目的に応じてEC2の配置を行うものとする。ネットワーク構成の詳細については、5</w:t>
      </w:r>
      <w:r w:rsidRPr="007526A8">
        <w:t>.</w:t>
      </w:r>
      <w:r w:rsidRPr="007526A8">
        <w:rPr>
          <w:rFonts w:hint="eastAsia"/>
        </w:rPr>
        <w:t>ネットワーク設計を参照のこと。</w:t>
      </w:r>
    </w:p>
    <w:p w14:paraId="18276C44" w14:textId="77777777" w:rsidR="004435B1" w:rsidRPr="00DC5A29" w:rsidRDefault="004435B1" w:rsidP="00D70F5B">
      <w:pPr>
        <w:pStyle w:val="af4"/>
        <w:numPr>
          <w:ilvl w:val="0"/>
          <w:numId w:val="7"/>
        </w:numPr>
        <w:ind w:leftChars="0"/>
      </w:pPr>
      <w:r w:rsidRPr="007526A8">
        <w:rPr>
          <w:rFonts w:hint="eastAsia"/>
        </w:rPr>
        <w:t>EC2向けのセキュリティグルー</w:t>
      </w:r>
      <w:r w:rsidRPr="00DC5A29">
        <w:rPr>
          <w:rFonts w:hint="eastAsia"/>
        </w:rPr>
        <w:t>プを作成し、内外の通信に必要なインバウンド、アウトバウンドルールを設定する。設定対象となる通信要件については、</w:t>
      </w:r>
      <w:r w:rsidRPr="00DC5A29">
        <w:t>4.3.5 通信要件</w:t>
      </w:r>
      <w:r w:rsidRPr="00DC5A29">
        <w:rPr>
          <w:rFonts w:hint="eastAsia"/>
        </w:rPr>
        <w:t>を参照のこと。ネットワーク構成の詳細については、5</w:t>
      </w:r>
      <w:r w:rsidRPr="00DC5A29">
        <w:t>.</w:t>
      </w:r>
      <w:r w:rsidRPr="00DC5A29">
        <w:rPr>
          <w:rFonts w:hint="eastAsia"/>
        </w:rPr>
        <w:t>ネットワーク設計を参照のこと。</w:t>
      </w:r>
    </w:p>
    <w:p w14:paraId="3B7126A0" w14:textId="77777777" w:rsidR="004435B1" w:rsidRPr="00DC5A29" w:rsidRDefault="004435B1" w:rsidP="00D70F5B">
      <w:pPr>
        <w:pStyle w:val="af4"/>
        <w:numPr>
          <w:ilvl w:val="0"/>
          <w:numId w:val="7"/>
        </w:numPr>
        <w:ind w:leftChars="0"/>
      </w:pPr>
      <w:r w:rsidRPr="00DC5A29">
        <w:rPr>
          <w:rFonts w:hint="eastAsia"/>
        </w:rPr>
        <w:t>業務要件に従って、同一VPC内のALBのタイムアウト設定は300秒とする。</w:t>
      </w:r>
    </w:p>
    <w:p w14:paraId="7EE38B42" w14:textId="77777777" w:rsidR="004435B1" w:rsidRPr="00DC5A29" w:rsidRDefault="004435B1" w:rsidP="00D70F5B">
      <w:pPr>
        <w:pStyle w:val="af4"/>
        <w:numPr>
          <w:ilvl w:val="0"/>
          <w:numId w:val="7"/>
        </w:numPr>
        <w:ind w:leftChars="0"/>
      </w:pPr>
      <w:r w:rsidRPr="00DC5A29">
        <w:rPr>
          <w:rFonts w:hint="eastAsia"/>
        </w:rPr>
        <w:t>Web/APサーバの特性を考慮し、コンピューティング、メモリ、ネットワークに関するリソースがバランス良く提供される汎用インスタンスであるm5</w:t>
      </w:r>
      <w:r w:rsidRPr="00DC5A29">
        <w:t>a</w:t>
      </w:r>
      <w:r w:rsidRPr="00DC5A29">
        <w:rPr>
          <w:rFonts w:hint="eastAsia"/>
        </w:rPr>
        <w:t>を選択する。なお、インスタンスタイプは要求の変化に応じて変更可能とするため、本記載は初期構築時点のインスタンスタイプと定義する。</w:t>
      </w:r>
    </w:p>
    <w:p w14:paraId="7A625996" w14:textId="77777777" w:rsidR="004435B1" w:rsidRPr="00DC5A29" w:rsidRDefault="004435B1" w:rsidP="00D70F5B">
      <w:pPr>
        <w:pStyle w:val="af4"/>
        <w:numPr>
          <w:ilvl w:val="0"/>
          <w:numId w:val="7"/>
        </w:numPr>
        <w:ind w:leftChars="0"/>
      </w:pPr>
      <w:r w:rsidRPr="00DC5A29">
        <w:rPr>
          <w:rFonts w:hint="eastAsia"/>
        </w:rPr>
        <w:t>AWS側で提供されるAMIを利用前提とする。</w:t>
      </w:r>
      <w:r w:rsidRPr="00DC5A29">
        <w:t>AMI</w:t>
      </w:r>
      <w:r w:rsidRPr="00DC5A29">
        <w:rPr>
          <w:rFonts w:hint="eastAsia"/>
        </w:rPr>
        <w:t>のO</w:t>
      </w:r>
      <w:r w:rsidRPr="00DC5A29">
        <w:t>S</w:t>
      </w:r>
      <w:r w:rsidRPr="00DC5A29">
        <w:rPr>
          <w:rFonts w:hint="eastAsia"/>
        </w:rPr>
        <w:t>バージョンは</w:t>
      </w:r>
      <w:r w:rsidRPr="00DC5A29">
        <w:t>Windows_Server-2019-Japanese-Full-Base</w:t>
      </w:r>
      <w:r w:rsidRPr="00DC5A29">
        <w:rPr>
          <w:rFonts w:hint="eastAsia"/>
        </w:rPr>
        <w:t>を選択する。なお、同バージョンは6</w:t>
      </w:r>
      <w:r w:rsidRPr="00DC5A29">
        <w:t>4bit</w:t>
      </w:r>
      <w:r w:rsidRPr="00DC5A29">
        <w:rPr>
          <w:rFonts w:hint="eastAsia"/>
        </w:rPr>
        <w:t>（x86</w:t>
      </w:r>
      <w:r w:rsidRPr="00DC5A29">
        <w:t>_64</w:t>
      </w:r>
      <w:r w:rsidRPr="00DC5A29">
        <w:rPr>
          <w:rFonts w:hint="eastAsia"/>
        </w:rPr>
        <w:t>）のみの提供となる。</w:t>
      </w:r>
    </w:p>
    <w:p w14:paraId="2A13BE03" w14:textId="77777777" w:rsidR="004435B1" w:rsidRPr="00DC5A29" w:rsidRDefault="004435B1" w:rsidP="00D70F5B">
      <w:pPr>
        <w:pStyle w:val="af4"/>
        <w:numPr>
          <w:ilvl w:val="0"/>
          <w:numId w:val="7"/>
        </w:numPr>
        <w:ind w:leftChars="0"/>
      </w:pPr>
      <w:r w:rsidRPr="00DC5A29">
        <w:rPr>
          <w:rFonts w:hint="eastAsia"/>
        </w:rPr>
        <w:t>スポットインスタンスは継続的なW</w:t>
      </w:r>
      <w:r w:rsidRPr="00DC5A29">
        <w:t>eb</w:t>
      </w:r>
      <w:r w:rsidRPr="00DC5A29">
        <w:rPr>
          <w:rFonts w:hint="eastAsia"/>
        </w:rPr>
        <w:t>サービスの提供が実現できず、また、一部のリザーブドインスタンスプランではインスタンスサイズの変更ができるものの、変更上の制約があるため、より柔軟性の高いオンデマンドインスタンスを選択する。</w:t>
      </w:r>
    </w:p>
    <w:p w14:paraId="526D4FEE" w14:textId="77777777" w:rsidR="004435B1" w:rsidRPr="00DC5A29" w:rsidRDefault="004435B1" w:rsidP="00D70F5B">
      <w:pPr>
        <w:pStyle w:val="af4"/>
        <w:numPr>
          <w:ilvl w:val="0"/>
          <w:numId w:val="7"/>
        </w:numPr>
        <w:ind w:leftChars="0"/>
      </w:pPr>
      <w:r w:rsidRPr="00DC5A29">
        <w:t>Multi-AZ</w:t>
      </w:r>
      <w:r w:rsidRPr="00DC5A29">
        <w:rPr>
          <w:rFonts w:hint="eastAsia"/>
        </w:rPr>
        <w:t>構成が必要な環境においては、</w:t>
      </w:r>
      <w:r w:rsidRPr="00DC5A29">
        <w:t>ap-northeast-1</w:t>
      </w:r>
      <w:r w:rsidRPr="00DC5A29">
        <w:rPr>
          <w:rFonts w:hint="eastAsia"/>
        </w:rPr>
        <w:t>a及び</w:t>
      </w:r>
      <w:r w:rsidRPr="00DC5A29">
        <w:t>ap-northeast-1c</w:t>
      </w:r>
      <w:r w:rsidRPr="00DC5A29">
        <w:rPr>
          <w:rFonts w:hint="eastAsia"/>
        </w:rPr>
        <w:t>のそれぞれにインスタンス(</w:t>
      </w:r>
      <w:r w:rsidRPr="00DC5A29">
        <w:t>Active</w:t>
      </w:r>
      <w:r w:rsidRPr="00DC5A29">
        <w:rPr>
          <w:rFonts w:hint="eastAsia"/>
        </w:rPr>
        <w:t>×1台、S</w:t>
      </w:r>
      <w:r w:rsidRPr="00DC5A29">
        <w:t>tandby</w:t>
      </w:r>
      <w:r w:rsidRPr="00DC5A29">
        <w:rPr>
          <w:rFonts w:hint="eastAsia"/>
        </w:rPr>
        <w:t>×1台)を配置し、合計で</w:t>
      </w:r>
      <w:r w:rsidRPr="00DC5A29">
        <w:t>4</w:t>
      </w:r>
      <w:r w:rsidRPr="00DC5A29">
        <w:rPr>
          <w:rFonts w:hint="eastAsia"/>
        </w:rPr>
        <w:t>台構成とする。</w:t>
      </w:r>
    </w:p>
    <w:p w14:paraId="46A04B4E" w14:textId="77777777" w:rsidR="004435B1" w:rsidRPr="007526A8" w:rsidRDefault="004435B1" w:rsidP="00D70F5B">
      <w:pPr>
        <w:pStyle w:val="af4"/>
        <w:numPr>
          <w:ilvl w:val="0"/>
          <w:numId w:val="7"/>
        </w:numPr>
        <w:ind w:leftChars="0"/>
      </w:pPr>
      <w:r w:rsidRPr="007526A8">
        <w:rPr>
          <w:rFonts w:hint="eastAsia"/>
        </w:rPr>
        <w:t>Amazon</w:t>
      </w:r>
      <w:r w:rsidRPr="007526A8">
        <w:t xml:space="preserve"> Aurora</w:t>
      </w:r>
      <w:r w:rsidRPr="007526A8">
        <w:rPr>
          <w:rFonts w:hint="eastAsia"/>
        </w:rPr>
        <w:t>、</w:t>
      </w:r>
      <w:r w:rsidRPr="007526A8">
        <w:t>CloudWatch</w:t>
      </w:r>
      <w:r w:rsidRPr="007526A8">
        <w:rPr>
          <w:rFonts w:hint="eastAsia"/>
        </w:rPr>
        <w:t>エージェント、KMS、AWS</w:t>
      </w:r>
      <w:r w:rsidRPr="007526A8">
        <w:t xml:space="preserve"> Backup</w:t>
      </w:r>
      <w:r w:rsidRPr="007526A8">
        <w:rPr>
          <w:rFonts w:hint="eastAsia"/>
        </w:rPr>
        <w:t>および</w:t>
      </w:r>
      <w:r w:rsidRPr="007526A8">
        <w:t>S3</w:t>
      </w:r>
      <w:r w:rsidRPr="007526A8">
        <w:rPr>
          <w:rFonts w:hint="eastAsia"/>
        </w:rPr>
        <w:t>を利用する上で必要な</w:t>
      </w:r>
      <w:r w:rsidRPr="007526A8">
        <w:t>IAM</w:t>
      </w:r>
      <w:r w:rsidRPr="007526A8">
        <w:rPr>
          <w:rFonts w:hint="eastAsia"/>
        </w:rPr>
        <w:t>ロールを定義する。</w:t>
      </w:r>
    </w:p>
    <w:p w14:paraId="0E75D41E" w14:textId="77777777" w:rsidR="004435B1" w:rsidRPr="007526A8" w:rsidRDefault="004435B1" w:rsidP="00D70F5B">
      <w:pPr>
        <w:pStyle w:val="af4"/>
        <w:numPr>
          <w:ilvl w:val="0"/>
          <w:numId w:val="7"/>
        </w:numPr>
        <w:ind w:leftChars="0"/>
      </w:pPr>
      <w:r w:rsidRPr="007526A8">
        <w:rPr>
          <w:rFonts w:hint="eastAsia"/>
        </w:rPr>
        <w:t>誤操作による意図しないインスタンス終了を防ぐため、終了保護を有効化する。</w:t>
      </w:r>
    </w:p>
    <w:p w14:paraId="59574223" w14:textId="77777777" w:rsidR="00BC7063" w:rsidRPr="004435B1" w:rsidRDefault="00BC7063" w:rsidP="00BE1947">
      <w:pPr>
        <w:widowControl/>
        <w:jc w:val="left"/>
      </w:pPr>
    </w:p>
    <w:p w14:paraId="03911E3F" w14:textId="77777777" w:rsidR="002A4D38" w:rsidRDefault="002A4D38" w:rsidP="00794422">
      <w:pPr>
        <w:pStyle w:val="4"/>
        <w:tabs>
          <w:tab w:val="num" w:pos="360"/>
          <w:tab w:val="left" w:pos="2127"/>
        </w:tabs>
      </w:pPr>
      <w:r>
        <w:rPr>
          <w:rFonts w:hint="eastAsia"/>
        </w:rPr>
        <w:t>E</w:t>
      </w:r>
      <w:r w:rsidR="00F62BA3">
        <w:t>BS</w:t>
      </w:r>
    </w:p>
    <w:p w14:paraId="71420F15" w14:textId="77777777" w:rsidR="00AD080B" w:rsidRPr="007526A8" w:rsidRDefault="00AD080B" w:rsidP="00AD080B">
      <w:pPr>
        <w:ind w:leftChars="850" w:left="1700"/>
      </w:pPr>
      <w:r w:rsidRPr="007526A8">
        <w:rPr>
          <w:rFonts w:hint="eastAsia"/>
        </w:rPr>
        <w:t>EC</w:t>
      </w:r>
      <w:r w:rsidRPr="007526A8">
        <w:t>2</w:t>
      </w:r>
      <w:r w:rsidRPr="007526A8">
        <w:rPr>
          <w:rFonts w:hint="eastAsia"/>
        </w:rPr>
        <w:t>インスタンスにアタッチされるディスクの構成情報については、</w:t>
      </w:r>
      <w:r w:rsidRPr="007526A8">
        <w:t>「</w:t>
      </w:r>
      <w:r w:rsidRPr="007526A8">
        <w:rPr>
          <w:rFonts w:hint="eastAsia"/>
        </w:rPr>
        <w:t>別紙_</w:t>
      </w:r>
      <w:r w:rsidRPr="007526A8">
        <w:t>サーバディスクパーティション設計」</w:t>
      </w:r>
      <w:r w:rsidRPr="007526A8">
        <w:rPr>
          <w:rFonts w:hint="eastAsia"/>
        </w:rPr>
        <w:t>を参照のこと。その他構成に関わる情報については以下に記載する。</w:t>
      </w:r>
    </w:p>
    <w:p w14:paraId="0E497B50" w14:textId="77777777" w:rsidR="00985B36" w:rsidRPr="00AD080B" w:rsidRDefault="00985B36" w:rsidP="00BE1947">
      <w:pPr>
        <w:widowControl/>
        <w:jc w:val="left"/>
      </w:pPr>
    </w:p>
    <w:p w14:paraId="340C6815" w14:textId="77777777" w:rsidR="004222B3" w:rsidRPr="007526A8" w:rsidRDefault="004222B3" w:rsidP="00D70F5B">
      <w:pPr>
        <w:pStyle w:val="af4"/>
        <w:numPr>
          <w:ilvl w:val="0"/>
          <w:numId w:val="55"/>
        </w:numPr>
        <w:ind w:leftChars="0"/>
      </w:pPr>
      <w:r w:rsidRPr="007526A8">
        <w:t>EC2</w:t>
      </w:r>
      <w:r w:rsidRPr="007526A8">
        <w:rPr>
          <w:rFonts w:hint="eastAsia"/>
        </w:rPr>
        <w:t>にアタッチするEBSは、業務データの肥大によるシステム領域の逼迫、ディスク拡張やバックアップなどのメンテナンス性を考慮して、O</w:t>
      </w:r>
      <w:r w:rsidRPr="007526A8">
        <w:t>S</w:t>
      </w:r>
      <w:r w:rsidRPr="007526A8">
        <w:rPr>
          <w:rFonts w:hint="eastAsia"/>
        </w:rPr>
        <w:t>が格納される領域とデータが格納される領域の2つに分けるものとする。</w:t>
      </w:r>
    </w:p>
    <w:p w14:paraId="5B01B40F" w14:textId="77777777" w:rsidR="004222B3" w:rsidRPr="007526A8" w:rsidRDefault="004222B3" w:rsidP="00D70F5B">
      <w:pPr>
        <w:pStyle w:val="af4"/>
        <w:numPr>
          <w:ilvl w:val="0"/>
          <w:numId w:val="55"/>
        </w:numPr>
        <w:ind w:leftChars="0"/>
      </w:pPr>
      <w:r w:rsidRPr="007526A8">
        <w:rPr>
          <w:rFonts w:hint="eastAsia"/>
        </w:rPr>
        <w:t>ボリュームタイプは一般的な利用を前提とし、ディスクサイズだけでなく、I</w:t>
      </w:r>
      <w:r w:rsidRPr="007526A8">
        <w:t>OPS/</w:t>
      </w:r>
      <w:r w:rsidRPr="007526A8">
        <w:rPr>
          <w:rFonts w:hint="eastAsia"/>
        </w:rPr>
        <w:t>スループットのカスタマイズが可能な汎用S</w:t>
      </w:r>
      <w:r w:rsidRPr="007526A8">
        <w:t>SD</w:t>
      </w:r>
      <w:r w:rsidRPr="007526A8">
        <w:rPr>
          <w:rFonts w:hint="eastAsia"/>
        </w:rPr>
        <w:t>（g</w:t>
      </w:r>
      <w:r w:rsidRPr="007526A8">
        <w:t>p3</w:t>
      </w:r>
      <w:r w:rsidRPr="007526A8">
        <w:rPr>
          <w:rFonts w:hint="eastAsia"/>
        </w:rPr>
        <w:t>）とする。</w:t>
      </w:r>
    </w:p>
    <w:p w14:paraId="6B6599C2" w14:textId="77777777" w:rsidR="004222B3" w:rsidRPr="007526A8" w:rsidRDefault="004222B3" w:rsidP="00D70F5B">
      <w:pPr>
        <w:pStyle w:val="af4"/>
        <w:numPr>
          <w:ilvl w:val="0"/>
          <w:numId w:val="55"/>
        </w:numPr>
        <w:ind w:leftChars="0"/>
      </w:pPr>
      <w:r w:rsidRPr="007526A8">
        <w:rPr>
          <w:rFonts w:hint="eastAsia"/>
        </w:rPr>
        <w:t>利用するファイルシステムは、Windows</w:t>
      </w:r>
      <w:r w:rsidRPr="007526A8">
        <w:t xml:space="preserve"> Server</w:t>
      </w:r>
      <w:r w:rsidRPr="007526A8">
        <w:rPr>
          <w:rFonts w:hint="eastAsia"/>
        </w:rPr>
        <w:t>標準のNTFSとする。</w:t>
      </w:r>
    </w:p>
    <w:p w14:paraId="33C8A069" w14:textId="77777777" w:rsidR="004222B3" w:rsidRPr="00F01134" w:rsidRDefault="004222B3" w:rsidP="00D70F5B">
      <w:pPr>
        <w:pStyle w:val="af4"/>
        <w:numPr>
          <w:ilvl w:val="0"/>
          <w:numId w:val="55"/>
        </w:numPr>
        <w:ind w:leftChars="0"/>
      </w:pPr>
      <w:r w:rsidRPr="007526A8">
        <w:lastRenderedPageBreak/>
        <w:t>KMSを利用して、EBSの暗号化を行う。</w:t>
      </w:r>
    </w:p>
    <w:p w14:paraId="32BEBC94" w14:textId="77777777" w:rsidR="00985B36" w:rsidRPr="004222B3" w:rsidRDefault="00985B36" w:rsidP="00BE1947">
      <w:pPr>
        <w:widowControl/>
        <w:jc w:val="left"/>
      </w:pPr>
    </w:p>
    <w:p w14:paraId="5A554AD6" w14:textId="77777777" w:rsidR="00980F96" w:rsidRDefault="00247F4B" w:rsidP="00794422">
      <w:pPr>
        <w:pStyle w:val="4"/>
        <w:tabs>
          <w:tab w:val="num" w:pos="360"/>
          <w:tab w:val="left" w:pos="2127"/>
        </w:tabs>
      </w:pPr>
      <w:r>
        <w:rPr>
          <w:rFonts w:hint="eastAsia"/>
        </w:rPr>
        <w:t>OS</w:t>
      </w:r>
    </w:p>
    <w:p w14:paraId="1524E21D" w14:textId="77777777" w:rsidR="007D3622" w:rsidRPr="007526A8" w:rsidRDefault="007D3622" w:rsidP="007D3622">
      <w:pPr>
        <w:ind w:leftChars="850" w:left="1700"/>
      </w:pPr>
      <w:r w:rsidRPr="007526A8">
        <w:rPr>
          <w:rFonts w:hint="eastAsia"/>
        </w:rPr>
        <w:t>EC</w:t>
      </w:r>
      <w:r w:rsidRPr="007526A8">
        <w:t>2</w:t>
      </w:r>
      <w:r w:rsidRPr="007526A8">
        <w:rPr>
          <w:rFonts w:hint="eastAsia"/>
        </w:rPr>
        <w:t>インスタンス上に展開するOSに関わる情報について以下に記載する。</w:t>
      </w:r>
    </w:p>
    <w:p w14:paraId="43033B5E" w14:textId="77777777" w:rsidR="00985B36" w:rsidRPr="007D3622" w:rsidRDefault="00985B36" w:rsidP="00BE1947">
      <w:pPr>
        <w:widowControl/>
        <w:jc w:val="left"/>
      </w:pPr>
    </w:p>
    <w:p w14:paraId="6E094DE7" w14:textId="77777777" w:rsidR="00B509CC" w:rsidRPr="007526A8" w:rsidRDefault="00B509CC" w:rsidP="00D70F5B">
      <w:pPr>
        <w:pStyle w:val="af4"/>
        <w:numPr>
          <w:ilvl w:val="0"/>
          <w:numId w:val="55"/>
        </w:numPr>
        <w:ind w:leftChars="850"/>
      </w:pPr>
      <w:r w:rsidRPr="007526A8">
        <w:rPr>
          <w:rFonts w:hint="eastAsia"/>
        </w:rPr>
        <w:t>5</w:t>
      </w:r>
      <w:r w:rsidRPr="007526A8">
        <w:t>.</w:t>
      </w:r>
      <w:r w:rsidRPr="007526A8">
        <w:rPr>
          <w:rFonts w:hint="eastAsia"/>
        </w:rPr>
        <w:t>ネットワーク設計で規定したホスト名に従って、ホスト名の変更を行う。</w:t>
      </w:r>
      <w:r>
        <w:rPr>
          <w:rFonts w:hint="eastAsia"/>
        </w:rPr>
        <w:t>なお、IISのWebサイトにバインドするホスト名はALBのドメイン名と同一とするため、h</w:t>
      </w:r>
      <w:r>
        <w:t>osts</w:t>
      </w:r>
      <w:r>
        <w:rPr>
          <w:rFonts w:hint="eastAsia"/>
        </w:rPr>
        <w:t>では実ホスト名のエントリに加えてALBのドメイン名を別名（エイリアス）で登録する。</w:t>
      </w:r>
    </w:p>
    <w:p w14:paraId="75FE7F11" w14:textId="77777777" w:rsidR="00B509CC" w:rsidRPr="007526A8" w:rsidRDefault="00B509CC" w:rsidP="00D70F5B">
      <w:pPr>
        <w:pStyle w:val="af4"/>
        <w:numPr>
          <w:ilvl w:val="0"/>
          <w:numId w:val="55"/>
        </w:numPr>
        <w:ind w:leftChars="850"/>
      </w:pPr>
      <w:r w:rsidRPr="007526A8">
        <w:rPr>
          <w:rFonts w:hint="eastAsia"/>
        </w:rPr>
        <w:t>日本国内で利用することを前提としたシステムであることから、言語は日本語、Regionは日本、TimezoneはJSTとする。</w:t>
      </w:r>
    </w:p>
    <w:p w14:paraId="3F5D9B99" w14:textId="77777777" w:rsidR="00B509CC" w:rsidRPr="007526A8" w:rsidRDefault="00B509CC" w:rsidP="00D70F5B">
      <w:pPr>
        <w:pStyle w:val="af4"/>
        <w:numPr>
          <w:ilvl w:val="0"/>
          <w:numId w:val="55"/>
        </w:numPr>
        <w:ind w:leftChars="850"/>
      </w:pPr>
      <w:r w:rsidRPr="007526A8">
        <w:t>Amazon Time Sync Service</w:t>
      </w:r>
      <w:r w:rsidRPr="007526A8">
        <w:rPr>
          <w:rFonts w:hint="eastAsia"/>
        </w:rPr>
        <w:t>を向き先としてNTP設定を行う。</w:t>
      </w:r>
    </w:p>
    <w:p w14:paraId="05271022" w14:textId="77777777" w:rsidR="00B509CC" w:rsidRPr="007526A8" w:rsidRDefault="00B509CC" w:rsidP="00D70F5B">
      <w:pPr>
        <w:pStyle w:val="af4"/>
        <w:numPr>
          <w:ilvl w:val="0"/>
          <w:numId w:val="55"/>
        </w:numPr>
        <w:ind w:leftChars="850"/>
      </w:pPr>
      <w:r w:rsidRPr="007526A8">
        <w:rPr>
          <w:rFonts w:hint="eastAsia"/>
        </w:rPr>
        <w:t>必要なソフトウェアやパッケージについては、「別紙_</w:t>
      </w:r>
      <w:r w:rsidRPr="007526A8">
        <w:t>営業・融資サポートシステム_サーバ／ソフトウェア一覧</w:t>
      </w:r>
      <w:r w:rsidRPr="007526A8">
        <w:rPr>
          <w:rFonts w:hint="eastAsia"/>
        </w:rPr>
        <w:t>」に従ってインストールを行う。</w:t>
      </w:r>
    </w:p>
    <w:p w14:paraId="46A289C5" w14:textId="77777777" w:rsidR="00B509CC" w:rsidRPr="007526A8" w:rsidRDefault="00B509CC" w:rsidP="00D70F5B">
      <w:pPr>
        <w:pStyle w:val="af4"/>
        <w:numPr>
          <w:ilvl w:val="0"/>
          <w:numId w:val="55"/>
        </w:numPr>
        <w:ind w:leftChars="850"/>
      </w:pPr>
      <w:r w:rsidRPr="007526A8">
        <w:rPr>
          <w:rFonts w:hint="eastAsia"/>
        </w:rPr>
        <w:t>システム復旧を目的としたAMIの取得を行うため、意図的に変更を行ったOSパラメータについて</w:t>
      </w:r>
      <w:r w:rsidRPr="007526A8">
        <w:t>EC2</w:t>
      </w:r>
      <w:r w:rsidRPr="007526A8">
        <w:rPr>
          <w:rFonts w:hint="eastAsia"/>
        </w:rPr>
        <w:t>Launch設定を行う。</w:t>
      </w:r>
    </w:p>
    <w:p w14:paraId="648C24DA" w14:textId="77777777" w:rsidR="00B509CC" w:rsidRPr="007526A8" w:rsidRDefault="00B509CC" w:rsidP="00D70F5B">
      <w:pPr>
        <w:pStyle w:val="af4"/>
        <w:numPr>
          <w:ilvl w:val="0"/>
          <w:numId w:val="55"/>
        </w:numPr>
        <w:ind w:leftChars="850"/>
      </w:pPr>
      <w:r w:rsidRPr="007526A8">
        <w:rPr>
          <w:rFonts w:hint="eastAsia"/>
        </w:rPr>
        <w:t>既定のOSユーザ以外に業務バッチ実行用、保守用にそれぞれOSユーザを作成する。</w:t>
      </w:r>
      <w:r w:rsidRPr="00D4420B">
        <w:rPr>
          <w:rFonts w:hint="eastAsia"/>
        </w:rPr>
        <w:t>詳細は</w:t>
      </w:r>
      <w:r w:rsidRPr="00D4420B">
        <w:t>6.3.4.2.1.1アカウント種別を参照のこと。</w:t>
      </w:r>
    </w:p>
    <w:p w14:paraId="6F6EBAAD" w14:textId="77777777" w:rsidR="00B509CC" w:rsidRPr="007526A8" w:rsidRDefault="00B509CC" w:rsidP="00D70F5B">
      <w:pPr>
        <w:pStyle w:val="af4"/>
        <w:numPr>
          <w:ilvl w:val="0"/>
          <w:numId w:val="55"/>
        </w:numPr>
        <w:ind w:leftChars="850"/>
      </w:pPr>
      <w:r w:rsidRPr="007526A8">
        <w:rPr>
          <w:rFonts w:hint="eastAsia"/>
        </w:rPr>
        <w:t>OSのセキュリティ関連の設定については、6</w:t>
      </w:r>
      <w:r w:rsidRPr="007526A8">
        <w:t>.</w:t>
      </w:r>
      <w:r w:rsidRPr="007526A8">
        <w:rPr>
          <w:rFonts w:hint="eastAsia"/>
        </w:rPr>
        <w:t>セキュリティ対策で規定した内容に従って、変更を行う。</w:t>
      </w:r>
    </w:p>
    <w:p w14:paraId="05FC65E1" w14:textId="77777777" w:rsidR="00B509CC" w:rsidRPr="006C57F1" w:rsidRDefault="00B509CC" w:rsidP="00D70F5B">
      <w:pPr>
        <w:pStyle w:val="af4"/>
        <w:widowControl/>
        <w:numPr>
          <w:ilvl w:val="0"/>
          <w:numId w:val="55"/>
        </w:numPr>
        <w:ind w:leftChars="850"/>
        <w:jc w:val="left"/>
      </w:pPr>
      <w:r w:rsidRPr="007526A8">
        <w:rPr>
          <w:rFonts w:hint="eastAsia"/>
        </w:rPr>
        <w:t>AWS共通基盤及びA-gateの提供サービス（特権ID、ウィルス対策、監視、ジョブ、仮想化端末）の要件に従って、各種OS上の設定を行う。</w:t>
      </w:r>
    </w:p>
    <w:p w14:paraId="3EDD12EC" w14:textId="77777777" w:rsidR="00391881" w:rsidRDefault="00391881">
      <w:pPr>
        <w:widowControl/>
        <w:jc w:val="left"/>
      </w:pPr>
      <w:r>
        <w:br w:type="page"/>
      </w:r>
    </w:p>
    <w:p w14:paraId="422BCBB0" w14:textId="77777777" w:rsidR="005B13DE" w:rsidRPr="007526A8" w:rsidRDefault="005B13DE" w:rsidP="005B13DE">
      <w:pPr>
        <w:pStyle w:val="4"/>
        <w:tabs>
          <w:tab w:val="left" w:pos="2127"/>
        </w:tabs>
      </w:pPr>
      <w:r>
        <w:rPr>
          <w:rFonts w:hint="eastAsia"/>
        </w:rPr>
        <w:lastRenderedPageBreak/>
        <w:t>ミドルウェア</w:t>
      </w:r>
    </w:p>
    <w:p w14:paraId="2532049E" w14:textId="77777777" w:rsidR="00F75CC7" w:rsidRPr="007526A8" w:rsidRDefault="00F75CC7" w:rsidP="00F75CC7">
      <w:pPr>
        <w:ind w:leftChars="850" w:left="1700"/>
      </w:pPr>
      <w:r>
        <w:rPr>
          <w:rFonts w:hint="eastAsia"/>
        </w:rPr>
        <w:t>Webサービスを構成するミドルウェアである</w:t>
      </w:r>
      <w:r w:rsidRPr="007526A8">
        <w:rPr>
          <w:rFonts w:hint="eastAsia"/>
        </w:rPr>
        <w:t>IISに関わる情報について以下に記載する。</w:t>
      </w:r>
    </w:p>
    <w:p w14:paraId="0AE7E789" w14:textId="77777777" w:rsidR="007D3622" w:rsidRDefault="007D3622" w:rsidP="00BE1947">
      <w:pPr>
        <w:widowControl/>
        <w:jc w:val="left"/>
      </w:pPr>
    </w:p>
    <w:p w14:paraId="7DAA26D7" w14:textId="77777777" w:rsidR="00636062" w:rsidRPr="007526A8" w:rsidRDefault="00636062" w:rsidP="00D70F5B">
      <w:pPr>
        <w:pStyle w:val="af4"/>
        <w:numPr>
          <w:ilvl w:val="0"/>
          <w:numId w:val="55"/>
        </w:numPr>
        <w:ind w:leftChars="850"/>
      </w:pPr>
      <w:r w:rsidRPr="007526A8">
        <w:t>IIS</w:t>
      </w:r>
      <w:r w:rsidRPr="007526A8">
        <w:rPr>
          <w:rFonts w:hint="eastAsia"/>
        </w:rPr>
        <w:t>上にサブドメイン・アプリケーション</w:t>
      </w:r>
      <w:r>
        <w:rPr>
          <w:rFonts w:hint="eastAsia"/>
        </w:rPr>
        <w:t>毎に対応した</w:t>
      </w:r>
      <w:r w:rsidRPr="007526A8">
        <w:t>Webサイト</w:t>
      </w:r>
      <w:r w:rsidRPr="007526A8">
        <w:rPr>
          <w:rFonts w:hint="eastAsia"/>
        </w:rPr>
        <w:t>を追加し、個々のサブドメイン・アプリケーション単位でWebサービスの</w:t>
      </w:r>
      <w:r w:rsidRPr="007526A8">
        <w:t>制御</w:t>
      </w:r>
      <w:r w:rsidRPr="007526A8">
        <w:rPr>
          <w:rFonts w:hint="eastAsia"/>
        </w:rPr>
        <w:t>が可能な構成と</w:t>
      </w:r>
      <w:r w:rsidRPr="007526A8">
        <w:t>する。</w:t>
      </w:r>
    </w:p>
    <w:p w14:paraId="03A10F87" w14:textId="77777777" w:rsidR="00636062" w:rsidRPr="007526A8" w:rsidRDefault="00636062" w:rsidP="00D70F5B">
      <w:pPr>
        <w:pStyle w:val="af4"/>
        <w:numPr>
          <w:ilvl w:val="0"/>
          <w:numId w:val="55"/>
        </w:numPr>
        <w:ind w:leftChars="850"/>
      </w:pPr>
      <w:r w:rsidRPr="007526A8">
        <w:rPr>
          <w:rFonts w:hint="eastAsia"/>
        </w:rPr>
        <w:t>Webサイト構成で定義するサイト名、</w:t>
      </w:r>
      <w:r w:rsidRPr="007526A8">
        <w:rPr>
          <w:rFonts w:hint="eastAsia"/>
          <w:szCs w:val="20"/>
        </w:rPr>
        <w:t>コンテンツディレクトリ、</w:t>
      </w:r>
      <w:r w:rsidRPr="007526A8">
        <w:rPr>
          <w:rFonts w:hint="eastAsia"/>
        </w:rPr>
        <w:t>URLパスについては、</w:t>
      </w:r>
      <w:r w:rsidRPr="007526A8">
        <w:t>5.4.1 利用するURLパスイメージ</w:t>
      </w:r>
      <w:r w:rsidRPr="007526A8">
        <w:rPr>
          <w:rFonts w:hint="eastAsia"/>
        </w:rPr>
        <w:t>を参照のこと。</w:t>
      </w:r>
    </w:p>
    <w:p w14:paraId="54DD669D" w14:textId="77777777" w:rsidR="00636062" w:rsidRPr="007526A8" w:rsidRDefault="00636062" w:rsidP="00D70F5B">
      <w:pPr>
        <w:pStyle w:val="af4"/>
        <w:numPr>
          <w:ilvl w:val="0"/>
          <w:numId w:val="55"/>
        </w:numPr>
        <w:ind w:leftChars="850"/>
      </w:pPr>
      <w:r>
        <w:rPr>
          <w:rFonts w:hint="eastAsia"/>
        </w:rPr>
        <w:t>IISは</w:t>
      </w:r>
      <w:r w:rsidRPr="007526A8">
        <w:rPr>
          <w:rFonts w:hint="eastAsia"/>
        </w:rPr>
        <w:t>管理者権限でインストールを行う</w:t>
      </w:r>
      <w:r>
        <w:rPr>
          <w:rFonts w:hint="eastAsia"/>
        </w:rPr>
        <w:t>ものとする</w:t>
      </w:r>
      <w:r w:rsidRPr="007526A8">
        <w:rPr>
          <w:rFonts w:hint="eastAsia"/>
        </w:rPr>
        <w:t>。</w:t>
      </w:r>
    </w:p>
    <w:p w14:paraId="4CB67432" w14:textId="77777777" w:rsidR="00636062" w:rsidRPr="007526A8" w:rsidRDefault="00636062" w:rsidP="00D70F5B">
      <w:pPr>
        <w:pStyle w:val="af4"/>
        <w:numPr>
          <w:ilvl w:val="0"/>
          <w:numId w:val="55"/>
        </w:numPr>
        <w:ind w:leftChars="850"/>
      </w:pPr>
      <w:r w:rsidRPr="007526A8">
        <w:rPr>
          <w:rFonts w:hint="eastAsia"/>
        </w:rPr>
        <w:t>IISで</w:t>
      </w:r>
      <w:r w:rsidRPr="007526A8">
        <w:t>ASP.NETアプリケーション</w:t>
      </w:r>
      <w:r w:rsidRPr="007526A8">
        <w:rPr>
          <w:rFonts w:hint="eastAsia"/>
        </w:rPr>
        <w:t>を配置可能とするため、I</w:t>
      </w:r>
      <w:r w:rsidRPr="007526A8">
        <w:t>IS</w:t>
      </w:r>
      <w:r w:rsidRPr="007526A8">
        <w:rPr>
          <w:rFonts w:hint="eastAsia"/>
        </w:rPr>
        <w:t>のインストール後に</w:t>
      </w:r>
      <w:r w:rsidRPr="007526A8">
        <w:t>ASP.NET Core 6 Windows Hosting Bundle</w:t>
      </w:r>
      <w:r w:rsidRPr="007526A8">
        <w:rPr>
          <w:rFonts w:hint="eastAsia"/>
        </w:rPr>
        <w:t>を導入し、有効化</w:t>
      </w:r>
      <w:r>
        <w:rPr>
          <w:rFonts w:hint="eastAsia"/>
        </w:rPr>
        <w:t>する</w:t>
      </w:r>
      <w:r w:rsidRPr="007526A8">
        <w:rPr>
          <w:rFonts w:hint="eastAsia"/>
        </w:rPr>
        <w:t>。</w:t>
      </w:r>
    </w:p>
    <w:p w14:paraId="0E946FDE" w14:textId="77777777" w:rsidR="00636062" w:rsidRPr="007526A8" w:rsidRDefault="00636062" w:rsidP="00D70F5B">
      <w:pPr>
        <w:pStyle w:val="af4"/>
        <w:numPr>
          <w:ilvl w:val="0"/>
          <w:numId w:val="55"/>
        </w:numPr>
        <w:ind w:leftChars="850"/>
      </w:pPr>
      <w:r w:rsidRPr="007526A8">
        <w:rPr>
          <w:rFonts w:hint="eastAsia"/>
        </w:rPr>
        <w:t>SSL</w:t>
      </w:r>
      <w:r w:rsidRPr="007526A8">
        <w:t>/TLS</w:t>
      </w:r>
      <w:r>
        <w:rPr>
          <w:rFonts w:hint="eastAsia"/>
        </w:rPr>
        <w:t>に関する</w:t>
      </w:r>
      <w:r w:rsidRPr="007526A8">
        <w:rPr>
          <w:rFonts w:hint="eastAsia"/>
        </w:rPr>
        <w:t>設定については、外部通信（クライアント⇔ALB間）の暗号化はするものの、内部通信（ALB⇔IIS間）は暗号化しないため、IIS上での設定は行わない。</w:t>
      </w:r>
    </w:p>
    <w:p w14:paraId="6F9458FC" w14:textId="77777777" w:rsidR="00636062" w:rsidRPr="007526A8" w:rsidRDefault="00636062" w:rsidP="00D70F5B">
      <w:pPr>
        <w:pStyle w:val="af4"/>
        <w:numPr>
          <w:ilvl w:val="0"/>
          <w:numId w:val="55"/>
        </w:numPr>
        <w:ind w:leftChars="850"/>
      </w:pPr>
      <w:r w:rsidRPr="007526A8">
        <w:rPr>
          <w:rFonts w:hint="eastAsia"/>
        </w:rPr>
        <w:t>レスポンスヘッダのセキュリティ強化のため、</w:t>
      </w:r>
      <w:r w:rsidRPr="007526A8">
        <w:t>HTTP応答ヘッダ</w:t>
      </w:r>
      <w:r w:rsidRPr="007526A8">
        <w:rPr>
          <w:rFonts w:hint="eastAsia"/>
        </w:rPr>
        <w:t>について</w:t>
      </w:r>
      <w:r w:rsidRPr="007526A8">
        <w:t>httpヘッダ</w:t>
      </w:r>
      <w:r w:rsidRPr="007526A8">
        <w:rPr>
          <w:rFonts w:hint="eastAsia"/>
        </w:rPr>
        <w:t>情報</w:t>
      </w:r>
      <w:r w:rsidRPr="007526A8">
        <w:t>、クロスサイトスクリプティング</w:t>
      </w:r>
      <w:r w:rsidRPr="007526A8">
        <w:rPr>
          <w:rFonts w:hint="eastAsia"/>
        </w:rPr>
        <w:t>に関するセキュリティ対策を行う。</w:t>
      </w:r>
    </w:p>
    <w:p w14:paraId="2926A460" w14:textId="66225A83" w:rsidR="00636062" w:rsidRDefault="00636062" w:rsidP="00D70F5B">
      <w:pPr>
        <w:pStyle w:val="af4"/>
        <w:numPr>
          <w:ilvl w:val="0"/>
          <w:numId w:val="55"/>
        </w:numPr>
        <w:ind w:leftChars="850"/>
        <w:rPr>
          <w:ins w:id="168" w:author="小西 博和 Hirokazu Konishi" w:date="2023-01-16T12:14:00Z"/>
        </w:rPr>
      </w:pPr>
      <w:r w:rsidRPr="007526A8">
        <w:rPr>
          <w:rFonts w:hint="eastAsia"/>
        </w:rPr>
        <w:t>サブドメイン・アプリケーションの起動</w:t>
      </w:r>
      <w:r w:rsidRPr="007526A8">
        <w:t>/停止</w:t>
      </w:r>
      <w:r w:rsidRPr="007526A8">
        <w:rPr>
          <w:rFonts w:hint="eastAsia"/>
        </w:rPr>
        <w:t>などは</w:t>
      </w:r>
      <w:r w:rsidRPr="007526A8">
        <w:t>Hinemosジョブ</w:t>
      </w:r>
      <w:r w:rsidRPr="007526A8">
        <w:rPr>
          <w:rFonts w:hint="eastAsia"/>
        </w:rPr>
        <w:t>などを用いて実行可能とする</w:t>
      </w:r>
      <w:r w:rsidRPr="007526A8">
        <w:t>。</w:t>
      </w:r>
    </w:p>
    <w:p w14:paraId="4EF7476E" w14:textId="0D84A9C8" w:rsidR="009A6A2B" w:rsidRPr="007526A8" w:rsidRDefault="00F7488C" w:rsidP="00D70F5B">
      <w:pPr>
        <w:pStyle w:val="af4"/>
        <w:numPr>
          <w:ilvl w:val="0"/>
          <w:numId w:val="55"/>
        </w:numPr>
        <w:ind w:leftChars="850"/>
      </w:pPr>
      <w:ins w:id="169" w:author="小西 博和 Hirokazu Konishi" w:date="2023-01-16T12:14:00Z">
        <w:r w:rsidRPr="00F7488C">
          <w:t>EC2インスタンス起動/再起動時に意図しないブドメイン・アプリケーションの起動を防止するため、IIS上でWebサイトの自動起動設定を無効化する。</w:t>
        </w:r>
      </w:ins>
    </w:p>
    <w:p w14:paraId="4A7CAED9" w14:textId="77777777" w:rsidR="00636062" w:rsidRPr="007526A8" w:rsidRDefault="00636062" w:rsidP="00D70F5B">
      <w:pPr>
        <w:pStyle w:val="af4"/>
        <w:numPr>
          <w:ilvl w:val="0"/>
          <w:numId w:val="55"/>
        </w:numPr>
        <w:ind w:leftChars="850"/>
      </w:pPr>
      <w:r w:rsidRPr="007526A8">
        <w:rPr>
          <w:rFonts w:hint="eastAsia"/>
        </w:rPr>
        <w:t>各サブドメイン・アプリケーションを構成するWebサイトへのルーティングは、</w:t>
      </w:r>
      <w:r>
        <w:rPr>
          <w:rFonts w:hint="eastAsia"/>
        </w:rPr>
        <w:t>ALBにて</w:t>
      </w:r>
      <w:r w:rsidRPr="00684E4B">
        <w:rPr>
          <w:rFonts w:hint="eastAsia"/>
        </w:rPr>
        <w:t>クライアントからのリクエスト</w:t>
      </w:r>
      <w:r w:rsidRPr="00684E4B">
        <w:t>URLにより振り分け先ターゲットグループを判別し各サイトへのルーティング</w:t>
      </w:r>
      <w:r>
        <w:rPr>
          <w:rFonts w:hint="eastAsia"/>
        </w:rPr>
        <w:t>を行うため、IISでは実施しない</w:t>
      </w:r>
      <w:r w:rsidRPr="007526A8">
        <w:rPr>
          <w:rFonts w:hint="eastAsia"/>
        </w:rPr>
        <w:t>。</w:t>
      </w:r>
    </w:p>
    <w:p w14:paraId="2C4C889C" w14:textId="77777777" w:rsidR="00636062" w:rsidRDefault="00636062" w:rsidP="00D70F5B">
      <w:pPr>
        <w:pStyle w:val="af4"/>
        <w:numPr>
          <w:ilvl w:val="0"/>
          <w:numId w:val="55"/>
        </w:numPr>
        <w:ind w:leftChars="850"/>
      </w:pPr>
      <w:r>
        <w:rPr>
          <w:rFonts w:hint="eastAsia"/>
        </w:rPr>
        <w:t>セッション情報に関する</w:t>
      </w:r>
      <w:r w:rsidRPr="007526A8">
        <w:rPr>
          <w:rFonts w:hint="eastAsia"/>
        </w:rPr>
        <w:t xml:space="preserve">キャッシュ設定はElastiCache </w:t>
      </w:r>
      <w:r w:rsidRPr="007526A8">
        <w:t xml:space="preserve">for </w:t>
      </w:r>
      <w:r w:rsidRPr="007526A8">
        <w:rPr>
          <w:rFonts w:hint="eastAsia"/>
        </w:rPr>
        <w:t>Redis</w:t>
      </w:r>
      <w:r>
        <w:rPr>
          <w:rFonts w:hint="eastAsia"/>
        </w:rPr>
        <w:t>を利用するため、IISでは設定を行わない。</w:t>
      </w:r>
    </w:p>
    <w:p w14:paraId="0F2190FB" w14:textId="77777777" w:rsidR="00636062" w:rsidRPr="00B04380" w:rsidRDefault="00636062" w:rsidP="00D70F5B">
      <w:pPr>
        <w:pStyle w:val="af4"/>
        <w:numPr>
          <w:ilvl w:val="0"/>
          <w:numId w:val="55"/>
        </w:numPr>
        <w:ind w:leftChars="850"/>
      </w:pPr>
      <w:r>
        <w:rPr>
          <w:rFonts w:hint="eastAsia"/>
        </w:rPr>
        <w:t>IISでは</w:t>
      </w:r>
      <w:r w:rsidRPr="00B04380">
        <w:t>Keep-alive</w:t>
      </w:r>
      <w:r w:rsidRPr="00B04380">
        <w:rPr>
          <w:rFonts w:hint="eastAsia"/>
        </w:rPr>
        <w:t>を有効とし、セッションタイムアウト値は</w:t>
      </w:r>
      <w:r w:rsidR="007B1E09" w:rsidRPr="007B1E09">
        <w:rPr>
          <w:rFonts w:hint="eastAsia"/>
        </w:rPr>
        <w:t>ALBのタイムアウト値より大きい3</w:t>
      </w:r>
      <w:r w:rsidR="007B1E09" w:rsidRPr="007B1E09">
        <w:t>1</w:t>
      </w:r>
      <w:r w:rsidR="007B1E09" w:rsidRPr="007B1E09">
        <w:rPr>
          <w:rFonts w:hint="eastAsia"/>
        </w:rPr>
        <w:t>0秒</w:t>
      </w:r>
      <w:r w:rsidRPr="00B04380">
        <w:rPr>
          <w:rFonts w:hint="eastAsia"/>
        </w:rPr>
        <w:t>とする。</w:t>
      </w:r>
    </w:p>
    <w:p w14:paraId="15C3AB87" w14:textId="77777777" w:rsidR="00636062" w:rsidRPr="00B04380" w:rsidRDefault="00636062" w:rsidP="00D70F5B">
      <w:pPr>
        <w:pStyle w:val="af4"/>
        <w:numPr>
          <w:ilvl w:val="0"/>
          <w:numId w:val="55"/>
        </w:numPr>
        <w:ind w:leftChars="850"/>
      </w:pPr>
      <w:r w:rsidRPr="00B04380">
        <w:rPr>
          <w:rFonts w:hint="eastAsia"/>
        </w:rPr>
        <w:t>Webサイト毎に最大</w:t>
      </w:r>
      <w:r>
        <w:rPr>
          <w:rFonts w:hint="eastAsia"/>
        </w:rPr>
        <w:t>同時</w:t>
      </w:r>
      <w:r w:rsidRPr="00B04380">
        <w:rPr>
          <w:rFonts w:hint="eastAsia"/>
        </w:rPr>
        <w:t>接続数を設け、流量制限を行う。詳細は</w:t>
      </w:r>
      <w:r w:rsidRPr="00B04380">
        <w:t>4.</w:t>
      </w:r>
      <w:r>
        <w:t>3</w:t>
      </w:r>
      <w:r w:rsidRPr="00B04380">
        <w:t>.8.</w:t>
      </w:r>
      <w:r>
        <w:t>1</w:t>
      </w:r>
      <w:r w:rsidRPr="00B04380">
        <w:t>.2 多重度・流量制限</w:t>
      </w:r>
      <w:r w:rsidRPr="00B04380">
        <w:rPr>
          <w:rFonts w:hint="eastAsia"/>
        </w:rPr>
        <w:t>を参照のこと。</w:t>
      </w:r>
    </w:p>
    <w:p w14:paraId="0E981251" w14:textId="77777777" w:rsidR="00636062" w:rsidRPr="006C57F1" w:rsidRDefault="00636062" w:rsidP="00D70F5B">
      <w:pPr>
        <w:pStyle w:val="af4"/>
        <w:widowControl/>
        <w:numPr>
          <w:ilvl w:val="0"/>
          <w:numId w:val="55"/>
        </w:numPr>
        <w:ind w:leftChars="0"/>
        <w:jc w:val="left"/>
      </w:pPr>
      <w:r w:rsidRPr="007526A8">
        <w:rPr>
          <w:rFonts w:hint="eastAsia"/>
        </w:rPr>
        <w:t>HTTPS通信はALBが終端のため、SSLオフロードは無効とする。</w:t>
      </w:r>
    </w:p>
    <w:p w14:paraId="7B0370B5" w14:textId="77777777" w:rsidR="00F90A59" w:rsidRPr="00636062" w:rsidRDefault="00F90A59" w:rsidP="00BE1947">
      <w:pPr>
        <w:widowControl/>
        <w:jc w:val="left"/>
      </w:pPr>
    </w:p>
    <w:p w14:paraId="4E07D44D" w14:textId="77777777" w:rsidR="00A06F64" w:rsidRDefault="004D10F2" w:rsidP="000359C3">
      <w:pPr>
        <w:pStyle w:val="3"/>
      </w:pPr>
      <w:bookmarkStart w:id="170" w:name="_Toc124835589"/>
      <w:r>
        <w:rPr>
          <w:rFonts w:hint="eastAsia"/>
        </w:rPr>
        <w:t>ソフトウェア</w:t>
      </w:r>
      <w:r w:rsidR="00A06F64">
        <w:rPr>
          <w:rFonts w:hint="eastAsia"/>
        </w:rPr>
        <w:t>構成</w:t>
      </w:r>
      <w:bookmarkEnd w:id="170"/>
    </w:p>
    <w:p w14:paraId="1D687441" w14:textId="77777777" w:rsidR="007A136C" w:rsidRDefault="007A136C" w:rsidP="007A136C">
      <w:pPr>
        <w:ind w:left="1276" w:hanging="39"/>
      </w:pPr>
      <w:r w:rsidRPr="007526A8">
        <w:rPr>
          <w:rFonts w:hint="eastAsia"/>
        </w:rPr>
        <w:t>Web/APサーバを構成するために必要なソフトウェアの情報については、「別紙</w:t>
      </w:r>
      <w:r w:rsidRPr="007526A8">
        <w:t>_営業・融資サポートシステム_サーバ／ソフ</w:t>
      </w:r>
    </w:p>
    <w:p w14:paraId="4B4092C4" w14:textId="77777777" w:rsidR="007A136C" w:rsidRPr="007526A8" w:rsidRDefault="007A136C" w:rsidP="007A136C">
      <w:pPr>
        <w:ind w:left="1276" w:hanging="39"/>
      </w:pPr>
      <w:r w:rsidRPr="007526A8">
        <w:t>トウェア一覧」を参照のこと。</w:t>
      </w:r>
    </w:p>
    <w:p w14:paraId="074B490A" w14:textId="77777777" w:rsidR="00F90A59" w:rsidRDefault="00F90A59" w:rsidP="00BE1947">
      <w:pPr>
        <w:widowControl/>
        <w:jc w:val="left"/>
      </w:pPr>
    </w:p>
    <w:p w14:paraId="6E3DC452" w14:textId="77777777" w:rsidR="00CD1FDD" w:rsidRDefault="00213DC5" w:rsidP="000359C3">
      <w:pPr>
        <w:pStyle w:val="3"/>
      </w:pPr>
      <w:bookmarkStart w:id="171" w:name="_Toc124835590"/>
      <w:r>
        <w:rPr>
          <w:rFonts w:hint="eastAsia"/>
        </w:rPr>
        <w:t>通信要件</w:t>
      </w:r>
      <w:bookmarkEnd w:id="171"/>
    </w:p>
    <w:p w14:paraId="52A166C3" w14:textId="77777777" w:rsidR="002827F9" w:rsidRPr="007D0D52" w:rsidRDefault="002827F9" w:rsidP="002827F9">
      <w:pPr>
        <w:ind w:left="1276" w:hanging="39"/>
      </w:pPr>
      <w:r w:rsidRPr="007526A8">
        <w:rPr>
          <w:rFonts w:hint="eastAsia"/>
        </w:rPr>
        <w:t>W</w:t>
      </w:r>
      <w:r w:rsidRPr="007526A8">
        <w:t>eb/AP</w:t>
      </w:r>
      <w:r w:rsidRPr="007526A8">
        <w:rPr>
          <w:rFonts w:hint="eastAsia"/>
        </w:rPr>
        <w:t>サーバと関連するシステムの通信一覧は、「別紙_</w:t>
      </w:r>
      <w:r w:rsidRPr="007526A8">
        <w:t>営業・融資サポートシステム_</w:t>
      </w:r>
      <w:r w:rsidRPr="007526A8">
        <w:rPr>
          <w:rFonts w:hint="eastAsia"/>
        </w:rPr>
        <w:t>通信要件</w:t>
      </w:r>
      <w:r w:rsidRPr="007526A8">
        <w:t>一覧</w:t>
      </w:r>
      <w:r w:rsidRPr="007526A8">
        <w:rPr>
          <w:rFonts w:hint="eastAsia"/>
        </w:rPr>
        <w:t>」を参照のこと。</w:t>
      </w:r>
    </w:p>
    <w:p w14:paraId="14F0331D" w14:textId="77777777" w:rsidR="00CD1FDD" w:rsidRDefault="007C00DB" w:rsidP="00BE1947">
      <w:pPr>
        <w:widowControl/>
        <w:jc w:val="left"/>
      </w:pPr>
      <w:r>
        <w:br w:type="page"/>
      </w:r>
    </w:p>
    <w:p w14:paraId="5DE5A511" w14:textId="77777777" w:rsidR="002703FD" w:rsidRDefault="00270F77" w:rsidP="000359C3">
      <w:pPr>
        <w:pStyle w:val="3"/>
      </w:pPr>
      <w:bookmarkStart w:id="172" w:name="_Toc124835591"/>
      <w:r>
        <w:rPr>
          <w:rFonts w:hint="eastAsia"/>
        </w:rPr>
        <w:lastRenderedPageBreak/>
        <w:t>拡張性</w:t>
      </w:r>
      <w:bookmarkEnd w:id="172"/>
    </w:p>
    <w:p w14:paraId="4DFA6C98" w14:textId="77777777" w:rsidR="002A63A8" w:rsidRDefault="002A63A8" w:rsidP="002A63A8">
      <w:pPr>
        <w:ind w:left="1276" w:hanging="39"/>
      </w:pPr>
      <w:r>
        <w:rPr>
          <w:rFonts w:hint="eastAsia"/>
        </w:rPr>
        <w:t>Web/APサーバにおける拡張性について、以下に記載する。なお、OS、ミドルウェアについては特筆すべき拡張性の考慮点</w:t>
      </w:r>
    </w:p>
    <w:p w14:paraId="1B24E0E2" w14:textId="77777777" w:rsidR="002A63A8" w:rsidRDefault="002A63A8" w:rsidP="002A63A8">
      <w:pPr>
        <w:ind w:left="1276" w:hanging="39"/>
      </w:pPr>
      <w:r>
        <w:rPr>
          <w:rFonts w:hint="eastAsia"/>
        </w:rPr>
        <w:t>はないため、本項では割愛する。</w:t>
      </w:r>
    </w:p>
    <w:p w14:paraId="70D3F386" w14:textId="77777777" w:rsidR="002703FD" w:rsidRDefault="002703FD" w:rsidP="00BE1947">
      <w:pPr>
        <w:widowControl/>
        <w:jc w:val="left"/>
      </w:pPr>
    </w:p>
    <w:p w14:paraId="0E324914" w14:textId="77777777" w:rsidR="007364C0" w:rsidRDefault="00394975" w:rsidP="00D70F5B">
      <w:pPr>
        <w:pStyle w:val="4"/>
        <w:numPr>
          <w:ilvl w:val="3"/>
          <w:numId w:val="56"/>
        </w:numPr>
        <w:tabs>
          <w:tab w:val="num" w:pos="360"/>
          <w:tab w:val="left" w:pos="2127"/>
        </w:tabs>
      </w:pPr>
      <w:r>
        <w:rPr>
          <w:rFonts w:hint="eastAsia"/>
        </w:rPr>
        <w:t>スケールアップ/</w:t>
      </w:r>
      <w:r w:rsidR="007B2C6C">
        <w:rPr>
          <w:rFonts w:hint="eastAsia"/>
        </w:rPr>
        <w:t>ダウン</w:t>
      </w:r>
    </w:p>
    <w:p w14:paraId="3A2A3F3C" w14:textId="77777777" w:rsidR="002B4FC5" w:rsidRPr="003E3F30" w:rsidRDefault="002B4FC5">
      <w:pPr>
        <w:pStyle w:val="50"/>
      </w:pPr>
      <w:r>
        <w:rPr>
          <w:rFonts w:hint="eastAsia"/>
        </w:rPr>
        <w:t>EC2</w:t>
      </w:r>
    </w:p>
    <w:p w14:paraId="01C8B8C4" w14:textId="77777777" w:rsidR="001F4B65" w:rsidRDefault="001F4B65" w:rsidP="001F4B65">
      <w:pPr>
        <w:ind w:leftChars="850" w:left="1700" w:firstLineChars="71" w:firstLine="142"/>
      </w:pPr>
      <w:r>
        <w:rPr>
          <w:rFonts w:hint="eastAsia"/>
        </w:rPr>
        <w:t>以下について考慮し</w:t>
      </w:r>
      <w:r w:rsidRPr="009009D8">
        <w:rPr>
          <w:rFonts w:hint="eastAsia"/>
        </w:rPr>
        <w:t>、スケールアップ/ダウンの対応を行うものとする。</w:t>
      </w:r>
    </w:p>
    <w:p w14:paraId="0C64F420" w14:textId="77777777" w:rsidR="002A63A8" w:rsidRDefault="002A63A8" w:rsidP="00BE1947">
      <w:pPr>
        <w:widowControl/>
        <w:jc w:val="left"/>
      </w:pPr>
    </w:p>
    <w:p w14:paraId="17F61698" w14:textId="77777777" w:rsidR="00CC51B4" w:rsidRDefault="00CC51B4" w:rsidP="00D70F5B">
      <w:pPr>
        <w:pStyle w:val="af4"/>
        <w:numPr>
          <w:ilvl w:val="0"/>
          <w:numId w:val="57"/>
        </w:numPr>
        <w:ind w:leftChars="0" w:left="2268"/>
      </w:pPr>
      <w:r w:rsidRPr="009009D8">
        <w:rPr>
          <w:rFonts w:hint="eastAsia"/>
        </w:rPr>
        <w:t>3年後においてもCPU、メモリの使用率が50%～80%に収まるようにリソースの定義を行う。定義内容については、4</w:t>
      </w:r>
      <w:r w:rsidRPr="009009D8">
        <w:t>.</w:t>
      </w:r>
      <w:r>
        <w:t>3</w:t>
      </w:r>
      <w:r w:rsidRPr="009009D8">
        <w:t xml:space="preserve">.8 </w:t>
      </w:r>
      <w:r w:rsidRPr="009009D8">
        <w:rPr>
          <w:rFonts w:hint="eastAsia"/>
        </w:rPr>
        <w:t>パフォーマンス/キャパシティ設計を参照のこと。なお、運用中の使用率傾向を踏まえて適宜定義の見直しを行うものとする。</w:t>
      </w:r>
    </w:p>
    <w:p w14:paraId="56CD7AB5" w14:textId="77777777" w:rsidR="00CC51B4" w:rsidRDefault="00CC51B4" w:rsidP="00D70F5B">
      <w:pPr>
        <w:pStyle w:val="af4"/>
        <w:numPr>
          <w:ilvl w:val="0"/>
          <w:numId w:val="57"/>
        </w:numPr>
        <w:ind w:leftChars="0" w:left="2268"/>
      </w:pPr>
      <w:r w:rsidRPr="009009D8">
        <w:rPr>
          <w:rFonts w:hint="eastAsia"/>
        </w:rPr>
        <w:t>定義予定のCPU、メモリサイズについて、最低でも2倍以上拡張可能なインスタンスサイズを選択する。</w:t>
      </w:r>
    </w:p>
    <w:p w14:paraId="23E956DF" w14:textId="77777777" w:rsidR="00CC51B4" w:rsidRDefault="00CC51B4" w:rsidP="00D70F5B">
      <w:pPr>
        <w:pStyle w:val="af4"/>
        <w:numPr>
          <w:ilvl w:val="0"/>
          <w:numId w:val="57"/>
        </w:numPr>
        <w:ind w:leftChars="0" w:left="2268"/>
      </w:pPr>
      <w:r w:rsidRPr="009009D8">
        <w:rPr>
          <w:rFonts w:hint="eastAsia"/>
        </w:rPr>
        <w:t>リソース使用状況が過少とみられる場合は、検討の上、スケールダウンを可能とする。</w:t>
      </w:r>
    </w:p>
    <w:p w14:paraId="49B67464" w14:textId="77777777" w:rsidR="00CC51B4" w:rsidRDefault="00CC51B4" w:rsidP="00D70F5B">
      <w:pPr>
        <w:pStyle w:val="af4"/>
        <w:numPr>
          <w:ilvl w:val="0"/>
          <w:numId w:val="57"/>
        </w:numPr>
        <w:ind w:leftChars="0" w:left="2268"/>
      </w:pPr>
      <w:r w:rsidRPr="009009D8">
        <w:rPr>
          <w:rFonts w:hint="eastAsia"/>
        </w:rPr>
        <w:t>冗長性確保のた</w:t>
      </w:r>
      <w:r w:rsidRPr="00B4559C">
        <w:rPr>
          <w:rFonts w:hint="eastAsia"/>
        </w:rPr>
        <w:t>めE</w:t>
      </w:r>
      <w:r w:rsidRPr="00B4559C">
        <w:t>C2</w:t>
      </w:r>
      <w:r w:rsidRPr="00B4559C">
        <w:rPr>
          <w:rFonts w:hint="eastAsia"/>
        </w:rPr>
        <w:t>インスタンス</w:t>
      </w:r>
      <w:r w:rsidRPr="00B4559C">
        <w:t>4</w:t>
      </w:r>
      <w:r w:rsidRPr="00B4559C">
        <w:rPr>
          <w:rFonts w:hint="eastAsia"/>
        </w:rPr>
        <w:t>台構成(</w:t>
      </w:r>
      <w:r w:rsidRPr="00B4559C">
        <w:t>Active</w:t>
      </w:r>
      <w:r w:rsidRPr="00B4559C">
        <w:rPr>
          <w:rFonts w:hint="eastAsia"/>
        </w:rPr>
        <w:t>×</w:t>
      </w:r>
      <w:r w:rsidRPr="00B4559C">
        <w:t>2</w:t>
      </w:r>
      <w:r w:rsidRPr="00B4559C">
        <w:rPr>
          <w:rFonts w:hint="eastAsia"/>
        </w:rPr>
        <w:t>台、S</w:t>
      </w:r>
      <w:r w:rsidRPr="00B4559C">
        <w:t>tandby</w:t>
      </w:r>
      <w:r w:rsidRPr="00B4559C">
        <w:rPr>
          <w:rFonts w:hint="eastAsia"/>
        </w:rPr>
        <w:t>×</w:t>
      </w:r>
      <w:r w:rsidRPr="00B4559C">
        <w:t>2</w:t>
      </w:r>
      <w:r w:rsidRPr="00B4559C">
        <w:rPr>
          <w:rFonts w:hint="eastAsia"/>
        </w:rPr>
        <w:t>台)としているため、サーバリソースのスケールアップ/ダウンの際にはそれぞれのインスタンスで同様の拡張対応を行うものとする。</w:t>
      </w:r>
    </w:p>
    <w:p w14:paraId="779BEFD3" w14:textId="77777777" w:rsidR="00CC51B4" w:rsidRPr="00950DDB" w:rsidRDefault="00CC51B4" w:rsidP="00D70F5B">
      <w:pPr>
        <w:pStyle w:val="af4"/>
        <w:numPr>
          <w:ilvl w:val="0"/>
          <w:numId w:val="57"/>
        </w:numPr>
        <w:ind w:leftChars="0" w:left="2268"/>
      </w:pPr>
      <w:r w:rsidRPr="00950DDB">
        <w:rPr>
          <w:szCs w:val="20"/>
        </w:rPr>
        <w:t>CPU</w:t>
      </w:r>
      <w:r w:rsidRPr="00950DDB">
        <w:rPr>
          <w:rFonts w:hint="eastAsia"/>
          <w:szCs w:val="20"/>
        </w:rPr>
        <w:t>、メモリの</w:t>
      </w:r>
      <w:r w:rsidRPr="00950DDB">
        <w:rPr>
          <w:rFonts w:cs="Meiryo UI" w:hint="eastAsia"/>
          <w:szCs w:val="20"/>
        </w:rPr>
        <w:t>スケールアップ/ダウン</w:t>
      </w:r>
      <w:r w:rsidRPr="00950DDB">
        <w:rPr>
          <w:rFonts w:cs="Meiryo UI" w:hint="eastAsia"/>
          <w:color w:val="000000" w:themeColor="text1"/>
          <w:szCs w:val="20"/>
        </w:rPr>
        <w:t>にはインスタンス停止が伴うため、調整の上、メンテナンス時間帯での対応とする。</w:t>
      </w:r>
    </w:p>
    <w:p w14:paraId="344C6724" w14:textId="77777777" w:rsidR="00CC51B4" w:rsidRDefault="00CC51B4" w:rsidP="00D70F5B">
      <w:pPr>
        <w:pStyle w:val="af4"/>
        <w:numPr>
          <w:ilvl w:val="0"/>
          <w:numId w:val="57"/>
        </w:numPr>
        <w:ind w:leftChars="0" w:left="2268"/>
      </w:pPr>
      <w:r>
        <w:rPr>
          <w:rFonts w:hint="eastAsia"/>
        </w:rPr>
        <w:t>以下、</w:t>
      </w:r>
      <w:r w:rsidRPr="00950DDB">
        <w:rPr>
          <w:rFonts w:hint="eastAsia"/>
          <w:szCs w:val="20"/>
        </w:rPr>
        <w:t>W</w:t>
      </w:r>
      <w:r w:rsidRPr="00950DDB">
        <w:rPr>
          <w:szCs w:val="20"/>
        </w:rPr>
        <w:t>eb/AP</w:t>
      </w:r>
      <w:r w:rsidRPr="00950DDB">
        <w:rPr>
          <w:rFonts w:hint="eastAsia"/>
          <w:szCs w:val="20"/>
        </w:rPr>
        <w:t>サーバにて利用するEC2のインスタンスタイプ（</w:t>
      </w:r>
      <w:r w:rsidRPr="00950DDB">
        <w:rPr>
          <w:szCs w:val="20"/>
        </w:rPr>
        <w:t>m5</w:t>
      </w:r>
      <w:r>
        <w:rPr>
          <w:szCs w:val="20"/>
        </w:rPr>
        <w:t>a</w:t>
      </w:r>
      <w:r w:rsidRPr="00950DDB">
        <w:rPr>
          <w:rFonts w:hint="eastAsia"/>
          <w:szCs w:val="20"/>
        </w:rPr>
        <w:t>）の利用範囲内で拡張を検討する。</w:t>
      </w:r>
      <w:r>
        <w:rPr>
          <w:rFonts w:hint="eastAsia"/>
        </w:rPr>
        <w:t>なお、トレンドによって内容が変更となる場合があるため、変更する際は最新の情報を前提とすること。また、</w:t>
      </w:r>
      <w:r w:rsidRPr="00497C23">
        <w:rPr>
          <w:rFonts w:hint="eastAsia"/>
        </w:rPr>
        <w:t>スケールアップ</w:t>
      </w:r>
      <w:r>
        <w:rPr>
          <w:rFonts w:hint="eastAsia"/>
        </w:rPr>
        <w:t>/ダウンの</w:t>
      </w:r>
      <w:r w:rsidRPr="00497C23">
        <w:rPr>
          <w:rFonts w:hint="eastAsia"/>
        </w:rPr>
        <w:t>判断に</w:t>
      </w:r>
      <w:r>
        <w:rPr>
          <w:rFonts w:hint="eastAsia"/>
        </w:rPr>
        <w:t>ついて</w:t>
      </w:r>
      <w:r w:rsidRPr="00497C23">
        <w:rPr>
          <w:rFonts w:hint="eastAsia"/>
        </w:rPr>
        <w:t>は</w:t>
      </w:r>
      <w:r>
        <w:rPr>
          <w:rFonts w:hint="eastAsia"/>
        </w:rPr>
        <w:t>、運用設計</w:t>
      </w:r>
      <w:r>
        <w:t xml:space="preserve">8.4.8 </w:t>
      </w:r>
      <w:r>
        <w:rPr>
          <w:rFonts w:hint="eastAsia"/>
        </w:rPr>
        <w:t>月次報告を参照のこと。</w:t>
      </w:r>
    </w:p>
    <w:p w14:paraId="721DA2B9" w14:textId="77777777" w:rsidR="00CC51B4" w:rsidRDefault="00CC51B4" w:rsidP="00BE1947">
      <w:pPr>
        <w:widowControl/>
        <w:jc w:val="left"/>
      </w:pPr>
    </w:p>
    <w:tbl>
      <w:tblPr>
        <w:tblStyle w:val="ae"/>
        <w:tblW w:w="0" w:type="auto"/>
        <w:tblInd w:w="2287" w:type="dxa"/>
        <w:tblLook w:val="04A0" w:firstRow="1" w:lastRow="0" w:firstColumn="1" w:lastColumn="0" w:noHBand="0" w:noVBand="1"/>
      </w:tblPr>
      <w:tblGrid>
        <w:gridCol w:w="2386"/>
        <w:gridCol w:w="1355"/>
        <w:gridCol w:w="1417"/>
      </w:tblGrid>
      <w:tr w:rsidR="00520711" w14:paraId="550884C8" w14:textId="77777777" w:rsidTr="00DD0207">
        <w:tc>
          <w:tcPr>
            <w:tcW w:w="2386" w:type="dxa"/>
            <w:shd w:val="clear" w:color="auto" w:fill="BDD6EE" w:themeFill="accent5" w:themeFillTint="66"/>
          </w:tcPr>
          <w:p w14:paraId="75F87A75" w14:textId="77777777" w:rsidR="00520711" w:rsidRDefault="00520711" w:rsidP="00DD0207">
            <w:pPr>
              <w:pStyle w:val="af4"/>
              <w:ind w:leftChars="0" w:left="0"/>
            </w:pPr>
            <w:r>
              <w:rPr>
                <w:szCs w:val="20"/>
              </w:rPr>
              <w:t>m</w:t>
            </w:r>
            <w:r w:rsidRPr="00104012">
              <w:rPr>
                <w:szCs w:val="20"/>
              </w:rPr>
              <w:t>5</w:t>
            </w:r>
            <w:r>
              <w:rPr>
                <w:szCs w:val="20"/>
              </w:rPr>
              <w:t>a</w:t>
            </w:r>
            <w:r w:rsidRPr="00104012">
              <w:rPr>
                <w:rFonts w:hint="eastAsia"/>
                <w:szCs w:val="20"/>
              </w:rPr>
              <w:t>インスタンス</w:t>
            </w:r>
            <w:r>
              <w:rPr>
                <w:rFonts w:hint="eastAsia"/>
                <w:szCs w:val="20"/>
              </w:rPr>
              <w:t>の拡張性</w:t>
            </w:r>
          </w:p>
        </w:tc>
        <w:tc>
          <w:tcPr>
            <w:tcW w:w="1355" w:type="dxa"/>
            <w:shd w:val="clear" w:color="auto" w:fill="BDD6EE" w:themeFill="accent5" w:themeFillTint="66"/>
          </w:tcPr>
          <w:p w14:paraId="587EC008" w14:textId="77777777" w:rsidR="00520711" w:rsidRDefault="00520711" w:rsidP="00DD0207">
            <w:pPr>
              <w:pStyle w:val="af4"/>
              <w:ind w:leftChars="0" w:left="0"/>
            </w:pPr>
            <w:r>
              <w:rPr>
                <w:rFonts w:hint="eastAsia"/>
              </w:rPr>
              <w:t>最小値</w:t>
            </w:r>
          </w:p>
        </w:tc>
        <w:tc>
          <w:tcPr>
            <w:tcW w:w="1417" w:type="dxa"/>
            <w:shd w:val="clear" w:color="auto" w:fill="BDD6EE" w:themeFill="accent5" w:themeFillTint="66"/>
          </w:tcPr>
          <w:p w14:paraId="1199D18B" w14:textId="77777777" w:rsidR="00520711" w:rsidRDefault="00520711" w:rsidP="00DD0207">
            <w:pPr>
              <w:pStyle w:val="af4"/>
              <w:ind w:leftChars="0" w:left="0"/>
            </w:pPr>
            <w:r>
              <w:rPr>
                <w:rFonts w:hint="eastAsia"/>
              </w:rPr>
              <w:t>最大値</w:t>
            </w:r>
          </w:p>
        </w:tc>
      </w:tr>
      <w:tr w:rsidR="00520711" w14:paraId="5D7D7FD7" w14:textId="77777777" w:rsidTr="00DD0207">
        <w:tc>
          <w:tcPr>
            <w:tcW w:w="2386" w:type="dxa"/>
          </w:tcPr>
          <w:p w14:paraId="42DACAD7" w14:textId="77777777" w:rsidR="00520711" w:rsidRDefault="00520711" w:rsidP="00DD0207">
            <w:pPr>
              <w:pStyle w:val="af4"/>
              <w:ind w:leftChars="0" w:left="0"/>
            </w:pPr>
            <w:r>
              <w:rPr>
                <w:rFonts w:hint="eastAsia"/>
              </w:rPr>
              <w:t>v</w:t>
            </w:r>
            <w:r>
              <w:t>CPU</w:t>
            </w:r>
          </w:p>
        </w:tc>
        <w:tc>
          <w:tcPr>
            <w:tcW w:w="1355" w:type="dxa"/>
          </w:tcPr>
          <w:p w14:paraId="5EA4804E" w14:textId="77777777" w:rsidR="00520711" w:rsidRDefault="00520711" w:rsidP="00DD0207">
            <w:pPr>
              <w:pStyle w:val="af4"/>
              <w:ind w:leftChars="0" w:left="0"/>
            </w:pPr>
            <w:r w:rsidRPr="0011469D">
              <w:t>2</w:t>
            </w:r>
            <w:r>
              <w:t xml:space="preserve"> vCPU</w:t>
            </w:r>
          </w:p>
        </w:tc>
        <w:tc>
          <w:tcPr>
            <w:tcW w:w="1417" w:type="dxa"/>
          </w:tcPr>
          <w:p w14:paraId="67DB273F" w14:textId="77777777" w:rsidR="00520711" w:rsidRDefault="00520711" w:rsidP="00DD0207">
            <w:pPr>
              <w:pStyle w:val="af4"/>
              <w:ind w:leftChars="0" w:left="0"/>
            </w:pPr>
            <w:r w:rsidRPr="00B7434D">
              <w:t>96</w:t>
            </w:r>
            <w:r>
              <w:t xml:space="preserve"> vCPU</w:t>
            </w:r>
          </w:p>
        </w:tc>
      </w:tr>
      <w:tr w:rsidR="00520711" w14:paraId="7130D470" w14:textId="77777777" w:rsidTr="00DD0207">
        <w:tc>
          <w:tcPr>
            <w:tcW w:w="2386" w:type="dxa"/>
          </w:tcPr>
          <w:p w14:paraId="329E40C9" w14:textId="77777777" w:rsidR="00520711" w:rsidRDefault="00520711" w:rsidP="00DD0207">
            <w:pPr>
              <w:pStyle w:val="af4"/>
              <w:ind w:leftChars="0" w:left="0"/>
            </w:pPr>
            <w:r>
              <w:rPr>
                <w:rFonts w:hint="eastAsia"/>
              </w:rPr>
              <w:t>メモリ</w:t>
            </w:r>
          </w:p>
        </w:tc>
        <w:tc>
          <w:tcPr>
            <w:tcW w:w="1355" w:type="dxa"/>
          </w:tcPr>
          <w:p w14:paraId="7C282526" w14:textId="77777777" w:rsidR="00520711" w:rsidRDefault="00520711" w:rsidP="00DD0207">
            <w:pPr>
              <w:pStyle w:val="af4"/>
              <w:ind w:leftChars="0" w:left="0"/>
            </w:pPr>
            <w:r>
              <w:t>8</w:t>
            </w:r>
            <w:r>
              <w:rPr>
                <w:rFonts w:hint="eastAsia"/>
              </w:rPr>
              <w:t xml:space="preserve"> GiB</w:t>
            </w:r>
          </w:p>
        </w:tc>
        <w:tc>
          <w:tcPr>
            <w:tcW w:w="1417" w:type="dxa"/>
          </w:tcPr>
          <w:p w14:paraId="2B26239C" w14:textId="77777777" w:rsidR="00520711" w:rsidRDefault="00520711" w:rsidP="00DD0207">
            <w:pPr>
              <w:pStyle w:val="af4"/>
              <w:ind w:leftChars="0" w:left="0"/>
            </w:pPr>
            <w:r>
              <w:t>384</w:t>
            </w:r>
            <w:r>
              <w:rPr>
                <w:rFonts w:hint="eastAsia"/>
              </w:rPr>
              <w:t xml:space="preserve"> GiB</w:t>
            </w:r>
          </w:p>
        </w:tc>
      </w:tr>
    </w:tbl>
    <w:p w14:paraId="7952B270" w14:textId="77777777" w:rsidR="00520711" w:rsidRDefault="00520711" w:rsidP="00BE1947">
      <w:pPr>
        <w:widowControl/>
        <w:jc w:val="left"/>
      </w:pPr>
    </w:p>
    <w:p w14:paraId="7494664D" w14:textId="77777777" w:rsidR="005E5FBA" w:rsidRDefault="005E5FBA">
      <w:pPr>
        <w:pStyle w:val="50"/>
      </w:pPr>
      <w:r>
        <w:rPr>
          <w:rFonts w:hint="eastAsia"/>
        </w:rPr>
        <w:t>E</w:t>
      </w:r>
      <w:r>
        <w:t>BS</w:t>
      </w:r>
    </w:p>
    <w:p w14:paraId="7C257C4C" w14:textId="77777777" w:rsidR="005E5FBA" w:rsidRDefault="005E5FBA" w:rsidP="005E5FBA">
      <w:pPr>
        <w:ind w:leftChars="850" w:left="1700" w:firstLineChars="71" w:firstLine="142"/>
      </w:pPr>
      <w:r>
        <w:rPr>
          <w:rFonts w:hint="eastAsia"/>
        </w:rPr>
        <w:t>以下について考慮し</w:t>
      </w:r>
      <w:r w:rsidRPr="009009D8">
        <w:rPr>
          <w:rFonts w:hint="eastAsia"/>
        </w:rPr>
        <w:t>、スケールアップ/ダウンの対応を行うものとする。</w:t>
      </w:r>
    </w:p>
    <w:p w14:paraId="451E7834" w14:textId="77777777" w:rsidR="005E5FBA" w:rsidRPr="0085694C" w:rsidRDefault="005E5FBA" w:rsidP="005E5FBA">
      <w:pPr>
        <w:ind w:leftChars="850" w:left="1700" w:firstLineChars="71" w:firstLine="142"/>
      </w:pPr>
    </w:p>
    <w:p w14:paraId="3CF641D3" w14:textId="77777777" w:rsidR="005E5FBA" w:rsidRDefault="005E5FBA" w:rsidP="00D70F5B">
      <w:pPr>
        <w:pStyle w:val="af4"/>
        <w:numPr>
          <w:ilvl w:val="0"/>
          <w:numId w:val="7"/>
        </w:numPr>
        <w:ind w:leftChars="921" w:left="2267" w:hanging="425"/>
      </w:pPr>
      <w:r>
        <w:rPr>
          <w:rFonts w:hint="eastAsia"/>
        </w:rPr>
        <w:t>3年後においてもディスク使用率が50%～80%に収まるようにリソースの定義を行う。定義内容については、4</w:t>
      </w:r>
      <w:r>
        <w:t xml:space="preserve">.3.8 </w:t>
      </w:r>
      <w:r>
        <w:rPr>
          <w:rFonts w:hint="eastAsia"/>
        </w:rPr>
        <w:t>パフォーマンス/キャパシティ設計を参照のこと。なお、運用中の使用率傾向を踏まえて適宜定義の見直しを行うものとする。</w:t>
      </w:r>
    </w:p>
    <w:p w14:paraId="4E481AD0" w14:textId="77777777" w:rsidR="005E5FBA" w:rsidRDefault="005E5FBA" w:rsidP="00D70F5B">
      <w:pPr>
        <w:pStyle w:val="af4"/>
        <w:numPr>
          <w:ilvl w:val="0"/>
          <w:numId w:val="7"/>
        </w:numPr>
        <w:ind w:leftChars="921" w:left="2267" w:hanging="425"/>
      </w:pPr>
      <w:r>
        <w:rPr>
          <w:rFonts w:hint="eastAsia"/>
        </w:rPr>
        <w:t>定義予定のディスクサイズについて、最低でも2倍以上拡張可能な種別（ボリュームタイプ）を選択する。</w:t>
      </w:r>
    </w:p>
    <w:p w14:paraId="3F396B43" w14:textId="77777777" w:rsidR="005E5FBA" w:rsidRDefault="005E5FBA" w:rsidP="00D70F5B">
      <w:pPr>
        <w:pStyle w:val="af4"/>
        <w:numPr>
          <w:ilvl w:val="0"/>
          <w:numId w:val="7"/>
        </w:numPr>
        <w:ind w:leftChars="921" w:left="2267" w:hanging="425"/>
      </w:pPr>
      <w:r w:rsidRPr="009E0D23">
        <w:rPr>
          <w:rFonts w:hint="eastAsia"/>
        </w:rPr>
        <w:t>リソース使用状況が過少とみられる場合は、検討の上、スケールダウンを可能とする。ただし、変更による運用影響が大きいため、コストメリットが小さい場合は現状維持とする。</w:t>
      </w:r>
    </w:p>
    <w:p w14:paraId="18D4D10B" w14:textId="77777777" w:rsidR="005E5FBA" w:rsidRPr="006D27DE" w:rsidRDefault="005E5FBA" w:rsidP="00D70F5B">
      <w:pPr>
        <w:pStyle w:val="af4"/>
        <w:numPr>
          <w:ilvl w:val="0"/>
          <w:numId w:val="7"/>
        </w:numPr>
        <w:ind w:leftChars="921" w:left="2267" w:hanging="425"/>
      </w:pPr>
      <w:r w:rsidRPr="00292CEE">
        <w:rPr>
          <w:rFonts w:cs="Meiryo UI" w:hint="eastAsia"/>
          <w:szCs w:val="20"/>
        </w:rPr>
        <w:t>スケールアップはOS、インスタンス停止が不要であるものの、極力メンテナンス時間帯にて対応を行う。</w:t>
      </w:r>
    </w:p>
    <w:p w14:paraId="37645575" w14:textId="77777777" w:rsidR="005E5FBA" w:rsidRPr="00292CEE" w:rsidRDefault="005E5FBA" w:rsidP="00D70F5B">
      <w:pPr>
        <w:pStyle w:val="af4"/>
        <w:numPr>
          <w:ilvl w:val="0"/>
          <w:numId w:val="7"/>
        </w:numPr>
        <w:ind w:leftChars="921" w:left="2267" w:hanging="425"/>
      </w:pPr>
      <w:r w:rsidRPr="00292CEE">
        <w:rPr>
          <w:rFonts w:cs="Meiryo UI" w:hint="eastAsia"/>
          <w:szCs w:val="20"/>
        </w:rPr>
        <w:t>スケールダウンはOS、インスタンス停止が</w:t>
      </w:r>
      <w:r>
        <w:rPr>
          <w:rFonts w:cs="Meiryo UI" w:hint="eastAsia"/>
          <w:szCs w:val="20"/>
        </w:rPr>
        <w:t>必要</w:t>
      </w:r>
      <w:r w:rsidRPr="00292CEE">
        <w:rPr>
          <w:rFonts w:cs="Meiryo UI" w:hint="eastAsia"/>
          <w:szCs w:val="20"/>
        </w:rPr>
        <w:t>で</w:t>
      </w:r>
      <w:r>
        <w:rPr>
          <w:rFonts w:cs="Meiryo UI" w:hint="eastAsia"/>
          <w:szCs w:val="20"/>
        </w:rPr>
        <w:t>あるため</w:t>
      </w:r>
      <w:r w:rsidRPr="00292CEE">
        <w:rPr>
          <w:rFonts w:cs="Meiryo UI" w:hint="eastAsia"/>
          <w:szCs w:val="20"/>
        </w:rPr>
        <w:t>、メンテナンス時間帯にて対応を行う。</w:t>
      </w:r>
    </w:p>
    <w:p w14:paraId="1F2F47C4" w14:textId="77777777" w:rsidR="005E5FBA" w:rsidRDefault="005E5FBA" w:rsidP="00D70F5B">
      <w:pPr>
        <w:pStyle w:val="af4"/>
        <w:widowControl/>
        <w:numPr>
          <w:ilvl w:val="0"/>
          <w:numId w:val="7"/>
        </w:numPr>
        <w:ind w:leftChars="921" w:left="2267" w:hanging="425"/>
        <w:jc w:val="left"/>
      </w:pPr>
      <w:r w:rsidRPr="00497C23">
        <w:rPr>
          <w:rFonts w:hint="eastAsia"/>
        </w:rPr>
        <w:t>スケールアップ判断に</w:t>
      </w:r>
      <w:r>
        <w:rPr>
          <w:rFonts w:hint="eastAsia"/>
        </w:rPr>
        <w:t>ついて</w:t>
      </w:r>
      <w:r w:rsidRPr="00497C23">
        <w:rPr>
          <w:rFonts w:hint="eastAsia"/>
        </w:rPr>
        <w:t>は</w:t>
      </w:r>
      <w:r>
        <w:rPr>
          <w:rFonts w:hint="eastAsia"/>
        </w:rPr>
        <w:t>、運用設計8</w:t>
      </w:r>
      <w:r>
        <w:t xml:space="preserve">.4.8 </w:t>
      </w:r>
      <w:r>
        <w:rPr>
          <w:rFonts w:hint="eastAsia"/>
        </w:rPr>
        <w:t>月次報告を参照のこと。</w:t>
      </w:r>
      <w:r>
        <w:br w:type="page"/>
      </w:r>
    </w:p>
    <w:p w14:paraId="73E0F102" w14:textId="77777777" w:rsidR="005E5FBA" w:rsidRDefault="005E5FBA" w:rsidP="00D70F5B">
      <w:pPr>
        <w:pStyle w:val="af4"/>
        <w:numPr>
          <w:ilvl w:val="0"/>
          <w:numId w:val="7"/>
        </w:numPr>
        <w:ind w:leftChars="921" w:left="2267" w:hanging="425"/>
      </w:pPr>
      <w:r w:rsidRPr="009009D8">
        <w:rPr>
          <w:rFonts w:hint="eastAsia"/>
        </w:rPr>
        <w:lastRenderedPageBreak/>
        <w:t>以下、</w:t>
      </w:r>
      <w:r>
        <w:rPr>
          <w:rFonts w:hint="eastAsia"/>
        </w:rPr>
        <w:t>W</w:t>
      </w:r>
      <w:r>
        <w:t>eb/AP</w:t>
      </w:r>
      <w:r w:rsidRPr="009009D8">
        <w:rPr>
          <w:rFonts w:hint="eastAsia"/>
        </w:rPr>
        <w:t>サーバにて利用する</w:t>
      </w:r>
      <w:r w:rsidRPr="009009D8">
        <w:t>EBSの</w:t>
      </w:r>
      <w:r w:rsidRPr="009009D8">
        <w:rPr>
          <w:rFonts w:hint="eastAsia"/>
        </w:rPr>
        <w:t>ボリュームタイプ</w:t>
      </w:r>
      <w:r w:rsidRPr="009009D8">
        <w:t>（</w:t>
      </w:r>
      <w:r w:rsidRPr="009009D8">
        <w:rPr>
          <w:rFonts w:hint="eastAsia"/>
        </w:rPr>
        <w:t>汎用SSD（g</w:t>
      </w:r>
      <w:r w:rsidRPr="009009D8">
        <w:t>p3</w:t>
      </w:r>
      <w:r w:rsidRPr="009009D8">
        <w:rPr>
          <w:rFonts w:hint="eastAsia"/>
        </w:rPr>
        <w:t>）</w:t>
      </w:r>
      <w:r w:rsidRPr="009009D8">
        <w:t>）の利用範囲内で拡張を検討する。</w:t>
      </w:r>
      <w:r w:rsidRPr="009009D8">
        <w:rPr>
          <w:rFonts w:hint="eastAsia"/>
        </w:rPr>
        <w:t>なお、トレンドによって内容が変更となる場合があるため、変更する際は最新の情報を前提とすること。</w:t>
      </w:r>
    </w:p>
    <w:p w14:paraId="178ACC85" w14:textId="77777777" w:rsidR="005E5FBA" w:rsidRDefault="005E5FBA" w:rsidP="005E5FBA">
      <w:pPr>
        <w:pStyle w:val="af4"/>
        <w:ind w:leftChars="0" w:left="2267"/>
      </w:pPr>
    </w:p>
    <w:tbl>
      <w:tblPr>
        <w:tblStyle w:val="ae"/>
        <w:tblW w:w="0" w:type="auto"/>
        <w:tblInd w:w="2287" w:type="dxa"/>
        <w:tblLook w:val="04A0" w:firstRow="1" w:lastRow="0" w:firstColumn="1" w:lastColumn="0" w:noHBand="0" w:noVBand="1"/>
      </w:tblPr>
      <w:tblGrid>
        <w:gridCol w:w="2670"/>
        <w:gridCol w:w="1417"/>
        <w:gridCol w:w="1418"/>
      </w:tblGrid>
      <w:tr w:rsidR="005E5FBA" w14:paraId="18A86508" w14:textId="77777777" w:rsidTr="00DD0207">
        <w:tc>
          <w:tcPr>
            <w:tcW w:w="2670" w:type="dxa"/>
            <w:shd w:val="clear" w:color="auto" w:fill="BDD6EE" w:themeFill="accent5" w:themeFillTint="66"/>
          </w:tcPr>
          <w:p w14:paraId="42D4C848" w14:textId="77777777" w:rsidR="005E5FBA" w:rsidRDefault="005E5FBA" w:rsidP="00DD0207">
            <w:pPr>
              <w:pStyle w:val="af4"/>
              <w:ind w:leftChars="0" w:left="0"/>
            </w:pPr>
            <w:r>
              <w:rPr>
                <w:rFonts w:hint="eastAsia"/>
                <w:szCs w:val="20"/>
              </w:rPr>
              <w:t>汎用SSD（g</w:t>
            </w:r>
            <w:r>
              <w:rPr>
                <w:szCs w:val="20"/>
              </w:rPr>
              <w:t>p3</w:t>
            </w:r>
            <w:r>
              <w:rPr>
                <w:rFonts w:hint="eastAsia"/>
                <w:szCs w:val="20"/>
              </w:rPr>
              <w:t>）の拡張性</w:t>
            </w:r>
          </w:p>
        </w:tc>
        <w:tc>
          <w:tcPr>
            <w:tcW w:w="1417" w:type="dxa"/>
            <w:shd w:val="clear" w:color="auto" w:fill="BDD6EE" w:themeFill="accent5" w:themeFillTint="66"/>
          </w:tcPr>
          <w:p w14:paraId="7814544F" w14:textId="77777777" w:rsidR="005E5FBA" w:rsidRDefault="005E5FBA" w:rsidP="00DD0207">
            <w:pPr>
              <w:pStyle w:val="af4"/>
              <w:ind w:leftChars="0" w:left="0"/>
            </w:pPr>
            <w:r>
              <w:rPr>
                <w:rFonts w:hint="eastAsia"/>
              </w:rPr>
              <w:t>最小値</w:t>
            </w:r>
          </w:p>
        </w:tc>
        <w:tc>
          <w:tcPr>
            <w:tcW w:w="1418" w:type="dxa"/>
            <w:shd w:val="clear" w:color="auto" w:fill="BDD6EE" w:themeFill="accent5" w:themeFillTint="66"/>
          </w:tcPr>
          <w:p w14:paraId="3EF358F4" w14:textId="77777777" w:rsidR="005E5FBA" w:rsidRDefault="005E5FBA" w:rsidP="00DD0207">
            <w:pPr>
              <w:pStyle w:val="af4"/>
              <w:ind w:leftChars="0" w:left="0"/>
            </w:pPr>
            <w:r>
              <w:rPr>
                <w:rFonts w:hint="eastAsia"/>
              </w:rPr>
              <w:t>最大値</w:t>
            </w:r>
          </w:p>
        </w:tc>
      </w:tr>
      <w:tr w:rsidR="005E5FBA" w14:paraId="77A8CCA9" w14:textId="77777777" w:rsidTr="00DD0207">
        <w:tc>
          <w:tcPr>
            <w:tcW w:w="2670" w:type="dxa"/>
          </w:tcPr>
          <w:p w14:paraId="0F3895F6" w14:textId="77777777" w:rsidR="005E5FBA" w:rsidRDefault="005E5FBA" w:rsidP="00DD0207">
            <w:pPr>
              <w:pStyle w:val="af4"/>
              <w:ind w:leftChars="0" w:left="0"/>
            </w:pPr>
            <w:r>
              <w:rPr>
                <w:rFonts w:hint="eastAsia"/>
              </w:rPr>
              <w:t>ボリュームサイズ</w:t>
            </w:r>
          </w:p>
        </w:tc>
        <w:tc>
          <w:tcPr>
            <w:tcW w:w="1417" w:type="dxa"/>
          </w:tcPr>
          <w:p w14:paraId="08DDBEBC" w14:textId="77777777" w:rsidR="005E5FBA" w:rsidRDefault="005E5FBA" w:rsidP="00DD0207">
            <w:pPr>
              <w:pStyle w:val="af4"/>
              <w:ind w:leftChars="0" w:left="0"/>
            </w:pPr>
            <w:r>
              <w:t>1</w:t>
            </w:r>
            <w:r>
              <w:rPr>
                <w:rFonts w:hint="eastAsia"/>
              </w:rPr>
              <w:t xml:space="preserve"> GiB</w:t>
            </w:r>
          </w:p>
        </w:tc>
        <w:tc>
          <w:tcPr>
            <w:tcW w:w="1418" w:type="dxa"/>
          </w:tcPr>
          <w:p w14:paraId="3DEAE6E6" w14:textId="77777777" w:rsidR="005E5FBA" w:rsidRDefault="005E5FBA" w:rsidP="00DD0207">
            <w:pPr>
              <w:pStyle w:val="af4"/>
              <w:ind w:leftChars="0" w:left="0"/>
            </w:pPr>
            <w:r>
              <w:t>16</w:t>
            </w:r>
            <w:r>
              <w:rPr>
                <w:rFonts w:hint="eastAsia"/>
              </w:rPr>
              <w:t xml:space="preserve"> </w:t>
            </w:r>
            <w:r>
              <w:t>T</w:t>
            </w:r>
            <w:r>
              <w:rPr>
                <w:rFonts w:hint="eastAsia"/>
              </w:rPr>
              <w:t>iB</w:t>
            </w:r>
          </w:p>
        </w:tc>
      </w:tr>
    </w:tbl>
    <w:p w14:paraId="21C057B2" w14:textId="77777777" w:rsidR="00FC5290" w:rsidRDefault="00FC5290" w:rsidP="00BE1947">
      <w:pPr>
        <w:widowControl/>
        <w:jc w:val="left"/>
      </w:pPr>
    </w:p>
    <w:p w14:paraId="6AF11B82" w14:textId="77777777" w:rsidR="007D0076" w:rsidRDefault="007D0076" w:rsidP="00D70F5B">
      <w:pPr>
        <w:pStyle w:val="4"/>
        <w:numPr>
          <w:ilvl w:val="3"/>
          <w:numId w:val="4"/>
        </w:numPr>
        <w:tabs>
          <w:tab w:val="left" w:pos="2127"/>
        </w:tabs>
        <w:ind w:left="1985" w:hanging="709"/>
      </w:pPr>
      <w:r>
        <w:rPr>
          <w:rFonts w:hint="eastAsia"/>
        </w:rPr>
        <w:t>スケール</w:t>
      </w:r>
      <w:r w:rsidR="00E45BA4">
        <w:rPr>
          <w:rFonts w:hint="eastAsia"/>
        </w:rPr>
        <w:t>イン/アウト</w:t>
      </w:r>
    </w:p>
    <w:p w14:paraId="3EB92DE2" w14:textId="77777777" w:rsidR="007F5E4E" w:rsidRPr="007F5E4E" w:rsidRDefault="007F5E4E" w:rsidP="007F5E4E">
      <w:pPr>
        <w:ind w:leftChars="850" w:left="1700"/>
      </w:pPr>
      <w:r w:rsidRPr="007F5E4E">
        <w:t>Web/APサーバ</w:t>
      </w:r>
      <w:r w:rsidRPr="007F5E4E">
        <w:rPr>
          <w:rFonts w:hint="eastAsia"/>
        </w:rPr>
        <w:t>では、</w:t>
      </w:r>
      <w:r w:rsidRPr="007F5E4E">
        <w:t>予備インスタンス</w:t>
      </w:r>
      <w:r w:rsidRPr="007F5E4E">
        <w:rPr>
          <w:rFonts w:hint="eastAsia"/>
        </w:rPr>
        <w:t>を起動/停止することでスケールアウト/スケールインを行う。</w:t>
      </w:r>
    </w:p>
    <w:p w14:paraId="6122010E" w14:textId="77777777" w:rsidR="007F5E4E" w:rsidRPr="007F5E4E" w:rsidRDefault="007F5E4E" w:rsidP="007F5E4E">
      <w:pPr>
        <w:ind w:leftChars="850" w:left="1700"/>
      </w:pPr>
      <w:r w:rsidRPr="007F5E4E">
        <w:rPr>
          <w:rFonts w:hint="eastAsia"/>
        </w:rPr>
        <w:t>予備インスタンスの構成については4</w:t>
      </w:r>
      <w:r w:rsidRPr="007F5E4E">
        <w:t>.3.1</w:t>
      </w:r>
      <w:r w:rsidRPr="007F5E4E">
        <w:rPr>
          <w:rFonts w:hint="eastAsia"/>
        </w:rPr>
        <w:t>論理構成図参照とする。</w:t>
      </w:r>
    </w:p>
    <w:p w14:paraId="708F5AA3" w14:textId="77777777" w:rsidR="007F5E4E" w:rsidRPr="007F5E4E" w:rsidRDefault="007F5E4E" w:rsidP="007F5E4E">
      <w:pPr>
        <w:ind w:leftChars="850" w:left="1700"/>
      </w:pPr>
    </w:p>
    <w:p w14:paraId="46951647" w14:textId="77777777" w:rsidR="007F5E4E" w:rsidRPr="007F5E4E" w:rsidRDefault="007F5E4E" w:rsidP="007F5E4E">
      <w:pPr>
        <w:ind w:leftChars="850" w:left="1700"/>
      </w:pPr>
      <w:r w:rsidRPr="007F5E4E">
        <w:rPr>
          <w:rFonts w:hint="eastAsia"/>
        </w:rPr>
        <w:t>[スケールアウト</w:t>
      </w:r>
      <w:r w:rsidRPr="007F5E4E">
        <w:t>]</w:t>
      </w:r>
    </w:p>
    <w:p w14:paraId="60846D65" w14:textId="77777777" w:rsidR="007F5E4E" w:rsidRPr="007F5E4E" w:rsidRDefault="007F5E4E" w:rsidP="007F5E4E">
      <w:pPr>
        <w:ind w:leftChars="850" w:left="1700"/>
      </w:pPr>
      <w:r w:rsidRPr="007F5E4E">
        <w:rPr>
          <w:rFonts w:hint="eastAsia"/>
        </w:rPr>
        <w:t>W</w:t>
      </w:r>
      <w:r w:rsidRPr="007F5E4E">
        <w:t>eb/AP</w:t>
      </w:r>
      <w:r w:rsidRPr="007F5E4E">
        <w:rPr>
          <w:rFonts w:hint="eastAsia"/>
        </w:rPr>
        <w:t>サーバでは高負荷、障害発生をトリガーにジョブにて予備インスタンスを起動することでスケールアウトを行う。</w:t>
      </w:r>
    </w:p>
    <w:p w14:paraId="5365A018" w14:textId="77777777" w:rsidR="00D52CB1" w:rsidRPr="00D52CB1" w:rsidRDefault="00713EF3" w:rsidP="007F5E4E">
      <w:pPr>
        <w:ind w:leftChars="850" w:left="1700"/>
      </w:pPr>
      <w:r w:rsidRPr="00D52CB1">
        <w:rPr>
          <w:rFonts w:hint="eastAsia"/>
        </w:rPr>
        <w:t>また事前に高負荷になることが予測できる場合は、事前に予備インスタンスを起動させることで計画的なスケールアウトを行う。</w:t>
      </w:r>
    </w:p>
    <w:p w14:paraId="7CBBA1D7" w14:textId="77777777" w:rsidR="007F5E4E" w:rsidRPr="007F5E4E" w:rsidRDefault="007F5E4E" w:rsidP="007F5E4E">
      <w:pPr>
        <w:ind w:leftChars="850" w:left="1700"/>
      </w:pPr>
      <w:r w:rsidRPr="007F5E4E">
        <w:rPr>
          <w:rFonts w:hint="eastAsia"/>
        </w:rPr>
        <w:t>サブドメインを一部切り出し他のインスタンスで稼働させることは技術的に可能であるものの、サービス開始後の状況を踏まえサービスイン以降で最適なスケールアウト方法を検討し、対応を実施する。</w:t>
      </w:r>
    </w:p>
    <w:p w14:paraId="453CAF3D" w14:textId="77777777" w:rsidR="007F5E4E" w:rsidRPr="007F5E4E" w:rsidRDefault="007F5E4E" w:rsidP="007F5E4E">
      <w:pPr>
        <w:ind w:leftChars="850" w:left="1700"/>
      </w:pPr>
    </w:p>
    <w:p w14:paraId="441B93FF" w14:textId="77777777" w:rsidR="007F5E4E" w:rsidRPr="007F5E4E" w:rsidRDefault="007F5E4E" w:rsidP="007F5E4E">
      <w:pPr>
        <w:ind w:leftChars="850" w:left="1700"/>
      </w:pPr>
      <w:r w:rsidRPr="007F5E4E">
        <w:rPr>
          <w:rFonts w:hint="eastAsia"/>
        </w:rPr>
        <w:t>[スケールイン</w:t>
      </w:r>
      <w:r w:rsidRPr="007F5E4E">
        <w:t>]</w:t>
      </w:r>
    </w:p>
    <w:p w14:paraId="7109797F" w14:textId="77777777" w:rsidR="007F5E4E" w:rsidRPr="007F5E4E" w:rsidRDefault="007F5E4E" w:rsidP="007F5E4E">
      <w:pPr>
        <w:ind w:leftChars="850" w:left="1700"/>
      </w:pPr>
      <w:r w:rsidRPr="007F5E4E">
        <w:rPr>
          <w:rFonts w:hint="eastAsia"/>
        </w:rPr>
        <w:t>起動した予備インスタンスはサービス利用中のユーザへの影響を与えないようにサービス提供時間外となる2</w:t>
      </w:r>
      <w:r w:rsidRPr="007F5E4E">
        <w:t>2:00</w:t>
      </w:r>
      <w:r w:rsidRPr="007F5E4E">
        <w:rPr>
          <w:rFonts w:hint="eastAsia"/>
        </w:rPr>
        <w:t>以降に定期ジョブにてサーバ停止することでスケールインとする。</w:t>
      </w:r>
    </w:p>
    <w:p w14:paraId="1386F181" w14:textId="77777777" w:rsidR="00FF585E" w:rsidRDefault="00391881" w:rsidP="00BE1947">
      <w:pPr>
        <w:widowControl/>
        <w:jc w:val="left"/>
      </w:pPr>
      <w:r>
        <w:br w:type="page"/>
      </w:r>
    </w:p>
    <w:p w14:paraId="3AEB98C9" w14:textId="77777777" w:rsidR="00AA1881" w:rsidRDefault="00CA64DE" w:rsidP="000359C3">
      <w:pPr>
        <w:pStyle w:val="3"/>
      </w:pPr>
      <w:bookmarkStart w:id="173" w:name="_Toc124835592"/>
      <w:r>
        <w:rPr>
          <w:rFonts w:hint="eastAsia"/>
        </w:rPr>
        <w:lastRenderedPageBreak/>
        <w:t>可用性・冗長性</w:t>
      </w:r>
      <w:bookmarkEnd w:id="173"/>
    </w:p>
    <w:p w14:paraId="7B513653" w14:textId="77777777" w:rsidR="00252DB6" w:rsidRPr="00ED368F" w:rsidRDefault="00252DB6" w:rsidP="00252DB6">
      <w:pPr>
        <w:ind w:left="1276" w:hanging="39"/>
      </w:pPr>
      <w:r>
        <w:t>Web/AP</w:t>
      </w:r>
      <w:r>
        <w:rPr>
          <w:rFonts w:hint="eastAsia"/>
        </w:rPr>
        <w:t>サーバ</w:t>
      </w:r>
      <w:r w:rsidRPr="00404E11">
        <w:rPr>
          <w:rFonts w:hint="eastAsia"/>
        </w:rPr>
        <w:t>における可用性・冗長性について、構成要素の観点をもとに以下に記載する。</w:t>
      </w:r>
    </w:p>
    <w:p w14:paraId="759E1026" w14:textId="77777777" w:rsidR="00FF585E" w:rsidRPr="00252DB6" w:rsidRDefault="00FF585E" w:rsidP="00BE1947">
      <w:pPr>
        <w:widowControl/>
        <w:jc w:val="left"/>
      </w:pPr>
    </w:p>
    <w:p w14:paraId="4BDE87B3" w14:textId="77777777" w:rsidR="00001C4A" w:rsidRDefault="0043239F" w:rsidP="00D70F5B">
      <w:pPr>
        <w:pStyle w:val="4"/>
        <w:numPr>
          <w:ilvl w:val="3"/>
          <w:numId w:val="58"/>
        </w:numPr>
        <w:tabs>
          <w:tab w:val="left" w:pos="2127"/>
        </w:tabs>
      </w:pPr>
      <w:r>
        <w:rPr>
          <w:rFonts w:hint="eastAsia"/>
        </w:rPr>
        <w:t>EC2</w:t>
      </w:r>
    </w:p>
    <w:p w14:paraId="3308CEA5" w14:textId="77777777" w:rsidR="004B7146" w:rsidRPr="00A832A1" w:rsidRDefault="004B7146" w:rsidP="004B7146">
      <w:pPr>
        <w:ind w:leftChars="850" w:left="1700"/>
      </w:pPr>
      <w:r>
        <w:rPr>
          <w:rFonts w:hint="eastAsia"/>
        </w:rPr>
        <w:t>Web/APサーバを構成する</w:t>
      </w:r>
      <w:r w:rsidRPr="007765F6">
        <w:t>EC</w:t>
      </w:r>
      <w:r>
        <w:t>2</w:t>
      </w:r>
      <w:r w:rsidRPr="007765F6">
        <w:t>の可用性・冗長性について</w:t>
      </w:r>
      <w:r>
        <w:rPr>
          <w:rFonts w:hint="eastAsia"/>
        </w:rPr>
        <w:t>、以下に</w:t>
      </w:r>
      <w:r w:rsidRPr="007765F6">
        <w:t>記載する。</w:t>
      </w:r>
    </w:p>
    <w:p w14:paraId="73EC6A01" w14:textId="77777777" w:rsidR="004B7146" w:rsidRPr="00DF546D" w:rsidRDefault="004B7146" w:rsidP="004B7146">
      <w:pPr>
        <w:pStyle w:val="af4"/>
        <w:ind w:leftChars="850" w:left="1700"/>
        <w:rPr>
          <w:rFonts w:cs="Meiryo UI"/>
          <w:kern w:val="0"/>
          <w:szCs w:val="21"/>
        </w:rPr>
      </w:pPr>
    </w:p>
    <w:p w14:paraId="4FAB8EF1" w14:textId="77777777" w:rsidR="004B7146" w:rsidRPr="004B7146" w:rsidRDefault="004B7146" w:rsidP="00D70F5B">
      <w:pPr>
        <w:pStyle w:val="af4"/>
        <w:numPr>
          <w:ilvl w:val="0"/>
          <w:numId w:val="59"/>
        </w:numPr>
        <w:ind w:leftChars="850" w:left="2118" w:hanging="418"/>
        <w:rPr>
          <w:rFonts w:cs="Meiryo UI"/>
          <w:kern w:val="0"/>
          <w:szCs w:val="21"/>
        </w:rPr>
      </w:pPr>
      <w:r w:rsidRPr="004B7146">
        <w:rPr>
          <w:rFonts w:hint="eastAsia"/>
        </w:rPr>
        <w:t>それぞれのEC2インスタンス及び予備インスタンスを</w:t>
      </w:r>
      <w:r w:rsidRPr="004B7146">
        <w:t>ap-northeast-1</w:t>
      </w:r>
      <w:r w:rsidRPr="004B7146">
        <w:rPr>
          <w:rFonts w:hint="eastAsia"/>
        </w:rPr>
        <w:t>a及び</w:t>
      </w:r>
      <w:r w:rsidRPr="004B7146">
        <w:t>ap-northeast-1c</w:t>
      </w:r>
      <w:r w:rsidRPr="004B7146">
        <w:rPr>
          <w:rFonts w:hint="eastAsia"/>
        </w:rPr>
        <w:t>に配置し、</w:t>
      </w:r>
      <w:r w:rsidRPr="004B7146">
        <w:t>Multi-AZ</w:t>
      </w:r>
      <w:r w:rsidRPr="004B7146">
        <w:rPr>
          <w:rFonts w:hint="eastAsia"/>
        </w:rPr>
        <w:t>構成とすることで耐障害性を図る。正常時の構成については、4</w:t>
      </w:r>
      <w:r w:rsidRPr="004B7146">
        <w:t>.3.1</w:t>
      </w:r>
      <w:r w:rsidRPr="004B7146">
        <w:rPr>
          <w:rFonts w:cs="Meiryo UI" w:hint="eastAsia"/>
          <w:kern w:val="0"/>
          <w:szCs w:val="21"/>
        </w:rPr>
        <w:t>論理構成図を参照のこと。</w:t>
      </w:r>
    </w:p>
    <w:p w14:paraId="039780A8" w14:textId="77777777" w:rsidR="004B7146" w:rsidRPr="004B7146" w:rsidRDefault="004B7146" w:rsidP="00D70F5B">
      <w:pPr>
        <w:pStyle w:val="af4"/>
        <w:numPr>
          <w:ilvl w:val="0"/>
          <w:numId w:val="59"/>
        </w:numPr>
        <w:ind w:leftChars="850" w:left="2118" w:hanging="418"/>
        <w:rPr>
          <w:rFonts w:cs="Meiryo UI"/>
          <w:kern w:val="0"/>
          <w:szCs w:val="21"/>
        </w:rPr>
      </w:pPr>
      <w:r w:rsidRPr="004B7146">
        <w:rPr>
          <w:rFonts w:hint="eastAsia"/>
        </w:rPr>
        <w:t>冗長化方式としては、サービスの安定性や</w:t>
      </w:r>
      <w:r w:rsidRPr="004B7146">
        <w:rPr>
          <w:rFonts w:cs="Meiryo UI" w:hint="eastAsia"/>
          <w:kern w:val="0"/>
          <w:szCs w:val="21"/>
        </w:rPr>
        <w:t>システムリソースの効率的運用の観点から各AZ間のサーバが稼働状態となる</w:t>
      </w:r>
      <w:r w:rsidRPr="004B7146">
        <w:rPr>
          <w:rFonts w:hint="eastAsia"/>
        </w:rPr>
        <w:t>E</w:t>
      </w:r>
      <w:r w:rsidRPr="004B7146">
        <w:t>C2</w:t>
      </w:r>
      <w:r w:rsidRPr="004B7146">
        <w:rPr>
          <w:rFonts w:hint="eastAsia"/>
        </w:rPr>
        <w:t>インスタンス</w:t>
      </w:r>
      <w:r w:rsidRPr="004B7146">
        <w:t>4</w:t>
      </w:r>
      <w:r w:rsidRPr="004B7146">
        <w:rPr>
          <w:rFonts w:hint="eastAsia"/>
        </w:rPr>
        <w:t>台構成(</w:t>
      </w:r>
      <w:r w:rsidRPr="004B7146">
        <w:t>Active</w:t>
      </w:r>
      <w:r w:rsidRPr="004B7146">
        <w:rPr>
          <w:rFonts w:hint="eastAsia"/>
        </w:rPr>
        <w:t>×</w:t>
      </w:r>
      <w:r w:rsidRPr="004B7146">
        <w:t>2</w:t>
      </w:r>
      <w:r w:rsidRPr="004B7146">
        <w:rPr>
          <w:rFonts w:hint="eastAsia"/>
        </w:rPr>
        <w:t>台、S</w:t>
      </w:r>
      <w:r w:rsidRPr="004B7146">
        <w:t>tandby</w:t>
      </w:r>
      <w:r w:rsidRPr="004B7146">
        <w:rPr>
          <w:rFonts w:hint="eastAsia"/>
        </w:rPr>
        <w:t>×</w:t>
      </w:r>
      <w:r w:rsidRPr="004B7146">
        <w:t>2</w:t>
      </w:r>
      <w:r w:rsidRPr="004B7146">
        <w:rPr>
          <w:rFonts w:hint="eastAsia"/>
        </w:rPr>
        <w:t>台)を採用し、同一VPC内に</w:t>
      </w:r>
      <w:r w:rsidRPr="004B7146">
        <w:rPr>
          <w:rFonts w:cs="Meiryo UI" w:hint="eastAsia"/>
          <w:kern w:val="0"/>
          <w:szCs w:val="21"/>
        </w:rPr>
        <w:t>ALBを立てることでリクエストを振り分け、処理の負荷分散を行う。</w:t>
      </w:r>
    </w:p>
    <w:p w14:paraId="662F5CFC" w14:textId="77777777" w:rsidR="004B7146" w:rsidRPr="004B7146" w:rsidRDefault="004B7146" w:rsidP="00D70F5B">
      <w:pPr>
        <w:pStyle w:val="af4"/>
        <w:numPr>
          <w:ilvl w:val="0"/>
          <w:numId w:val="59"/>
        </w:numPr>
        <w:ind w:leftChars="850" w:left="2118" w:hanging="418"/>
        <w:rPr>
          <w:rFonts w:cs="Meiryo UI"/>
          <w:kern w:val="0"/>
          <w:szCs w:val="21"/>
        </w:rPr>
      </w:pPr>
      <w:r w:rsidRPr="004B7146">
        <w:rPr>
          <w:rFonts w:cs="Meiryo UI" w:hint="eastAsia"/>
          <w:kern w:val="0"/>
          <w:szCs w:val="21"/>
        </w:rPr>
        <w:t>起動しているEC2インスタンスにおいて</w:t>
      </w:r>
      <w:r w:rsidRPr="004B7146">
        <w:rPr>
          <w:rFonts w:hint="eastAsia"/>
        </w:rPr>
        <w:t>高負荷、障害発生が発生した際には予備インスタンスを起動することで可用性を確保する。</w:t>
      </w:r>
    </w:p>
    <w:p w14:paraId="420F12FA" w14:textId="77777777" w:rsidR="004B7146" w:rsidRPr="004B7146" w:rsidRDefault="004B7146" w:rsidP="00D70F5B">
      <w:pPr>
        <w:pStyle w:val="af4"/>
        <w:numPr>
          <w:ilvl w:val="0"/>
          <w:numId w:val="59"/>
        </w:numPr>
        <w:ind w:leftChars="850"/>
      </w:pPr>
      <w:r w:rsidRPr="004B7146">
        <w:t>ap-northeast-1a側のEC2インスタンス</w:t>
      </w:r>
      <w:r w:rsidRPr="004B7146">
        <w:rPr>
          <w:rFonts w:hint="eastAsia"/>
        </w:rPr>
        <w:t>と</w:t>
      </w:r>
      <w:r w:rsidRPr="004B7146">
        <w:t>ap-northeast-1c側のインスタンス</w:t>
      </w:r>
      <w:r w:rsidRPr="004B7146">
        <w:rPr>
          <w:rFonts w:hint="eastAsia"/>
        </w:rPr>
        <w:t>は</w:t>
      </w:r>
      <w:r w:rsidRPr="004B7146">
        <w:t>同等の環境設定（OS設定、ミドルウェア設定等）を行</w:t>
      </w:r>
      <w:r w:rsidRPr="004B7146">
        <w:rPr>
          <w:rFonts w:hint="eastAsia"/>
        </w:rPr>
        <w:t xml:space="preserve">い、AuroraやElastiCache </w:t>
      </w:r>
      <w:r w:rsidRPr="004B7146">
        <w:t>for Redis</w:t>
      </w:r>
      <w:r w:rsidRPr="004B7146">
        <w:rPr>
          <w:rFonts w:hint="eastAsia"/>
        </w:rPr>
        <w:t>を用いてデータを共有することで片系でもサービス提供可能な構成とする</w:t>
      </w:r>
      <w:r w:rsidRPr="004B7146">
        <w:t>。</w:t>
      </w:r>
    </w:p>
    <w:p w14:paraId="5757DC15" w14:textId="77777777" w:rsidR="004B7146" w:rsidRPr="004B7146" w:rsidRDefault="004B7146" w:rsidP="00D70F5B">
      <w:pPr>
        <w:pStyle w:val="af4"/>
        <w:numPr>
          <w:ilvl w:val="0"/>
          <w:numId w:val="59"/>
        </w:numPr>
        <w:ind w:leftChars="850" w:left="2118" w:hanging="418"/>
      </w:pPr>
      <w:r w:rsidRPr="004B7146">
        <w:rPr>
          <w:rFonts w:hint="eastAsia"/>
        </w:rPr>
        <w:t>研修環境は、コスト面を鑑みて可用性・冗長性については考慮しないため、</w:t>
      </w:r>
      <w:r w:rsidRPr="004B7146">
        <w:t>ap-northeast-1</w:t>
      </w:r>
      <w:r w:rsidRPr="004B7146">
        <w:rPr>
          <w:rFonts w:hint="eastAsia"/>
        </w:rPr>
        <w:t>a側のEC2インスタンスのみをアクティブ状態（通常利用可能な状態）として予備インスタンスについても配置は行わない構成する。</w:t>
      </w:r>
    </w:p>
    <w:p w14:paraId="60A2F49C" w14:textId="77777777" w:rsidR="00FF585E" w:rsidRDefault="00FF585E" w:rsidP="00BE1947">
      <w:pPr>
        <w:widowControl/>
        <w:jc w:val="left"/>
      </w:pPr>
    </w:p>
    <w:p w14:paraId="668EDC7C" w14:textId="77777777" w:rsidR="00781F04" w:rsidRDefault="00665481" w:rsidP="00D70F5B">
      <w:pPr>
        <w:pStyle w:val="4"/>
        <w:numPr>
          <w:ilvl w:val="3"/>
          <w:numId w:val="58"/>
        </w:numPr>
        <w:tabs>
          <w:tab w:val="left" w:pos="2127"/>
        </w:tabs>
      </w:pPr>
      <w:r>
        <w:rPr>
          <w:rFonts w:hint="eastAsia"/>
        </w:rPr>
        <w:t>EBS</w:t>
      </w:r>
    </w:p>
    <w:p w14:paraId="11AD7CC2" w14:textId="77777777" w:rsidR="00AD56DA" w:rsidRDefault="00AD56DA" w:rsidP="00AD56DA">
      <w:pPr>
        <w:ind w:leftChars="850" w:left="1700"/>
      </w:pPr>
      <w:r>
        <w:rPr>
          <w:rFonts w:hint="eastAsia"/>
        </w:rPr>
        <w:t>Web/APサーバを構成するEBSの可用性・冗長性について、以下に記載する。</w:t>
      </w:r>
    </w:p>
    <w:p w14:paraId="4797CDAE" w14:textId="77777777" w:rsidR="00AD56DA" w:rsidRPr="000F1084" w:rsidRDefault="00AD56DA" w:rsidP="00AD56DA">
      <w:pPr>
        <w:pStyle w:val="12"/>
        <w:ind w:leftChars="850" w:left="1700"/>
      </w:pPr>
    </w:p>
    <w:p w14:paraId="25BA76B0" w14:textId="77777777" w:rsidR="00AD56DA" w:rsidRPr="00F53C0B" w:rsidRDefault="00AD56DA" w:rsidP="00D70F5B">
      <w:pPr>
        <w:pStyle w:val="af4"/>
        <w:numPr>
          <w:ilvl w:val="0"/>
          <w:numId w:val="60"/>
        </w:numPr>
        <w:ind w:leftChars="850"/>
        <w:jc w:val="left"/>
      </w:pPr>
      <w:r w:rsidRPr="00F53C0B">
        <w:t>Amazon EBS ボリュームのデータは、同じ</w:t>
      </w:r>
      <w:r w:rsidRPr="00F53C0B">
        <w:rPr>
          <w:rFonts w:hint="eastAsia"/>
        </w:rPr>
        <w:t>AZ</w:t>
      </w:r>
      <w:r w:rsidRPr="00F53C0B">
        <w:t>内の複数のサーバに</w:t>
      </w:r>
      <w:r w:rsidRPr="00F53C0B">
        <w:rPr>
          <w:rFonts w:hint="eastAsia"/>
        </w:rPr>
        <w:t>内部的に</w:t>
      </w:r>
      <w:r w:rsidRPr="00F53C0B">
        <w:t>レプリケートされ</w:t>
      </w:r>
      <w:r w:rsidRPr="00F53C0B">
        <w:rPr>
          <w:rFonts w:hint="eastAsia"/>
        </w:rPr>
        <w:t>ているため、データが格納されているコンポーネントに障害が起きたとしても高い可用性（</w:t>
      </w:r>
      <w:r w:rsidRPr="00F53C0B">
        <w:t>99.999%</w:t>
      </w:r>
      <w:r w:rsidRPr="00F53C0B">
        <w:rPr>
          <w:rFonts w:hint="eastAsia"/>
        </w:rPr>
        <w:t>）が担保される。</w:t>
      </w:r>
    </w:p>
    <w:p w14:paraId="7D67F5AE" w14:textId="77777777" w:rsidR="00AD56DA" w:rsidRDefault="00AD56DA" w:rsidP="00D70F5B">
      <w:pPr>
        <w:pStyle w:val="af4"/>
        <w:numPr>
          <w:ilvl w:val="0"/>
          <w:numId w:val="60"/>
        </w:numPr>
        <w:ind w:leftChars="850"/>
        <w:jc w:val="left"/>
      </w:pPr>
      <w:r w:rsidRPr="00F537A7">
        <w:t>ap-northeast-1</w:t>
      </w:r>
      <w:r>
        <w:rPr>
          <w:rFonts w:hint="eastAsia"/>
        </w:rPr>
        <w:t>a及び</w:t>
      </w:r>
      <w:r w:rsidRPr="00F537A7">
        <w:t>ap-northeast-1</w:t>
      </w:r>
      <w:r>
        <w:t>c</w:t>
      </w:r>
      <w:r>
        <w:rPr>
          <w:rFonts w:hint="eastAsia"/>
        </w:rPr>
        <w:t>間のEBSデータについては、各間でデータが同期されていなくても障害時には片側でサービス継続が可能であるため、各サーバ間でのデータ同期は不要とする。</w:t>
      </w:r>
    </w:p>
    <w:p w14:paraId="184919D0" w14:textId="77777777" w:rsidR="00F26366" w:rsidRDefault="00F26366" w:rsidP="00BE1947">
      <w:pPr>
        <w:widowControl/>
        <w:jc w:val="left"/>
      </w:pPr>
    </w:p>
    <w:p w14:paraId="476FEEF1" w14:textId="77777777" w:rsidR="00F26366" w:rsidRDefault="004D5AA6" w:rsidP="00D70F5B">
      <w:pPr>
        <w:pStyle w:val="4"/>
        <w:numPr>
          <w:ilvl w:val="3"/>
          <w:numId w:val="58"/>
        </w:numPr>
        <w:tabs>
          <w:tab w:val="left" w:pos="2127"/>
        </w:tabs>
      </w:pPr>
      <w:r>
        <w:rPr>
          <w:rFonts w:hint="eastAsia"/>
        </w:rPr>
        <w:t>OS、ミドルウェア</w:t>
      </w:r>
    </w:p>
    <w:p w14:paraId="2C2E7E1A" w14:textId="77777777" w:rsidR="00D2205E" w:rsidRDefault="00D2205E" w:rsidP="00D2205E">
      <w:pPr>
        <w:ind w:leftChars="850" w:left="1700"/>
      </w:pPr>
      <w:r>
        <w:rPr>
          <w:rFonts w:hint="eastAsia"/>
        </w:rPr>
        <w:t>Web/APサーバを構成するOS、ミドルウェアの可用性・冗長性について、以下に記載する。</w:t>
      </w:r>
    </w:p>
    <w:p w14:paraId="0EA86A2A" w14:textId="77777777" w:rsidR="00D2205E" w:rsidRDefault="00D2205E" w:rsidP="00D2205E">
      <w:pPr>
        <w:ind w:leftChars="850" w:left="1700"/>
      </w:pPr>
    </w:p>
    <w:p w14:paraId="6DFD8201" w14:textId="77777777" w:rsidR="00D2205E" w:rsidRDefault="00D2205E" w:rsidP="00D70F5B">
      <w:pPr>
        <w:pStyle w:val="af4"/>
        <w:numPr>
          <w:ilvl w:val="0"/>
          <w:numId w:val="61"/>
        </w:numPr>
        <w:ind w:leftChars="850" w:left="2125" w:hanging="425"/>
      </w:pPr>
      <w:r>
        <w:rPr>
          <w:rFonts w:hint="eastAsia"/>
        </w:rPr>
        <w:t>EC2インスタンス上で実行されるOS、ミドルウェアについては、EC2の構成にて可用性・冗長性の考慮が行われており、単一障害においてはサービス継続が可能なため、OS、ミドルウェアにおける個別の考慮は行わない</w:t>
      </w:r>
    </w:p>
    <w:p w14:paraId="31715BC5" w14:textId="77777777" w:rsidR="00D2205E" w:rsidRDefault="00D2205E" w:rsidP="00D70F5B">
      <w:pPr>
        <w:pStyle w:val="af4"/>
        <w:numPr>
          <w:ilvl w:val="0"/>
          <w:numId w:val="61"/>
        </w:numPr>
        <w:ind w:leftChars="850" w:left="2125" w:hanging="425"/>
      </w:pPr>
      <w:r>
        <w:rPr>
          <w:rFonts w:hint="eastAsia"/>
        </w:rPr>
        <w:t>負荷分散によって同一のサービスを提供するため、OS、ミドルウェアの設定についてはサーバ固有の情報（ホスト名、IPアドレスなど）を除き、同一の設定とする。</w:t>
      </w:r>
    </w:p>
    <w:p w14:paraId="64DA74B3" w14:textId="77777777" w:rsidR="00F26366" w:rsidRPr="00D2205E" w:rsidRDefault="006F0F68" w:rsidP="00BE1947">
      <w:pPr>
        <w:widowControl/>
        <w:jc w:val="left"/>
      </w:pPr>
      <w:r>
        <w:br w:type="page"/>
      </w:r>
    </w:p>
    <w:p w14:paraId="2BBBD297" w14:textId="77777777" w:rsidR="002D2856" w:rsidRDefault="00254B18" w:rsidP="00D70F5B">
      <w:pPr>
        <w:pStyle w:val="4"/>
        <w:numPr>
          <w:ilvl w:val="3"/>
          <w:numId w:val="58"/>
        </w:numPr>
        <w:tabs>
          <w:tab w:val="left" w:pos="2127"/>
        </w:tabs>
      </w:pPr>
      <w:r>
        <w:rPr>
          <w:rFonts w:hint="eastAsia"/>
        </w:rPr>
        <w:lastRenderedPageBreak/>
        <w:t>障害時の動作</w:t>
      </w:r>
    </w:p>
    <w:p w14:paraId="5F8AC358" w14:textId="77777777" w:rsidR="00133015" w:rsidRPr="00133015" w:rsidRDefault="00133015" w:rsidP="00133015">
      <w:pPr>
        <w:ind w:leftChars="850" w:left="1700"/>
      </w:pPr>
      <w:r w:rsidRPr="00133015">
        <w:rPr>
          <w:rFonts w:hint="eastAsia"/>
        </w:rPr>
        <w:t>Web/APサーバは、EC2インスタンスを</w:t>
      </w:r>
      <w:r w:rsidRPr="00133015">
        <w:t>ap-northeast-1</w:t>
      </w:r>
      <w:r w:rsidRPr="00133015">
        <w:rPr>
          <w:rFonts w:hint="eastAsia"/>
        </w:rPr>
        <w:t>a及び</w:t>
      </w:r>
      <w:r w:rsidRPr="00133015">
        <w:t>ap-northeast-1c</w:t>
      </w:r>
      <w:r w:rsidRPr="00133015">
        <w:rPr>
          <w:rFonts w:hint="eastAsia"/>
        </w:rPr>
        <w:t>に各2台配置し、通常時各A</w:t>
      </w:r>
      <w:r w:rsidRPr="00133015">
        <w:t>Z</w:t>
      </w:r>
      <w:r w:rsidRPr="00133015">
        <w:rPr>
          <w:rFonts w:hint="eastAsia"/>
        </w:rPr>
        <w:t>で1台起動するアクティブ/アクティブの</w:t>
      </w:r>
      <w:r w:rsidRPr="00133015">
        <w:t>Multi-AZ</w:t>
      </w:r>
      <w:r w:rsidRPr="00133015">
        <w:rPr>
          <w:rFonts w:hint="eastAsia"/>
        </w:rPr>
        <w:t>構成としている。Web/APサーバの前段にロードバランサーを配置し、ヘルスチェックに合格したインスタンスにのみリクエストを振り分ける構成のため、個別ソフトウェアの障害ポイントは定義せず、AZ障害及びEC2インスタンス障害についてのみ記載する。</w:t>
      </w:r>
    </w:p>
    <w:p w14:paraId="6974F4A9" w14:textId="77777777" w:rsidR="00F26366" w:rsidRPr="00133015" w:rsidRDefault="00F26366" w:rsidP="00BE1947">
      <w:pPr>
        <w:widowControl/>
        <w:jc w:val="left"/>
      </w:pPr>
    </w:p>
    <w:p w14:paraId="46DAF49A" w14:textId="77777777" w:rsidR="00007009" w:rsidRPr="003E3F30" w:rsidRDefault="00007009">
      <w:pPr>
        <w:pStyle w:val="50"/>
      </w:pPr>
      <w:r>
        <w:rPr>
          <w:rFonts w:hint="eastAsia"/>
        </w:rPr>
        <w:t>EC2</w:t>
      </w:r>
      <w:r w:rsidR="00EE292D">
        <w:rPr>
          <w:rFonts w:hint="eastAsia"/>
        </w:rPr>
        <w:t>障害時</w:t>
      </w:r>
    </w:p>
    <w:p w14:paraId="58E67F6D" w14:textId="77777777" w:rsidR="00EF0961" w:rsidRPr="00863AED" w:rsidRDefault="00EF0961" w:rsidP="00EF0961">
      <w:pPr>
        <w:ind w:leftChars="850" w:left="1701" w:hanging="1"/>
      </w:pPr>
      <w:r w:rsidRPr="00863AED">
        <w:rPr>
          <w:rFonts w:hint="eastAsia"/>
        </w:rPr>
        <w:t>E</w:t>
      </w:r>
      <w:r w:rsidRPr="00863AED">
        <w:t>C2</w:t>
      </w:r>
      <w:r w:rsidRPr="00863AED">
        <w:rPr>
          <w:rFonts w:hint="eastAsia"/>
        </w:rPr>
        <w:t>障害時はH</w:t>
      </w:r>
      <w:r w:rsidRPr="00863AED">
        <w:t>inemos</w:t>
      </w:r>
      <w:r w:rsidRPr="00863AED">
        <w:rPr>
          <w:rFonts w:hint="eastAsia"/>
        </w:rPr>
        <w:t>障害検知をトリガーに障害発生したEC2と同じA</w:t>
      </w:r>
      <w:r w:rsidRPr="00863AED">
        <w:t>Z</w:t>
      </w:r>
      <w:r w:rsidRPr="00863AED">
        <w:rPr>
          <w:rFonts w:hint="eastAsia"/>
        </w:rPr>
        <w:t>に配置している予備インスタンスを起動しロードバランサ</w:t>
      </w:r>
      <w:r w:rsidR="00FB4FFE" w:rsidRPr="00863AED">
        <w:rPr>
          <w:rFonts w:hint="eastAsia"/>
        </w:rPr>
        <w:t>ー</w:t>
      </w:r>
      <w:r w:rsidRPr="00863AED">
        <w:rPr>
          <w:rFonts w:hint="eastAsia"/>
        </w:rPr>
        <w:t>のヘルスチェックに合格した後に予備インスタンスへリクエストが転送され障害復旧させる。</w:t>
      </w:r>
    </w:p>
    <w:p w14:paraId="1DB35D61" w14:textId="77777777" w:rsidR="00F26366" w:rsidRPr="00FB4FFE" w:rsidRDefault="00F26366" w:rsidP="00BE1947">
      <w:pPr>
        <w:widowControl/>
        <w:jc w:val="left"/>
      </w:pPr>
    </w:p>
    <w:p w14:paraId="0512117B" w14:textId="77777777" w:rsidR="00476738" w:rsidRDefault="00A2027C">
      <w:pPr>
        <w:widowControl/>
        <w:jc w:val="left"/>
      </w:pPr>
      <w:r>
        <w:rPr>
          <w:rFonts w:hint="eastAsia"/>
        </w:rPr>
        <w:t xml:space="preserve">　　　　　　　　　　　　　</w:t>
      </w:r>
      <w:r>
        <w:rPr>
          <w:noProof/>
        </w:rPr>
        <w:drawing>
          <wp:inline distT="0" distB="0" distL="0" distR="0" wp14:anchorId="5108141A" wp14:editId="3DF7FF17">
            <wp:extent cx="4134051" cy="6609874"/>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6687" cy="6614089"/>
                    </a:xfrm>
                    <a:prstGeom prst="rect">
                      <a:avLst/>
                    </a:prstGeom>
                    <a:noFill/>
                    <a:ln>
                      <a:noFill/>
                    </a:ln>
                  </pic:spPr>
                </pic:pic>
              </a:graphicData>
            </a:graphic>
          </wp:inline>
        </w:drawing>
      </w:r>
      <w:r>
        <w:rPr>
          <w:rFonts w:hint="eastAsia"/>
        </w:rPr>
        <w:t xml:space="preserve">　　　　　　　　　</w:t>
      </w:r>
    </w:p>
    <w:p w14:paraId="21355ADA" w14:textId="77777777" w:rsidR="005C6CD0" w:rsidRPr="003E3F30" w:rsidRDefault="005C6CD0">
      <w:pPr>
        <w:pStyle w:val="50"/>
      </w:pPr>
      <w:r>
        <w:rPr>
          <w:rFonts w:hint="eastAsia"/>
        </w:rPr>
        <w:lastRenderedPageBreak/>
        <w:t>AZ障害時</w:t>
      </w:r>
    </w:p>
    <w:p w14:paraId="16EB1565" w14:textId="77777777" w:rsidR="00A23354" w:rsidRPr="00863AED" w:rsidRDefault="00A23354" w:rsidP="00A23354">
      <w:pPr>
        <w:ind w:leftChars="850" w:left="1700"/>
      </w:pPr>
      <w:r w:rsidRPr="00863AED">
        <w:rPr>
          <w:rFonts w:hint="eastAsia"/>
        </w:rPr>
        <w:t>A</w:t>
      </w:r>
      <w:r w:rsidRPr="00863AED">
        <w:t>Z</w:t>
      </w:r>
      <w:r w:rsidRPr="00863AED">
        <w:rPr>
          <w:rFonts w:hint="eastAsia"/>
        </w:rPr>
        <w:t>障害時は障害発生したA</w:t>
      </w:r>
      <w:r w:rsidRPr="00863AED">
        <w:t>Z</w:t>
      </w:r>
      <w:r w:rsidRPr="00863AED">
        <w:rPr>
          <w:rFonts w:hint="eastAsia"/>
        </w:rPr>
        <w:t>に配置された予備インスタンス含めて起動が出来ない為、障害発生のしていないA</w:t>
      </w:r>
      <w:r w:rsidRPr="00863AED">
        <w:t>Z</w:t>
      </w:r>
      <w:r w:rsidRPr="00863AED">
        <w:rPr>
          <w:rFonts w:hint="eastAsia"/>
        </w:rPr>
        <w:t>に配置している予備インスタンスを起動しロードバランサーへのヘルスチェックに合格した後に予備インスタンスへリクエストが転送され障害復旧させる。</w:t>
      </w:r>
    </w:p>
    <w:p w14:paraId="53A08002" w14:textId="77777777" w:rsidR="001360BA" w:rsidRPr="00A23354" w:rsidRDefault="001360BA" w:rsidP="00BE1947">
      <w:pPr>
        <w:widowControl/>
        <w:jc w:val="left"/>
      </w:pPr>
    </w:p>
    <w:p w14:paraId="4F5BAF08" w14:textId="77777777" w:rsidR="001360BA" w:rsidRDefault="007F6853" w:rsidP="00BE1947">
      <w:pPr>
        <w:widowControl/>
        <w:jc w:val="left"/>
      </w:pPr>
      <w:r>
        <w:rPr>
          <w:rFonts w:hint="eastAsia"/>
        </w:rPr>
        <w:t xml:space="preserve">　　　　　　　　　　　　　</w:t>
      </w:r>
      <w:r>
        <w:rPr>
          <w:noProof/>
        </w:rPr>
        <w:drawing>
          <wp:inline distT="0" distB="0" distL="0" distR="0" wp14:anchorId="6E01E06E" wp14:editId="590BDC50">
            <wp:extent cx="3942272" cy="7347872"/>
            <wp:effectExtent l="0" t="0" r="1270" b="571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58022" cy="7377227"/>
                    </a:xfrm>
                    <a:prstGeom prst="rect">
                      <a:avLst/>
                    </a:prstGeom>
                    <a:noFill/>
                    <a:ln>
                      <a:noFill/>
                    </a:ln>
                  </pic:spPr>
                </pic:pic>
              </a:graphicData>
            </a:graphic>
          </wp:inline>
        </w:drawing>
      </w:r>
      <w:r>
        <w:rPr>
          <w:rFonts w:hint="eastAsia"/>
        </w:rPr>
        <w:t xml:space="preserve">　　</w:t>
      </w:r>
    </w:p>
    <w:p w14:paraId="0B56ABBD" w14:textId="77777777" w:rsidR="001360BA" w:rsidRDefault="001360BA" w:rsidP="00BE1947">
      <w:pPr>
        <w:widowControl/>
        <w:jc w:val="left"/>
      </w:pPr>
    </w:p>
    <w:p w14:paraId="17071F5F" w14:textId="77777777" w:rsidR="001360BA" w:rsidRDefault="001360BA" w:rsidP="00BE1947">
      <w:pPr>
        <w:widowControl/>
        <w:jc w:val="left"/>
      </w:pPr>
    </w:p>
    <w:p w14:paraId="074B2B59" w14:textId="77777777" w:rsidR="00BF7020" w:rsidRDefault="00EC121F" w:rsidP="000359C3">
      <w:pPr>
        <w:pStyle w:val="3"/>
      </w:pPr>
      <w:bookmarkStart w:id="174" w:name="_Toc124835593"/>
      <w:r>
        <w:rPr>
          <w:rFonts w:hint="eastAsia"/>
        </w:rPr>
        <w:lastRenderedPageBreak/>
        <w:t>パフォーマンス</w:t>
      </w:r>
      <w:r w:rsidR="00901057">
        <w:rPr>
          <w:rFonts w:hint="eastAsia"/>
        </w:rPr>
        <w:t>/</w:t>
      </w:r>
      <w:r w:rsidR="0061220C">
        <w:rPr>
          <w:rFonts w:hint="eastAsia"/>
        </w:rPr>
        <w:t>キャパシティ</w:t>
      </w:r>
      <w:r w:rsidR="00D80A08">
        <w:rPr>
          <w:rFonts w:hint="eastAsia"/>
        </w:rPr>
        <w:t>設計</w:t>
      </w:r>
      <w:bookmarkEnd w:id="174"/>
    </w:p>
    <w:p w14:paraId="69CAB2C5" w14:textId="77777777" w:rsidR="004626CF" w:rsidRDefault="004626CF" w:rsidP="004626CF">
      <w:pPr>
        <w:ind w:left="1276" w:hanging="39"/>
      </w:pPr>
      <w:r>
        <w:rPr>
          <w:rFonts w:hint="eastAsia"/>
        </w:rPr>
        <w:t>Web/APサーバにおける性能</w:t>
      </w:r>
      <w:r w:rsidRPr="00C037A1">
        <w:rPr>
          <w:rFonts w:hint="eastAsia"/>
        </w:rPr>
        <w:t>およびキャパシティ設計について</w:t>
      </w:r>
      <w:r>
        <w:rPr>
          <w:rFonts w:hint="eastAsia"/>
        </w:rPr>
        <w:t>以下に</w:t>
      </w:r>
      <w:r w:rsidRPr="00C037A1">
        <w:rPr>
          <w:rFonts w:hint="eastAsia"/>
        </w:rPr>
        <w:t>記載する。</w:t>
      </w:r>
    </w:p>
    <w:p w14:paraId="20392DAC" w14:textId="77777777" w:rsidR="007F6853" w:rsidRPr="004626CF" w:rsidRDefault="007F6853" w:rsidP="00BE1947">
      <w:pPr>
        <w:widowControl/>
        <w:jc w:val="left"/>
      </w:pPr>
    </w:p>
    <w:p w14:paraId="4C99EDDC" w14:textId="77777777" w:rsidR="002346D9" w:rsidRDefault="00086CE7" w:rsidP="00D70F5B">
      <w:pPr>
        <w:pStyle w:val="4"/>
        <w:numPr>
          <w:ilvl w:val="3"/>
          <w:numId w:val="62"/>
        </w:numPr>
        <w:tabs>
          <w:tab w:val="left" w:pos="2127"/>
        </w:tabs>
      </w:pPr>
      <w:r>
        <w:rPr>
          <w:rFonts w:hint="eastAsia"/>
        </w:rPr>
        <w:t>パフォーマンス設計</w:t>
      </w:r>
    </w:p>
    <w:p w14:paraId="4846EA9C" w14:textId="77777777" w:rsidR="00B076F8" w:rsidRPr="003E3F30" w:rsidRDefault="00273823">
      <w:pPr>
        <w:pStyle w:val="50"/>
      </w:pPr>
      <w:r>
        <w:rPr>
          <w:rFonts w:hint="eastAsia"/>
        </w:rPr>
        <w:t>基本方針</w:t>
      </w:r>
    </w:p>
    <w:p w14:paraId="63A34CC5" w14:textId="77777777" w:rsidR="007F6853" w:rsidRDefault="007F6853" w:rsidP="00BE1947">
      <w:pPr>
        <w:widowControl/>
        <w:jc w:val="left"/>
      </w:pPr>
    </w:p>
    <w:p w14:paraId="0AC50334" w14:textId="77777777" w:rsidR="00223899" w:rsidRDefault="00223899" w:rsidP="00D70F5B">
      <w:pPr>
        <w:pStyle w:val="af4"/>
        <w:numPr>
          <w:ilvl w:val="0"/>
          <w:numId w:val="63"/>
        </w:numPr>
        <w:ind w:leftChars="0" w:left="2268" w:hanging="425"/>
      </w:pPr>
      <w:r w:rsidRPr="00E55693">
        <w:rPr>
          <w:rFonts w:hint="eastAsia"/>
        </w:rPr>
        <w:t>現行</w:t>
      </w:r>
      <w:r w:rsidRPr="00E55693">
        <w:t>CRM/YGSのWeb/AP</w:t>
      </w:r>
      <w:r w:rsidRPr="00716A93">
        <w:rPr>
          <w:rFonts w:hint="eastAsia"/>
        </w:rPr>
        <w:t>サーバ</w:t>
      </w:r>
      <w:r>
        <w:rPr>
          <w:rFonts w:hint="eastAsia"/>
        </w:rPr>
        <w:t>を性能指標として、そのリソース使用状況をもとにデータや処理量、使用率とその増減の見通しを踏まえて拡充の検討を行い、スモールスタートを前提として適宜スケールアップ/ダウンを行うものとする。</w:t>
      </w:r>
    </w:p>
    <w:p w14:paraId="43188901" w14:textId="77777777" w:rsidR="00223899" w:rsidRDefault="00223899" w:rsidP="00D70F5B">
      <w:pPr>
        <w:pStyle w:val="af4"/>
        <w:numPr>
          <w:ilvl w:val="0"/>
          <w:numId w:val="63"/>
        </w:numPr>
        <w:ind w:leftChars="0" w:left="2268" w:hanging="425"/>
      </w:pPr>
      <w:r>
        <w:rPr>
          <w:rFonts w:hint="eastAsia"/>
        </w:rPr>
        <w:t>CPU、メモリについては、性能指標とするサーバのピーク時最高使用率を8</w:t>
      </w:r>
      <w:r>
        <w:t>0%</w:t>
      </w:r>
      <w:r>
        <w:rPr>
          <w:rFonts w:hint="eastAsia"/>
        </w:rPr>
        <w:t>としたうえでサイジングを行う。</w:t>
      </w:r>
    </w:p>
    <w:p w14:paraId="1F4CBE29" w14:textId="77777777" w:rsidR="00223899" w:rsidRDefault="00223899" w:rsidP="00D70F5B">
      <w:pPr>
        <w:pStyle w:val="af4"/>
        <w:numPr>
          <w:ilvl w:val="0"/>
          <w:numId w:val="63"/>
        </w:numPr>
        <w:ind w:leftChars="0" w:left="2268" w:hanging="425"/>
      </w:pPr>
      <w:r>
        <w:rPr>
          <w:rFonts w:hint="eastAsia"/>
        </w:rPr>
        <w:t>CPU、メモリについては、増加率を仮定したうえでサイジングを行う。</w:t>
      </w:r>
    </w:p>
    <w:p w14:paraId="5E27F9B8" w14:textId="77777777" w:rsidR="00223899" w:rsidRPr="00D11C98" w:rsidRDefault="00223899" w:rsidP="00D70F5B">
      <w:pPr>
        <w:pStyle w:val="af4"/>
        <w:numPr>
          <w:ilvl w:val="0"/>
          <w:numId w:val="63"/>
        </w:numPr>
        <w:ind w:leftChars="0" w:left="2268" w:hanging="425"/>
      </w:pPr>
      <w:r>
        <w:rPr>
          <w:rFonts w:hint="eastAsia"/>
        </w:rPr>
        <w:t>非機能要件に従い、通常処理の応答目標値である3秒及び長時間取引処理の応答目標値である4</w:t>
      </w:r>
      <w:r>
        <w:t>5</w:t>
      </w:r>
      <w:r>
        <w:rPr>
          <w:rFonts w:hint="eastAsia"/>
        </w:rPr>
        <w:t>秒</w:t>
      </w:r>
      <w:r w:rsidRPr="00D11C98">
        <w:rPr>
          <w:rFonts w:hint="eastAsia"/>
        </w:rPr>
        <w:t>を満たす性能であること。</w:t>
      </w:r>
    </w:p>
    <w:p w14:paraId="3EA3E4FB" w14:textId="77777777" w:rsidR="00223899" w:rsidRPr="00D11C98" w:rsidRDefault="00223899" w:rsidP="00D70F5B">
      <w:pPr>
        <w:pStyle w:val="af4"/>
        <w:numPr>
          <w:ilvl w:val="0"/>
          <w:numId w:val="63"/>
        </w:numPr>
        <w:ind w:leftChars="921" w:left="2268" w:hangingChars="213" w:hanging="426"/>
      </w:pPr>
      <w:r w:rsidRPr="00D11C98">
        <w:rPr>
          <w:rFonts w:hint="eastAsia"/>
        </w:rPr>
        <w:t>東日本銀行における</w:t>
      </w:r>
      <w:r w:rsidRPr="00D11C98">
        <w:t>Web/AP</w:t>
      </w:r>
      <w:r w:rsidRPr="00D11C98">
        <w:rPr>
          <w:rFonts w:hint="eastAsia"/>
        </w:rPr>
        <w:t>サーバの</w:t>
      </w:r>
      <w:r w:rsidRPr="00D11C98">
        <w:t>CPU</w:t>
      </w:r>
      <w:r w:rsidRPr="00D11C98">
        <w:rPr>
          <w:rFonts w:hint="eastAsia"/>
        </w:rPr>
        <w:t>、メモリサイズは横浜銀行との業務量比を鑑み、横浜銀行の1/2サイズとする。</w:t>
      </w:r>
    </w:p>
    <w:p w14:paraId="3094428F" w14:textId="77777777" w:rsidR="00273823" w:rsidRPr="00223899" w:rsidRDefault="00273823" w:rsidP="00BE1947">
      <w:pPr>
        <w:widowControl/>
        <w:jc w:val="left"/>
      </w:pPr>
    </w:p>
    <w:p w14:paraId="42CA2577" w14:textId="77777777" w:rsidR="004857B7" w:rsidRPr="003E3F30" w:rsidRDefault="00C825DF">
      <w:pPr>
        <w:pStyle w:val="50"/>
      </w:pPr>
      <w:r>
        <w:rPr>
          <w:rFonts w:hint="eastAsia"/>
        </w:rPr>
        <w:t>多重度</w:t>
      </w:r>
      <w:r w:rsidR="00AE46FF">
        <w:rPr>
          <w:rFonts w:hint="eastAsia"/>
        </w:rPr>
        <w:t>・</w:t>
      </w:r>
      <w:r w:rsidR="00342ADA">
        <w:rPr>
          <w:rFonts w:hint="eastAsia"/>
        </w:rPr>
        <w:t>流量</w:t>
      </w:r>
      <w:r w:rsidR="003F7796">
        <w:rPr>
          <w:rFonts w:hint="eastAsia"/>
        </w:rPr>
        <w:t>制限</w:t>
      </w:r>
    </w:p>
    <w:p w14:paraId="600C24F0" w14:textId="77777777" w:rsidR="00557390" w:rsidRPr="00557390" w:rsidRDefault="00557390" w:rsidP="00557390">
      <w:pPr>
        <w:ind w:leftChars="920" w:left="1841" w:hanging="1"/>
      </w:pPr>
      <w:r w:rsidRPr="00557390">
        <w:rPr>
          <w:rFonts w:hint="eastAsia"/>
        </w:rPr>
        <w:t>HTTPのTCPコネクション数に応じた流量制限をALBにて実施する。ユーザの1操作あたり平均4TCPコネクションが発生するため、2.3.1.1 通常時の業務量の同時アクセス数に記載の「2,250」と平均4 TCPコネクションを掛け合わせた9,000を流量制限の閾値と定める。閾値については、ALBのCloudWatchメトリクスであるNewConnectionCount(※)に閾値を設定し、閾値を超過した場合はALBのリスナールールを変更しHTTPレスポンス503を返却することで流量制限を行う。</w:t>
      </w:r>
    </w:p>
    <w:p w14:paraId="4CF1FBCE" w14:textId="77777777" w:rsidR="007F6853" w:rsidRDefault="007F6853" w:rsidP="00BE1947">
      <w:pPr>
        <w:widowControl/>
        <w:jc w:val="left"/>
      </w:pPr>
    </w:p>
    <w:p w14:paraId="7A55E7E6" w14:textId="77777777" w:rsidR="00456C13" w:rsidRDefault="00456C13" w:rsidP="0054411A">
      <w:pPr>
        <w:widowControl/>
        <w:ind w:leftChars="920" w:left="1841" w:hanging="1"/>
        <w:jc w:val="left"/>
      </w:pPr>
      <w:r>
        <w:rPr>
          <w:noProof/>
        </w:rPr>
        <w:lastRenderedPageBreak/>
        <w:drawing>
          <wp:inline distT="0" distB="0" distL="0" distR="0" wp14:anchorId="370FC8BF" wp14:editId="73951F80">
            <wp:extent cx="4572635" cy="457263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635" cy="4572635"/>
                    </a:xfrm>
                    <a:prstGeom prst="rect">
                      <a:avLst/>
                    </a:prstGeom>
                    <a:noFill/>
                    <a:ln>
                      <a:noFill/>
                    </a:ln>
                  </pic:spPr>
                </pic:pic>
              </a:graphicData>
            </a:graphic>
          </wp:inline>
        </w:drawing>
      </w:r>
    </w:p>
    <w:p w14:paraId="4CAE4922" w14:textId="77777777" w:rsidR="00456C13" w:rsidRDefault="00456C13" w:rsidP="00BE1947">
      <w:pPr>
        <w:widowControl/>
        <w:jc w:val="left"/>
      </w:pPr>
    </w:p>
    <w:p w14:paraId="55386A74" w14:textId="77777777" w:rsidR="00456C13" w:rsidRDefault="00E023CF" w:rsidP="00456C13">
      <w:pPr>
        <w:ind w:leftChars="850" w:left="1700" w:firstLineChars="71" w:firstLine="142"/>
      </w:pPr>
      <w:r w:rsidRPr="00E023CF">
        <w:rPr>
          <w:rFonts w:hint="eastAsia"/>
        </w:rPr>
        <w:t>①</w:t>
      </w:r>
      <w:r w:rsidRPr="00E023CF">
        <w:t>AlarmがALBのメトリクス「NewConnectionCount」の閾値越えを検知・アラート発報</w:t>
      </w:r>
    </w:p>
    <w:p w14:paraId="7058BA75" w14:textId="77777777" w:rsidR="00E023CF" w:rsidRDefault="00E023CF" w:rsidP="00456C13">
      <w:pPr>
        <w:ind w:leftChars="850" w:left="1700" w:firstLineChars="71" w:firstLine="142"/>
      </w:pPr>
      <w:r w:rsidRPr="00E023CF">
        <w:rPr>
          <w:rFonts w:hint="eastAsia"/>
        </w:rPr>
        <w:t>②</w:t>
      </w:r>
      <w:r w:rsidRPr="00E023CF">
        <w:t>AlarmからEventへ連携</w:t>
      </w:r>
    </w:p>
    <w:p w14:paraId="16F5FDF0" w14:textId="77777777" w:rsidR="00E023CF" w:rsidRDefault="00E023CF" w:rsidP="00456C13">
      <w:pPr>
        <w:ind w:leftChars="850" w:left="1700" w:firstLineChars="71" w:firstLine="142"/>
      </w:pPr>
      <w:r w:rsidRPr="00E023CF">
        <w:rPr>
          <w:rFonts w:hint="eastAsia"/>
        </w:rPr>
        <w:t>③</w:t>
      </w:r>
      <w:r w:rsidRPr="00E023CF">
        <w:t>EventからLambdaを実行</w:t>
      </w:r>
    </w:p>
    <w:p w14:paraId="761B9529" w14:textId="77777777" w:rsidR="00E023CF" w:rsidRDefault="00E023CF" w:rsidP="00456C13">
      <w:pPr>
        <w:ind w:leftChars="850" w:left="1700" w:firstLineChars="71" w:firstLine="142"/>
      </w:pPr>
      <w:r w:rsidRPr="00E023CF">
        <w:rPr>
          <w:rFonts w:hint="eastAsia"/>
        </w:rPr>
        <w:t>④</w:t>
      </w:r>
      <w:r w:rsidRPr="00E023CF">
        <w:t>Lambdaによりリスナールールの優先度を書き換える</w:t>
      </w:r>
    </w:p>
    <w:p w14:paraId="1B362FD9" w14:textId="77777777" w:rsidR="00E023CF" w:rsidRDefault="005F2C41" w:rsidP="005F2C41">
      <w:pPr>
        <w:ind w:leftChars="850" w:left="1700" w:firstLineChars="142" w:firstLine="284"/>
      </w:pPr>
      <w:r w:rsidRPr="005F2C41">
        <w:rPr>
          <w:rFonts w:hint="eastAsia"/>
        </w:rPr>
        <w:t>通常：リスナールール</w:t>
      </w:r>
      <w:r w:rsidRPr="005F2C41">
        <w:t>1,2,3,4</w:t>
      </w:r>
    </w:p>
    <w:p w14:paraId="08D64551" w14:textId="77777777" w:rsidR="00456C13" w:rsidRDefault="005F2C41" w:rsidP="0054411A">
      <w:pPr>
        <w:ind w:leftChars="850" w:left="1700" w:firstLineChars="142" w:firstLine="284"/>
      </w:pPr>
      <w:r w:rsidRPr="005F2C41">
        <w:rPr>
          <w:rFonts w:hint="eastAsia"/>
        </w:rPr>
        <w:t>閾値越え：リスナールール</w:t>
      </w:r>
      <w:r w:rsidRPr="005F2C41">
        <w:t>4,1,2,3</w:t>
      </w:r>
    </w:p>
    <w:p w14:paraId="1F2DF1B8" w14:textId="77777777" w:rsidR="00456C13" w:rsidRPr="00557390" w:rsidRDefault="00456C13" w:rsidP="00BE1947">
      <w:pPr>
        <w:widowControl/>
        <w:jc w:val="left"/>
      </w:pPr>
    </w:p>
    <w:p w14:paraId="409EE9A6" w14:textId="77777777" w:rsidR="00E625DB" w:rsidRPr="003E3F30" w:rsidRDefault="00C96207">
      <w:pPr>
        <w:pStyle w:val="50"/>
      </w:pPr>
      <w:r>
        <w:rPr>
          <w:rFonts w:hint="eastAsia"/>
        </w:rPr>
        <w:t>タイムアウト設計</w:t>
      </w:r>
    </w:p>
    <w:p w14:paraId="2B765BEC" w14:textId="77777777" w:rsidR="008B2BDC" w:rsidRDefault="008B2BDC" w:rsidP="008B2BDC">
      <w:pPr>
        <w:ind w:leftChars="850" w:left="1700" w:firstLineChars="71" w:firstLine="142"/>
      </w:pPr>
      <w:r>
        <w:rPr>
          <w:rFonts w:hint="eastAsia"/>
        </w:rPr>
        <w:t>タイムアウト設定はALBによって行うものとする。なお、タイムアウト時間については業務要件に従い3</w:t>
      </w:r>
      <w:r>
        <w:t>00</w:t>
      </w:r>
      <w:r>
        <w:rPr>
          <w:rFonts w:hint="eastAsia"/>
        </w:rPr>
        <w:t>秒とする。</w:t>
      </w:r>
    </w:p>
    <w:p w14:paraId="76B145AC" w14:textId="77777777" w:rsidR="008B2BDC" w:rsidRPr="00214D77" w:rsidRDefault="008B2BDC" w:rsidP="008B2BDC">
      <w:pPr>
        <w:ind w:leftChars="850" w:left="1700" w:firstLineChars="71" w:firstLine="142"/>
        <w:rPr>
          <w:color w:val="FF0000"/>
        </w:rPr>
      </w:pPr>
      <w:r>
        <w:rPr>
          <w:rFonts w:hint="eastAsia"/>
        </w:rPr>
        <w:t>IISのk</w:t>
      </w:r>
      <w:r>
        <w:t>eep-alive</w:t>
      </w:r>
      <w:r>
        <w:rPr>
          <w:rFonts w:hint="eastAsia"/>
        </w:rPr>
        <w:t>タイムアウトについては</w:t>
      </w:r>
      <w:r w:rsidRPr="00863AED">
        <w:rPr>
          <w:rFonts w:hint="eastAsia"/>
        </w:rPr>
        <w:t>、ALBのタイムアウト値より大きい3</w:t>
      </w:r>
      <w:r w:rsidRPr="00863AED">
        <w:t>10</w:t>
      </w:r>
      <w:r w:rsidRPr="00863AED">
        <w:rPr>
          <w:rFonts w:hint="eastAsia"/>
        </w:rPr>
        <w:t>秒を設定</w:t>
      </w:r>
      <w:r>
        <w:rPr>
          <w:rFonts w:hint="eastAsia"/>
        </w:rPr>
        <w:t>する。</w:t>
      </w:r>
    </w:p>
    <w:p w14:paraId="09CAC8A1" w14:textId="77777777" w:rsidR="00391881" w:rsidRDefault="00391881">
      <w:pPr>
        <w:widowControl/>
        <w:jc w:val="left"/>
      </w:pPr>
      <w:r>
        <w:br w:type="page"/>
      </w:r>
    </w:p>
    <w:p w14:paraId="437F86C1" w14:textId="77777777" w:rsidR="006C5052" w:rsidRDefault="00684CA4" w:rsidP="00D70F5B">
      <w:pPr>
        <w:pStyle w:val="4"/>
        <w:numPr>
          <w:ilvl w:val="3"/>
          <w:numId w:val="62"/>
        </w:numPr>
        <w:tabs>
          <w:tab w:val="left" w:pos="2127"/>
        </w:tabs>
      </w:pPr>
      <w:r>
        <w:rPr>
          <w:rFonts w:hint="eastAsia"/>
        </w:rPr>
        <w:lastRenderedPageBreak/>
        <w:t>キャパシティ</w:t>
      </w:r>
      <w:r w:rsidR="006C5052">
        <w:rPr>
          <w:rFonts w:hint="eastAsia"/>
        </w:rPr>
        <w:t>設計</w:t>
      </w:r>
    </w:p>
    <w:p w14:paraId="0E6171C8" w14:textId="77777777" w:rsidR="00B02BDA" w:rsidRPr="003E3F30" w:rsidRDefault="001471A3">
      <w:pPr>
        <w:pStyle w:val="50"/>
      </w:pPr>
      <w:r>
        <w:rPr>
          <w:rFonts w:hint="eastAsia"/>
        </w:rPr>
        <w:t>サイジング方法の説明</w:t>
      </w:r>
    </w:p>
    <w:p w14:paraId="4B56CD10" w14:textId="77777777" w:rsidR="004D3FF7" w:rsidRDefault="004D3FF7" w:rsidP="004D3FF7">
      <w:pPr>
        <w:ind w:leftChars="850" w:left="1700" w:firstLineChars="71" w:firstLine="142"/>
      </w:pPr>
      <w:r>
        <w:rPr>
          <w:rFonts w:hint="eastAsia"/>
        </w:rPr>
        <w:t>Web/APサーバのCPUとメモリ、ディスクサイズについては、下記のサイジング前提を元に決定する。</w:t>
      </w:r>
    </w:p>
    <w:p w14:paraId="5C05BC9F" w14:textId="77777777" w:rsidR="004D3FF7" w:rsidRDefault="000774B3" w:rsidP="000774B3">
      <w:pPr>
        <w:ind w:left="2184" w:hanging="342"/>
      </w:pPr>
      <w:r>
        <w:rPr>
          <w:rFonts w:hint="eastAsia"/>
        </w:rPr>
        <w:t>※</w:t>
      </w:r>
      <w:r>
        <w:t xml:space="preserve">　</w:t>
      </w:r>
      <w:r w:rsidRPr="000774B3">
        <w:t>横浜銀行のスペックについては以下の通り算出を行う。各行については、「WebAPサーバ検討シート」を参照する。</w:t>
      </w:r>
    </w:p>
    <w:p w14:paraId="6322097C" w14:textId="77777777" w:rsidR="000774B3" w:rsidRDefault="000774B3" w:rsidP="004D3FF7">
      <w:pPr>
        <w:ind w:leftChars="850" w:left="1700" w:firstLineChars="71" w:firstLine="142"/>
      </w:pPr>
    </w:p>
    <w:p w14:paraId="2BD2BF34" w14:textId="77777777" w:rsidR="004D3FF7" w:rsidRDefault="004D3FF7" w:rsidP="004D3FF7">
      <w:pPr>
        <w:ind w:leftChars="850" w:left="1700" w:firstLineChars="71" w:firstLine="142"/>
      </w:pPr>
      <w:r>
        <w:rPr>
          <w:rFonts w:hint="eastAsia"/>
        </w:rPr>
        <w:t>【サイジング前提】</w:t>
      </w:r>
    </w:p>
    <w:p w14:paraId="4EFDE99C" w14:textId="77777777" w:rsidR="004D3FF7" w:rsidRDefault="004D3FF7" w:rsidP="004D3FF7">
      <w:pPr>
        <w:ind w:leftChars="850" w:left="1700" w:firstLineChars="71" w:firstLine="142"/>
      </w:pPr>
    </w:p>
    <w:p w14:paraId="7DF7D697" w14:textId="77777777" w:rsidR="004D3FF7" w:rsidRPr="00863AED" w:rsidRDefault="004D3FF7" w:rsidP="00D70F5B">
      <w:pPr>
        <w:pStyle w:val="af4"/>
        <w:numPr>
          <w:ilvl w:val="0"/>
          <w:numId w:val="64"/>
        </w:numPr>
        <w:ind w:leftChars="0"/>
      </w:pPr>
      <w:r w:rsidRPr="00863AED">
        <w:rPr>
          <w:rFonts w:hint="eastAsia"/>
        </w:rPr>
        <w:t>Web</w:t>
      </w:r>
      <w:r w:rsidRPr="00863AED">
        <w:t>/AP</w:t>
      </w:r>
      <w:r w:rsidRPr="00863AED">
        <w:rPr>
          <w:rFonts w:hint="eastAsia"/>
        </w:rPr>
        <w:t>サーバの性能根拠とするサーバは、現行CRM</w:t>
      </w:r>
      <w:r w:rsidRPr="00863AED">
        <w:t>/YGS</w:t>
      </w:r>
      <w:r w:rsidRPr="00863AED">
        <w:rPr>
          <w:rFonts w:hint="eastAsia"/>
        </w:rPr>
        <w:t>の下記サーバ群をベースとし、予備インスタンス含めてWeb/APサーバは4台構成となることからW</w:t>
      </w:r>
      <w:r w:rsidRPr="00863AED">
        <w:t>eb/AP</w:t>
      </w:r>
      <w:r w:rsidRPr="00863AED">
        <w:rPr>
          <w:rFonts w:hint="eastAsia"/>
        </w:rPr>
        <w:t>サーバ1台当たりのスペックは現行C</w:t>
      </w:r>
      <w:r w:rsidRPr="00863AED">
        <w:t>RM/YGS</w:t>
      </w:r>
      <w:r w:rsidRPr="00863AED">
        <w:rPr>
          <w:rFonts w:hint="eastAsia"/>
        </w:rPr>
        <w:t>の1</w:t>
      </w:r>
      <w:r w:rsidRPr="00863AED">
        <w:t>/4</w:t>
      </w:r>
      <w:r w:rsidRPr="00863AED">
        <w:rPr>
          <w:rFonts w:hint="eastAsia"/>
        </w:rPr>
        <w:t>とする。</w:t>
      </w:r>
    </w:p>
    <w:p w14:paraId="27F065A7" w14:textId="77777777" w:rsidR="004D3FF7" w:rsidRDefault="004D3FF7" w:rsidP="00D70F5B">
      <w:pPr>
        <w:pStyle w:val="af4"/>
        <w:numPr>
          <w:ilvl w:val="0"/>
          <w:numId w:val="64"/>
        </w:numPr>
        <w:ind w:leftChars="0"/>
      </w:pPr>
      <w:r>
        <w:rPr>
          <w:rFonts w:hint="eastAsia"/>
        </w:rPr>
        <w:t>性能指標とするサーバのCPU、メモリのピーク時最大使用率を8</w:t>
      </w:r>
      <w:r>
        <w:t>0%</w:t>
      </w:r>
      <w:r>
        <w:rPr>
          <w:rFonts w:hint="eastAsia"/>
        </w:rPr>
        <w:t>としたうえで、サイジングを決定する。</w:t>
      </w:r>
    </w:p>
    <w:p w14:paraId="4C7888D1" w14:textId="77777777" w:rsidR="004D3FF7" w:rsidRDefault="004D3FF7" w:rsidP="00D70F5B">
      <w:pPr>
        <w:pStyle w:val="af4"/>
        <w:numPr>
          <w:ilvl w:val="0"/>
          <w:numId w:val="64"/>
        </w:numPr>
        <w:ind w:leftChars="0"/>
      </w:pPr>
      <w:r>
        <w:rPr>
          <w:rFonts w:hint="eastAsia"/>
        </w:rPr>
        <w:t>性能指標とするサーバのCPU、メモリの使用率は年5</w:t>
      </w:r>
      <w:r>
        <w:t>%</w:t>
      </w:r>
      <w:r>
        <w:rPr>
          <w:rFonts w:hint="eastAsia"/>
        </w:rPr>
        <w:t>増加していると仮定する。</w:t>
      </w:r>
    </w:p>
    <w:p w14:paraId="472588E6" w14:textId="77777777" w:rsidR="004D3FF7" w:rsidRDefault="004D3FF7" w:rsidP="00D70F5B">
      <w:pPr>
        <w:pStyle w:val="af4"/>
        <w:numPr>
          <w:ilvl w:val="0"/>
          <w:numId w:val="64"/>
        </w:numPr>
        <w:ind w:leftChars="0"/>
      </w:pPr>
      <w:r>
        <w:rPr>
          <w:rFonts w:hint="eastAsia"/>
        </w:rPr>
        <w:t>コスト削減の観点から初期構築時から3年後の使用率をベースにしたサイジングを行う。</w:t>
      </w:r>
    </w:p>
    <w:p w14:paraId="0601CAA2" w14:textId="77777777" w:rsidR="004D3FF7" w:rsidRDefault="004D3FF7" w:rsidP="00D70F5B">
      <w:pPr>
        <w:pStyle w:val="af4"/>
        <w:numPr>
          <w:ilvl w:val="0"/>
          <w:numId w:val="64"/>
        </w:numPr>
        <w:ind w:leftChars="0"/>
      </w:pPr>
      <w:r>
        <w:rPr>
          <w:rFonts w:hint="eastAsia"/>
        </w:rPr>
        <w:t>添付ファイルのサイズ上限は1</w:t>
      </w:r>
      <w:r>
        <w:t>6MB</w:t>
      </w:r>
      <w:r>
        <w:rPr>
          <w:rFonts w:hint="eastAsia"/>
        </w:rPr>
        <w:t>とする。</w:t>
      </w:r>
    </w:p>
    <w:p w14:paraId="0DC74B9F" w14:textId="77777777" w:rsidR="004D3FF7" w:rsidRDefault="004D3FF7" w:rsidP="004D3FF7">
      <w:pPr>
        <w:pStyle w:val="af4"/>
        <w:ind w:leftChars="0" w:left="2262"/>
      </w:pPr>
    </w:p>
    <w:p w14:paraId="31ACD107" w14:textId="77777777" w:rsidR="004D3FF7" w:rsidRPr="00E85D16" w:rsidRDefault="004D3FF7" w:rsidP="004D3FF7">
      <w:pPr>
        <w:pStyle w:val="af4"/>
        <w:ind w:leftChars="0" w:left="2262"/>
      </w:pPr>
      <w:r>
        <w:rPr>
          <w:rFonts w:hint="eastAsia"/>
        </w:rPr>
        <w:t>性能指標とするサーバのスペックは以下の通り。</w:t>
      </w:r>
    </w:p>
    <w:tbl>
      <w:tblPr>
        <w:tblStyle w:val="ae"/>
        <w:tblW w:w="6436" w:type="dxa"/>
        <w:tblInd w:w="2263" w:type="dxa"/>
        <w:tblLook w:val="04A0" w:firstRow="1" w:lastRow="0" w:firstColumn="1" w:lastColumn="0" w:noHBand="0" w:noVBand="1"/>
      </w:tblPr>
      <w:tblGrid>
        <w:gridCol w:w="654"/>
        <w:gridCol w:w="1662"/>
        <w:gridCol w:w="1373"/>
        <w:gridCol w:w="973"/>
        <w:gridCol w:w="790"/>
        <w:gridCol w:w="984"/>
      </w:tblGrid>
      <w:tr w:rsidR="004D3FF7" w14:paraId="3C210A72" w14:textId="77777777" w:rsidTr="00DD0207">
        <w:trPr>
          <w:trHeight w:val="282"/>
        </w:trPr>
        <w:tc>
          <w:tcPr>
            <w:tcW w:w="2316" w:type="dxa"/>
            <w:gridSpan w:val="2"/>
            <w:tcBorders>
              <w:tl2br w:val="single" w:sz="4" w:space="0" w:color="auto"/>
            </w:tcBorders>
            <w:shd w:val="clear" w:color="auto" w:fill="BDD6EE" w:themeFill="accent5" w:themeFillTint="66"/>
          </w:tcPr>
          <w:p w14:paraId="4DDBD135" w14:textId="77777777" w:rsidR="004D3FF7" w:rsidRPr="00A54E90" w:rsidRDefault="004D3FF7" w:rsidP="00DD0207">
            <w:pPr>
              <w:pStyle w:val="af4"/>
              <w:ind w:leftChars="0" w:left="0"/>
            </w:pPr>
          </w:p>
        </w:tc>
        <w:tc>
          <w:tcPr>
            <w:tcW w:w="1373" w:type="dxa"/>
            <w:shd w:val="clear" w:color="auto" w:fill="BDD6EE" w:themeFill="accent5" w:themeFillTint="66"/>
          </w:tcPr>
          <w:p w14:paraId="04F5CC07" w14:textId="77777777" w:rsidR="004D3FF7" w:rsidRDefault="004D3FF7" w:rsidP="00DD0207">
            <w:pPr>
              <w:pStyle w:val="af4"/>
              <w:ind w:leftChars="0" w:left="0"/>
            </w:pPr>
            <w:r>
              <w:rPr>
                <w:rFonts w:hint="eastAsia"/>
              </w:rPr>
              <w:t>CPUコア数</w:t>
            </w:r>
          </w:p>
        </w:tc>
        <w:tc>
          <w:tcPr>
            <w:tcW w:w="973" w:type="dxa"/>
            <w:shd w:val="clear" w:color="auto" w:fill="BDD6EE" w:themeFill="accent5" w:themeFillTint="66"/>
          </w:tcPr>
          <w:p w14:paraId="64A0DFFD" w14:textId="77777777" w:rsidR="004D3FF7" w:rsidRDefault="004D3FF7" w:rsidP="00DD0207">
            <w:pPr>
              <w:pStyle w:val="af4"/>
              <w:ind w:leftChars="0" w:left="0"/>
            </w:pPr>
            <w:r>
              <w:rPr>
                <w:rFonts w:hint="eastAsia"/>
              </w:rPr>
              <w:t>メモリ</w:t>
            </w:r>
          </w:p>
        </w:tc>
        <w:tc>
          <w:tcPr>
            <w:tcW w:w="790" w:type="dxa"/>
            <w:shd w:val="clear" w:color="auto" w:fill="BDD6EE" w:themeFill="accent5" w:themeFillTint="66"/>
          </w:tcPr>
          <w:p w14:paraId="0ABDD6A3" w14:textId="77777777" w:rsidR="004D3FF7" w:rsidRDefault="004D3FF7" w:rsidP="00DD0207">
            <w:pPr>
              <w:pStyle w:val="af4"/>
              <w:ind w:leftChars="0" w:left="0"/>
            </w:pPr>
            <w:r>
              <w:rPr>
                <w:rFonts w:hint="eastAsia"/>
              </w:rPr>
              <w:t>台数</w:t>
            </w:r>
          </w:p>
        </w:tc>
        <w:tc>
          <w:tcPr>
            <w:tcW w:w="984" w:type="dxa"/>
            <w:shd w:val="clear" w:color="auto" w:fill="BDD6EE" w:themeFill="accent5" w:themeFillTint="66"/>
          </w:tcPr>
          <w:p w14:paraId="2FDFEA02" w14:textId="77777777" w:rsidR="004D3FF7" w:rsidRDefault="004D3FF7" w:rsidP="00DD0207">
            <w:pPr>
              <w:pStyle w:val="af4"/>
              <w:ind w:leftChars="0" w:left="0"/>
            </w:pPr>
            <w:r>
              <w:rPr>
                <w:rFonts w:hint="eastAsia"/>
              </w:rPr>
              <w:t>使用率</w:t>
            </w:r>
          </w:p>
        </w:tc>
      </w:tr>
      <w:tr w:rsidR="004D3FF7" w14:paraId="1BEEBF83" w14:textId="77777777" w:rsidTr="00DD0207">
        <w:tc>
          <w:tcPr>
            <w:tcW w:w="654" w:type="dxa"/>
            <w:shd w:val="clear" w:color="auto" w:fill="BDD6EE" w:themeFill="accent5" w:themeFillTint="66"/>
          </w:tcPr>
          <w:p w14:paraId="5A9A8856" w14:textId="77777777" w:rsidR="004D3FF7" w:rsidRDefault="004D3FF7" w:rsidP="00DD0207">
            <w:pPr>
              <w:pStyle w:val="af4"/>
              <w:ind w:leftChars="0" w:left="0"/>
            </w:pPr>
            <w:r>
              <w:rPr>
                <w:rFonts w:hint="eastAsia"/>
              </w:rPr>
              <w:t>C</w:t>
            </w:r>
            <w:r>
              <w:t>RM</w:t>
            </w:r>
          </w:p>
        </w:tc>
        <w:tc>
          <w:tcPr>
            <w:tcW w:w="1662" w:type="dxa"/>
            <w:shd w:val="clear" w:color="auto" w:fill="BDD6EE" w:themeFill="accent5" w:themeFillTint="66"/>
          </w:tcPr>
          <w:p w14:paraId="756D2BAC" w14:textId="77777777" w:rsidR="004D3FF7" w:rsidRDefault="004D3FF7" w:rsidP="00DD0207">
            <w:pPr>
              <w:pStyle w:val="af4"/>
              <w:ind w:leftChars="0" w:left="0"/>
            </w:pPr>
            <w:r>
              <w:rPr>
                <w:rFonts w:hint="eastAsia"/>
              </w:rPr>
              <w:t>WEB/APサーバ</w:t>
            </w:r>
          </w:p>
        </w:tc>
        <w:tc>
          <w:tcPr>
            <w:tcW w:w="1373" w:type="dxa"/>
          </w:tcPr>
          <w:p w14:paraId="78315CEB" w14:textId="77777777" w:rsidR="004D3FF7" w:rsidRDefault="004D3FF7" w:rsidP="00DD0207">
            <w:pPr>
              <w:pStyle w:val="af4"/>
              <w:ind w:leftChars="0" w:left="0"/>
            </w:pPr>
            <w:r>
              <w:rPr>
                <w:rFonts w:hint="eastAsia"/>
              </w:rPr>
              <w:t>2</w:t>
            </w:r>
          </w:p>
        </w:tc>
        <w:tc>
          <w:tcPr>
            <w:tcW w:w="973" w:type="dxa"/>
          </w:tcPr>
          <w:p w14:paraId="18C691E5" w14:textId="77777777" w:rsidR="004D3FF7" w:rsidRDefault="004D3FF7" w:rsidP="00DD0207">
            <w:pPr>
              <w:pStyle w:val="af4"/>
              <w:ind w:leftChars="0" w:left="0"/>
            </w:pPr>
            <w:r>
              <w:rPr>
                <w:rFonts w:hint="eastAsia"/>
              </w:rPr>
              <w:t>8</w:t>
            </w:r>
          </w:p>
        </w:tc>
        <w:tc>
          <w:tcPr>
            <w:tcW w:w="790" w:type="dxa"/>
          </w:tcPr>
          <w:p w14:paraId="14D7AEAC" w14:textId="77777777" w:rsidR="004D3FF7" w:rsidRDefault="004D3FF7" w:rsidP="00DD0207">
            <w:pPr>
              <w:pStyle w:val="af4"/>
              <w:ind w:leftChars="0" w:left="0"/>
            </w:pPr>
            <w:r>
              <w:rPr>
                <w:rFonts w:hint="eastAsia"/>
              </w:rPr>
              <w:t>4</w:t>
            </w:r>
          </w:p>
        </w:tc>
        <w:tc>
          <w:tcPr>
            <w:tcW w:w="984" w:type="dxa"/>
          </w:tcPr>
          <w:p w14:paraId="3154C3F8" w14:textId="77777777" w:rsidR="004D3FF7" w:rsidRDefault="004D3FF7" w:rsidP="00DD0207">
            <w:pPr>
              <w:pStyle w:val="af4"/>
              <w:ind w:leftChars="0" w:left="0"/>
            </w:pPr>
            <w:r>
              <w:rPr>
                <w:rFonts w:hint="eastAsia"/>
              </w:rPr>
              <w:t>8</w:t>
            </w:r>
            <w:r>
              <w:t>0%</w:t>
            </w:r>
          </w:p>
        </w:tc>
      </w:tr>
      <w:tr w:rsidR="004D3FF7" w14:paraId="3D0DB474" w14:textId="77777777" w:rsidTr="00DD0207">
        <w:tc>
          <w:tcPr>
            <w:tcW w:w="654" w:type="dxa"/>
            <w:shd w:val="clear" w:color="auto" w:fill="BDD6EE" w:themeFill="accent5" w:themeFillTint="66"/>
          </w:tcPr>
          <w:p w14:paraId="3135C3D5" w14:textId="77777777" w:rsidR="004D3FF7" w:rsidRDefault="004D3FF7" w:rsidP="00DD0207">
            <w:pPr>
              <w:pStyle w:val="af4"/>
              <w:ind w:leftChars="0" w:left="0"/>
            </w:pPr>
            <w:r>
              <w:rPr>
                <w:rFonts w:hint="eastAsia"/>
              </w:rPr>
              <w:t>Y</w:t>
            </w:r>
            <w:r>
              <w:t>GS</w:t>
            </w:r>
          </w:p>
        </w:tc>
        <w:tc>
          <w:tcPr>
            <w:tcW w:w="1662" w:type="dxa"/>
            <w:shd w:val="clear" w:color="auto" w:fill="BDD6EE" w:themeFill="accent5" w:themeFillTint="66"/>
          </w:tcPr>
          <w:p w14:paraId="76A6818A" w14:textId="77777777" w:rsidR="004D3FF7" w:rsidRDefault="004D3FF7" w:rsidP="00DD0207">
            <w:pPr>
              <w:pStyle w:val="af4"/>
              <w:ind w:leftChars="0" w:left="0"/>
            </w:pPr>
            <w:r>
              <w:rPr>
                <w:rFonts w:hint="eastAsia"/>
              </w:rPr>
              <w:t>WEBサーバ</w:t>
            </w:r>
          </w:p>
        </w:tc>
        <w:tc>
          <w:tcPr>
            <w:tcW w:w="1373" w:type="dxa"/>
          </w:tcPr>
          <w:p w14:paraId="6CC4900E" w14:textId="77777777" w:rsidR="004D3FF7" w:rsidRDefault="004D3FF7" w:rsidP="00DD0207">
            <w:pPr>
              <w:pStyle w:val="af4"/>
              <w:ind w:leftChars="0" w:left="0"/>
            </w:pPr>
            <w:r>
              <w:rPr>
                <w:rFonts w:hint="eastAsia"/>
              </w:rPr>
              <w:t>4</w:t>
            </w:r>
          </w:p>
        </w:tc>
        <w:tc>
          <w:tcPr>
            <w:tcW w:w="973" w:type="dxa"/>
          </w:tcPr>
          <w:p w14:paraId="4BD74BEA" w14:textId="77777777" w:rsidR="004D3FF7" w:rsidRDefault="004D3FF7" w:rsidP="00DD0207">
            <w:pPr>
              <w:pStyle w:val="af4"/>
              <w:ind w:leftChars="0" w:left="0"/>
            </w:pPr>
            <w:r>
              <w:rPr>
                <w:rFonts w:hint="eastAsia"/>
              </w:rPr>
              <w:t>1</w:t>
            </w:r>
            <w:r>
              <w:t>6</w:t>
            </w:r>
          </w:p>
        </w:tc>
        <w:tc>
          <w:tcPr>
            <w:tcW w:w="790" w:type="dxa"/>
          </w:tcPr>
          <w:p w14:paraId="1D884054" w14:textId="77777777" w:rsidR="004D3FF7" w:rsidRDefault="004D3FF7" w:rsidP="00DD0207">
            <w:pPr>
              <w:pStyle w:val="af4"/>
              <w:ind w:leftChars="0" w:left="0"/>
            </w:pPr>
            <w:r>
              <w:rPr>
                <w:rFonts w:hint="eastAsia"/>
              </w:rPr>
              <w:t>4</w:t>
            </w:r>
          </w:p>
        </w:tc>
        <w:tc>
          <w:tcPr>
            <w:tcW w:w="984" w:type="dxa"/>
          </w:tcPr>
          <w:p w14:paraId="0F1894B6" w14:textId="77777777" w:rsidR="004D3FF7" w:rsidRDefault="004D3FF7" w:rsidP="00DD0207">
            <w:pPr>
              <w:pStyle w:val="af4"/>
              <w:ind w:leftChars="0" w:left="0"/>
            </w:pPr>
            <w:r>
              <w:rPr>
                <w:rFonts w:hint="eastAsia"/>
              </w:rPr>
              <w:t>8</w:t>
            </w:r>
            <w:r>
              <w:t>0%</w:t>
            </w:r>
          </w:p>
        </w:tc>
      </w:tr>
      <w:tr w:rsidR="004D3FF7" w14:paraId="781A3A54" w14:textId="77777777" w:rsidTr="00DD0207">
        <w:tc>
          <w:tcPr>
            <w:tcW w:w="654" w:type="dxa"/>
            <w:shd w:val="clear" w:color="auto" w:fill="BDD6EE" w:themeFill="accent5" w:themeFillTint="66"/>
          </w:tcPr>
          <w:p w14:paraId="51D091AB" w14:textId="77777777" w:rsidR="004D3FF7" w:rsidRPr="003767E8" w:rsidRDefault="004D3FF7" w:rsidP="00DD0207">
            <w:pPr>
              <w:pStyle w:val="af4"/>
              <w:ind w:leftChars="0" w:left="0"/>
            </w:pPr>
            <w:r>
              <w:rPr>
                <w:rFonts w:hint="eastAsia"/>
              </w:rPr>
              <w:t>YGS</w:t>
            </w:r>
          </w:p>
        </w:tc>
        <w:tc>
          <w:tcPr>
            <w:tcW w:w="1662" w:type="dxa"/>
            <w:shd w:val="clear" w:color="auto" w:fill="BDD6EE" w:themeFill="accent5" w:themeFillTint="66"/>
          </w:tcPr>
          <w:p w14:paraId="49712A8E" w14:textId="77777777" w:rsidR="004D3FF7" w:rsidRPr="003767E8" w:rsidRDefault="004D3FF7" w:rsidP="00DD0207">
            <w:pPr>
              <w:pStyle w:val="af4"/>
              <w:ind w:leftChars="0" w:left="0"/>
            </w:pPr>
            <w:r>
              <w:rPr>
                <w:rFonts w:hint="eastAsia"/>
              </w:rPr>
              <w:t>AP/DBサーバ※</w:t>
            </w:r>
          </w:p>
        </w:tc>
        <w:tc>
          <w:tcPr>
            <w:tcW w:w="1373" w:type="dxa"/>
          </w:tcPr>
          <w:p w14:paraId="157A76D6" w14:textId="77777777" w:rsidR="004D3FF7" w:rsidRDefault="004D3FF7" w:rsidP="00DD0207">
            <w:pPr>
              <w:pStyle w:val="af4"/>
              <w:ind w:leftChars="0" w:left="0"/>
            </w:pPr>
            <w:r>
              <w:rPr>
                <w:rFonts w:hint="eastAsia"/>
              </w:rPr>
              <w:t>5</w:t>
            </w:r>
            <w:r>
              <w:t>.</w:t>
            </w:r>
            <w:r>
              <w:rPr>
                <w:rFonts w:hint="eastAsia"/>
              </w:rPr>
              <w:t>4</w:t>
            </w:r>
          </w:p>
        </w:tc>
        <w:tc>
          <w:tcPr>
            <w:tcW w:w="973" w:type="dxa"/>
          </w:tcPr>
          <w:p w14:paraId="162D9CC7" w14:textId="77777777" w:rsidR="004D3FF7" w:rsidRDefault="004D3FF7" w:rsidP="00DD0207">
            <w:pPr>
              <w:pStyle w:val="af4"/>
              <w:ind w:leftChars="0" w:left="0"/>
            </w:pPr>
            <w:r>
              <w:rPr>
                <w:rFonts w:hint="eastAsia"/>
              </w:rPr>
              <w:t>2</w:t>
            </w:r>
            <w:r>
              <w:t>1.6</w:t>
            </w:r>
          </w:p>
        </w:tc>
        <w:tc>
          <w:tcPr>
            <w:tcW w:w="790" w:type="dxa"/>
          </w:tcPr>
          <w:p w14:paraId="6EE43823" w14:textId="77777777" w:rsidR="004D3FF7" w:rsidRDefault="004D3FF7" w:rsidP="00DD0207">
            <w:pPr>
              <w:pStyle w:val="af4"/>
              <w:ind w:leftChars="0" w:left="0"/>
            </w:pPr>
            <w:r>
              <w:rPr>
                <w:rFonts w:hint="eastAsia"/>
              </w:rPr>
              <w:t>1</w:t>
            </w:r>
          </w:p>
        </w:tc>
        <w:tc>
          <w:tcPr>
            <w:tcW w:w="984" w:type="dxa"/>
          </w:tcPr>
          <w:p w14:paraId="444A793F" w14:textId="77777777" w:rsidR="004D3FF7" w:rsidRDefault="004D3FF7" w:rsidP="00DD0207">
            <w:pPr>
              <w:pStyle w:val="af4"/>
              <w:ind w:leftChars="0" w:left="0"/>
            </w:pPr>
            <w:r>
              <w:rPr>
                <w:rFonts w:hint="eastAsia"/>
              </w:rPr>
              <w:t>8</w:t>
            </w:r>
            <w:r>
              <w:t>0%</w:t>
            </w:r>
          </w:p>
        </w:tc>
      </w:tr>
    </w:tbl>
    <w:p w14:paraId="213C9D8E" w14:textId="77777777" w:rsidR="004D3FF7" w:rsidRDefault="004D3FF7" w:rsidP="004D3FF7">
      <w:pPr>
        <w:pStyle w:val="af4"/>
        <w:ind w:leftChars="0" w:left="2262"/>
      </w:pPr>
      <w:r>
        <w:rPr>
          <w:rFonts w:hint="eastAsia"/>
        </w:rPr>
        <w:t>※筐体が</w:t>
      </w:r>
      <w:r w:rsidRPr="00256AA5">
        <w:t>SPARCのため、IAサーバ換算として2.7倍</w:t>
      </w:r>
      <w:r>
        <w:rPr>
          <w:rFonts w:hint="eastAsia"/>
        </w:rPr>
        <w:t>した値を記載している。</w:t>
      </w:r>
    </w:p>
    <w:p w14:paraId="2D751FF0" w14:textId="77777777" w:rsidR="004D3FF7" w:rsidRDefault="004D3FF7" w:rsidP="004D3FF7">
      <w:pPr>
        <w:pStyle w:val="12"/>
      </w:pPr>
    </w:p>
    <w:p w14:paraId="0156FB61" w14:textId="77777777" w:rsidR="004D3FF7" w:rsidRDefault="004D3FF7" w:rsidP="004D3FF7">
      <w:pPr>
        <w:ind w:leftChars="850" w:left="1700" w:firstLineChars="71" w:firstLine="142"/>
      </w:pPr>
      <w:r>
        <w:rPr>
          <w:rFonts w:hint="eastAsia"/>
        </w:rPr>
        <w:t>【算出根拠】</w:t>
      </w:r>
    </w:p>
    <w:p w14:paraId="00F66CC4" w14:textId="77777777" w:rsidR="004D3FF7" w:rsidRDefault="004D3FF7" w:rsidP="004D3FF7">
      <w:pPr>
        <w:ind w:leftChars="850" w:left="1700" w:firstLineChars="71" w:firstLine="142"/>
      </w:pPr>
      <w:r>
        <w:rPr>
          <w:rFonts w:hint="eastAsia"/>
        </w:rPr>
        <w:t>以下に算出方法を記載する。</w:t>
      </w:r>
    </w:p>
    <w:p w14:paraId="08B75B59" w14:textId="77777777" w:rsidR="004D3FF7" w:rsidRDefault="004D3FF7" w:rsidP="004D3FF7">
      <w:pPr>
        <w:ind w:leftChars="850" w:left="1700" w:firstLineChars="71" w:firstLine="142"/>
      </w:pPr>
    </w:p>
    <w:p w14:paraId="7D381086" w14:textId="77777777" w:rsidR="004D3FF7" w:rsidRDefault="004D3FF7" w:rsidP="003115D5">
      <w:pPr>
        <w:pStyle w:val="af4"/>
        <w:numPr>
          <w:ilvl w:val="0"/>
          <w:numId w:val="78"/>
        </w:numPr>
        <w:ind w:leftChars="0"/>
      </w:pPr>
      <w:r>
        <w:rPr>
          <w:rFonts w:hint="eastAsia"/>
        </w:rPr>
        <w:t>CPU</w:t>
      </w:r>
    </w:p>
    <w:p w14:paraId="6ADED62A" w14:textId="77777777" w:rsidR="004D3FF7" w:rsidRDefault="004D3FF7" w:rsidP="004D3FF7">
      <w:pPr>
        <w:pStyle w:val="af4"/>
        <w:ind w:leftChars="0" w:left="2262"/>
      </w:pPr>
      <w:r>
        <w:rPr>
          <w:rFonts w:hint="eastAsia"/>
        </w:rPr>
        <w:t>性能指標とするサーバ群は仮想2</w:t>
      </w:r>
      <w:r>
        <w:t>9.4</w:t>
      </w:r>
      <w:r>
        <w:rPr>
          <w:rFonts w:hint="eastAsia"/>
        </w:rPr>
        <w:t>コアのCPUを搭載しており、ピーク時の最大CPU使用率を</w:t>
      </w:r>
      <w:r>
        <w:t>80%</w:t>
      </w:r>
      <w:r>
        <w:rPr>
          <w:rFonts w:hint="eastAsia"/>
        </w:rPr>
        <w:t>とする。これらをもとにCPUコア数の算出と該当するインスタンスタイプを決定する。</w:t>
      </w:r>
    </w:p>
    <w:p w14:paraId="01CB0950" w14:textId="77777777" w:rsidR="00A962A5" w:rsidRDefault="00A962A5" w:rsidP="004D3FF7">
      <w:pPr>
        <w:pStyle w:val="af4"/>
        <w:ind w:leftChars="0" w:left="2262"/>
      </w:pPr>
    </w:p>
    <w:p w14:paraId="653105DF" w14:textId="77777777" w:rsidR="00A962A5" w:rsidRDefault="00D839A7" w:rsidP="00A962A5">
      <w:pPr>
        <w:pStyle w:val="af4"/>
        <w:numPr>
          <w:ilvl w:val="1"/>
          <w:numId w:val="65"/>
        </w:numPr>
        <w:ind w:leftChars="0"/>
      </w:pPr>
      <w:r w:rsidRPr="00D839A7">
        <w:rPr>
          <w:rFonts w:hint="eastAsia"/>
        </w:rPr>
        <w:t>ピーク時の使用仮想コア数：</w:t>
      </w:r>
      <w:r w:rsidRPr="00D839A7">
        <w:t>29.4コア × 0.8 = 23.52コア</w:t>
      </w:r>
    </w:p>
    <w:p w14:paraId="24BB249E" w14:textId="77777777" w:rsidR="00D839A7" w:rsidRDefault="00D839A7" w:rsidP="00A962A5">
      <w:pPr>
        <w:pStyle w:val="af4"/>
        <w:numPr>
          <w:ilvl w:val="1"/>
          <w:numId w:val="65"/>
        </w:numPr>
        <w:ind w:leftChars="0"/>
      </w:pPr>
      <w:r w:rsidRPr="00D839A7">
        <w:t>1サーバあたりに必要な仮想コア数：23.52コア / 4 =5.88コア</w:t>
      </w:r>
    </w:p>
    <w:p w14:paraId="3A787B65" w14:textId="77777777" w:rsidR="00D839A7" w:rsidRDefault="0097362A" w:rsidP="00A962A5">
      <w:pPr>
        <w:pStyle w:val="af4"/>
        <w:numPr>
          <w:ilvl w:val="1"/>
          <w:numId w:val="65"/>
        </w:numPr>
        <w:ind w:leftChars="0"/>
      </w:pPr>
      <w:r w:rsidRPr="0097362A">
        <w:rPr>
          <w:rFonts w:hint="eastAsia"/>
        </w:rPr>
        <w:t>②をもとに</w:t>
      </w:r>
      <w:r w:rsidRPr="0097362A">
        <w:t>3年後のCPU使用率増加分を考慮した仮想コア数：</w:t>
      </w:r>
    </w:p>
    <w:p w14:paraId="3B229BCC" w14:textId="77777777" w:rsidR="0097362A" w:rsidRDefault="00FD6899" w:rsidP="0097362A">
      <w:pPr>
        <w:pStyle w:val="af4"/>
        <w:ind w:leftChars="0" w:left="2622"/>
      </w:pPr>
      <w:r w:rsidRPr="00FD6899">
        <w:t>5.88コア × 1.05^3 ≒ 6.81コア</w:t>
      </w:r>
    </w:p>
    <w:p w14:paraId="39BFAD3D" w14:textId="77777777" w:rsidR="0097362A" w:rsidRDefault="00FD6899" w:rsidP="00A962A5">
      <w:pPr>
        <w:pStyle w:val="af4"/>
        <w:numPr>
          <w:ilvl w:val="1"/>
          <w:numId w:val="65"/>
        </w:numPr>
        <w:ind w:leftChars="0"/>
      </w:pPr>
      <w:r w:rsidRPr="00FD6899">
        <w:rPr>
          <w:rFonts w:hint="eastAsia"/>
        </w:rPr>
        <w:t>③のコア数に上方近似する</w:t>
      </w:r>
      <w:r w:rsidRPr="00FD6899">
        <w:t>AWS EC2のインスタイプとして、8コアに該当するm5a.2xlargeを選択する。</w:t>
      </w:r>
    </w:p>
    <w:p w14:paraId="0965C59F" w14:textId="77777777" w:rsidR="00A962A5" w:rsidRPr="00A962A5" w:rsidRDefault="00A962A5" w:rsidP="00A962A5"/>
    <w:p w14:paraId="205B0AAD" w14:textId="77777777" w:rsidR="00391881" w:rsidRDefault="00391881">
      <w:pPr>
        <w:widowControl/>
        <w:jc w:val="left"/>
      </w:pPr>
      <w:r>
        <w:br w:type="page"/>
      </w:r>
    </w:p>
    <w:p w14:paraId="5FB5653D" w14:textId="77777777" w:rsidR="00AE1628" w:rsidRDefault="00AE1628" w:rsidP="003115D5">
      <w:pPr>
        <w:pStyle w:val="af4"/>
        <w:numPr>
          <w:ilvl w:val="0"/>
          <w:numId w:val="78"/>
        </w:numPr>
        <w:ind w:leftChars="0"/>
      </w:pPr>
      <w:r>
        <w:rPr>
          <w:rFonts w:hint="eastAsia"/>
        </w:rPr>
        <w:lastRenderedPageBreak/>
        <w:t>メモリ</w:t>
      </w:r>
    </w:p>
    <w:p w14:paraId="4CF9BF8F" w14:textId="77777777" w:rsidR="00AE1628" w:rsidRDefault="00AE1628" w:rsidP="00AE1628">
      <w:pPr>
        <w:pStyle w:val="af4"/>
        <w:ind w:leftChars="0" w:left="2262"/>
      </w:pPr>
      <w:r w:rsidRPr="00B87F98">
        <w:rPr>
          <w:rFonts w:hint="eastAsia"/>
        </w:rPr>
        <w:t>性能指標とするサーバは</w:t>
      </w:r>
      <w:r>
        <w:rPr>
          <w:rFonts w:hint="eastAsia"/>
        </w:rPr>
        <w:t>1</w:t>
      </w:r>
      <w:r>
        <w:t>17.6GiB</w:t>
      </w:r>
      <w:r>
        <w:rPr>
          <w:rFonts w:hint="eastAsia"/>
        </w:rPr>
        <w:t>のメモリを搭載しており、</w:t>
      </w:r>
      <w:r w:rsidRPr="00B87F98">
        <w:rPr>
          <w:rFonts w:hint="eastAsia"/>
        </w:rPr>
        <w:t>ピーク時</w:t>
      </w:r>
      <w:r w:rsidRPr="00B87F98">
        <w:t>の</w:t>
      </w:r>
      <w:r>
        <w:rPr>
          <w:rFonts w:hint="eastAsia"/>
        </w:rPr>
        <w:t>最大</w:t>
      </w:r>
      <w:r w:rsidRPr="00B87F98">
        <w:rPr>
          <w:rFonts w:hint="eastAsia"/>
        </w:rPr>
        <w:t>メモリ</w:t>
      </w:r>
      <w:r w:rsidRPr="00B87F98">
        <w:t>使用率</w:t>
      </w:r>
      <w:r>
        <w:rPr>
          <w:rFonts w:hint="eastAsia"/>
        </w:rPr>
        <w:t>を</w:t>
      </w:r>
      <w:r>
        <w:t>80%</w:t>
      </w:r>
      <w:r w:rsidRPr="00B87F98">
        <w:rPr>
          <w:rFonts w:hint="eastAsia"/>
        </w:rPr>
        <w:t>と</w:t>
      </w:r>
      <w:r>
        <w:rPr>
          <w:rFonts w:hint="eastAsia"/>
        </w:rPr>
        <w:t>する。</w:t>
      </w:r>
    </w:p>
    <w:p w14:paraId="2436A818" w14:textId="77777777" w:rsidR="005A74FD" w:rsidRDefault="00AE1628" w:rsidP="00391881">
      <w:pPr>
        <w:pStyle w:val="af4"/>
        <w:ind w:leftChars="0" w:left="2262"/>
      </w:pPr>
      <w:r>
        <w:rPr>
          <w:rFonts w:hint="eastAsia"/>
        </w:rPr>
        <w:t>これらをもとにメモリサイズの算出を行う。</w:t>
      </w:r>
    </w:p>
    <w:p w14:paraId="5FDB5DB5" w14:textId="77777777" w:rsidR="005F6835" w:rsidRDefault="005F6835" w:rsidP="00BE1947">
      <w:pPr>
        <w:widowControl/>
        <w:jc w:val="left"/>
      </w:pPr>
    </w:p>
    <w:p w14:paraId="7DA6E368" w14:textId="77777777" w:rsidR="00FD6899" w:rsidRDefault="009D0B60" w:rsidP="003115D5">
      <w:pPr>
        <w:pStyle w:val="af4"/>
        <w:numPr>
          <w:ilvl w:val="0"/>
          <w:numId w:val="131"/>
        </w:numPr>
        <w:ind w:leftChars="0"/>
      </w:pPr>
      <w:r w:rsidRPr="009D0B60">
        <w:rPr>
          <w:rFonts w:hint="eastAsia"/>
        </w:rPr>
        <w:t>ピーク時の使用メモリ：</w:t>
      </w:r>
      <w:r w:rsidRPr="009D0B60">
        <w:t>117.6GiB × 0.8 = 94.08GiB</w:t>
      </w:r>
    </w:p>
    <w:p w14:paraId="066F1A40" w14:textId="77777777" w:rsidR="009D0B60" w:rsidRDefault="00536E5E" w:rsidP="003115D5">
      <w:pPr>
        <w:pStyle w:val="af4"/>
        <w:numPr>
          <w:ilvl w:val="0"/>
          <w:numId w:val="131"/>
        </w:numPr>
        <w:ind w:leftChars="0"/>
      </w:pPr>
      <w:r w:rsidRPr="00536E5E">
        <w:t>1サーバあたりに必要なメモリサイズ：94.08GiB / 4 = 23.52GiB</w:t>
      </w:r>
    </w:p>
    <w:p w14:paraId="6F4EBA53" w14:textId="77777777" w:rsidR="00536E5E" w:rsidRDefault="00536E5E" w:rsidP="003115D5">
      <w:pPr>
        <w:pStyle w:val="af4"/>
        <w:numPr>
          <w:ilvl w:val="0"/>
          <w:numId w:val="131"/>
        </w:numPr>
        <w:ind w:leftChars="0"/>
      </w:pPr>
      <w:r w:rsidRPr="00536E5E">
        <w:rPr>
          <w:rFonts w:hint="eastAsia"/>
        </w:rPr>
        <w:t>②をもとに</w:t>
      </w:r>
      <w:r w:rsidRPr="00536E5E">
        <w:t>3年後のメモリ使用率増加分を考慮したメモリサイズ：</w:t>
      </w:r>
    </w:p>
    <w:p w14:paraId="3A4F0162" w14:textId="77777777" w:rsidR="00536E5E" w:rsidRDefault="00CB2230" w:rsidP="00536E5E">
      <w:pPr>
        <w:pStyle w:val="af4"/>
        <w:ind w:leftChars="0" w:left="2622"/>
      </w:pPr>
      <w:r w:rsidRPr="00CB2230">
        <w:t>23.52GiB × 1.05^3 ≒ 27.23GiB</w:t>
      </w:r>
    </w:p>
    <w:p w14:paraId="03F4D091" w14:textId="77777777" w:rsidR="00536E5E" w:rsidRDefault="00710B53" w:rsidP="003115D5">
      <w:pPr>
        <w:pStyle w:val="af4"/>
        <w:numPr>
          <w:ilvl w:val="0"/>
          <w:numId w:val="131"/>
        </w:numPr>
        <w:ind w:leftChars="0"/>
      </w:pPr>
      <w:r w:rsidRPr="00710B53">
        <w:rPr>
          <w:rFonts w:hint="eastAsia"/>
        </w:rPr>
        <w:t>③のメモリサイズは</w:t>
      </w:r>
      <w:r w:rsidRPr="00710B53">
        <w:t>CPUの算出根拠で選択したAWS EC2インスタンスタイプ(m5a.2xlarge)の場合、メモリサイズは32GiBであるため、上記要件を満たすものとする。</w:t>
      </w:r>
    </w:p>
    <w:p w14:paraId="61F1F47C" w14:textId="77777777" w:rsidR="00FD6899" w:rsidRPr="00FD6899" w:rsidRDefault="00FD6899" w:rsidP="00BE1947">
      <w:pPr>
        <w:widowControl/>
        <w:jc w:val="left"/>
      </w:pPr>
    </w:p>
    <w:p w14:paraId="1A3D2087" w14:textId="77777777" w:rsidR="00FD6899" w:rsidRPr="003A58A2" w:rsidRDefault="00FD6899" w:rsidP="00BE1947">
      <w:pPr>
        <w:widowControl/>
        <w:jc w:val="left"/>
      </w:pPr>
    </w:p>
    <w:p w14:paraId="3615889A" w14:textId="77777777" w:rsidR="005F6835" w:rsidRDefault="005F6835" w:rsidP="003115D5">
      <w:pPr>
        <w:pStyle w:val="af4"/>
        <w:numPr>
          <w:ilvl w:val="0"/>
          <w:numId w:val="78"/>
        </w:numPr>
        <w:ind w:leftChars="0"/>
      </w:pPr>
      <w:r>
        <w:rPr>
          <w:rFonts w:hint="eastAsia"/>
        </w:rPr>
        <w:t>ディスク</w:t>
      </w:r>
    </w:p>
    <w:p w14:paraId="73264034" w14:textId="77777777" w:rsidR="005F6835" w:rsidRDefault="005F6835" w:rsidP="005F6835">
      <w:pPr>
        <w:pStyle w:val="af4"/>
        <w:ind w:leftChars="0" w:left="2262"/>
      </w:pPr>
      <w:r>
        <w:rPr>
          <w:rFonts w:hint="eastAsia"/>
        </w:rPr>
        <w:t>Web/APサーバのディスクについては、下記のドライブごとの使用容量をもとにEBSに割り当てるディスクサイズを決定する。</w:t>
      </w:r>
    </w:p>
    <w:p w14:paraId="1D79F6F1" w14:textId="77777777" w:rsidR="00FF575E" w:rsidRDefault="00FF575E" w:rsidP="005F6835">
      <w:pPr>
        <w:pStyle w:val="af4"/>
        <w:ind w:leftChars="0" w:left="2262"/>
      </w:pPr>
    </w:p>
    <w:p w14:paraId="6B032C54" w14:textId="77777777" w:rsidR="00FF575E" w:rsidRDefault="00FF575E" w:rsidP="005F6835">
      <w:pPr>
        <w:pStyle w:val="af4"/>
        <w:ind w:leftChars="0" w:left="2262"/>
      </w:pPr>
      <w:r>
        <w:rPr>
          <w:rFonts w:hint="eastAsia"/>
        </w:rPr>
        <w:t>①Cドライブ</w:t>
      </w:r>
    </w:p>
    <w:p w14:paraId="73C875DE" w14:textId="77777777" w:rsidR="00D66D99" w:rsidRDefault="00D66D99" w:rsidP="00710B53">
      <w:pPr>
        <w:pStyle w:val="12"/>
        <w:ind w:leftChars="0" w:left="134"/>
      </w:pPr>
    </w:p>
    <w:p w14:paraId="6C5EC074" w14:textId="77777777" w:rsidR="00710B53" w:rsidRDefault="00FF575E" w:rsidP="003115D5">
      <w:pPr>
        <w:pStyle w:val="af4"/>
        <w:numPr>
          <w:ilvl w:val="0"/>
          <w:numId w:val="132"/>
        </w:numPr>
        <w:ind w:leftChars="0"/>
      </w:pPr>
      <w:r>
        <w:rPr>
          <w:rFonts w:hint="eastAsia"/>
        </w:rPr>
        <w:t>W</w:t>
      </w:r>
      <w:r>
        <w:t>indows Server 2019</w:t>
      </w:r>
      <w:r>
        <w:rPr>
          <w:rFonts w:hint="eastAsia"/>
        </w:rPr>
        <w:t>の最小ディスクサイズ要件：</w:t>
      </w:r>
      <w:r>
        <w:t>32GiB</w:t>
      </w:r>
    </w:p>
    <w:p w14:paraId="0A0A1742" w14:textId="77777777" w:rsidR="00FF575E" w:rsidRDefault="00FF575E" w:rsidP="003115D5">
      <w:pPr>
        <w:pStyle w:val="af4"/>
        <w:numPr>
          <w:ilvl w:val="0"/>
          <w:numId w:val="132"/>
        </w:numPr>
        <w:ind w:leftChars="0"/>
      </w:pPr>
      <w:r>
        <w:rPr>
          <w:rFonts w:hint="eastAsia"/>
        </w:rPr>
        <w:t>MW領域：20</w:t>
      </w:r>
      <w:r>
        <w:t>GiB</w:t>
      </w:r>
    </w:p>
    <w:p w14:paraId="402AEEDB" w14:textId="77777777" w:rsidR="00FF575E" w:rsidRDefault="00FF575E" w:rsidP="003115D5">
      <w:pPr>
        <w:pStyle w:val="af4"/>
        <w:numPr>
          <w:ilvl w:val="0"/>
          <w:numId w:val="132"/>
        </w:numPr>
        <w:ind w:leftChars="0"/>
      </w:pPr>
      <w:r>
        <w:rPr>
          <w:rFonts w:hint="eastAsia"/>
        </w:rPr>
        <w:t>メモリダンプ領域として搭載メモリサイズの3倍</w:t>
      </w:r>
      <w:r w:rsidRPr="00CE07BD">
        <w:rPr>
          <w:rFonts w:hint="eastAsia"/>
        </w:rPr>
        <w:t>：96</w:t>
      </w:r>
      <w:r>
        <w:t>GiB</w:t>
      </w:r>
    </w:p>
    <w:p w14:paraId="4A1A2405" w14:textId="77777777" w:rsidR="00FF575E" w:rsidRDefault="00FF575E" w:rsidP="003115D5">
      <w:pPr>
        <w:pStyle w:val="af4"/>
        <w:numPr>
          <w:ilvl w:val="0"/>
          <w:numId w:val="132"/>
        </w:numPr>
        <w:ind w:leftChars="0"/>
      </w:pPr>
      <w:r>
        <w:rPr>
          <w:rFonts w:hint="eastAsia"/>
        </w:rPr>
        <w:t>3年後のディスク使用率増加分：1.05^</w:t>
      </w:r>
      <w:r>
        <w:t>3</w:t>
      </w:r>
    </w:p>
    <w:p w14:paraId="67E4B333" w14:textId="77777777" w:rsidR="00FF575E" w:rsidRDefault="00FF575E" w:rsidP="003115D5">
      <w:pPr>
        <w:pStyle w:val="af4"/>
        <w:numPr>
          <w:ilvl w:val="0"/>
          <w:numId w:val="132"/>
        </w:numPr>
        <w:ind w:leftChars="0"/>
      </w:pPr>
      <w:r>
        <w:rPr>
          <w:rFonts w:hint="eastAsia"/>
        </w:rPr>
        <w:t>使用率50%：2倍</w:t>
      </w:r>
    </w:p>
    <w:p w14:paraId="4BBB8E22" w14:textId="77777777" w:rsidR="00710B53" w:rsidRDefault="00710B53" w:rsidP="00710B53">
      <w:pPr>
        <w:pStyle w:val="12"/>
        <w:ind w:leftChars="0" w:left="134"/>
      </w:pPr>
    </w:p>
    <w:p w14:paraId="754889B0" w14:textId="77777777" w:rsidR="00FF575E" w:rsidRDefault="00FF575E" w:rsidP="00FF575E">
      <w:pPr>
        <w:pStyle w:val="af4"/>
        <w:ind w:leftChars="0" w:left="2262"/>
      </w:pPr>
      <w:r>
        <w:rPr>
          <w:rFonts w:hint="eastAsia"/>
        </w:rPr>
        <w:t>Cドライブは、上記1、２の合算値に</w:t>
      </w:r>
      <w:r>
        <w:t>4</w:t>
      </w:r>
      <w:r w:rsidRPr="0088716A">
        <w:rPr>
          <w:rFonts w:hint="eastAsia"/>
        </w:rPr>
        <w:t>、5を掛け合わせ、3を足した近似値である220</w:t>
      </w:r>
      <w:r w:rsidRPr="0088716A">
        <w:t>GiB</w:t>
      </w:r>
      <w:r w:rsidRPr="0088716A">
        <w:rPr>
          <w:rFonts w:hint="eastAsia"/>
        </w:rPr>
        <w:t>とする。</w:t>
      </w:r>
    </w:p>
    <w:p w14:paraId="7AD70EE2" w14:textId="77777777" w:rsidR="00FF575E" w:rsidRDefault="00FF575E" w:rsidP="00FF575E">
      <w:pPr>
        <w:pStyle w:val="af4"/>
        <w:ind w:leftChars="0" w:left="2262"/>
      </w:pPr>
      <w:r w:rsidRPr="0088716A">
        <w:rPr>
          <w:rFonts w:hint="eastAsia"/>
        </w:rPr>
        <w:t>なお、メモリダンプ領域はそれ自体に係数がかけられているため、3年増加及び使用率5</w:t>
      </w:r>
      <w:r w:rsidRPr="0088716A">
        <w:t>0%</w:t>
      </w:r>
      <w:r w:rsidRPr="0088716A">
        <w:rPr>
          <w:rFonts w:hint="eastAsia"/>
        </w:rPr>
        <w:t>係数の対</w:t>
      </w:r>
    </w:p>
    <w:p w14:paraId="2762EE50" w14:textId="77777777" w:rsidR="00FF575E" w:rsidRDefault="00FF575E" w:rsidP="00FF575E">
      <w:pPr>
        <w:pStyle w:val="af4"/>
        <w:ind w:leftChars="0" w:left="2262"/>
      </w:pPr>
      <w:r w:rsidRPr="0088716A">
        <w:rPr>
          <w:rFonts w:hint="eastAsia"/>
        </w:rPr>
        <w:t>象外とする。</w:t>
      </w:r>
    </w:p>
    <w:p w14:paraId="195D306E" w14:textId="77777777" w:rsidR="00FF575E" w:rsidRDefault="00FF575E" w:rsidP="00FF575E">
      <w:pPr>
        <w:pStyle w:val="af4"/>
        <w:ind w:leftChars="0" w:left="2262"/>
      </w:pPr>
    </w:p>
    <w:p w14:paraId="2717BCBC" w14:textId="77777777" w:rsidR="00FF575E" w:rsidRDefault="00FF575E" w:rsidP="00FF575E">
      <w:pPr>
        <w:pStyle w:val="af4"/>
        <w:ind w:leftChars="0" w:left="2262"/>
      </w:pPr>
      <w:r>
        <w:rPr>
          <w:rFonts w:hint="eastAsia"/>
        </w:rPr>
        <w:t>②Dドライブ</w:t>
      </w:r>
    </w:p>
    <w:p w14:paraId="54B04ACB" w14:textId="77777777" w:rsidR="00F770FA" w:rsidRDefault="00F770FA" w:rsidP="00FF575E">
      <w:pPr>
        <w:pStyle w:val="12"/>
        <w:ind w:leftChars="0" w:left="134"/>
      </w:pPr>
    </w:p>
    <w:p w14:paraId="0A322710" w14:textId="77777777" w:rsidR="00FF575E" w:rsidRDefault="00FF575E" w:rsidP="003115D5">
      <w:pPr>
        <w:pStyle w:val="af4"/>
        <w:numPr>
          <w:ilvl w:val="0"/>
          <w:numId w:val="133"/>
        </w:numPr>
        <w:ind w:leftChars="0"/>
      </w:pPr>
      <w:r w:rsidRPr="0088716A">
        <w:rPr>
          <w:rFonts w:hint="eastAsia"/>
        </w:rPr>
        <w:t>添付ファイルのアップロード/ダウンロードのための一時ファイル領域 ※1：3</w:t>
      </w:r>
      <w:r w:rsidRPr="0088716A">
        <w:t>.5GiB</w:t>
      </w:r>
    </w:p>
    <w:p w14:paraId="41115812" w14:textId="77777777" w:rsidR="00FF575E" w:rsidRDefault="00FF575E" w:rsidP="003115D5">
      <w:pPr>
        <w:pStyle w:val="af4"/>
        <w:numPr>
          <w:ilvl w:val="0"/>
          <w:numId w:val="133"/>
        </w:numPr>
        <w:ind w:leftChars="0"/>
      </w:pPr>
      <w:r w:rsidRPr="0088716A">
        <w:rPr>
          <w:rFonts w:hint="eastAsia"/>
        </w:rPr>
        <w:t>IISなどのMW領域（コンテンツデータ含む）：5</w:t>
      </w:r>
      <w:r w:rsidRPr="0088716A">
        <w:t>0GiB</w:t>
      </w:r>
    </w:p>
    <w:p w14:paraId="516C7A69" w14:textId="77777777" w:rsidR="00FF575E" w:rsidRDefault="00FF575E" w:rsidP="003115D5">
      <w:pPr>
        <w:pStyle w:val="af4"/>
        <w:numPr>
          <w:ilvl w:val="0"/>
          <w:numId w:val="133"/>
        </w:numPr>
        <w:ind w:leftChars="0"/>
      </w:pPr>
      <w:r w:rsidRPr="0088716A">
        <w:rPr>
          <w:rFonts w:hint="eastAsia"/>
        </w:rPr>
        <w:t>アプリケーションログ領域 ※2：40</w:t>
      </w:r>
      <w:r w:rsidRPr="0088716A">
        <w:t>GiB</w:t>
      </w:r>
    </w:p>
    <w:p w14:paraId="49A1001C" w14:textId="77777777" w:rsidR="00FF575E" w:rsidRDefault="00FF575E" w:rsidP="003115D5">
      <w:pPr>
        <w:pStyle w:val="af4"/>
        <w:numPr>
          <w:ilvl w:val="0"/>
          <w:numId w:val="133"/>
        </w:numPr>
        <w:ind w:leftChars="0"/>
      </w:pPr>
      <w:r w:rsidRPr="0088716A">
        <w:rPr>
          <w:rFonts w:hint="eastAsia"/>
        </w:rPr>
        <w:t>使用率50%：2倍</w:t>
      </w:r>
    </w:p>
    <w:p w14:paraId="408E1693" w14:textId="77777777" w:rsidR="00FF575E" w:rsidRDefault="00FF575E" w:rsidP="00FF575E">
      <w:pPr>
        <w:pStyle w:val="12"/>
        <w:ind w:leftChars="0" w:left="134"/>
      </w:pPr>
    </w:p>
    <w:p w14:paraId="2604EE87" w14:textId="77777777" w:rsidR="00FF575E" w:rsidRDefault="00FF575E" w:rsidP="00FF575E">
      <w:pPr>
        <w:pStyle w:val="af4"/>
        <w:ind w:leftChars="0" w:left="2262"/>
      </w:pPr>
      <w:r w:rsidRPr="0088716A">
        <w:rPr>
          <w:rFonts w:hint="eastAsia"/>
        </w:rPr>
        <w:t>Dドライブは、上記1</w:t>
      </w:r>
      <w:r w:rsidRPr="0088716A">
        <w:t>~</w:t>
      </w:r>
      <w:r w:rsidRPr="0088716A">
        <w:rPr>
          <w:rFonts w:hint="eastAsia"/>
        </w:rPr>
        <w:t>3の合算値に</w:t>
      </w:r>
      <w:r w:rsidRPr="0088716A">
        <w:t>4</w:t>
      </w:r>
      <w:r w:rsidRPr="0088716A">
        <w:rPr>
          <w:rFonts w:hint="eastAsia"/>
        </w:rPr>
        <w:t>を掛け合わせた近似値である</w:t>
      </w:r>
      <w:r w:rsidRPr="0088716A">
        <w:t>200</w:t>
      </w:r>
      <w:r w:rsidRPr="0088716A">
        <w:rPr>
          <w:rFonts w:hint="eastAsia"/>
        </w:rPr>
        <w:t xml:space="preserve"> </w:t>
      </w:r>
      <w:r w:rsidRPr="0088716A">
        <w:t>GiB</w:t>
      </w:r>
      <w:r w:rsidRPr="0088716A">
        <w:rPr>
          <w:rFonts w:hint="eastAsia"/>
        </w:rPr>
        <w:t>とする。</w:t>
      </w:r>
    </w:p>
    <w:p w14:paraId="263F84D1" w14:textId="77777777" w:rsidR="00FF575E" w:rsidRDefault="00FF575E" w:rsidP="00FF575E">
      <w:pPr>
        <w:pStyle w:val="af4"/>
        <w:ind w:leftChars="0" w:left="2262"/>
      </w:pPr>
      <w:r w:rsidRPr="0088716A">
        <w:rPr>
          <w:rFonts w:hint="eastAsia"/>
        </w:rPr>
        <w:t>なお、データは5日間でローテーションされるため、3年増加の使用率係数は設けないものとする。</w:t>
      </w:r>
    </w:p>
    <w:p w14:paraId="6DD6FC3F" w14:textId="77777777" w:rsidR="00FF575E" w:rsidRDefault="00FF575E" w:rsidP="00FF575E">
      <w:pPr>
        <w:pStyle w:val="12"/>
        <w:ind w:leftChars="0" w:left="134"/>
      </w:pPr>
    </w:p>
    <w:p w14:paraId="6B97F12C" w14:textId="77777777" w:rsidR="00FF575E" w:rsidRPr="0088716A" w:rsidRDefault="00FF575E" w:rsidP="00FF575E">
      <w:pPr>
        <w:pStyle w:val="12"/>
        <w:ind w:leftChars="0" w:left="134"/>
      </w:pPr>
    </w:p>
    <w:p w14:paraId="3F0C2197" w14:textId="77777777" w:rsidR="0018723A" w:rsidRDefault="0018723A" w:rsidP="0018723A">
      <w:pPr>
        <w:pStyle w:val="af4"/>
        <w:ind w:leftChars="0" w:left="2262"/>
      </w:pPr>
      <w:r>
        <w:rPr>
          <w:rFonts w:hint="eastAsia"/>
        </w:rPr>
        <w:lastRenderedPageBreak/>
        <w:t>※</w:t>
      </w:r>
      <w:r>
        <w:t>1</w:t>
      </w:r>
      <w:r>
        <w:rPr>
          <w:rFonts w:hint="eastAsia"/>
        </w:rPr>
        <w:t>：</w:t>
      </w:r>
      <w:r>
        <w:rPr>
          <w:rFonts w:ascii="Segoe UI" w:hAnsi="Segoe UI" w:cs="Segoe UI"/>
          <w:color w:val="242424"/>
          <w:sz w:val="21"/>
          <w:shd w:val="clear" w:color="auto" w:fill="FFFFFF"/>
        </w:rPr>
        <w:t>一時領域</w:t>
      </w:r>
      <w:r>
        <w:rPr>
          <w:rFonts w:ascii="Segoe UI" w:hAnsi="Segoe UI" w:cs="Segoe UI"/>
          <w:color w:val="242424"/>
          <w:sz w:val="21"/>
          <w:shd w:val="clear" w:color="auto" w:fill="FFFFFF"/>
        </w:rPr>
        <w:t xml:space="preserve"> "</w:t>
      </w:r>
      <w:r>
        <w:rPr>
          <w:rFonts w:ascii="Segoe UI" w:hAnsi="Segoe UI" w:cs="Segoe UI"/>
          <w:color w:val="242424"/>
          <w:sz w:val="21"/>
          <w:shd w:val="clear" w:color="auto" w:fill="FFFFFF"/>
        </w:rPr>
        <w:t>同時アクセス数は</w:t>
      </w:r>
      <w:r>
        <w:rPr>
          <w:rFonts w:ascii="Segoe UI" w:hAnsi="Segoe UI" w:cs="Segoe UI"/>
          <w:color w:val="242424"/>
          <w:sz w:val="21"/>
          <w:shd w:val="clear" w:color="auto" w:fill="FFFFFF"/>
        </w:rPr>
        <w:t>2250</w:t>
      </w:r>
      <w:r>
        <w:rPr>
          <w:rFonts w:ascii="Segoe UI" w:hAnsi="Segoe UI" w:cs="Segoe UI"/>
          <w:color w:val="242424"/>
          <w:sz w:val="21"/>
          <w:shd w:val="clear" w:color="auto" w:fill="FFFFFF"/>
        </w:rPr>
        <w:t>件であり、</w:t>
      </w:r>
      <w:r>
        <w:rPr>
          <w:rFonts w:ascii="Segoe UI" w:hAnsi="Segoe UI" w:cs="Segoe UI"/>
          <w:color w:val="242424"/>
          <w:sz w:val="21"/>
          <w:shd w:val="clear" w:color="auto" w:fill="FFFFFF"/>
        </w:rPr>
        <w:t>10%</w:t>
      </w:r>
      <w:r>
        <w:rPr>
          <w:rFonts w:ascii="Segoe UI" w:hAnsi="Segoe UI" w:cs="Segoe UI"/>
          <w:color w:val="242424"/>
          <w:sz w:val="21"/>
          <w:shd w:val="clear" w:color="auto" w:fill="FFFFFF"/>
        </w:rPr>
        <w:t>を添付ファイル処理のトランザクションと仮定し</w:t>
      </w:r>
      <w:r>
        <w:rPr>
          <w:rFonts w:ascii="Segoe UI" w:hAnsi="Segoe UI" w:cs="Segoe UI"/>
          <w:color w:val="242424"/>
          <w:sz w:val="21"/>
          <w:shd w:val="clear" w:color="auto" w:fill="FFFFFF"/>
        </w:rPr>
        <w:t>225</w:t>
      </w:r>
      <w:r>
        <w:rPr>
          <w:rFonts w:ascii="Segoe UI" w:hAnsi="Segoe UI" w:cs="Segoe UI"/>
          <w:color w:val="242424"/>
          <w:sz w:val="21"/>
          <w:shd w:val="clear" w:color="auto" w:fill="FFFFFF"/>
        </w:rPr>
        <w:t>件となる。添付ファイルのサイズ上限は</w:t>
      </w:r>
      <w:r>
        <w:rPr>
          <w:rFonts w:ascii="Segoe UI" w:hAnsi="Segoe UI" w:cs="Segoe UI"/>
          <w:color w:val="242424"/>
          <w:sz w:val="21"/>
          <w:shd w:val="clear" w:color="auto" w:fill="FFFFFF"/>
        </w:rPr>
        <w:t>16MB</w:t>
      </w:r>
      <w:r>
        <w:rPr>
          <w:rFonts w:ascii="Segoe UI" w:hAnsi="Segoe UI" w:cs="Segoe UI"/>
          <w:color w:val="242424"/>
          <w:sz w:val="21"/>
          <w:shd w:val="clear" w:color="auto" w:fill="FFFFFF"/>
        </w:rPr>
        <w:t>であることから</w:t>
      </w:r>
      <w:r>
        <w:rPr>
          <w:rFonts w:ascii="Segoe UI" w:hAnsi="Segoe UI" w:cs="Segoe UI"/>
          <w:color w:val="242424"/>
          <w:sz w:val="21"/>
          <w:shd w:val="clear" w:color="auto" w:fill="FFFFFF"/>
        </w:rPr>
        <w:t xml:space="preserve">16 × 225 = 3600MB </w:t>
      </w:r>
      <w:r>
        <w:rPr>
          <w:rFonts w:ascii="ＭＳ ゴシック" w:eastAsia="ＭＳ ゴシック" w:hAnsi="ＭＳ ゴシック" w:cs="ＭＳ ゴシック" w:hint="eastAsia"/>
          <w:color w:val="242424"/>
          <w:sz w:val="21"/>
          <w:shd w:val="clear" w:color="auto" w:fill="FFFFFF"/>
        </w:rPr>
        <w:t>≒</w:t>
      </w:r>
      <w:r>
        <w:rPr>
          <w:rFonts w:ascii="Segoe UI" w:hAnsi="Segoe UI" w:cs="Segoe UI"/>
          <w:color w:val="242424"/>
          <w:sz w:val="21"/>
          <w:shd w:val="clear" w:color="auto" w:fill="FFFFFF"/>
        </w:rPr>
        <w:t>3.5GiB</w:t>
      </w:r>
    </w:p>
    <w:p w14:paraId="4F717A64" w14:textId="77777777" w:rsidR="00A37017" w:rsidRDefault="00A37017" w:rsidP="0018723A">
      <w:pPr>
        <w:pStyle w:val="12"/>
        <w:ind w:leftChars="0" w:left="134"/>
      </w:pPr>
    </w:p>
    <w:p w14:paraId="4F7134AE" w14:textId="77777777" w:rsidR="0018723A" w:rsidRDefault="0018723A" w:rsidP="0018723A">
      <w:pPr>
        <w:pStyle w:val="af4"/>
        <w:ind w:leftChars="0" w:left="2262"/>
      </w:pPr>
      <w:r w:rsidRPr="00CB6571">
        <w:rPr>
          <w:rFonts w:hint="eastAsia"/>
        </w:rPr>
        <w:t>※</w:t>
      </w:r>
      <w:r w:rsidRPr="00CB6571">
        <w:t>2</w:t>
      </w:r>
      <w:r w:rsidRPr="00CB6571">
        <w:rPr>
          <w:rFonts w:hint="eastAsia"/>
        </w:rPr>
        <w:t>：プロトタイプにて検証を行い、EYSではWeb/APサーバ全体でピーク日に1日あたり32G</w:t>
      </w:r>
      <w:r w:rsidRPr="00CB6571">
        <w:t>i</w:t>
      </w:r>
      <w:r w:rsidRPr="00CB6571">
        <w:rPr>
          <w:rFonts w:hint="eastAsia"/>
        </w:rPr>
        <w:t>Bのアプリケーションログが出力することが判明した。従ってWeb/APサーバ1台あたりの最大アプリケーションログサイズは、ピーク日にW</w:t>
      </w:r>
      <w:r w:rsidRPr="00CB6571">
        <w:t>eb/AP</w:t>
      </w:r>
      <w:r w:rsidRPr="00CB6571">
        <w:rPr>
          <w:rFonts w:hint="eastAsia"/>
        </w:rPr>
        <w:t>サーバが4台稼働すると定義し、32GiB/4=8GiB/日、5日間保存なので8</w:t>
      </w:r>
      <w:r w:rsidRPr="00CB6571">
        <w:t>*5=40GiB</w:t>
      </w:r>
    </w:p>
    <w:p w14:paraId="44FED5B2" w14:textId="77777777" w:rsidR="0018723A" w:rsidRDefault="0018723A" w:rsidP="0018723A">
      <w:pPr>
        <w:pStyle w:val="af4"/>
        <w:ind w:leftChars="0" w:left="2262"/>
      </w:pPr>
    </w:p>
    <w:p w14:paraId="7F58E95F" w14:textId="77777777" w:rsidR="0018723A" w:rsidRDefault="0018723A" w:rsidP="0018723A">
      <w:pPr>
        <w:pStyle w:val="af4"/>
        <w:ind w:leftChars="0" w:left="2262"/>
      </w:pPr>
      <w:r>
        <w:rPr>
          <w:rFonts w:hint="eastAsia"/>
        </w:rPr>
        <w:t>上記算出結果から、Cドライブ用EB</w:t>
      </w:r>
      <w:r w:rsidRPr="00391881">
        <w:rPr>
          <w:rFonts w:hint="eastAsia"/>
        </w:rPr>
        <w:t>Sは</w:t>
      </w:r>
      <w:r w:rsidRPr="00391881">
        <w:t>220</w:t>
      </w:r>
      <w:r w:rsidRPr="00391881">
        <w:rPr>
          <w:rFonts w:hint="eastAsia"/>
        </w:rPr>
        <w:t xml:space="preserve"> </w:t>
      </w:r>
      <w:r w:rsidRPr="00391881">
        <w:t>GiB</w:t>
      </w:r>
      <w:r w:rsidRPr="00391881">
        <w:rPr>
          <w:rFonts w:hint="eastAsia"/>
        </w:rPr>
        <w:t>、Dドライブ用EBSは</w:t>
      </w:r>
      <w:r w:rsidRPr="00391881">
        <w:t>200 GiB</w:t>
      </w:r>
      <w:r>
        <w:rPr>
          <w:rFonts w:hint="eastAsia"/>
        </w:rPr>
        <w:t>とする。</w:t>
      </w:r>
    </w:p>
    <w:p w14:paraId="10FDEE4E" w14:textId="77777777" w:rsidR="0018723A" w:rsidRDefault="0018723A" w:rsidP="0018723A">
      <w:pPr>
        <w:pStyle w:val="af4"/>
        <w:ind w:leftChars="0" w:left="2262"/>
      </w:pPr>
    </w:p>
    <w:p w14:paraId="78ABE57F" w14:textId="77777777" w:rsidR="0018723A" w:rsidRDefault="0018723A" w:rsidP="0018723A">
      <w:pPr>
        <w:pStyle w:val="af4"/>
        <w:ind w:leftChars="0" w:left="2262"/>
      </w:pPr>
      <w:r>
        <w:rPr>
          <w:rFonts w:hint="eastAsia"/>
        </w:rPr>
        <w:t>詳細の構成については、</w:t>
      </w:r>
      <w:r w:rsidRPr="00620E26">
        <w:rPr>
          <w:rFonts w:hint="eastAsia"/>
        </w:rPr>
        <w:t>「別紙</w:t>
      </w:r>
      <w:r w:rsidRPr="00620E26">
        <w:t>_営業・融資サポートシステム_サーバ／ソフトウェア一覧」、「別紙_サーバディスクパーティション設計」</w:t>
      </w:r>
      <w:r>
        <w:rPr>
          <w:rFonts w:hint="eastAsia"/>
        </w:rPr>
        <w:t>を参照のこと。</w:t>
      </w:r>
    </w:p>
    <w:p w14:paraId="75903E0E" w14:textId="77777777" w:rsidR="0018723A" w:rsidRPr="0018723A" w:rsidRDefault="0018723A" w:rsidP="0018723A">
      <w:pPr>
        <w:pStyle w:val="12"/>
        <w:ind w:leftChars="0" w:left="134"/>
      </w:pPr>
    </w:p>
    <w:p w14:paraId="39A9A848" w14:textId="77777777" w:rsidR="00CE0F32" w:rsidRDefault="00CE0F32" w:rsidP="0018723A">
      <w:pPr>
        <w:pStyle w:val="12"/>
        <w:ind w:leftChars="0" w:left="134"/>
      </w:pPr>
    </w:p>
    <w:p w14:paraId="3CA99C1C" w14:textId="77777777" w:rsidR="00CE0F32" w:rsidRPr="00CB6571" w:rsidRDefault="00CE0F32" w:rsidP="0018723A">
      <w:pPr>
        <w:pStyle w:val="12"/>
        <w:ind w:leftChars="0" w:left="134"/>
      </w:pPr>
    </w:p>
    <w:p w14:paraId="51D6C2BA" w14:textId="77777777" w:rsidR="0018723A" w:rsidRDefault="0018723A">
      <w:pPr>
        <w:widowControl/>
        <w:jc w:val="left"/>
      </w:pPr>
      <w:r>
        <w:br w:type="page"/>
      </w:r>
    </w:p>
    <w:p w14:paraId="36F92A45" w14:textId="77777777" w:rsidR="00BE1947" w:rsidRDefault="00BE1947" w:rsidP="000251C7">
      <w:pPr>
        <w:pStyle w:val="2"/>
      </w:pPr>
      <w:bookmarkStart w:id="175" w:name="_Toc71291690"/>
      <w:bookmarkStart w:id="176" w:name="_Toc71618702"/>
      <w:bookmarkStart w:id="177" w:name="_Toc124835594"/>
      <w:r w:rsidRPr="0086269F">
        <w:lastRenderedPageBreak/>
        <w:t>DBサーバ</w:t>
      </w:r>
      <w:bookmarkEnd w:id="175"/>
      <w:bookmarkEnd w:id="176"/>
      <w:bookmarkEnd w:id="177"/>
    </w:p>
    <w:p w14:paraId="0FD76499" w14:textId="77777777" w:rsidR="00BE1947" w:rsidRDefault="00BE1947" w:rsidP="000359C3">
      <w:pPr>
        <w:pStyle w:val="3"/>
      </w:pPr>
      <w:bookmarkStart w:id="178" w:name="_Toc71291691"/>
      <w:bookmarkStart w:id="179" w:name="_Toc71618703"/>
      <w:bookmarkStart w:id="180" w:name="_Toc124835595"/>
      <w:r w:rsidRPr="000A4771">
        <w:rPr>
          <w:rFonts w:hint="eastAsia"/>
        </w:rPr>
        <w:t>論理構成図</w:t>
      </w:r>
      <w:bookmarkEnd w:id="178"/>
      <w:bookmarkEnd w:id="179"/>
      <w:bookmarkEnd w:id="180"/>
    </w:p>
    <w:p w14:paraId="553AF8A7" w14:textId="77777777" w:rsidR="008F5A0D" w:rsidRDefault="008F5A0D" w:rsidP="000248AD">
      <w:pPr>
        <w:ind w:left="1276" w:hanging="39"/>
      </w:pPr>
      <w:r>
        <w:rPr>
          <w:rFonts w:hint="eastAsia"/>
        </w:rPr>
        <w:t>AWS上に展開するDBサービス、及び関連するAWSサービスについて以下に</w:t>
      </w:r>
      <w:r w:rsidRPr="00190AC1">
        <w:rPr>
          <w:rFonts w:hint="eastAsia"/>
        </w:rPr>
        <w:t>記載する。</w:t>
      </w:r>
      <w:r>
        <w:rPr>
          <w:rFonts w:hint="eastAsia"/>
        </w:rPr>
        <w:t>なお、採用するAmazon</w:t>
      </w:r>
      <w:r>
        <w:t xml:space="preserve"> </w:t>
      </w:r>
    </w:p>
    <w:p w14:paraId="52620BEA" w14:textId="77777777" w:rsidR="008F5A0D" w:rsidRDefault="008F5A0D" w:rsidP="000248AD">
      <w:pPr>
        <w:ind w:left="1276" w:hanging="39"/>
      </w:pPr>
      <w:r>
        <w:t>Aurora</w:t>
      </w:r>
      <w:r>
        <w:rPr>
          <w:rFonts w:hint="eastAsia"/>
        </w:rPr>
        <w:t>、ElastiCacheはマネージドサービスであり、個別に導入するソフトウェアはないため、ソフトウェアスタック図について</w:t>
      </w:r>
    </w:p>
    <w:p w14:paraId="166FE368" w14:textId="77777777" w:rsidR="008F5A0D" w:rsidRDefault="008F5A0D" w:rsidP="000248AD">
      <w:pPr>
        <w:ind w:left="1276" w:hanging="39"/>
      </w:pPr>
      <w:r>
        <w:rPr>
          <w:rFonts w:hint="eastAsia"/>
        </w:rPr>
        <w:t>は割愛する。また、本図は本番、開発環境を前提としたものであり、研修環境については可用性を考慮しないため、環境</w:t>
      </w:r>
    </w:p>
    <w:p w14:paraId="5D73C6A0" w14:textId="77777777" w:rsidR="000248AD" w:rsidRDefault="008F5A0D" w:rsidP="000248AD">
      <w:pPr>
        <w:ind w:left="1276" w:hanging="39"/>
      </w:pPr>
      <w:r>
        <w:rPr>
          <w:rFonts w:hint="eastAsia"/>
        </w:rPr>
        <w:t>差異については本章の</w:t>
      </w:r>
      <w:r w:rsidR="007F33F1">
        <w:t>4.4.7</w:t>
      </w:r>
      <w:r>
        <w:rPr>
          <w:rFonts w:hint="eastAsia"/>
        </w:rPr>
        <w:t>可用性・冗長性を参照のこと</w:t>
      </w:r>
      <w:r>
        <w:t>。</w:t>
      </w:r>
    </w:p>
    <w:p w14:paraId="3D97CAA8" w14:textId="77777777" w:rsidR="00BE1947" w:rsidRPr="007F33F1" w:rsidRDefault="00E87104" w:rsidP="00BE1947">
      <w:r>
        <w:rPr>
          <w:rFonts w:hint="eastAsia"/>
        </w:rPr>
        <w:t xml:space="preserve"> </w:t>
      </w:r>
      <w:r>
        <w:t xml:space="preserve">           </w:t>
      </w:r>
      <w:r>
        <w:rPr>
          <w:noProof/>
        </w:rPr>
        <w:drawing>
          <wp:inline distT="0" distB="0" distL="0" distR="0" wp14:anchorId="3AE662B8" wp14:editId="3365F201">
            <wp:extent cx="5716610" cy="5229187"/>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5587" cy="5273988"/>
                    </a:xfrm>
                    <a:prstGeom prst="rect">
                      <a:avLst/>
                    </a:prstGeom>
                    <a:noFill/>
                    <a:ln>
                      <a:noFill/>
                    </a:ln>
                  </pic:spPr>
                </pic:pic>
              </a:graphicData>
            </a:graphic>
          </wp:inline>
        </w:drawing>
      </w:r>
      <w:r>
        <w:t xml:space="preserve">        </w:t>
      </w:r>
    </w:p>
    <w:p w14:paraId="03466368" w14:textId="77777777" w:rsidR="00082788" w:rsidRDefault="00082788" w:rsidP="00BE1947"/>
    <w:p w14:paraId="3E602E20" w14:textId="77777777" w:rsidR="00BE1947" w:rsidRDefault="00BE1947" w:rsidP="000359C3">
      <w:pPr>
        <w:pStyle w:val="3"/>
      </w:pPr>
      <w:bookmarkStart w:id="181" w:name="_Toc71291692"/>
      <w:bookmarkStart w:id="182" w:name="_Toc71618704"/>
      <w:bookmarkStart w:id="183" w:name="_Toc124835596"/>
      <w:r w:rsidRPr="00E8244F">
        <w:rPr>
          <w:rFonts w:hint="eastAsia"/>
        </w:rPr>
        <w:t>物理構成図</w:t>
      </w:r>
      <w:bookmarkEnd w:id="181"/>
      <w:bookmarkEnd w:id="182"/>
      <w:bookmarkEnd w:id="183"/>
    </w:p>
    <w:p w14:paraId="0AD654F4" w14:textId="77777777" w:rsidR="00FB4487" w:rsidRDefault="00FB4487" w:rsidP="00FB4487">
      <w:pPr>
        <w:ind w:left="1276" w:hanging="39"/>
      </w:pPr>
      <w:r>
        <w:rPr>
          <w:rFonts w:hint="eastAsia"/>
        </w:rPr>
        <w:t>本書のスコープではAWS利用が前提となり、物理機器を取り扱わないため本項の記載は割愛する。</w:t>
      </w:r>
    </w:p>
    <w:p w14:paraId="5B85B828" w14:textId="77777777" w:rsidR="00FB4487" w:rsidRDefault="00FB4487">
      <w:pPr>
        <w:widowControl/>
        <w:jc w:val="left"/>
      </w:pPr>
      <w:r>
        <w:br w:type="page"/>
      </w:r>
    </w:p>
    <w:p w14:paraId="33F6B41E" w14:textId="77777777" w:rsidR="00BE1947" w:rsidRDefault="00BE1947" w:rsidP="000359C3">
      <w:pPr>
        <w:pStyle w:val="3"/>
      </w:pPr>
      <w:bookmarkStart w:id="184" w:name="_Toc71291693"/>
      <w:bookmarkStart w:id="185" w:name="_Toc71618705"/>
      <w:bookmarkStart w:id="186" w:name="_Toc124835597"/>
      <w:r w:rsidRPr="00E8244F">
        <w:rPr>
          <w:rFonts w:hint="eastAsia"/>
        </w:rPr>
        <w:lastRenderedPageBreak/>
        <w:t>サーバ構成</w:t>
      </w:r>
      <w:bookmarkEnd w:id="184"/>
      <w:bookmarkEnd w:id="185"/>
      <w:bookmarkEnd w:id="186"/>
    </w:p>
    <w:p w14:paraId="1A68B7B8" w14:textId="77777777" w:rsidR="00FC6B12" w:rsidRDefault="00FC6B12" w:rsidP="00FC6B12">
      <w:pPr>
        <w:ind w:left="1276" w:hanging="39"/>
      </w:pPr>
      <w:r>
        <w:rPr>
          <w:rFonts w:hint="eastAsia"/>
        </w:rPr>
        <w:t>DB</w:t>
      </w:r>
      <w:r w:rsidRPr="003D254E">
        <w:rPr>
          <w:rFonts w:hint="eastAsia"/>
        </w:rPr>
        <w:t>サーバの各構成要素（</w:t>
      </w:r>
      <w:r>
        <w:rPr>
          <w:rFonts w:hint="eastAsia"/>
        </w:rPr>
        <w:t>A</w:t>
      </w:r>
      <w:r>
        <w:t>mazon Aurora</w:t>
      </w:r>
      <w:r w:rsidRPr="003D254E">
        <w:rPr>
          <w:rFonts w:hint="eastAsia"/>
        </w:rPr>
        <w:t>、</w:t>
      </w:r>
      <w:r>
        <w:rPr>
          <w:rFonts w:hint="eastAsia"/>
        </w:rPr>
        <w:t>E</w:t>
      </w:r>
      <w:r>
        <w:t>lastiCache</w:t>
      </w:r>
      <w:r w:rsidRPr="003D254E">
        <w:rPr>
          <w:rFonts w:hint="eastAsia"/>
        </w:rPr>
        <w:t>）について、以下に記載する。</w:t>
      </w:r>
      <w:r>
        <w:rPr>
          <w:rFonts w:hint="eastAsia"/>
        </w:rPr>
        <w:t>なお、D</w:t>
      </w:r>
      <w:r>
        <w:t>B</w:t>
      </w:r>
      <w:r>
        <w:rPr>
          <w:rFonts w:hint="eastAsia"/>
        </w:rPr>
        <w:t>サーバ用として構</w:t>
      </w:r>
    </w:p>
    <w:p w14:paraId="3E5CD8FF" w14:textId="77777777" w:rsidR="00FD0D88" w:rsidRDefault="00A96042" w:rsidP="00FC6B12">
      <w:pPr>
        <w:ind w:left="1276" w:hanging="39"/>
      </w:pPr>
      <w:r>
        <w:rPr>
          <w:rFonts w:hint="eastAsia"/>
        </w:rPr>
        <w:t>成すべきS3バケット種別については、「別紙_</w:t>
      </w:r>
      <w:r w:rsidRPr="00CB7A37">
        <w:t>営業・融資サポートシステム_S3バケット</w:t>
      </w:r>
      <w:r>
        <w:rPr>
          <w:rFonts w:hint="eastAsia"/>
        </w:rPr>
        <w:t>種別</w:t>
      </w:r>
      <w:r w:rsidRPr="00CB7A37">
        <w:t>一覧</w:t>
      </w:r>
      <w:r>
        <w:rPr>
          <w:rFonts w:hint="eastAsia"/>
        </w:rPr>
        <w:t>」を参照のこと。</w:t>
      </w:r>
    </w:p>
    <w:p w14:paraId="0AFD8F99" w14:textId="77777777" w:rsidR="00BE1947" w:rsidRDefault="00BE1947" w:rsidP="00BE1947"/>
    <w:p w14:paraId="3C7A95B5" w14:textId="77777777" w:rsidR="00DF4905" w:rsidRDefault="004A2ACC" w:rsidP="003115D5">
      <w:pPr>
        <w:pStyle w:val="4"/>
        <w:numPr>
          <w:ilvl w:val="3"/>
          <w:numId w:val="66"/>
        </w:numPr>
        <w:tabs>
          <w:tab w:val="left" w:pos="2127"/>
        </w:tabs>
      </w:pPr>
      <w:r>
        <w:t>Amazon Aurora</w:t>
      </w:r>
    </w:p>
    <w:p w14:paraId="45CE1247" w14:textId="77777777" w:rsidR="00002D23" w:rsidRPr="007526A8" w:rsidRDefault="00111982" w:rsidP="00002D23">
      <w:pPr>
        <w:ind w:leftChars="850" w:left="1700"/>
      </w:pPr>
      <w:r>
        <w:rPr>
          <w:rFonts w:hint="eastAsia"/>
        </w:rPr>
        <w:t>Amazon</w:t>
      </w:r>
      <w:r>
        <w:t xml:space="preserve"> Aurora</w:t>
      </w:r>
      <w:r>
        <w:rPr>
          <w:rFonts w:hint="eastAsia"/>
        </w:rPr>
        <w:t>をサービスとして構成するために必要なリソースやバージョンなどの情報については、「別紙_</w:t>
      </w:r>
      <w:r w:rsidRPr="00EB045C">
        <w:t>営業・融資サポートシステム_サーバ／ソフトウェア一覧</w:t>
      </w:r>
      <w:r>
        <w:rPr>
          <w:rFonts w:hint="eastAsia"/>
        </w:rPr>
        <w:t>」を参照のこと。なお、マネージドサービスの一環でディスクは自動拡張され、プロビジョニングが不要であるため、ディスクサイジングの記載は行わない。その他構成に関わる情報については、以下に記載する。</w:t>
      </w:r>
    </w:p>
    <w:p w14:paraId="0D9FF940" w14:textId="77777777" w:rsidR="00DF4905" w:rsidRDefault="00DF4905" w:rsidP="00BE1947"/>
    <w:p w14:paraId="4D29BC5A" w14:textId="77777777" w:rsidR="00DD0D29" w:rsidRDefault="00DD0D29" w:rsidP="00D70F5B">
      <w:pPr>
        <w:pStyle w:val="af4"/>
        <w:numPr>
          <w:ilvl w:val="1"/>
          <w:numId w:val="7"/>
        </w:numPr>
        <w:ind w:leftChars="0" w:left="2127"/>
      </w:pPr>
      <w:r>
        <w:rPr>
          <w:rFonts w:hint="eastAsia"/>
        </w:rPr>
        <w:t>DBエンジンは、</w:t>
      </w:r>
      <w:r w:rsidRPr="00077BA3">
        <w:t>Amazon Aurora PostgreSQL互換エディション</w:t>
      </w:r>
      <w:r>
        <w:rPr>
          <w:rFonts w:hint="eastAsia"/>
        </w:rPr>
        <w:t>とする。</w:t>
      </w:r>
    </w:p>
    <w:p w14:paraId="552BBA10" w14:textId="77777777" w:rsidR="00E833BA" w:rsidRDefault="00E833BA" w:rsidP="00D70F5B">
      <w:pPr>
        <w:pStyle w:val="af4"/>
        <w:numPr>
          <w:ilvl w:val="1"/>
          <w:numId w:val="7"/>
        </w:numPr>
        <w:ind w:leftChars="0" w:left="2127"/>
      </w:pPr>
      <w:r>
        <w:rPr>
          <w:rFonts w:ascii="Arial" w:hAnsi="Arial" w:cs="Arial" w:hint="eastAsia"/>
          <w:color w:val="16191F"/>
          <w:shd w:val="clear" w:color="auto" w:fill="FFFFFF"/>
        </w:rPr>
        <w:t>インスタンスクラスは、</w:t>
      </w:r>
      <w:r>
        <w:rPr>
          <w:rFonts w:ascii="Arial" w:hAnsi="Arial" w:cs="Arial" w:hint="eastAsia"/>
          <w:color w:val="16191F"/>
          <w:shd w:val="clear" w:color="auto" w:fill="FFFFFF"/>
        </w:rPr>
        <w:t>PostgreSQL</w:t>
      </w:r>
      <w:r>
        <w:rPr>
          <w:rFonts w:ascii="Arial" w:hAnsi="Arial" w:cs="Arial" w:hint="eastAsia"/>
          <w:color w:val="16191F"/>
          <w:shd w:val="clear" w:color="auto" w:fill="FFFFFF"/>
        </w:rPr>
        <w:t>などに代表される</w:t>
      </w:r>
      <w:r>
        <w:rPr>
          <w:rFonts w:ascii="Arial" w:hAnsi="Arial" w:cs="Arial"/>
          <w:color w:val="16191F"/>
          <w:shd w:val="clear" w:color="auto" w:fill="FFFFFF"/>
        </w:rPr>
        <w:t>メモリ集約型のワークロード</w:t>
      </w:r>
      <w:r>
        <w:rPr>
          <w:rFonts w:ascii="Arial" w:hAnsi="Arial" w:cs="Arial" w:hint="eastAsia"/>
          <w:color w:val="16191F"/>
          <w:shd w:val="clear" w:color="auto" w:fill="FFFFFF"/>
        </w:rPr>
        <w:t>処理</w:t>
      </w:r>
      <w:r>
        <w:rPr>
          <w:rFonts w:ascii="Arial" w:hAnsi="Arial" w:cs="Arial"/>
          <w:color w:val="16191F"/>
          <w:shd w:val="clear" w:color="auto" w:fill="FFFFFF"/>
        </w:rPr>
        <w:t>の実行に最適</w:t>
      </w:r>
      <w:r>
        <w:rPr>
          <w:rFonts w:ascii="Arial" w:hAnsi="Arial" w:cs="Arial" w:hint="eastAsia"/>
          <w:color w:val="16191F"/>
          <w:shd w:val="clear" w:color="auto" w:fill="FFFFFF"/>
        </w:rPr>
        <w:t>な</w:t>
      </w:r>
      <w:r w:rsidRPr="008D54DF">
        <w:rPr>
          <w:rFonts w:ascii="Arial" w:hAnsi="Arial" w:cs="Arial"/>
          <w:color w:val="16191F"/>
          <w:shd w:val="clear" w:color="auto" w:fill="FFFFFF"/>
        </w:rPr>
        <w:t>db.r5</w:t>
      </w:r>
      <w:r>
        <w:rPr>
          <w:rFonts w:ascii="Arial" w:hAnsi="Arial" w:cs="Arial" w:hint="eastAsia"/>
          <w:color w:val="16191F"/>
          <w:shd w:val="clear" w:color="auto" w:fill="FFFFFF"/>
        </w:rPr>
        <w:t>クラスとする。</w:t>
      </w:r>
    </w:p>
    <w:p w14:paraId="098DCAD6" w14:textId="77777777" w:rsidR="00E833BA" w:rsidRPr="00CA2958" w:rsidRDefault="00E833BA" w:rsidP="00D70F5B">
      <w:pPr>
        <w:pStyle w:val="af4"/>
        <w:numPr>
          <w:ilvl w:val="1"/>
          <w:numId w:val="7"/>
        </w:numPr>
        <w:ind w:leftChars="0" w:left="2127"/>
      </w:pPr>
      <w:r w:rsidRPr="00CA2958">
        <w:rPr>
          <w:rFonts w:hint="eastAsia"/>
        </w:rPr>
        <w:t xml:space="preserve">本システムで利用するサーバインスタンスは、性能要求に応じた自動スケールアウトを行わない（＝Aurora </w:t>
      </w:r>
      <w:r w:rsidRPr="00CA2958">
        <w:t>Serverless</w:t>
      </w:r>
      <w:r w:rsidRPr="00CA2958">
        <w:rPr>
          <w:rFonts w:hint="eastAsia"/>
        </w:rPr>
        <w:t>は利用しない）ため、キャパシティタイプは固定インスタンスクラスである</w:t>
      </w:r>
      <w:r w:rsidRPr="00CA2958">
        <w:t>”</w:t>
      </w:r>
      <w:r w:rsidRPr="00CA2958">
        <w:rPr>
          <w:rFonts w:hint="eastAsia"/>
        </w:rPr>
        <w:t>プロビジョニング済み</w:t>
      </w:r>
      <w:r w:rsidRPr="00CA2958">
        <w:t>”</w:t>
      </w:r>
      <w:r w:rsidRPr="00CA2958">
        <w:rPr>
          <w:rFonts w:hint="eastAsia"/>
        </w:rPr>
        <w:t>とする。</w:t>
      </w:r>
    </w:p>
    <w:p w14:paraId="1FAB311C" w14:textId="77777777" w:rsidR="00E833BA" w:rsidRPr="00CA2958" w:rsidRDefault="00E833BA" w:rsidP="00D70F5B">
      <w:pPr>
        <w:pStyle w:val="af4"/>
        <w:numPr>
          <w:ilvl w:val="1"/>
          <w:numId w:val="7"/>
        </w:numPr>
        <w:ind w:leftChars="0" w:left="2127"/>
      </w:pPr>
      <w:r w:rsidRPr="00CA2958">
        <w:rPr>
          <w:rFonts w:hint="eastAsia"/>
        </w:rPr>
        <w:t>エンジンバージョンは、</w:t>
      </w:r>
      <w:r>
        <w:t>2021</w:t>
      </w:r>
      <w:r>
        <w:rPr>
          <w:rFonts w:hint="eastAsia"/>
        </w:rPr>
        <w:t>年8月</w:t>
      </w:r>
      <w:r>
        <w:t>18</w:t>
      </w:r>
      <w:r>
        <w:rPr>
          <w:rFonts w:hint="eastAsia"/>
        </w:rPr>
        <w:t>日時点で</w:t>
      </w:r>
      <w:r w:rsidRPr="00CA2958">
        <w:rPr>
          <w:rFonts w:hint="eastAsia"/>
        </w:rPr>
        <w:t>最新である</w:t>
      </w:r>
      <w:r w:rsidRPr="00CA2958">
        <w:t>”</w:t>
      </w:r>
      <w:r w:rsidRPr="00CA2958">
        <w:rPr>
          <w:rFonts w:hint="eastAsia"/>
        </w:rPr>
        <w:t>Aurora（PostgreSQL</w:t>
      </w:r>
      <w:r w:rsidRPr="00CA2958">
        <w:t xml:space="preserve"> </w:t>
      </w:r>
      <w:r w:rsidRPr="00CA2958">
        <w:rPr>
          <w:rFonts w:hint="eastAsia"/>
        </w:rPr>
        <w:t>12.6）4</w:t>
      </w:r>
      <w:r w:rsidRPr="00CA2958">
        <w:t>.1”</w:t>
      </w:r>
      <w:r w:rsidRPr="00CA2958">
        <w:rPr>
          <w:rFonts w:hint="eastAsia"/>
        </w:rPr>
        <w:t>とする。</w:t>
      </w:r>
    </w:p>
    <w:p w14:paraId="0587CFF3" w14:textId="77777777" w:rsidR="00E833BA" w:rsidRPr="00CA2958" w:rsidRDefault="00E833BA" w:rsidP="00D70F5B">
      <w:pPr>
        <w:pStyle w:val="af4"/>
        <w:numPr>
          <w:ilvl w:val="1"/>
          <w:numId w:val="7"/>
        </w:numPr>
        <w:ind w:leftChars="0" w:left="2127"/>
      </w:pPr>
      <w:r w:rsidRPr="00CA2958">
        <w:rPr>
          <w:rFonts w:hint="eastAsia"/>
        </w:rPr>
        <w:t>ひな形として利用するテンプレートは、高可用性、高速、高パフォーマンスを想定し、</w:t>
      </w:r>
      <w:r w:rsidRPr="00CA2958">
        <w:t>”</w:t>
      </w:r>
      <w:r w:rsidRPr="00CA2958">
        <w:rPr>
          <w:rFonts w:hint="eastAsia"/>
        </w:rPr>
        <w:t>本番稼働用</w:t>
      </w:r>
      <w:r w:rsidRPr="00CA2958">
        <w:t>”</w:t>
      </w:r>
      <w:r w:rsidRPr="00CA2958">
        <w:rPr>
          <w:rFonts w:hint="eastAsia"/>
        </w:rPr>
        <w:t>とする。</w:t>
      </w:r>
    </w:p>
    <w:p w14:paraId="46414969" w14:textId="77777777" w:rsidR="00E833BA" w:rsidRPr="00BC1600" w:rsidRDefault="00E833BA" w:rsidP="00D70F5B">
      <w:pPr>
        <w:pStyle w:val="af4"/>
        <w:widowControl/>
        <w:numPr>
          <w:ilvl w:val="0"/>
          <w:numId w:val="7"/>
        </w:numPr>
        <w:ind w:leftChars="0"/>
        <w:jc w:val="left"/>
        <w:rPr>
          <w:rFonts w:cs="Segoe UI"/>
          <w:kern w:val="0"/>
          <w:szCs w:val="20"/>
        </w:rPr>
      </w:pPr>
      <w:r w:rsidRPr="00BC1600">
        <w:rPr>
          <w:rFonts w:cs="Segoe UI"/>
          <w:kern w:val="0"/>
          <w:szCs w:val="20"/>
        </w:rPr>
        <w:t>エンコーディングは、アーキテクチャ方針書に従ってUTF8、全角・半角文字を区別するため、照合順およびCtypeはCロケールとする。</w:t>
      </w:r>
    </w:p>
    <w:p w14:paraId="51AA1A75" w14:textId="77777777" w:rsidR="00E833BA" w:rsidRPr="00CA2958" w:rsidRDefault="00E833BA" w:rsidP="00D70F5B">
      <w:pPr>
        <w:pStyle w:val="af4"/>
        <w:numPr>
          <w:ilvl w:val="1"/>
          <w:numId w:val="7"/>
        </w:numPr>
        <w:ind w:leftChars="0" w:left="2127"/>
      </w:pPr>
      <w:r w:rsidRPr="00CA2958">
        <w:rPr>
          <w:rFonts w:hint="eastAsia"/>
        </w:rPr>
        <w:t>DBサーバの通信はVPC内部に限定されるため、パブリックアクセスは</w:t>
      </w:r>
      <w:r w:rsidRPr="00CA2958">
        <w:t>”</w:t>
      </w:r>
      <w:r w:rsidRPr="00CA2958">
        <w:rPr>
          <w:rFonts w:hint="eastAsia"/>
        </w:rPr>
        <w:t>なし</w:t>
      </w:r>
      <w:r w:rsidRPr="00CA2958">
        <w:t>”</w:t>
      </w:r>
      <w:r w:rsidRPr="00CA2958">
        <w:rPr>
          <w:rFonts w:hint="eastAsia"/>
        </w:rPr>
        <w:t>の構成とする。</w:t>
      </w:r>
    </w:p>
    <w:p w14:paraId="05C5E821" w14:textId="77777777" w:rsidR="00E833BA" w:rsidRDefault="00E833BA" w:rsidP="00D70F5B">
      <w:pPr>
        <w:pStyle w:val="af4"/>
        <w:numPr>
          <w:ilvl w:val="1"/>
          <w:numId w:val="7"/>
        </w:numPr>
        <w:ind w:leftChars="0" w:left="2127"/>
      </w:pPr>
      <w:r>
        <w:rPr>
          <w:rFonts w:hint="eastAsia"/>
        </w:rPr>
        <w:t>Aurora</w:t>
      </w:r>
      <w:r>
        <w:t xml:space="preserve"> DB</w:t>
      </w:r>
      <w:r w:rsidR="00CD557A">
        <w:rPr>
          <w:rFonts w:hint="eastAsia"/>
        </w:rPr>
        <w:t>クラスタ</w:t>
      </w:r>
      <w:r>
        <w:rPr>
          <w:rFonts w:hint="eastAsia"/>
        </w:rPr>
        <w:t>の暗号化を有効化し、かつKMSを用いて暗号化する。</w:t>
      </w:r>
    </w:p>
    <w:p w14:paraId="1466E380" w14:textId="77777777" w:rsidR="00E833BA" w:rsidRPr="00F1176A" w:rsidRDefault="00E833BA" w:rsidP="00D70F5B">
      <w:pPr>
        <w:pStyle w:val="af4"/>
        <w:numPr>
          <w:ilvl w:val="1"/>
          <w:numId w:val="7"/>
        </w:numPr>
        <w:ind w:leftChars="0" w:left="2127"/>
      </w:pPr>
      <w:r>
        <w:rPr>
          <w:rFonts w:hint="eastAsia"/>
          <w:szCs w:val="20"/>
        </w:rPr>
        <w:t>業務要件に応じて、デフォルトデータベース以外にEYS向けのデータベースを作成し、サブドメイン毎にスキーマを作成する。なお、スキーマ内のDBオブジェクト作成については業務側で対応を行うものとする。</w:t>
      </w:r>
    </w:p>
    <w:p w14:paraId="4A32711A" w14:textId="77777777" w:rsidR="00E833BA" w:rsidRPr="009605C6" w:rsidRDefault="00E833BA" w:rsidP="00D70F5B">
      <w:pPr>
        <w:pStyle w:val="af4"/>
        <w:numPr>
          <w:ilvl w:val="1"/>
          <w:numId w:val="7"/>
        </w:numPr>
        <w:ind w:leftChars="0" w:left="2127"/>
      </w:pPr>
      <w:r w:rsidRPr="00067612">
        <w:rPr>
          <w:rFonts w:hint="eastAsia"/>
          <w:szCs w:val="20"/>
        </w:rPr>
        <w:t>業務アプリケーション用、メンテナンス用</w:t>
      </w:r>
      <w:r>
        <w:rPr>
          <w:rFonts w:hint="eastAsia"/>
          <w:szCs w:val="20"/>
        </w:rPr>
        <w:t>にユーザを作成、かつ業務要件に応じたロールを作成し、割り当てる。</w:t>
      </w:r>
      <w:r w:rsidRPr="00DC0344">
        <w:rPr>
          <w:rFonts w:hint="eastAsia"/>
          <w:szCs w:val="20"/>
        </w:rPr>
        <w:t>詳細は</w:t>
      </w:r>
      <w:r w:rsidRPr="00DC0344">
        <w:rPr>
          <w:szCs w:val="20"/>
        </w:rPr>
        <w:t>6.3.4.2.1.1アカウント種別を参照のこと。</w:t>
      </w:r>
    </w:p>
    <w:p w14:paraId="0C29D6DA" w14:textId="77777777" w:rsidR="00E833BA" w:rsidRDefault="00E833BA" w:rsidP="00D70F5B">
      <w:pPr>
        <w:pStyle w:val="af4"/>
        <w:numPr>
          <w:ilvl w:val="1"/>
          <w:numId w:val="7"/>
        </w:numPr>
        <w:ind w:leftChars="0" w:left="2127"/>
      </w:pPr>
      <w:r w:rsidRPr="00FB40B5">
        <w:t>pgAuditを使用して監査ログを取得し、</w:t>
      </w:r>
      <w:r>
        <w:rPr>
          <w:rFonts w:hint="eastAsia"/>
        </w:rPr>
        <w:t>CloudWatch Logsを介して</w:t>
      </w:r>
      <w:r w:rsidRPr="00FB40B5">
        <w:t>定期的に</w:t>
      </w:r>
      <w:r>
        <w:t>S</w:t>
      </w:r>
      <w:r w:rsidRPr="00FB40B5">
        <w:t>3バケットに保存する。</w:t>
      </w:r>
    </w:p>
    <w:p w14:paraId="3C242BF5" w14:textId="77777777" w:rsidR="00E833BA" w:rsidRDefault="00E833BA" w:rsidP="00D70F5B">
      <w:pPr>
        <w:pStyle w:val="af4"/>
        <w:numPr>
          <w:ilvl w:val="1"/>
          <w:numId w:val="7"/>
        </w:numPr>
        <w:ind w:leftChars="0" w:left="2127"/>
      </w:pPr>
      <w:r>
        <w:rPr>
          <w:rFonts w:hint="eastAsia"/>
        </w:rPr>
        <w:t>Auroraのアップグレードはダウンタイムが発生する可能性があるため、</w:t>
      </w:r>
      <w:r w:rsidRPr="00D4701C">
        <w:rPr>
          <w:rFonts w:hint="eastAsia"/>
        </w:rPr>
        <w:t>マイナーバージョン自動アップグレード</w:t>
      </w:r>
      <w:r>
        <w:rPr>
          <w:rFonts w:hint="eastAsia"/>
        </w:rPr>
        <w:t>は無効とする。</w:t>
      </w:r>
    </w:p>
    <w:p w14:paraId="52B729C6" w14:textId="77777777" w:rsidR="00DD0D29" w:rsidRPr="00E833BA" w:rsidRDefault="00F90E1A" w:rsidP="00F90E1A">
      <w:pPr>
        <w:widowControl/>
        <w:jc w:val="left"/>
      </w:pPr>
      <w:r>
        <w:br w:type="page"/>
      </w:r>
    </w:p>
    <w:p w14:paraId="57CA6D9D" w14:textId="77777777" w:rsidR="001F66C1" w:rsidRDefault="00C506CC" w:rsidP="003115D5">
      <w:pPr>
        <w:pStyle w:val="4"/>
        <w:numPr>
          <w:ilvl w:val="3"/>
          <w:numId w:val="66"/>
        </w:numPr>
        <w:tabs>
          <w:tab w:val="left" w:pos="2127"/>
        </w:tabs>
      </w:pPr>
      <w:r>
        <w:rPr>
          <w:rFonts w:hint="eastAsia"/>
        </w:rPr>
        <w:lastRenderedPageBreak/>
        <w:t>ElastiCache</w:t>
      </w:r>
    </w:p>
    <w:p w14:paraId="0BDC1454" w14:textId="77777777" w:rsidR="00ED336E" w:rsidRDefault="00ED336E" w:rsidP="00ED336E">
      <w:pPr>
        <w:ind w:leftChars="850" w:left="1700"/>
      </w:pPr>
      <w:r>
        <w:rPr>
          <w:rFonts w:hint="eastAsia"/>
        </w:rPr>
        <w:t>ElastiCacheをサービスとして構成するために必要なリソースやバージョンなどの情報については、「別紙_</w:t>
      </w:r>
      <w:r w:rsidRPr="00EB045C">
        <w:t>営業・融資サポートシステム_サーバ／ソフトウェア一覧</w:t>
      </w:r>
      <w:r>
        <w:rPr>
          <w:rFonts w:hint="eastAsia"/>
        </w:rPr>
        <w:t>」を参照のこと。その他構成に関わる情報については、以下に記載する。</w:t>
      </w:r>
    </w:p>
    <w:p w14:paraId="15048A66" w14:textId="77777777" w:rsidR="00DF4905" w:rsidRDefault="00DF4905" w:rsidP="00BE1947"/>
    <w:p w14:paraId="6A3E2127" w14:textId="77777777" w:rsidR="00315297" w:rsidRDefault="00315297" w:rsidP="00D70F5B">
      <w:pPr>
        <w:pStyle w:val="af4"/>
        <w:numPr>
          <w:ilvl w:val="1"/>
          <w:numId w:val="7"/>
        </w:numPr>
        <w:ind w:leftChars="0" w:left="2127"/>
      </w:pPr>
      <w:r>
        <w:rPr>
          <w:rFonts w:hint="eastAsia"/>
        </w:rPr>
        <w:t>HTTPセッション情報の格納と抽出を目的として、ElastiCacheを利用する。</w:t>
      </w:r>
    </w:p>
    <w:p w14:paraId="6C8AB48D" w14:textId="77777777" w:rsidR="00315297" w:rsidRPr="00101985" w:rsidRDefault="00315297" w:rsidP="00D70F5B">
      <w:pPr>
        <w:pStyle w:val="af4"/>
        <w:numPr>
          <w:ilvl w:val="1"/>
          <w:numId w:val="7"/>
        </w:numPr>
        <w:ind w:leftChars="0" w:left="2127"/>
      </w:pPr>
      <w:r>
        <w:rPr>
          <w:rFonts w:hint="eastAsia"/>
        </w:rPr>
        <w:t>キャッシュノードタイプについては、</w:t>
      </w:r>
      <w:r w:rsidRPr="00F313FB">
        <w:t>cache.</w:t>
      </w:r>
      <w:r>
        <w:rPr>
          <w:rFonts w:hint="eastAsia"/>
        </w:rPr>
        <w:t>m5</w:t>
      </w:r>
      <w:r w:rsidRPr="00F313FB">
        <w:t>.large</w:t>
      </w:r>
      <w:r>
        <w:rPr>
          <w:rFonts w:cs="Helvetica" w:hint="eastAsia"/>
          <w:color w:val="333333"/>
          <w:shd w:val="clear" w:color="auto" w:fill="FFFFFF"/>
        </w:rPr>
        <w:t>とする。詳細は、4</w:t>
      </w:r>
      <w:r>
        <w:rPr>
          <w:rFonts w:cs="Helvetica"/>
          <w:color w:val="333333"/>
          <w:shd w:val="clear" w:color="auto" w:fill="FFFFFF"/>
        </w:rPr>
        <w:t xml:space="preserve">.4.8 </w:t>
      </w:r>
      <w:r>
        <w:rPr>
          <w:rFonts w:cs="Helvetica" w:hint="eastAsia"/>
          <w:color w:val="333333"/>
          <w:shd w:val="clear" w:color="auto" w:fill="FFFFFF"/>
        </w:rPr>
        <w:t>パフォーマンス/キャパシティ設計を参照のこと。</w:t>
      </w:r>
    </w:p>
    <w:p w14:paraId="203D67D5" w14:textId="77777777" w:rsidR="00315297" w:rsidRPr="00101985" w:rsidRDefault="00315297" w:rsidP="00D70F5B">
      <w:pPr>
        <w:pStyle w:val="af4"/>
        <w:numPr>
          <w:ilvl w:val="1"/>
          <w:numId w:val="7"/>
        </w:numPr>
        <w:ind w:leftChars="0" w:left="2127"/>
      </w:pPr>
      <w:r w:rsidRPr="000838EB">
        <w:rPr>
          <w:rFonts w:cs="Helvetica"/>
          <w:color w:val="333333"/>
          <w:shd w:val="clear" w:color="auto" w:fill="FFFFFF"/>
        </w:rPr>
        <w:t>Multi-AZ</w:t>
      </w:r>
      <w:r>
        <w:rPr>
          <w:rFonts w:cs="Helvetica" w:hint="eastAsia"/>
          <w:color w:val="333333"/>
          <w:shd w:val="clear" w:color="auto" w:fill="FFFFFF"/>
        </w:rPr>
        <w:t>構成とする必要があるため、</w:t>
      </w:r>
      <w:r>
        <w:rPr>
          <w:rFonts w:hint="eastAsia"/>
        </w:rPr>
        <w:t>キャッシュノードタイプについては</w:t>
      </w:r>
      <w:r>
        <w:rPr>
          <w:rFonts w:cs="Helvetica" w:hint="eastAsia"/>
          <w:color w:val="333333"/>
          <w:shd w:val="clear" w:color="auto" w:fill="FFFFFF"/>
        </w:rPr>
        <w:t>同構成を利用するうえでサポートされない</w:t>
      </w:r>
      <w:r>
        <w:rPr>
          <w:rFonts w:cs="Helvetica"/>
          <w:color w:val="333333"/>
          <w:shd w:val="clear" w:color="auto" w:fill="FFFFFF"/>
        </w:rPr>
        <w:t>t</w:t>
      </w:r>
      <w:r>
        <w:rPr>
          <w:rFonts w:cs="Helvetica" w:hint="eastAsia"/>
          <w:color w:val="333333"/>
          <w:shd w:val="clear" w:color="auto" w:fill="FFFFFF"/>
        </w:rPr>
        <w:t>1ノードは選択しないものとする。</w:t>
      </w:r>
    </w:p>
    <w:p w14:paraId="6EC50B5A" w14:textId="77777777" w:rsidR="00315297" w:rsidRDefault="00315297" w:rsidP="00D70F5B">
      <w:pPr>
        <w:pStyle w:val="af4"/>
        <w:numPr>
          <w:ilvl w:val="1"/>
          <w:numId w:val="7"/>
        </w:numPr>
        <w:ind w:leftChars="0" w:left="2127"/>
      </w:pPr>
      <w:r>
        <w:rPr>
          <w:rFonts w:hint="eastAsia"/>
        </w:rPr>
        <w:t>大幅な拡張性や性能要求のある環境でないことから、</w:t>
      </w:r>
      <w:r w:rsidR="00CD557A">
        <w:rPr>
          <w:rFonts w:hint="eastAsia"/>
        </w:rPr>
        <w:t>クラスタ</w:t>
      </w:r>
      <w:r>
        <w:rPr>
          <w:rFonts w:hint="eastAsia"/>
        </w:rPr>
        <w:t>はクラスタモード（無効化）で構成する。なお、クラスタモード（無効化）のため、シャードは１つでの構成となり、シャーディングは行わない前提とする。</w:t>
      </w:r>
    </w:p>
    <w:p w14:paraId="185165A6" w14:textId="77777777" w:rsidR="00315297" w:rsidRDefault="00CD557A" w:rsidP="00D70F5B">
      <w:pPr>
        <w:pStyle w:val="af4"/>
        <w:numPr>
          <w:ilvl w:val="1"/>
          <w:numId w:val="7"/>
        </w:numPr>
        <w:ind w:leftChars="0" w:left="2127"/>
      </w:pPr>
      <w:r>
        <w:rPr>
          <w:rFonts w:hint="eastAsia"/>
        </w:rPr>
        <w:t>クラスタ</w:t>
      </w:r>
      <w:r w:rsidR="00315297">
        <w:rPr>
          <w:rFonts w:hint="eastAsia"/>
        </w:rPr>
        <w:t>で利用するキャッシュエンジンは、</w:t>
      </w:r>
      <w:r w:rsidR="00315297">
        <w:t>Redis</w:t>
      </w:r>
      <w:r w:rsidR="00315297">
        <w:rPr>
          <w:rFonts w:hint="eastAsia"/>
        </w:rPr>
        <w:t>を選択する。</w:t>
      </w:r>
    </w:p>
    <w:p w14:paraId="05B53ECA" w14:textId="77777777" w:rsidR="00315297" w:rsidRDefault="00315297" w:rsidP="00D70F5B">
      <w:pPr>
        <w:pStyle w:val="af4"/>
        <w:numPr>
          <w:ilvl w:val="1"/>
          <w:numId w:val="7"/>
        </w:numPr>
        <w:ind w:leftChars="0" w:left="2127"/>
      </w:pPr>
      <w:r>
        <w:rPr>
          <w:rFonts w:hint="eastAsia"/>
        </w:rPr>
        <w:t>シャードに配置するノードは、プライマリノード×１、リードレプリカとして機能させるセカンダリノード×１の計2つのノードとし、レプリケーション数は１で構成する。</w:t>
      </w:r>
    </w:p>
    <w:p w14:paraId="153688AD" w14:textId="77777777" w:rsidR="00315297" w:rsidRDefault="00315297" w:rsidP="00D70F5B">
      <w:pPr>
        <w:pStyle w:val="af4"/>
        <w:widowControl/>
        <w:numPr>
          <w:ilvl w:val="1"/>
          <w:numId w:val="7"/>
        </w:numPr>
        <w:ind w:leftChars="0" w:left="2127"/>
        <w:jc w:val="left"/>
      </w:pPr>
      <w:r>
        <w:rPr>
          <w:rFonts w:hint="eastAsia"/>
        </w:rPr>
        <w:t>リードレプリカは読み取り分散化の対象としないため、リーダエンドポイントは利用しない。</w:t>
      </w:r>
    </w:p>
    <w:p w14:paraId="68261EA6" w14:textId="77777777" w:rsidR="00DF4905" w:rsidRPr="00FC6B12" w:rsidRDefault="00DF4905" w:rsidP="00BE1947"/>
    <w:p w14:paraId="1972C34A" w14:textId="77777777" w:rsidR="00BE1947" w:rsidRDefault="00BE1947" w:rsidP="000359C3">
      <w:pPr>
        <w:pStyle w:val="3"/>
      </w:pPr>
      <w:bookmarkStart w:id="187" w:name="_Toc71291694"/>
      <w:bookmarkStart w:id="188" w:name="_Toc71618706"/>
      <w:bookmarkStart w:id="189" w:name="_Toc124835598"/>
      <w:r w:rsidRPr="00E8244F">
        <w:rPr>
          <w:rFonts w:hint="eastAsia"/>
        </w:rPr>
        <w:t>ソフトウェア構成</w:t>
      </w:r>
      <w:bookmarkEnd w:id="187"/>
      <w:bookmarkEnd w:id="188"/>
      <w:bookmarkEnd w:id="189"/>
    </w:p>
    <w:p w14:paraId="62BAA075" w14:textId="77777777" w:rsidR="007B582B" w:rsidRDefault="00DF012E" w:rsidP="007B582B">
      <w:pPr>
        <w:ind w:left="1276" w:hanging="39"/>
      </w:pPr>
      <w:r>
        <w:rPr>
          <w:rFonts w:hint="eastAsia"/>
        </w:rPr>
        <w:t>Amazon</w:t>
      </w:r>
      <w:r>
        <w:t xml:space="preserve"> Auror</w:t>
      </w:r>
      <w:r>
        <w:rPr>
          <w:rFonts w:hint="eastAsia"/>
        </w:rPr>
        <w:t>a及びElastiCacheはマネージドサービスであり、個別のソフトウェア導入は行わない。サービスやサービスを構成する前提ソフトウェアの情報については、「別紙_</w:t>
      </w:r>
      <w:r w:rsidRPr="00EB045C">
        <w:t>営業・融資サポートシステム_サーバ／ソフトウェア一覧</w:t>
      </w:r>
      <w:r>
        <w:rPr>
          <w:rFonts w:hint="eastAsia"/>
        </w:rPr>
        <w:t>」を参照のこと。なお、</w:t>
      </w:r>
      <w:r>
        <w:rPr>
          <w:rFonts w:hint="eastAsia"/>
          <w:szCs w:val="20"/>
        </w:rPr>
        <w:t>PostgreSQL管理用のツールとして導入するp</w:t>
      </w:r>
      <w:r>
        <w:rPr>
          <w:szCs w:val="20"/>
        </w:rPr>
        <w:t>gAdmin</w:t>
      </w:r>
      <w:r>
        <w:rPr>
          <w:rFonts w:hint="eastAsia"/>
          <w:szCs w:val="20"/>
        </w:rPr>
        <w:t>については、導入先が踏み台サーバであるため、個別編ドキュメント参照のこと。</w:t>
      </w:r>
    </w:p>
    <w:p w14:paraId="2CAA99A6" w14:textId="77777777" w:rsidR="007B582B" w:rsidRPr="007B582B" w:rsidRDefault="007B582B" w:rsidP="00BE1947"/>
    <w:p w14:paraId="27D5336C" w14:textId="77777777" w:rsidR="00BE1947" w:rsidRDefault="00BE1947" w:rsidP="000359C3">
      <w:pPr>
        <w:pStyle w:val="3"/>
      </w:pPr>
      <w:bookmarkStart w:id="190" w:name="_Toc71291695"/>
      <w:bookmarkStart w:id="191" w:name="_Toc71618707"/>
      <w:bookmarkStart w:id="192" w:name="_Toc124835599"/>
      <w:r w:rsidRPr="00E8244F">
        <w:rPr>
          <w:rFonts w:hint="eastAsia"/>
        </w:rPr>
        <w:t>通信要件</w:t>
      </w:r>
      <w:bookmarkEnd w:id="190"/>
      <w:bookmarkEnd w:id="191"/>
      <w:bookmarkEnd w:id="192"/>
    </w:p>
    <w:p w14:paraId="39227FF7" w14:textId="77777777" w:rsidR="00A1450C" w:rsidRDefault="00A1450C" w:rsidP="00A1450C">
      <w:pPr>
        <w:ind w:leftChars="638" w:left="1276"/>
      </w:pPr>
      <w:r>
        <w:rPr>
          <w:rFonts w:hint="eastAsia"/>
        </w:rPr>
        <w:t>DBサーバと関連するシステムの通信一覧は、「別紙_</w:t>
      </w:r>
      <w:r w:rsidRPr="00EB045C">
        <w:t>営業・融資サポートシステム_</w:t>
      </w:r>
      <w:r>
        <w:rPr>
          <w:rFonts w:hint="eastAsia"/>
        </w:rPr>
        <w:t>通信要件</w:t>
      </w:r>
      <w:r w:rsidRPr="00EB045C">
        <w:t>一覧</w:t>
      </w:r>
      <w:r>
        <w:rPr>
          <w:rFonts w:hint="eastAsia"/>
        </w:rPr>
        <w:t>」を参照のこと。</w:t>
      </w:r>
    </w:p>
    <w:p w14:paraId="7B93F660" w14:textId="77777777" w:rsidR="00BE1947" w:rsidRPr="00A1450C" w:rsidRDefault="00093B5D" w:rsidP="00E25523">
      <w:pPr>
        <w:widowControl/>
        <w:jc w:val="left"/>
      </w:pPr>
      <w:r>
        <w:br w:type="page"/>
      </w:r>
    </w:p>
    <w:p w14:paraId="765FC44C" w14:textId="77777777" w:rsidR="00BE1947" w:rsidRDefault="00BE1947" w:rsidP="000359C3">
      <w:pPr>
        <w:pStyle w:val="3"/>
      </w:pPr>
      <w:bookmarkStart w:id="193" w:name="_Toc71291696"/>
      <w:bookmarkStart w:id="194" w:name="_Toc71618708"/>
      <w:bookmarkStart w:id="195" w:name="_Toc124835600"/>
      <w:r w:rsidRPr="00E8244F">
        <w:rPr>
          <w:rFonts w:hint="eastAsia"/>
        </w:rPr>
        <w:lastRenderedPageBreak/>
        <w:t>拡張性</w:t>
      </w:r>
      <w:bookmarkEnd w:id="193"/>
      <w:bookmarkEnd w:id="194"/>
      <w:bookmarkEnd w:id="195"/>
    </w:p>
    <w:p w14:paraId="52FA8887" w14:textId="77777777" w:rsidR="00BF7FFC" w:rsidRDefault="00BF7FFC" w:rsidP="003115D5">
      <w:pPr>
        <w:pStyle w:val="4"/>
        <w:numPr>
          <w:ilvl w:val="3"/>
          <w:numId w:val="67"/>
        </w:numPr>
        <w:tabs>
          <w:tab w:val="left" w:pos="2127"/>
        </w:tabs>
      </w:pPr>
      <w:r>
        <w:t>Amazon Aurora</w:t>
      </w:r>
    </w:p>
    <w:p w14:paraId="705472B0" w14:textId="77777777" w:rsidR="00CA02ED" w:rsidRDefault="00CA02ED" w:rsidP="00CA02ED">
      <w:pPr>
        <w:ind w:leftChars="850" w:left="1700"/>
      </w:pPr>
      <w:r>
        <w:rPr>
          <w:rFonts w:hint="eastAsia"/>
        </w:rPr>
        <w:t>Amazon</w:t>
      </w:r>
      <w:r>
        <w:t xml:space="preserve"> Aurora</w:t>
      </w:r>
      <w:r>
        <w:rPr>
          <w:rFonts w:hint="eastAsia"/>
        </w:rPr>
        <w:t>の拡張性と構成</w:t>
      </w:r>
      <w:r>
        <w:t>情報</w:t>
      </w:r>
      <w:r>
        <w:rPr>
          <w:rFonts w:hint="eastAsia"/>
        </w:rPr>
        <w:t>について、以下に記載する。</w:t>
      </w:r>
    </w:p>
    <w:p w14:paraId="72C0CD5C" w14:textId="77777777" w:rsidR="00BE1947" w:rsidRDefault="00BE1947" w:rsidP="00BE1947"/>
    <w:p w14:paraId="69933356" w14:textId="77777777" w:rsidR="000D34E5" w:rsidRPr="004F033F" w:rsidRDefault="000D34E5" w:rsidP="00D70F5B">
      <w:pPr>
        <w:pStyle w:val="af4"/>
        <w:numPr>
          <w:ilvl w:val="1"/>
          <w:numId w:val="7"/>
        </w:numPr>
        <w:ind w:leftChars="0" w:left="2127"/>
      </w:pPr>
      <w:r w:rsidRPr="00134B4D">
        <w:t xml:space="preserve">Amazon Aurora DB </w:t>
      </w:r>
      <w:r w:rsidR="00CD557A" w:rsidRPr="00134B4D">
        <w:rPr>
          <w:rFonts w:hint="eastAsia"/>
        </w:rPr>
        <w:t>クラスタ</w:t>
      </w:r>
      <w:r>
        <w:rPr>
          <w:rFonts w:hint="eastAsia"/>
        </w:rPr>
        <w:t>構成、かつシングルマスター構成を採用するため、プライマリインスタンスは常に1つとなる。対となるAuroraレプリカも1つで構成するが、最大で15個まで追加可能。</w:t>
      </w:r>
    </w:p>
    <w:p w14:paraId="4F256041" w14:textId="77777777" w:rsidR="000D34E5" w:rsidRDefault="000D34E5" w:rsidP="00D70F5B">
      <w:pPr>
        <w:pStyle w:val="af4"/>
        <w:numPr>
          <w:ilvl w:val="1"/>
          <w:numId w:val="7"/>
        </w:numPr>
        <w:ind w:leftChars="0" w:left="2127"/>
      </w:pPr>
      <w:r>
        <w:rPr>
          <w:rFonts w:hint="eastAsia"/>
        </w:rPr>
        <w:t>構成する</w:t>
      </w:r>
      <w:r>
        <w:t>DB</w:t>
      </w:r>
      <w:r>
        <w:rPr>
          <w:rFonts w:hint="eastAsia"/>
        </w:rPr>
        <w:t>インスタンスクラスについては、</w:t>
      </w:r>
      <w:r>
        <w:t>Amazon Aurora</w:t>
      </w:r>
      <w:r>
        <w:rPr>
          <w:rFonts w:hint="eastAsia"/>
        </w:rPr>
        <w:t>がサポートするインスタンスクラスであれば変更可能なため、柔軟にCPU、メモリについてのスケールアップ/ダウンが可能。ただし、変更には一時的なコネクション切断が発生するため、オンライン時間外（夜間バッチ時間帯、もしくは計画停止）での対応とする。なお、トレンドによって内容が変更となる場合があるため、変更する際は最新の情報を前提とすること。また、</w:t>
      </w:r>
      <w:r w:rsidRPr="00497C23">
        <w:rPr>
          <w:rFonts w:hint="eastAsia"/>
        </w:rPr>
        <w:t>スケールアップ判断に</w:t>
      </w:r>
      <w:r>
        <w:rPr>
          <w:rFonts w:hint="eastAsia"/>
        </w:rPr>
        <w:t>ついて</w:t>
      </w:r>
      <w:r w:rsidRPr="00497C23">
        <w:rPr>
          <w:rFonts w:hint="eastAsia"/>
        </w:rPr>
        <w:t>は</w:t>
      </w:r>
      <w:r>
        <w:rPr>
          <w:rFonts w:hint="eastAsia"/>
        </w:rPr>
        <w:t>、運用設計</w:t>
      </w:r>
      <w:r>
        <w:t xml:space="preserve">8.4.8 </w:t>
      </w:r>
      <w:r>
        <w:rPr>
          <w:rFonts w:hint="eastAsia"/>
        </w:rPr>
        <w:t>月次報告を参照のこと。</w:t>
      </w:r>
    </w:p>
    <w:p w14:paraId="67EA7AAC" w14:textId="77777777" w:rsidR="000D34E5" w:rsidRDefault="000D34E5" w:rsidP="000D34E5">
      <w:pPr>
        <w:pStyle w:val="af4"/>
        <w:ind w:leftChars="0" w:left="2127"/>
      </w:pPr>
    </w:p>
    <w:tbl>
      <w:tblPr>
        <w:tblStyle w:val="ae"/>
        <w:tblpPr w:leftFromText="142" w:rightFromText="142" w:vertAnchor="text" w:horzAnchor="page" w:tblpX="2707" w:tblpY="54"/>
        <w:tblW w:w="0" w:type="auto"/>
        <w:tblLook w:val="04A0" w:firstRow="1" w:lastRow="0" w:firstColumn="1" w:lastColumn="0" w:noHBand="0" w:noVBand="1"/>
      </w:tblPr>
      <w:tblGrid>
        <w:gridCol w:w="2323"/>
        <w:gridCol w:w="1418"/>
        <w:gridCol w:w="1417"/>
      </w:tblGrid>
      <w:tr w:rsidR="000D34E5" w14:paraId="7253AD57" w14:textId="77777777" w:rsidTr="00DD0207">
        <w:tc>
          <w:tcPr>
            <w:tcW w:w="2323" w:type="dxa"/>
            <w:shd w:val="clear" w:color="auto" w:fill="BDD6EE" w:themeFill="accent5" w:themeFillTint="66"/>
          </w:tcPr>
          <w:p w14:paraId="29710941" w14:textId="77777777" w:rsidR="000D34E5" w:rsidRDefault="000D34E5" w:rsidP="00DD0207">
            <w:pPr>
              <w:pStyle w:val="af4"/>
              <w:ind w:leftChars="0" w:left="0"/>
            </w:pPr>
            <w:r>
              <w:rPr>
                <w:rFonts w:hint="eastAsia"/>
                <w:szCs w:val="20"/>
              </w:rPr>
              <w:t>db</w:t>
            </w:r>
            <w:r>
              <w:rPr>
                <w:szCs w:val="20"/>
              </w:rPr>
              <w:t>.r5</w:t>
            </w:r>
            <w:r>
              <w:rPr>
                <w:rFonts w:hint="eastAsia"/>
                <w:szCs w:val="20"/>
              </w:rPr>
              <w:t>の拡張性</w:t>
            </w:r>
          </w:p>
        </w:tc>
        <w:tc>
          <w:tcPr>
            <w:tcW w:w="1418" w:type="dxa"/>
            <w:shd w:val="clear" w:color="auto" w:fill="BDD6EE" w:themeFill="accent5" w:themeFillTint="66"/>
          </w:tcPr>
          <w:p w14:paraId="707CC43F" w14:textId="77777777" w:rsidR="000D34E5" w:rsidRDefault="000D34E5" w:rsidP="00DD0207">
            <w:pPr>
              <w:pStyle w:val="af4"/>
              <w:ind w:leftChars="0" w:left="0"/>
            </w:pPr>
            <w:r>
              <w:rPr>
                <w:rFonts w:hint="eastAsia"/>
              </w:rPr>
              <w:t>最小値</w:t>
            </w:r>
          </w:p>
        </w:tc>
        <w:tc>
          <w:tcPr>
            <w:tcW w:w="1417" w:type="dxa"/>
            <w:shd w:val="clear" w:color="auto" w:fill="BDD6EE" w:themeFill="accent5" w:themeFillTint="66"/>
          </w:tcPr>
          <w:p w14:paraId="7D81A995" w14:textId="77777777" w:rsidR="000D34E5" w:rsidRDefault="000D34E5" w:rsidP="00DD0207">
            <w:pPr>
              <w:pStyle w:val="af4"/>
              <w:ind w:leftChars="0" w:left="0"/>
            </w:pPr>
            <w:r>
              <w:rPr>
                <w:rFonts w:hint="eastAsia"/>
              </w:rPr>
              <w:t>最大値</w:t>
            </w:r>
          </w:p>
        </w:tc>
      </w:tr>
      <w:tr w:rsidR="000D34E5" w14:paraId="406BEF4C" w14:textId="77777777" w:rsidTr="00DD0207">
        <w:tc>
          <w:tcPr>
            <w:tcW w:w="2323" w:type="dxa"/>
          </w:tcPr>
          <w:p w14:paraId="0F2DD852" w14:textId="77777777" w:rsidR="000D34E5" w:rsidRDefault="000D34E5" w:rsidP="00DD0207">
            <w:pPr>
              <w:pStyle w:val="af4"/>
              <w:ind w:leftChars="0" w:left="0"/>
            </w:pPr>
            <w:r>
              <w:rPr>
                <w:rFonts w:hint="eastAsia"/>
              </w:rPr>
              <w:t>v</w:t>
            </w:r>
            <w:r>
              <w:t>CPU</w:t>
            </w:r>
          </w:p>
        </w:tc>
        <w:tc>
          <w:tcPr>
            <w:tcW w:w="1418" w:type="dxa"/>
          </w:tcPr>
          <w:p w14:paraId="6CD0830D" w14:textId="77777777" w:rsidR="000D34E5" w:rsidRDefault="000D34E5" w:rsidP="00DD0207">
            <w:pPr>
              <w:pStyle w:val="af4"/>
              <w:ind w:leftChars="0" w:left="0"/>
            </w:pPr>
            <w:r>
              <w:rPr>
                <w:rFonts w:hint="eastAsia"/>
              </w:rPr>
              <w:t>2</w:t>
            </w:r>
            <w:r>
              <w:t xml:space="preserve"> vCPU</w:t>
            </w:r>
          </w:p>
        </w:tc>
        <w:tc>
          <w:tcPr>
            <w:tcW w:w="1417" w:type="dxa"/>
          </w:tcPr>
          <w:p w14:paraId="16406B95" w14:textId="77777777" w:rsidR="000D34E5" w:rsidRDefault="000D34E5" w:rsidP="00DD0207">
            <w:pPr>
              <w:pStyle w:val="af4"/>
              <w:ind w:leftChars="0" w:left="0"/>
            </w:pPr>
            <w:r>
              <w:t>96 vCPU</w:t>
            </w:r>
          </w:p>
        </w:tc>
      </w:tr>
      <w:tr w:rsidR="000D34E5" w14:paraId="4BF5870B" w14:textId="77777777" w:rsidTr="00DD0207">
        <w:tc>
          <w:tcPr>
            <w:tcW w:w="2323" w:type="dxa"/>
          </w:tcPr>
          <w:p w14:paraId="07C80AFB" w14:textId="77777777" w:rsidR="000D34E5" w:rsidRDefault="000D34E5" w:rsidP="00DD0207">
            <w:pPr>
              <w:pStyle w:val="af4"/>
              <w:ind w:leftChars="0" w:left="0"/>
            </w:pPr>
            <w:r>
              <w:rPr>
                <w:rFonts w:hint="eastAsia"/>
              </w:rPr>
              <w:t>メモリ</w:t>
            </w:r>
          </w:p>
        </w:tc>
        <w:tc>
          <w:tcPr>
            <w:tcW w:w="1418" w:type="dxa"/>
          </w:tcPr>
          <w:p w14:paraId="205A06E4" w14:textId="77777777" w:rsidR="000D34E5" w:rsidRDefault="000D34E5" w:rsidP="00DD0207">
            <w:pPr>
              <w:pStyle w:val="af4"/>
              <w:ind w:leftChars="0" w:left="0"/>
            </w:pPr>
            <w:r>
              <w:t>16</w:t>
            </w:r>
            <w:r>
              <w:rPr>
                <w:rFonts w:hint="eastAsia"/>
              </w:rPr>
              <w:t xml:space="preserve"> GiB</w:t>
            </w:r>
          </w:p>
        </w:tc>
        <w:tc>
          <w:tcPr>
            <w:tcW w:w="1417" w:type="dxa"/>
          </w:tcPr>
          <w:p w14:paraId="38C72C26" w14:textId="77777777" w:rsidR="000D34E5" w:rsidRDefault="000D34E5" w:rsidP="00DD0207">
            <w:pPr>
              <w:pStyle w:val="af4"/>
              <w:ind w:leftChars="0" w:left="0"/>
            </w:pPr>
            <w:r>
              <w:rPr>
                <w:rFonts w:hint="eastAsia"/>
              </w:rPr>
              <w:t>7</w:t>
            </w:r>
            <w:r>
              <w:t>68</w:t>
            </w:r>
            <w:r>
              <w:rPr>
                <w:rFonts w:hint="eastAsia"/>
              </w:rPr>
              <w:t xml:space="preserve"> GiB</w:t>
            </w:r>
          </w:p>
        </w:tc>
      </w:tr>
    </w:tbl>
    <w:p w14:paraId="254A97A6" w14:textId="77777777" w:rsidR="000D34E5" w:rsidRDefault="000D34E5" w:rsidP="000D34E5">
      <w:pPr>
        <w:pStyle w:val="af4"/>
        <w:ind w:leftChars="0" w:left="2127"/>
      </w:pPr>
    </w:p>
    <w:p w14:paraId="39A88F4D" w14:textId="77777777" w:rsidR="000D34E5" w:rsidRDefault="000D34E5" w:rsidP="000D34E5">
      <w:pPr>
        <w:pStyle w:val="af4"/>
        <w:ind w:leftChars="0" w:left="2127"/>
      </w:pPr>
    </w:p>
    <w:p w14:paraId="128E4834" w14:textId="77777777" w:rsidR="000D34E5" w:rsidRDefault="000D34E5" w:rsidP="000D34E5">
      <w:pPr>
        <w:pStyle w:val="af4"/>
        <w:ind w:leftChars="0" w:left="2127"/>
      </w:pPr>
    </w:p>
    <w:p w14:paraId="7774B473" w14:textId="77777777" w:rsidR="000D34E5" w:rsidRDefault="000D34E5" w:rsidP="000D34E5"/>
    <w:p w14:paraId="533B9D82" w14:textId="77777777" w:rsidR="000D34E5" w:rsidRDefault="000D34E5" w:rsidP="00D70F5B">
      <w:pPr>
        <w:pStyle w:val="af4"/>
        <w:numPr>
          <w:ilvl w:val="1"/>
          <w:numId w:val="7"/>
        </w:numPr>
        <w:ind w:leftChars="0" w:left="2127"/>
      </w:pPr>
      <w:r>
        <w:rPr>
          <w:rFonts w:hint="eastAsia"/>
        </w:rPr>
        <w:t>デフォルトサービスとして、使用量に応じた</w:t>
      </w:r>
      <w:r w:rsidRPr="00AC5AEF">
        <w:rPr>
          <w:rFonts w:hint="eastAsia"/>
        </w:rPr>
        <w:t>データベースの</w:t>
      </w:r>
      <w:r>
        <w:rPr>
          <w:rFonts w:hint="eastAsia"/>
        </w:rPr>
        <w:t>自動</w:t>
      </w:r>
      <w:r w:rsidRPr="00AC5AEF">
        <w:rPr>
          <w:rFonts w:hint="eastAsia"/>
        </w:rPr>
        <w:t>拡張</w:t>
      </w:r>
      <w:r>
        <w:rPr>
          <w:rFonts w:hint="eastAsia"/>
        </w:rPr>
        <w:t>が行われる</w:t>
      </w:r>
      <w:r w:rsidRPr="00AC5AEF">
        <w:rPr>
          <w:rFonts w:hint="eastAsia"/>
        </w:rPr>
        <w:t>。ボリューム</w:t>
      </w:r>
      <w:r>
        <w:rPr>
          <w:rFonts w:hint="eastAsia"/>
        </w:rPr>
        <w:t>サイズ</w:t>
      </w:r>
      <w:r w:rsidRPr="00AC5AEF">
        <w:rPr>
          <w:rFonts w:hint="eastAsia"/>
        </w:rPr>
        <w:t>は</w:t>
      </w:r>
      <w:r>
        <w:rPr>
          <w:rFonts w:hint="eastAsia"/>
        </w:rPr>
        <w:t>最低</w:t>
      </w:r>
      <w:r>
        <w:t>10GB</w:t>
      </w:r>
      <w:r>
        <w:rPr>
          <w:rFonts w:hint="eastAsia"/>
        </w:rPr>
        <w:t>から</w:t>
      </w:r>
      <w:r w:rsidRPr="00AC5AEF">
        <w:t>最大128TBまで</w:t>
      </w:r>
      <w:r>
        <w:rPr>
          <w:rFonts w:hint="eastAsia"/>
        </w:rPr>
        <w:t>の</w:t>
      </w:r>
      <w:r w:rsidRPr="00AC5AEF">
        <w:t>拡張</w:t>
      </w:r>
      <w:r>
        <w:rPr>
          <w:rFonts w:hint="eastAsia"/>
        </w:rPr>
        <w:t>が可能であり、拡張時には</w:t>
      </w:r>
      <w:r w:rsidRPr="00AC5AEF">
        <w:t>10GB</w:t>
      </w:r>
      <w:r>
        <w:rPr>
          <w:rFonts w:hint="eastAsia"/>
        </w:rPr>
        <w:t>単位でスケールアップする。</w:t>
      </w:r>
    </w:p>
    <w:p w14:paraId="31165646" w14:textId="77777777" w:rsidR="002039B0" w:rsidRPr="000D34E5" w:rsidRDefault="002039B0" w:rsidP="00BE1947"/>
    <w:p w14:paraId="40F8914C" w14:textId="77777777" w:rsidR="00BF7FFC" w:rsidRDefault="00BF7FFC" w:rsidP="00BE1947"/>
    <w:p w14:paraId="1AEAF098" w14:textId="77777777" w:rsidR="005A344C" w:rsidRDefault="006F00EA" w:rsidP="003115D5">
      <w:pPr>
        <w:pStyle w:val="4"/>
        <w:numPr>
          <w:ilvl w:val="3"/>
          <w:numId w:val="67"/>
        </w:numPr>
        <w:tabs>
          <w:tab w:val="left" w:pos="2127"/>
        </w:tabs>
      </w:pPr>
      <w:r>
        <w:rPr>
          <w:rFonts w:hint="eastAsia"/>
        </w:rPr>
        <w:t>ElastiCache</w:t>
      </w:r>
    </w:p>
    <w:p w14:paraId="421CC4D8" w14:textId="77777777" w:rsidR="005129F7" w:rsidRDefault="005129F7" w:rsidP="005129F7">
      <w:pPr>
        <w:ind w:leftChars="850" w:left="1700"/>
      </w:pPr>
      <w:r w:rsidRPr="002D4069">
        <w:t>ElastiCache</w:t>
      </w:r>
      <w:r>
        <w:rPr>
          <w:rFonts w:hint="eastAsia"/>
        </w:rPr>
        <w:t>の拡張性と構成</w:t>
      </w:r>
      <w:r>
        <w:t>情報</w:t>
      </w:r>
      <w:r>
        <w:rPr>
          <w:rFonts w:hint="eastAsia"/>
        </w:rPr>
        <w:t>について、以下に記載する。</w:t>
      </w:r>
    </w:p>
    <w:p w14:paraId="64B87333" w14:textId="77777777" w:rsidR="00BF7FFC" w:rsidRDefault="00BF7FFC" w:rsidP="00BE1947"/>
    <w:p w14:paraId="1328587A" w14:textId="77777777" w:rsidR="00E56FCB" w:rsidRPr="00B22DA4" w:rsidRDefault="00E56FCB" w:rsidP="00D70F5B">
      <w:pPr>
        <w:pStyle w:val="af4"/>
        <w:numPr>
          <w:ilvl w:val="0"/>
          <w:numId w:val="7"/>
        </w:numPr>
        <w:ind w:leftChars="853" w:left="2126"/>
      </w:pPr>
      <w:r>
        <w:rPr>
          <w:rFonts w:hint="eastAsia"/>
        </w:rPr>
        <w:t>Redis（クラスタモード無効）とするため、シャードは1つのみであり、シャードの数は増やすことはできない。</w:t>
      </w:r>
    </w:p>
    <w:p w14:paraId="0DD6F7D8" w14:textId="77777777" w:rsidR="00E56FCB" w:rsidRDefault="00CD557A" w:rsidP="00D70F5B">
      <w:pPr>
        <w:pStyle w:val="af4"/>
        <w:widowControl/>
        <w:numPr>
          <w:ilvl w:val="0"/>
          <w:numId w:val="7"/>
        </w:numPr>
        <w:ind w:leftChars="853" w:left="2126"/>
        <w:jc w:val="left"/>
      </w:pPr>
      <w:r>
        <w:rPr>
          <w:rFonts w:hint="eastAsia"/>
        </w:rPr>
        <w:t>クラスタ</w:t>
      </w:r>
      <w:r w:rsidR="00E56FCB">
        <w:rPr>
          <w:rFonts w:hint="eastAsia"/>
        </w:rPr>
        <w:t>に対してキャッシュノードを追加、削除をすることでスケールイン/アウトすることが可能。また、システムへの影響なく、最大で5までのキャッシュノードの追加が可能。</w:t>
      </w:r>
    </w:p>
    <w:p w14:paraId="0AEEE3CD" w14:textId="77777777" w:rsidR="00E56FCB" w:rsidRDefault="00E56FCB" w:rsidP="00D70F5B">
      <w:pPr>
        <w:pStyle w:val="af4"/>
        <w:numPr>
          <w:ilvl w:val="0"/>
          <w:numId w:val="7"/>
        </w:numPr>
        <w:ind w:leftChars="0" w:left="2126"/>
      </w:pPr>
      <w:r>
        <w:rPr>
          <w:rFonts w:hint="eastAsia"/>
        </w:rPr>
        <w:t>キャッシュノードについては、ノードタイプの変更をすることでCPU、メモリ、ネットワークパフォーマンスについてスケールアップ/ダウンともにシステムへの影響なく対応することが可能。なお、トレンドによって内容が変更となる場合があるため、変更する際は最新の情報を前提とすること。また、</w:t>
      </w:r>
      <w:r w:rsidRPr="00497C23">
        <w:rPr>
          <w:rFonts w:hint="eastAsia"/>
        </w:rPr>
        <w:t>スケールアップ判断に</w:t>
      </w:r>
      <w:r>
        <w:rPr>
          <w:rFonts w:hint="eastAsia"/>
        </w:rPr>
        <w:t>ついて</w:t>
      </w:r>
      <w:r w:rsidRPr="00497C23">
        <w:rPr>
          <w:rFonts w:hint="eastAsia"/>
        </w:rPr>
        <w:t>は</w:t>
      </w:r>
      <w:r>
        <w:rPr>
          <w:rFonts w:hint="eastAsia"/>
        </w:rPr>
        <w:t>、運用設計</w:t>
      </w:r>
      <w:r>
        <w:t xml:space="preserve">8.4.8 </w:t>
      </w:r>
      <w:r>
        <w:rPr>
          <w:rFonts w:hint="eastAsia"/>
        </w:rPr>
        <w:t>月次報告を参照のこと。</w:t>
      </w:r>
    </w:p>
    <w:p w14:paraId="09A5EA25" w14:textId="77777777" w:rsidR="00E56FCB" w:rsidRDefault="00E56FCB" w:rsidP="00E56FCB">
      <w:pPr>
        <w:pStyle w:val="af4"/>
        <w:ind w:leftChars="0" w:left="2126"/>
      </w:pPr>
    </w:p>
    <w:tbl>
      <w:tblPr>
        <w:tblStyle w:val="ae"/>
        <w:tblW w:w="0" w:type="auto"/>
        <w:tblInd w:w="2112" w:type="dxa"/>
        <w:tblLook w:val="04A0" w:firstRow="1" w:lastRow="0" w:firstColumn="1" w:lastColumn="0" w:noHBand="0" w:noVBand="1"/>
      </w:tblPr>
      <w:tblGrid>
        <w:gridCol w:w="2323"/>
        <w:gridCol w:w="1418"/>
        <w:gridCol w:w="1417"/>
      </w:tblGrid>
      <w:tr w:rsidR="00E56FCB" w14:paraId="5B431F82" w14:textId="77777777" w:rsidTr="00DD0207">
        <w:tc>
          <w:tcPr>
            <w:tcW w:w="2323" w:type="dxa"/>
            <w:shd w:val="clear" w:color="auto" w:fill="BDD6EE" w:themeFill="accent5" w:themeFillTint="66"/>
          </w:tcPr>
          <w:p w14:paraId="3D144989" w14:textId="77777777" w:rsidR="00E56FCB" w:rsidRDefault="00E56FCB" w:rsidP="00DD0207">
            <w:pPr>
              <w:pStyle w:val="af4"/>
              <w:ind w:leftChars="0" w:left="0"/>
            </w:pPr>
            <w:r>
              <w:rPr>
                <w:rFonts w:hint="eastAsia"/>
                <w:szCs w:val="20"/>
              </w:rPr>
              <w:t>cache</w:t>
            </w:r>
            <w:r>
              <w:rPr>
                <w:szCs w:val="20"/>
              </w:rPr>
              <w:t>.</w:t>
            </w:r>
            <w:r>
              <w:rPr>
                <w:rFonts w:hint="eastAsia"/>
                <w:szCs w:val="20"/>
              </w:rPr>
              <w:t>m5の拡張性</w:t>
            </w:r>
          </w:p>
        </w:tc>
        <w:tc>
          <w:tcPr>
            <w:tcW w:w="1418" w:type="dxa"/>
            <w:shd w:val="clear" w:color="auto" w:fill="BDD6EE" w:themeFill="accent5" w:themeFillTint="66"/>
          </w:tcPr>
          <w:p w14:paraId="4E55DA2B" w14:textId="77777777" w:rsidR="00E56FCB" w:rsidRDefault="00E56FCB" w:rsidP="00DD0207">
            <w:pPr>
              <w:pStyle w:val="af4"/>
              <w:ind w:leftChars="0" w:left="0"/>
            </w:pPr>
            <w:r>
              <w:rPr>
                <w:rFonts w:hint="eastAsia"/>
              </w:rPr>
              <w:t>最小値</w:t>
            </w:r>
          </w:p>
        </w:tc>
        <w:tc>
          <w:tcPr>
            <w:tcW w:w="1417" w:type="dxa"/>
            <w:shd w:val="clear" w:color="auto" w:fill="BDD6EE" w:themeFill="accent5" w:themeFillTint="66"/>
          </w:tcPr>
          <w:p w14:paraId="4E9F95D0" w14:textId="77777777" w:rsidR="00E56FCB" w:rsidRDefault="00E56FCB" w:rsidP="00DD0207">
            <w:pPr>
              <w:pStyle w:val="af4"/>
              <w:ind w:leftChars="0" w:left="0"/>
            </w:pPr>
            <w:r>
              <w:rPr>
                <w:rFonts w:hint="eastAsia"/>
              </w:rPr>
              <w:t>最大値</w:t>
            </w:r>
          </w:p>
        </w:tc>
      </w:tr>
      <w:tr w:rsidR="00E56FCB" w14:paraId="6D2CB3D6" w14:textId="77777777" w:rsidTr="00DD0207">
        <w:tc>
          <w:tcPr>
            <w:tcW w:w="2323" w:type="dxa"/>
          </w:tcPr>
          <w:p w14:paraId="391C9AFD" w14:textId="77777777" w:rsidR="00E56FCB" w:rsidRDefault="00E56FCB" w:rsidP="00DD0207">
            <w:pPr>
              <w:pStyle w:val="af4"/>
              <w:ind w:leftChars="0" w:left="0"/>
            </w:pPr>
            <w:r>
              <w:rPr>
                <w:rFonts w:hint="eastAsia"/>
              </w:rPr>
              <w:t>v</w:t>
            </w:r>
            <w:r>
              <w:t>CPU</w:t>
            </w:r>
          </w:p>
        </w:tc>
        <w:tc>
          <w:tcPr>
            <w:tcW w:w="1418" w:type="dxa"/>
          </w:tcPr>
          <w:p w14:paraId="1972B0CE" w14:textId="77777777" w:rsidR="00E56FCB" w:rsidRDefault="00E56FCB" w:rsidP="00DD0207">
            <w:pPr>
              <w:pStyle w:val="af4"/>
              <w:ind w:leftChars="0" w:left="0"/>
            </w:pPr>
            <w:r>
              <w:rPr>
                <w:rFonts w:hint="eastAsia"/>
              </w:rPr>
              <w:t>2</w:t>
            </w:r>
            <w:r>
              <w:t xml:space="preserve"> vCPU</w:t>
            </w:r>
          </w:p>
        </w:tc>
        <w:tc>
          <w:tcPr>
            <w:tcW w:w="1417" w:type="dxa"/>
          </w:tcPr>
          <w:p w14:paraId="5FF5A0F5" w14:textId="77777777" w:rsidR="00E56FCB" w:rsidRDefault="00E56FCB" w:rsidP="00DD0207">
            <w:pPr>
              <w:pStyle w:val="af4"/>
              <w:ind w:leftChars="0" w:left="0"/>
            </w:pPr>
            <w:r>
              <w:rPr>
                <w:rFonts w:hint="eastAsia"/>
              </w:rPr>
              <w:t>96</w:t>
            </w:r>
            <w:r>
              <w:t xml:space="preserve"> vCPU</w:t>
            </w:r>
          </w:p>
        </w:tc>
      </w:tr>
      <w:tr w:rsidR="00E56FCB" w14:paraId="69A611BB" w14:textId="77777777" w:rsidTr="00DD0207">
        <w:tc>
          <w:tcPr>
            <w:tcW w:w="2323" w:type="dxa"/>
          </w:tcPr>
          <w:p w14:paraId="66FC1AF7" w14:textId="77777777" w:rsidR="00E56FCB" w:rsidRDefault="00E56FCB" w:rsidP="00DD0207">
            <w:pPr>
              <w:pStyle w:val="af4"/>
              <w:ind w:leftChars="0" w:left="0"/>
            </w:pPr>
            <w:r>
              <w:rPr>
                <w:rFonts w:hint="eastAsia"/>
              </w:rPr>
              <w:t>メモリ</w:t>
            </w:r>
          </w:p>
        </w:tc>
        <w:tc>
          <w:tcPr>
            <w:tcW w:w="1418" w:type="dxa"/>
          </w:tcPr>
          <w:p w14:paraId="70A36A3E" w14:textId="77777777" w:rsidR="00E56FCB" w:rsidRDefault="00E56FCB" w:rsidP="00DD0207">
            <w:pPr>
              <w:pStyle w:val="af4"/>
              <w:ind w:leftChars="0" w:left="0"/>
            </w:pPr>
            <w:r w:rsidRPr="009F5963">
              <w:t>6.38</w:t>
            </w:r>
            <w:r>
              <w:rPr>
                <w:rFonts w:hint="eastAsia"/>
              </w:rPr>
              <w:t xml:space="preserve"> GiB</w:t>
            </w:r>
          </w:p>
        </w:tc>
        <w:tc>
          <w:tcPr>
            <w:tcW w:w="1417" w:type="dxa"/>
          </w:tcPr>
          <w:p w14:paraId="482FB7AC" w14:textId="77777777" w:rsidR="00E56FCB" w:rsidRDefault="00E56FCB" w:rsidP="00DD0207">
            <w:pPr>
              <w:pStyle w:val="af4"/>
              <w:ind w:leftChars="0" w:left="0"/>
            </w:pPr>
            <w:r w:rsidRPr="008A4D64">
              <w:t>314.32</w:t>
            </w:r>
            <w:r>
              <w:rPr>
                <w:rFonts w:hint="eastAsia"/>
              </w:rPr>
              <w:t xml:space="preserve"> GiB</w:t>
            </w:r>
          </w:p>
        </w:tc>
      </w:tr>
    </w:tbl>
    <w:p w14:paraId="23032161" w14:textId="77777777" w:rsidR="000D34E5" w:rsidRDefault="000D34E5" w:rsidP="00BE1947"/>
    <w:p w14:paraId="4A245609" w14:textId="77777777" w:rsidR="00BE1947" w:rsidRDefault="00BE1947" w:rsidP="000359C3">
      <w:pPr>
        <w:pStyle w:val="3"/>
      </w:pPr>
      <w:bookmarkStart w:id="196" w:name="_Toc71291697"/>
      <w:bookmarkStart w:id="197" w:name="_Toc71618709"/>
      <w:bookmarkStart w:id="198" w:name="_Toc124835601"/>
      <w:r w:rsidRPr="00E8244F">
        <w:rPr>
          <w:rFonts w:hint="eastAsia"/>
        </w:rPr>
        <w:lastRenderedPageBreak/>
        <w:t>可用性・冗長性</w:t>
      </w:r>
      <w:bookmarkEnd w:id="196"/>
      <w:bookmarkEnd w:id="197"/>
      <w:bookmarkEnd w:id="198"/>
    </w:p>
    <w:p w14:paraId="6F058244" w14:textId="77777777" w:rsidR="002E7100" w:rsidRDefault="002E7100" w:rsidP="003115D5">
      <w:pPr>
        <w:pStyle w:val="4"/>
        <w:numPr>
          <w:ilvl w:val="3"/>
          <w:numId w:val="68"/>
        </w:numPr>
        <w:tabs>
          <w:tab w:val="left" w:pos="2127"/>
        </w:tabs>
      </w:pPr>
      <w:r>
        <w:t>Amazon Aurora</w:t>
      </w:r>
    </w:p>
    <w:p w14:paraId="4163533A" w14:textId="77777777" w:rsidR="00417CCF" w:rsidRPr="003E3F30" w:rsidRDefault="0019437B">
      <w:pPr>
        <w:pStyle w:val="50"/>
      </w:pPr>
      <w:r>
        <w:rPr>
          <w:rFonts w:hint="eastAsia"/>
        </w:rPr>
        <w:t>構成</w:t>
      </w:r>
    </w:p>
    <w:p w14:paraId="1A7CC0E6" w14:textId="77777777" w:rsidR="00615D68" w:rsidRDefault="00615D68" w:rsidP="00615D68">
      <w:pPr>
        <w:ind w:leftChars="850" w:left="1700"/>
      </w:pPr>
      <w:r>
        <w:rPr>
          <w:rFonts w:hint="eastAsia"/>
        </w:rPr>
        <w:t>Amazon</w:t>
      </w:r>
      <w:r>
        <w:t xml:space="preserve"> Aurora</w:t>
      </w:r>
      <w:r>
        <w:rPr>
          <w:rFonts w:hint="eastAsia"/>
        </w:rPr>
        <w:t>の可用性および冗長性に関する構成について、以下に記載する。</w:t>
      </w:r>
    </w:p>
    <w:p w14:paraId="3F00EF74" w14:textId="77777777" w:rsidR="00BE1947" w:rsidRDefault="00BE1947" w:rsidP="00BE1947"/>
    <w:p w14:paraId="21EEFBF3" w14:textId="77777777" w:rsidR="00972018" w:rsidRDefault="00972018" w:rsidP="00D70F5B">
      <w:pPr>
        <w:pStyle w:val="af4"/>
        <w:numPr>
          <w:ilvl w:val="1"/>
          <w:numId w:val="7"/>
        </w:numPr>
        <w:ind w:leftChars="0" w:left="2127"/>
      </w:pPr>
      <w:r>
        <w:rPr>
          <w:rFonts w:hint="eastAsia"/>
        </w:rPr>
        <w:t>Aurora</w:t>
      </w:r>
      <w:r>
        <w:t xml:space="preserve"> DB</w:t>
      </w:r>
      <w:r w:rsidR="00CD557A">
        <w:rPr>
          <w:rFonts w:hint="eastAsia"/>
        </w:rPr>
        <w:t>クラスタ</w:t>
      </w:r>
      <w:r>
        <w:rPr>
          <w:rFonts w:hint="eastAsia"/>
        </w:rPr>
        <w:t>構成とすることで、3つのAZに複数のデータのコピーが配置され、レプリケーションや障害時のフェールオーバは自動で行われる。</w:t>
      </w:r>
    </w:p>
    <w:p w14:paraId="684465B4" w14:textId="77777777" w:rsidR="00972018" w:rsidRDefault="00972018" w:rsidP="00D70F5B">
      <w:pPr>
        <w:pStyle w:val="af4"/>
        <w:numPr>
          <w:ilvl w:val="1"/>
          <w:numId w:val="7"/>
        </w:numPr>
        <w:ind w:leftChars="0" w:left="2127"/>
      </w:pPr>
      <w:r>
        <w:rPr>
          <w:rFonts w:hint="eastAsia"/>
        </w:rPr>
        <w:t>プライマリインスタンスは1台のみで構成し、レプリケーション機能としてはシングルマスター構成を採用する。</w:t>
      </w:r>
    </w:p>
    <w:p w14:paraId="22FE8EB9" w14:textId="77777777" w:rsidR="00972018" w:rsidRPr="003D02E7" w:rsidRDefault="00972018" w:rsidP="00D70F5B">
      <w:pPr>
        <w:pStyle w:val="af4"/>
        <w:numPr>
          <w:ilvl w:val="1"/>
          <w:numId w:val="7"/>
        </w:numPr>
        <w:ind w:leftChars="0" w:left="2127"/>
      </w:pPr>
      <w:r w:rsidRPr="003D02E7">
        <w:rPr>
          <w:rFonts w:hint="eastAsia"/>
        </w:rPr>
        <w:t>トランザクションログの隔地保管が必要であるものの、利用予定のAWS</w:t>
      </w:r>
      <w:r w:rsidRPr="003D02E7">
        <w:t xml:space="preserve"> Backup</w:t>
      </w:r>
      <w:r w:rsidRPr="003D02E7">
        <w:rPr>
          <w:rFonts w:hint="eastAsia"/>
        </w:rPr>
        <w:t>においてはリージョン間のトランザクションログのバックアップができないため、本番、開発のみ、大阪リージョンをセカンダリクラスタとしたグローバルデータベース構成としてデータの隔地保管を行う。ただし、利用料削減の観点から、セカンダリクラスタは</w:t>
      </w:r>
      <w:r>
        <w:rPr>
          <w:rFonts w:hint="eastAsia"/>
        </w:rPr>
        <w:t>通常時は</w:t>
      </w:r>
      <w:r w:rsidRPr="003D02E7">
        <w:rPr>
          <w:rFonts w:hint="eastAsia"/>
        </w:rPr>
        <w:t>インスタンスを構成せず、必要に応じて</w:t>
      </w:r>
      <w:r>
        <w:rPr>
          <w:rFonts w:hint="eastAsia"/>
        </w:rPr>
        <w:t>作成を行う</w:t>
      </w:r>
      <w:r w:rsidRPr="002C0CF5">
        <w:rPr>
          <w:rFonts w:hint="eastAsia"/>
        </w:rPr>
        <w:t>ものとする。</w:t>
      </w:r>
    </w:p>
    <w:p w14:paraId="1AB60B01" w14:textId="77777777" w:rsidR="00972018" w:rsidRDefault="00972018" w:rsidP="00D70F5B">
      <w:pPr>
        <w:pStyle w:val="af4"/>
        <w:numPr>
          <w:ilvl w:val="1"/>
          <w:numId w:val="7"/>
        </w:numPr>
        <w:ind w:leftChars="0" w:left="2127"/>
      </w:pPr>
      <w:r>
        <w:rPr>
          <w:rFonts w:hint="eastAsia"/>
        </w:rPr>
        <w:t>本番、開発環境はマルチAZ配置を考慮し、他AZにAuroraレプリカ/リーダーノードを1つ作成することによって障害時のフェールオーバ先として機能させるだけでなく、汎用検索用の読取専用インスタンスとしても機能させる。なお、障害時はAuroraレプリカが存在しない状態となるため、業務側の制御にて汎用検索は機能させないものとする。研修環境は冗長性を考慮しないため、Auroraレプリカの配置は行わない。</w:t>
      </w:r>
    </w:p>
    <w:p w14:paraId="54D0D6E4" w14:textId="77777777" w:rsidR="00972018" w:rsidRDefault="00972018" w:rsidP="00D70F5B">
      <w:pPr>
        <w:pStyle w:val="af4"/>
        <w:numPr>
          <w:ilvl w:val="1"/>
          <w:numId w:val="7"/>
        </w:numPr>
        <w:ind w:leftChars="0" w:left="2127"/>
      </w:pPr>
      <w:r>
        <w:rPr>
          <w:rFonts w:hint="eastAsia"/>
        </w:rPr>
        <w:t>Auroraレプリカは１つのみであるため、フェールオーバ先の優先度は定義しない。</w:t>
      </w:r>
    </w:p>
    <w:p w14:paraId="6AD0C523" w14:textId="77777777" w:rsidR="005737F8" w:rsidRDefault="00855A44" w:rsidP="00855A44">
      <w:pPr>
        <w:widowControl/>
        <w:jc w:val="left"/>
      </w:pPr>
      <w:r>
        <w:br w:type="page"/>
      </w:r>
    </w:p>
    <w:p w14:paraId="6627C786" w14:textId="77777777" w:rsidR="005737F8" w:rsidRPr="003E3F30" w:rsidRDefault="00F818FE">
      <w:pPr>
        <w:pStyle w:val="50"/>
      </w:pPr>
      <w:r>
        <w:rPr>
          <w:rFonts w:hint="eastAsia"/>
        </w:rPr>
        <w:lastRenderedPageBreak/>
        <w:t>障害時の動作</w:t>
      </w:r>
    </w:p>
    <w:p w14:paraId="1F1E4A9B" w14:textId="77777777" w:rsidR="000777DB" w:rsidRDefault="000777DB" w:rsidP="000777DB">
      <w:pPr>
        <w:ind w:leftChars="850" w:left="1700"/>
      </w:pPr>
      <w:r>
        <w:rPr>
          <w:rFonts w:hint="eastAsia"/>
        </w:rPr>
        <w:t>Amazon</w:t>
      </w:r>
      <w:r>
        <w:t xml:space="preserve"> Aurora</w:t>
      </w:r>
      <w:r>
        <w:rPr>
          <w:rFonts w:hint="eastAsia"/>
        </w:rPr>
        <w:t>の障害時の動作について、以下に記載する。</w:t>
      </w:r>
    </w:p>
    <w:p w14:paraId="6820D780" w14:textId="77777777" w:rsidR="002C0C25" w:rsidRPr="000777DB" w:rsidRDefault="002C0C25" w:rsidP="00BE1947"/>
    <w:p w14:paraId="4EF8365F" w14:textId="77777777" w:rsidR="00936C13" w:rsidRDefault="00936C13" w:rsidP="00936C13">
      <w:pPr>
        <w:ind w:leftChars="850" w:left="1700"/>
      </w:pPr>
      <w:r>
        <w:rPr>
          <w:rFonts w:hint="eastAsia"/>
        </w:rPr>
        <w:t>プライマリインスタンスが所属するAZ障害、またはプライマリインスタンス自体に障害が起きた際は、AWSによる自動処理にてAuroraレプリカがプライマリインスタンスに昇格し、サービスが維持される。また、オンラインアプリやバッチアプリについては接続先をクラスタエンドポイントとすることで常に接続先がプライマリインスタンスを指向するため、瞬断は発生するもののクエリなどの処理は維持され、障害時の接続先切り替えは発生しない。また、障害時はAuroraレプリカが存在しない状態となるため、汎用検索のために必要なリーダエンドポイントを介した通信は発生しない。</w:t>
      </w:r>
    </w:p>
    <w:p w14:paraId="234AB16E" w14:textId="77777777" w:rsidR="00F818FE" w:rsidRPr="00936C13" w:rsidRDefault="00F818FE" w:rsidP="00BE1947"/>
    <w:p w14:paraId="0385976A" w14:textId="77777777" w:rsidR="00F818FE" w:rsidRDefault="00E54C89" w:rsidP="00BE1947">
      <w:r>
        <w:rPr>
          <w:rFonts w:hint="eastAsia"/>
        </w:rPr>
        <w:t xml:space="preserve">　　　　　　　　　　　　　</w:t>
      </w:r>
      <w:r>
        <w:rPr>
          <w:noProof/>
        </w:rPr>
        <w:drawing>
          <wp:inline distT="0" distB="0" distL="0" distR="0" wp14:anchorId="6901DCF0" wp14:editId="0785D575">
            <wp:extent cx="5533244" cy="3823952"/>
            <wp:effectExtent l="0" t="0" r="0" b="571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66247" cy="3846760"/>
                    </a:xfrm>
                    <a:prstGeom prst="rect">
                      <a:avLst/>
                    </a:prstGeom>
                    <a:noFill/>
                    <a:ln>
                      <a:noFill/>
                    </a:ln>
                  </pic:spPr>
                </pic:pic>
              </a:graphicData>
            </a:graphic>
          </wp:inline>
        </w:drawing>
      </w:r>
      <w:r>
        <w:rPr>
          <w:rFonts w:hint="eastAsia"/>
        </w:rPr>
        <w:t xml:space="preserve">　　</w:t>
      </w:r>
    </w:p>
    <w:p w14:paraId="370E77CE" w14:textId="77777777" w:rsidR="002C0C25" w:rsidRDefault="00986AAA" w:rsidP="00986AAA">
      <w:pPr>
        <w:widowControl/>
        <w:jc w:val="left"/>
      </w:pPr>
      <w:r>
        <w:br w:type="page"/>
      </w:r>
    </w:p>
    <w:p w14:paraId="4116D973" w14:textId="77777777" w:rsidR="0097332E" w:rsidRDefault="007451EA" w:rsidP="003115D5">
      <w:pPr>
        <w:pStyle w:val="4"/>
        <w:numPr>
          <w:ilvl w:val="3"/>
          <w:numId w:val="68"/>
        </w:numPr>
        <w:tabs>
          <w:tab w:val="left" w:pos="2127"/>
        </w:tabs>
      </w:pPr>
      <w:r>
        <w:rPr>
          <w:rFonts w:hint="eastAsia"/>
        </w:rPr>
        <w:lastRenderedPageBreak/>
        <w:t>ElastiCache</w:t>
      </w:r>
    </w:p>
    <w:p w14:paraId="24A0F2C9" w14:textId="77777777" w:rsidR="0058494C" w:rsidRPr="003E3F30" w:rsidRDefault="0058494C">
      <w:pPr>
        <w:pStyle w:val="50"/>
      </w:pPr>
      <w:r>
        <w:rPr>
          <w:rFonts w:hint="eastAsia"/>
        </w:rPr>
        <w:t>構成</w:t>
      </w:r>
    </w:p>
    <w:p w14:paraId="4D8ED2F9" w14:textId="77777777" w:rsidR="00BC5613" w:rsidRDefault="00BC5613" w:rsidP="00BC5613">
      <w:pPr>
        <w:ind w:leftChars="850" w:left="1700"/>
      </w:pPr>
      <w:r w:rsidRPr="002D4069">
        <w:t>ElastiCache</w:t>
      </w:r>
      <w:r>
        <w:rPr>
          <w:rFonts w:hint="eastAsia"/>
        </w:rPr>
        <w:t>の可用性および冗長性に関する構成について、以下に記載する。</w:t>
      </w:r>
    </w:p>
    <w:p w14:paraId="7B407F02" w14:textId="77777777" w:rsidR="0097332E" w:rsidRDefault="0097332E" w:rsidP="00BE1947"/>
    <w:p w14:paraId="745566C9" w14:textId="77777777" w:rsidR="00ED20B0" w:rsidRDefault="00ED20B0" w:rsidP="00D70F5B">
      <w:pPr>
        <w:pStyle w:val="af4"/>
        <w:numPr>
          <w:ilvl w:val="1"/>
          <w:numId w:val="7"/>
        </w:numPr>
        <w:ind w:leftChars="0" w:left="2127"/>
      </w:pPr>
      <w:r>
        <w:rPr>
          <w:rFonts w:hint="eastAsia"/>
        </w:rPr>
        <w:t>各ノードはそれぞれ異なるAZへ配置とし、</w:t>
      </w:r>
      <w:r w:rsidRPr="00F537A7">
        <w:rPr>
          <w:rFonts w:hint="eastAsia"/>
        </w:rPr>
        <w:t>プライマリノード</w:t>
      </w:r>
      <w:r>
        <w:rPr>
          <w:rFonts w:hint="eastAsia"/>
        </w:rPr>
        <w:t>は</w:t>
      </w:r>
      <w:r w:rsidRPr="00F537A7">
        <w:t>ap-northeast-1</w:t>
      </w:r>
      <w:r>
        <w:rPr>
          <w:rFonts w:hint="eastAsia"/>
        </w:rPr>
        <w:t>a</w:t>
      </w:r>
      <w:r w:rsidRPr="00F537A7">
        <w:rPr>
          <w:rFonts w:hint="eastAsia"/>
        </w:rPr>
        <w:t>、リードレプリカ</w:t>
      </w:r>
      <w:r>
        <w:rPr>
          <w:rFonts w:hint="eastAsia"/>
        </w:rPr>
        <w:t>は</w:t>
      </w:r>
      <w:r w:rsidRPr="00F537A7">
        <w:t>ap-northeast-1</w:t>
      </w:r>
      <w:r>
        <w:rPr>
          <w:rFonts w:hint="eastAsia"/>
        </w:rPr>
        <w:t>cとする。</w:t>
      </w:r>
    </w:p>
    <w:p w14:paraId="0B551EFD" w14:textId="77777777" w:rsidR="00ED20B0" w:rsidRDefault="00ED20B0" w:rsidP="00D70F5B">
      <w:pPr>
        <w:pStyle w:val="af4"/>
        <w:numPr>
          <w:ilvl w:val="1"/>
          <w:numId w:val="7"/>
        </w:numPr>
        <w:ind w:leftChars="0" w:left="2127"/>
      </w:pPr>
      <w:r w:rsidRPr="00486705">
        <w:rPr>
          <w:rFonts w:cs="Helvetica"/>
          <w:color w:val="333333"/>
          <w:shd w:val="clear" w:color="auto" w:fill="FFFFFF"/>
        </w:rPr>
        <w:t>“</w:t>
      </w:r>
      <w:r w:rsidRPr="00486705">
        <w:rPr>
          <w:rFonts w:cs="Helvetica" w:hint="eastAsia"/>
          <w:color w:val="333333"/>
          <w:shd w:val="clear" w:color="auto" w:fill="FFFFFF"/>
        </w:rPr>
        <w:t>マルチ</w:t>
      </w:r>
      <w:r w:rsidRPr="00486705">
        <w:rPr>
          <w:rFonts w:cs="Helvetica"/>
          <w:color w:val="333333"/>
          <w:shd w:val="clear" w:color="auto" w:fill="FFFFFF"/>
        </w:rPr>
        <w:t>AZ</w:t>
      </w:r>
      <w:r>
        <w:rPr>
          <w:rFonts w:hint="eastAsia"/>
        </w:rPr>
        <w:t>の有効化</w:t>
      </w:r>
      <w:r>
        <w:t>”</w:t>
      </w:r>
      <w:r>
        <w:rPr>
          <w:rFonts w:hint="eastAsia"/>
        </w:rPr>
        <w:t>を行い、</w:t>
      </w:r>
      <w:r w:rsidRPr="00491F5F">
        <w:rPr>
          <w:rFonts w:hint="eastAsia"/>
        </w:rPr>
        <w:t>自動フェ</w:t>
      </w:r>
      <w:r>
        <w:rPr>
          <w:rFonts w:hint="eastAsia"/>
        </w:rPr>
        <w:t>ー</w:t>
      </w:r>
      <w:r w:rsidRPr="00491F5F">
        <w:rPr>
          <w:rFonts w:hint="eastAsia"/>
        </w:rPr>
        <w:t>ルオーバ</w:t>
      </w:r>
      <w:r>
        <w:rPr>
          <w:rFonts w:hint="eastAsia"/>
        </w:rPr>
        <w:t>を備えた構成とする。</w:t>
      </w:r>
    </w:p>
    <w:p w14:paraId="5B928E06" w14:textId="77777777" w:rsidR="00ED20B0" w:rsidRDefault="00ED20B0" w:rsidP="00D70F5B">
      <w:pPr>
        <w:pStyle w:val="af4"/>
        <w:numPr>
          <w:ilvl w:val="1"/>
          <w:numId w:val="7"/>
        </w:numPr>
        <w:ind w:leftChars="0" w:left="2127"/>
      </w:pPr>
      <w:r>
        <w:rPr>
          <w:rFonts w:hint="eastAsia"/>
        </w:rPr>
        <w:t>リードレプリカは、AZ障害に備えたフェールオーバ先として利用し、読み取り分散化の対象としない。</w:t>
      </w:r>
    </w:p>
    <w:p w14:paraId="205F6C46" w14:textId="77777777" w:rsidR="00ED20B0" w:rsidRPr="00262CEC" w:rsidRDefault="00ED20B0" w:rsidP="00D70F5B">
      <w:pPr>
        <w:pStyle w:val="af4"/>
        <w:numPr>
          <w:ilvl w:val="1"/>
          <w:numId w:val="7"/>
        </w:numPr>
        <w:ind w:leftChars="0" w:left="2127"/>
      </w:pPr>
      <w:r>
        <w:rPr>
          <w:rFonts w:hint="eastAsia"/>
        </w:rPr>
        <w:t>研修環境は冗長性を考慮しないため、リードレプリカの配置は行わない。</w:t>
      </w:r>
    </w:p>
    <w:p w14:paraId="07C98915" w14:textId="77777777" w:rsidR="00ED20B0" w:rsidRDefault="00ED20B0" w:rsidP="00BE1947"/>
    <w:p w14:paraId="599CA153" w14:textId="77777777" w:rsidR="008A527B" w:rsidRPr="003E3F30" w:rsidRDefault="0061253E">
      <w:pPr>
        <w:pStyle w:val="50"/>
      </w:pPr>
      <w:r>
        <w:rPr>
          <w:rFonts w:hint="eastAsia"/>
        </w:rPr>
        <w:t>障害時の動作</w:t>
      </w:r>
    </w:p>
    <w:p w14:paraId="68E5DDEB" w14:textId="77777777" w:rsidR="005932D5" w:rsidRDefault="005932D5" w:rsidP="005932D5">
      <w:pPr>
        <w:ind w:leftChars="850" w:left="1700"/>
      </w:pPr>
      <w:r w:rsidRPr="002D4069">
        <w:t>ElastiCache</w:t>
      </w:r>
      <w:r>
        <w:rPr>
          <w:rFonts w:hint="eastAsia"/>
        </w:rPr>
        <w:t>の障害時の動作について、以下に記載する。</w:t>
      </w:r>
    </w:p>
    <w:p w14:paraId="557F685F" w14:textId="77777777" w:rsidR="005932D5" w:rsidRDefault="005932D5" w:rsidP="005932D5">
      <w:pPr>
        <w:ind w:leftChars="850" w:left="1700"/>
      </w:pPr>
    </w:p>
    <w:p w14:paraId="13D3E2D9" w14:textId="77777777" w:rsidR="005932D5" w:rsidRDefault="005932D5" w:rsidP="005932D5">
      <w:pPr>
        <w:ind w:leftChars="850" w:left="1700"/>
      </w:pPr>
      <w:r w:rsidRPr="00F91C99">
        <w:rPr>
          <w:rFonts w:hint="eastAsia"/>
        </w:rPr>
        <w:t>プライマリ</w:t>
      </w:r>
      <w:r>
        <w:rPr>
          <w:rFonts w:hint="eastAsia"/>
        </w:rPr>
        <w:t>ノード</w:t>
      </w:r>
      <w:r w:rsidRPr="00F91C99">
        <w:rPr>
          <w:rFonts w:hint="eastAsia"/>
        </w:rPr>
        <w:t>が所属する</w:t>
      </w:r>
      <w:r w:rsidRPr="00F91C99">
        <w:t>AZ障害、またはプライマリ</w:t>
      </w:r>
      <w:r>
        <w:rPr>
          <w:rFonts w:hint="eastAsia"/>
        </w:rPr>
        <w:t>ノード</w:t>
      </w:r>
      <w:r w:rsidRPr="00F91C99">
        <w:t>自体に障害が起きた際は、AWSによる自動処理</w:t>
      </w:r>
      <w:r>
        <w:rPr>
          <w:rFonts w:hint="eastAsia"/>
        </w:rPr>
        <w:t>に</w:t>
      </w:r>
      <w:r w:rsidRPr="00F91C99">
        <w:t>て</w:t>
      </w:r>
      <w:r>
        <w:rPr>
          <w:rFonts w:hint="eastAsia"/>
        </w:rPr>
        <w:t>リードレプリカ</w:t>
      </w:r>
      <w:r w:rsidRPr="00F91C99">
        <w:t>がプライマリ</w:t>
      </w:r>
      <w:r>
        <w:rPr>
          <w:rFonts w:hint="eastAsia"/>
        </w:rPr>
        <w:t>ノード</w:t>
      </w:r>
      <w:r w:rsidRPr="00F91C99">
        <w:t>に昇格し、サービスが維持される。また、オンラインアプリやバッチアプリについては接続先を</w:t>
      </w:r>
      <w:r>
        <w:rPr>
          <w:rFonts w:hint="eastAsia"/>
        </w:rPr>
        <w:t>プライマリ</w:t>
      </w:r>
      <w:r w:rsidRPr="00F91C99">
        <w:t>エンドポイントとすることで常に接続先がプライマリ</w:t>
      </w:r>
      <w:r>
        <w:rPr>
          <w:rFonts w:hint="eastAsia"/>
        </w:rPr>
        <w:t>ノード</w:t>
      </w:r>
      <w:r w:rsidRPr="00F91C99">
        <w:t>を指向するため、瞬断は発生するもののクエリなどの処理は維持され、障害時の接続先切り替えは発生しない。</w:t>
      </w:r>
    </w:p>
    <w:p w14:paraId="42B26C9C" w14:textId="77777777" w:rsidR="008A527B" w:rsidRDefault="008A527B" w:rsidP="00BE1947"/>
    <w:p w14:paraId="51FD64FA" w14:textId="77777777" w:rsidR="008133CE" w:rsidRDefault="00800AE0" w:rsidP="00A46510">
      <w:pPr>
        <w:jc w:val="right"/>
      </w:pPr>
      <w:r>
        <w:rPr>
          <w:noProof/>
        </w:rPr>
        <w:drawing>
          <wp:inline distT="0" distB="0" distL="0" distR="0" wp14:anchorId="345A9D0E" wp14:editId="1347FABB">
            <wp:extent cx="5734720" cy="3865880"/>
            <wp:effectExtent l="0" t="0" r="0" b="127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545" cy="3880593"/>
                    </a:xfrm>
                    <a:prstGeom prst="rect">
                      <a:avLst/>
                    </a:prstGeom>
                    <a:noFill/>
                    <a:ln>
                      <a:noFill/>
                    </a:ln>
                  </pic:spPr>
                </pic:pic>
              </a:graphicData>
            </a:graphic>
          </wp:inline>
        </w:drawing>
      </w:r>
    </w:p>
    <w:p w14:paraId="0117AF87" w14:textId="77777777" w:rsidR="00391881" w:rsidRDefault="00391881">
      <w:pPr>
        <w:widowControl/>
        <w:jc w:val="left"/>
      </w:pPr>
      <w:r>
        <w:br w:type="page"/>
      </w:r>
    </w:p>
    <w:p w14:paraId="04B58651" w14:textId="77777777" w:rsidR="00BE1947" w:rsidRPr="00E8244F" w:rsidRDefault="00BE1947" w:rsidP="000359C3">
      <w:pPr>
        <w:pStyle w:val="3"/>
      </w:pPr>
      <w:bookmarkStart w:id="199" w:name="_Toc71291698"/>
      <w:bookmarkStart w:id="200" w:name="_Toc71618710"/>
      <w:bookmarkStart w:id="201" w:name="_Toc124835602"/>
      <w:r w:rsidRPr="00583441">
        <w:rPr>
          <w:rFonts w:hint="eastAsia"/>
        </w:rPr>
        <w:lastRenderedPageBreak/>
        <w:t>パフォーマンス</w:t>
      </w:r>
      <w:r w:rsidRPr="00583441">
        <w:t>/キャパシティ設計</w:t>
      </w:r>
      <w:bookmarkEnd w:id="199"/>
      <w:bookmarkEnd w:id="200"/>
      <w:bookmarkEnd w:id="201"/>
    </w:p>
    <w:p w14:paraId="42EE94B6" w14:textId="77777777" w:rsidR="0016726B" w:rsidRDefault="0016726B" w:rsidP="0016726B">
      <w:pPr>
        <w:ind w:leftChars="638" w:left="1276"/>
      </w:pPr>
      <w:r>
        <w:rPr>
          <w:rFonts w:hint="eastAsia"/>
        </w:rPr>
        <w:t>Amazon</w:t>
      </w:r>
      <w:r>
        <w:t xml:space="preserve"> Aurora</w:t>
      </w:r>
      <w:r>
        <w:rPr>
          <w:rFonts w:hint="eastAsia"/>
        </w:rPr>
        <w:t>及び</w:t>
      </w:r>
      <w:r w:rsidRPr="002D4069">
        <w:t>ElastiCache</w:t>
      </w:r>
      <w:r w:rsidRPr="0022044A">
        <w:rPr>
          <w:rFonts w:hint="eastAsia"/>
        </w:rPr>
        <w:t>における</w:t>
      </w:r>
      <w:r>
        <w:rPr>
          <w:rFonts w:hint="eastAsia"/>
        </w:rPr>
        <w:t>パフォーマンス及び</w:t>
      </w:r>
      <w:r w:rsidRPr="0022044A">
        <w:rPr>
          <w:rFonts w:hint="eastAsia"/>
        </w:rPr>
        <w:t>キャパシティ設計について</w:t>
      </w:r>
      <w:r>
        <w:rPr>
          <w:rFonts w:hint="eastAsia"/>
        </w:rPr>
        <w:t>、</w:t>
      </w:r>
      <w:r w:rsidRPr="0022044A">
        <w:rPr>
          <w:rFonts w:hint="eastAsia"/>
        </w:rPr>
        <w:t>以下に記載する。</w:t>
      </w:r>
    </w:p>
    <w:p w14:paraId="55CBF3CC" w14:textId="77777777" w:rsidR="00BE1947" w:rsidRDefault="00BE1947" w:rsidP="00FB02B3">
      <w:pPr>
        <w:widowControl/>
        <w:jc w:val="left"/>
      </w:pPr>
    </w:p>
    <w:p w14:paraId="0C54C65C" w14:textId="77777777" w:rsidR="00DE792E" w:rsidRDefault="00A10E7D" w:rsidP="003115D5">
      <w:pPr>
        <w:pStyle w:val="4"/>
        <w:numPr>
          <w:ilvl w:val="3"/>
          <w:numId w:val="69"/>
        </w:numPr>
        <w:tabs>
          <w:tab w:val="left" w:pos="2127"/>
        </w:tabs>
      </w:pPr>
      <w:r>
        <w:rPr>
          <w:rFonts w:hint="eastAsia"/>
        </w:rPr>
        <w:t>パフォーマンス設計</w:t>
      </w:r>
    </w:p>
    <w:p w14:paraId="2B4A6475" w14:textId="77777777" w:rsidR="0016726B" w:rsidRPr="0016726B" w:rsidRDefault="001416DC">
      <w:pPr>
        <w:pStyle w:val="50"/>
      </w:pPr>
      <w:r>
        <w:rPr>
          <w:rFonts w:hint="eastAsia"/>
        </w:rPr>
        <w:t>基本</w:t>
      </w:r>
      <w:r w:rsidR="003B3B50">
        <w:rPr>
          <w:rFonts w:hint="eastAsia"/>
        </w:rPr>
        <w:t>方針</w:t>
      </w:r>
    </w:p>
    <w:p w14:paraId="5FFC9659" w14:textId="77777777" w:rsidR="006B0770" w:rsidRPr="0022044A" w:rsidRDefault="006B0770" w:rsidP="00D70F5B">
      <w:pPr>
        <w:numPr>
          <w:ilvl w:val="0"/>
          <w:numId w:val="7"/>
        </w:numPr>
        <w:ind w:leftChars="853" w:left="2126"/>
      </w:pPr>
      <w:r>
        <w:rPr>
          <w:rFonts w:hint="eastAsia"/>
        </w:rPr>
        <w:t>オンラインレスポンスの応答目標値が3秒であることから、Web</w:t>
      </w:r>
      <w:r>
        <w:t>/AP</w:t>
      </w:r>
      <w:r>
        <w:rPr>
          <w:rFonts w:hint="eastAsia"/>
        </w:rPr>
        <w:t>サーバからD</w:t>
      </w:r>
      <w:r>
        <w:t>B</w:t>
      </w:r>
      <w:r>
        <w:rPr>
          <w:rFonts w:hint="eastAsia"/>
        </w:rPr>
        <w:t>へのリクエストに対する応答は3秒未満となる</w:t>
      </w:r>
      <w:r w:rsidRPr="0022044A">
        <w:rPr>
          <w:rFonts w:hint="eastAsia"/>
        </w:rPr>
        <w:t>性能であること。</w:t>
      </w:r>
    </w:p>
    <w:p w14:paraId="7820B6DC" w14:textId="77777777" w:rsidR="006B0770" w:rsidRDefault="006B0770" w:rsidP="00D70F5B">
      <w:pPr>
        <w:numPr>
          <w:ilvl w:val="0"/>
          <w:numId w:val="7"/>
        </w:numPr>
        <w:ind w:leftChars="853" w:left="2126"/>
      </w:pPr>
      <w:r>
        <w:rPr>
          <w:rFonts w:hint="eastAsia"/>
        </w:rPr>
        <w:t>汎用検索については、長時間処理がみこまれるため、非機能要件定義に従って45秒までは待機可能とする。</w:t>
      </w:r>
    </w:p>
    <w:p w14:paraId="1A1410A8" w14:textId="77777777" w:rsidR="006B0770" w:rsidRDefault="006B0770" w:rsidP="00D70F5B">
      <w:pPr>
        <w:numPr>
          <w:ilvl w:val="0"/>
          <w:numId w:val="7"/>
        </w:numPr>
        <w:ind w:leftChars="853" w:left="2126"/>
      </w:pPr>
      <w:r>
        <w:rPr>
          <w:rFonts w:hint="eastAsia"/>
        </w:rPr>
        <w:t>バッチレスポンスについては、バッチサーバ項目の</w:t>
      </w:r>
      <w:r w:rsidRPr="002E2BE2">
        <w:t>4.2.8.</w:t>
      </w:r>
      <w:r w:rsidR="00667621">
        <w:rPr>
          <w:rFonts w:hint="eastAsia"/>
        </w:rPr>
        <w:t>1</w:t>
      </w:r>
      <w:r w:rsidRPr="002E2BE2">
        <w:t>.1</w:t>
      </w:r>
      <w:r>
        <w:t xml:space="preserve"> </w:t>
      </w:r>
      <w:r w:rsidRPr="002E2BE2">
        <w:t>基本方針</w:t>
      </w:r>
      <w:r>
        <w:rPr>
          <w:rFonts w:hint="eastAsia"/>
        </w:rPr>
        <w:t>に従って、1バッチ処理時間未満の性能であること。</w:t>
      </w:r>
    </w:p>
    <w:p w14:paraId="0ECFC4E4" w14:textId="77777777" w:rsidR="006B0770" w:rsidRPr="0022044A" w:rsidRDefault="006B0770" w:rsidP="00D70F5B">
      <w:pPr>
        <w:numPr>
          <w:ilvl w:val="0"/>
          <w:numId w:val="7"/>
        </w:numPr>
        <w:ind w:leftChars="853" w:left="2126"/>
      </w:pPr>
      <w:r>
        <w:rPr>
          <w:rFonts w:hint="eastAsia"/>
        </w:rPr>
        <w:t xml:space="preserve">定義したリソース内で処理をおこなうものとし、Auto </w:t>
      </w:r>
      <w:r>
        <w:t>Scaling</w:t>
      </w:r>
      <w:r>
        <w:rPr>
          <w:rFonts w:hint="eastAsia"/>
        </w:rPr>
        <w:t>による性能拡張は行わない。</w:t>
      </w:r>
    </w:p>
    <w:p w14:paraId="53C119B9" w14:textId="77777777" w:rsidR="006B0770" w:rsidRDefault="006B0770" w:rsidP="00D70F5B">
      <w:pPr>
        <w:numPr>
          <w:ilvl w:val="0"/>
          <w:numId w:val="7"/>
        </w:numPr>
        <w:ind w:leftChars="853" w:left="2126"/>
      </w:pPr>
      <w:r>
        <w:rPr>
          <w:rFonts w:hint="eastAsia"/>
        </w:rPr>
        <w:t>AZ障害があっても</w:t>
      </w:r>
      <w:r w:rsidRPr="0022044A">
        <w:rPr>
          <w:rFonts w:hint="eastAsia"/>
        </w:rPr>
        <w:t>同等の</w:t>
      </w:r>
      <w:r>
        <w:rPr>
          <w:rFonts w:hint="eastAsia"/>
        </w:rPr>
        <w:t>業務処理及び</w:t>
      </w:r>
      <w:r w:rsidRPr="0022044A">
        <w:rPr>
          <w:rFonts w:hint="eastAsia"/>
        </w:rPr>
        <w:t>バッチ処理性能を提供するインフラ環境とする。</w:t>
      </w:r>
    </w:p>
    <w:p w14:paraId="32049F35" w14:textId="77777777" w:rsidR="006B0770" w:rsidRDefault="006B0770" w:rsidP="00D70F5B">
      <w:pPr>
        <w:numPr>
          <w:ilvl w:val="0"/>
          <w:numId w:val="7"/>
        </w:numPr>
        <w:ind w:leftChars="853" w:left="2126"/>
      </w:pPr>
      <w:r w:rsidRPr="0022044A">
        <w:rPr>
          <w:rFonts w:hint="eastAsia"/>
        </w:rPr>
        <w:t>CPU、メモリについては、増加率を仮定したうえで定義した時点から3年後においても50%～80%の範囲で収まる性能とする。</w:t>
      </w:r>
    </w:p>
    <w:p w14:paraId="765C754A" w14:textId="77777777" w:rsidR="006B0770" w:rsidRDefault="006B0770" w:rsidP="00D70F5B">
      <w:pPr>
        <w:numPr>
          <w:ilvl w:val="0"/>
          <w:numId w:val="7"/>
        </w:numPr>
        <w:ind w:leftChars="853" w:left="2126"/>
      </w:pPr>
      <w:r w:rsidRPr="0022044A">
        <w:rPr>
          <w:rFonts w:hint="eastAsia"/>
        </w:rPr>
        <w:t>リソース使用状況をもとにデータや処理量、使用率とその増減の見通しを踏まえて拡充の検討を行い、適宜スケールアップを行うものとする。</w:t>
      </w:r>
    </w:p>
    <w:p w14:paraId="540C8B32" w14:textId="77777777" w:rsidR="006B0770" w:rsidRPr="0022044A" w:rsidRDefault="006B0770" w:rsidP="00D70F5B">
      <w:pPr>
        <w:numPr>
          <w:ilvl w:val="0"/>
          <w:numId w:val="7"/>
        </w:numPr>
        <w:ind w:leftChars="853" w:left="2126"/>
      </w:pPr>
      <w:r>
        <w:rPr>
          <w:rFonts w:hint="eastAsia"/>
        </w:rPr>
        <w:t>2.3.2</w:t>
      </w:r>
      <w:r>
        <w:t xml:space="preserve"> </w:t>
      </w:r>
      <w:r w:rsidRPr="009A0CEA">
        <w:rPr>
          <w:rFonts w:hint="eastAsia"/>
        </w:rPr>
        <w:t>性能目標値</w:t>
      </w:r>
      <w:r>
        <w:rPr>
          <w:rFonts w:hint="eastAsia"/>
        </w:rPr>
        <w:t>に記載の通り、性能確定にはサイジングの変更によるチューニングを前提とする。</w:t>
      </w:r>
    </w:p>
    <w:p w14:paraId="0044EBFD" w14:textId="77777777" w:rsidR="00FB02B3" w:rsidRPr="006B0770" w:rsidRDefault="00FB02B3" w:rsidP="00FB02B3">
      <w:pPr>
        <w:widowControl/>
        <w:jc w:val="left"/>
      </w:pPr>
    </w:p>
    <w:p w14:paraId="6F1DEED2" w14:textId="77777777" w:rsidR="003B3B50" w:rsidRPr="003E3F30" w:rsidRDefault="00220651">
      <w:pPr>
        <w:pStyle w:val="50"/>
      </w:pPr>
      <w:r w:rsidRPr="0022044A">
        <w:rPr>
          <w:rFonts w:hint="eastAsia"/>
        </w:rPr>
        <w:t>多重度・流量制限</w:t>
      </w:r>
    </w:p>
    <w:p w14:paraId="6A5FEB0B" w14:textId="77777777" w:rsidR="0075610E" w:rsidRDefault="0075610E" w:rsidP="0075610E">
      <w:pPr>
        <w:ind w:left="839" w:firstLine="839"/>
      </w:pPr>
      <w:r>
        <w:rPr>
          <w:rFonts w:hint="eastAsia"/>
        </w:rPr>
        <w:t>接続側で制御を行うため、原則</w:t>
      </w:r>
      <w:r w:rsidRPr="0022044A">
        <w:rPr>
          <w:rFonts w:hint="eastAsia"/>
        </w:rPr>
        <w:t>多重度設定・流量制限は行わないものとする。</w:t>
      </w:r>
      <w:r>
        <w:rPr>
          <w:rFonts w:hint="eastAsia"/>
        </w:rPr>
        <w:t>ただし、Amazon</w:t>
      </w:r>
      <w:r>
        <w:t xml:space="preserve"> Aurora</w:t>
      </w:r>
      <w:r>
        <w:rPr>
          <w:rFonts w:hint="eastAsia"/>
        </w:rPr>
        <w:t>について</w:t>
      </w:r>
    </w:p>
    <w:p w14:paraId="7CC8FDDA" w14:textId="77777777" w:rsidR="0075610E" w:rsidRDefault="0075610E" w:rsidP="0075610E">
      <w:pPr>
        <w:ind w:left="839" w:firstLine="839"/>
      </w:pPr>
      <w:r>
        <w:rPr>
          <w:rFonts w:hint="eastAsia"/>
        </w:rPr>
        <w:t>は同時アクセスユーザ数が2250であるため、これらを考慮しインスタンスクラスに応じた最大接続数の定義を行うもの</w:t>
      </w:r>
    </w:p>
    <w:p w14:paraId="45BF93E0" w14:textId="77777777" w:rsidR="0075610E" w:rsidRPr="0022044A" w:rsidRDefault="0075610E" w:rsidP="0075610E">
      <w:pPr>
        <w:ind w:left="839" w:firstLine="839"/>
      </w:pPr>
      <w:r>
        <w:rPr>
          <w:rFonts w:hint="eastAsia"/>
        </w:rPr>
        <w:t>とする。</w:t>
      </w:r>
    </w:p>
    <w:p w14:paraId="6198BFA1" w14:textId="77777777" w:rsidR="00FB02B3" w:rsidRDefault="00FB02B3" w:rsidP="00FB02B3">
      <w:pPr>
        <w:widowControl/>
        <w:jc w:val="left"/>
      </w:pPr>
    </w:p>
    <w:p w14:paraId="3BFC79BA" w14:textId="77777777" w:rsidR="00FD37C2" w:rsidRPr="003E3F30" w:rsidRDefault="00DA0F24">
      <w:pPr>
        <w:pStyle w:val="50"/>
      </w:pPr>
      <w:r w:rsidRPr="0022044A">
        <w:rPr>
          <w:rFonts w:hint="eastAsia"/>
        </w:rPr>
        <w:t>タイムアウト設計</w:t>
      </w:r>
    </w:p>
    <w:p w14:paraId="5FD6A02C" w14:textId="77777777" w:rsidR="00D46290" w:rsidRPr="0022044A" w:rsidRDefault="00D46290" w:rsidP="00D46290">
      <w:pPr>
        <w:ind w:left="839" w:firstLine="839"/>
      </w:pPr>
      <w:r>
        <w:rPr>
          <w:rFonts w:hint="eastAsia"/>
        </w:rPr>
        <w:t>接続側で制御を行うため、個別のタイムアウト設計</w:t>
      </w:r>
      <w:r w:rsidRPr="0022044A">
        <w:rPr>
          <w:rFonts w:hint="eastAsia"/>
        </w:rPr>
        <w:t>は行わないものとする。</w:t>
      </w:r>
    </w:p>
    <w:p w14:paraId="47CB9C63" w14:textId="77777777" w:rsidR="00391881" w:rsidRDefault="00391881">
      <w:pPr>
        <w:widowControl/>
        <w:jc w:val="left"/>
      </w:pPr>
      <w:r>
        <w:br w:type="page"/>
      </w:r>
    </w:p>
    <w:p w14:paraId="693B6B16" w14:textId="77777777" w:rsidR="000F7E2F" w:rsidRDefault="00DB494B" w:rsidP="003115D5">
      <w:pPr>
        <w:pStyle w:val="4"/>
        <w:numPr>
          <w:ilvl w:val="3"/>
          <w:numId w:val="69"/>
        </w:numPr>
        <w:tabs>
          <w:tab w:val="left" w:pos="2127"/>
        </w:tabs>
      </w:pPr>
      <w:r>
        <w:rPr>
          <w:rFonts w:hint="eastAsia"/>
        </w:rPr>
        <w:lastRenderedPageBreak/>
        <w:t>キャパシティ設計</w:t>
      </w:r>
    </w:p>
    <w:p w14:paraId="27882521" w14:textId="77777777" w:rsidR="009537D8" w:rsidRPr="003E3F30" w:rsidRDefault="00BC617D">
      <w:pPr>
        <w:pStyle w:val="50"/>
      </w:pPr>
      <w:r w:rsidRPr="0022044A">
        <w:rPr>
          <w:rFonts w:hint="eastAsia"/>
        </w:rPr>
        <w:t>サイジング方法の説明</w:t>
      </w:r>
    </w:p>
    <w:p w14:paraId="2D051950" w14:textId="77777777" w:rsidR="00121F05" w:rsidRDefault="00121F05" w:rsidP="00121F05">
      <w:pPr>
        <w:ind w:leftChars="850" w:left="1700"/>
      </w:pPr>
      <w:r>
        <w:rPr>
          <w:rFonts w:hint="eastAsia"/>
        </w:rPr>
        <w:t>Amazon</w:t>
      </w:r>
      <w:r>
        <w:t xml:space="preserve"> Aurora</w:t>
      </w:r>
      <w:r>
        <w:rPr>
          <w:rFonts w:hint="eastAsia"/>
        </w:rPr>
        <w:t>及び</w:t>
      </w:r>
      <w:r w:rsidRPr="002D4069">
        <w:t>ElastiCache</w:t>
      </w:r>
      <w:r w:rsidRPr="0022044A">
        <w:rPr>
          <w:rFonts w:hint="eastAsia"/>
        </w:rPr>
        <w:t>におけ</w:t>
      </w:r>
      <w:r>
        <w:rPr>
          <w:rFonts w:hint="eastAsia"/>
        </w:rPr>
        <w:t>る</w:t>
      </w:r>
      <w:r w:rsidRPr="0022044A">
        <w:rPr>
          <w:rFonts w:hint="eastAsia"/>
        </w:rPr>
        <w:t>キャパシティ設計について</w:t>
      </w:r>
      <w:r>
        <w:rPr>
          <w:rFonts w:hint="eastAsia"/>
        </w:rPr>
        <w:t>、</w:t>
      </w:r>
      <w:r w:rsidRPr="0022044A">
        <w:rPr>
          <w:rFonts w:hint="eastAsia"/>
        </w:rPr>
        <w:t>以下に記載する。</w:t>
      </w:r>
    </w:p>
    <w:p w14:paraId="37A8DFFD" w14:textId="77777777" w:rsidR="00121F05" w:rsidRDefault="000774B3" w:rsidP="00121F05">
      <w:pPr>
        <w:ind w:left="2127" w:right="200" w:hanging="420"/>
        <w:jc w:val="left"/>
        <w:rPr>
          <w:rFonts w:cs="Meiryo UI"/>
          <w:kern w:val="0"/>
          <w:szCs w:val="21"/>
        </w:rPr>
      </w:pPr>
      <w:r w:rsidRPr="000774B3">
        <w:rPr>
          <w:rFonts w:cs="Meiryo UI" w:hint="eastAsia"/>
          <w:kern w:val="0"/>
          <w:szCs w:val="21"/>
        </w:rPr>
        <w:t>※</w:t>
      </w:r>
      <w:r w:rsidRPr="000774B3">
        <w:rPr>
          <w:rFonts w:cs="Meiryo UI"/>
          <w:kern w:val="0"/>
          <w:szCs w:val="21"/>
        </w:rPr>
        <w:tab/>
        <w:t>横浜銀行・東日本銀行のスペックについては以下の通り算出を行う。北陸銀行・北海道銀行・七十七銀行については、横浜銀行と同様とする。</w:t>
      </w:r>
    </w:p>
    <w:p w14:paraId="64A5C327" w14:textId="77777777" w:rsidR="000774B3" w:rsidRPr="00FA3689" w:rsidRDefault="000774B3" w:rsidP="000774B3">
      <w:pPr>
        <w:ind w:right="200"/>
        <w:jc w:val="left"/>
        <w:rPr>
          <w:rFonts w:cs="Meiryo UI"/>
          <w:kern w:val="0"/>
          <w:szCs w:val="21"/>
        </w:rPr>
      </w:pPr>
    </w:p>
    <w:p w14:paraId="463C8BA1" w14:textId="77777777" w:rsidR="00121F05" w:rsidRPr="0022044A" w:rsidRDefault="00121F05" w:rsidP="005740E9">
      <w:pPr>
        <w:ind w:left="2127" w:right="200" w:hanging="420"/>
        <w:jc w:val="left"/>
        <w:rPr>
          <w:rFonts w:cs="Meiryo UI"/>
          <w:kern w:val="0"/>
          <w:szCs w:val="21"/>
        </w:rPr>
      </w:pPr>
      <w:r w:rsidRPr="0022044A">
        <w:rPr>
          <w:rFonts w:cs="Meiryo UI" w:hint="eastAsia"/>
          <w:kern w:val="0"/>
          <w:szCs w:val="21"/>
        </w:rPr>
        <w:t>【サイジング前提】</w:t>
      </w:r>
    </w:p>
    <w:p w14:paraId="1BC57EE0" w14:textId="77777777" w:rsidR="00121F05" w:rsidRDefault="00121F05" w:rsidP="003115D5">
      <w:pPr>
        <w:numPr>
          <w:ilvl w:val="0"/>
          <w:numId w:val="70"/>
        </w:numPr>
        <w:ind w:left="2127" w:right="200"/>
        <w:jc w:val="left"/>
        <w:rPr>
          <w:rFonts w:cs="Meiryo UI"/>
          <w:kern w:val="0"/>
          <w:szCs w:val="21"/>
        </w:rPr>
      </w:pPr>
      <w:r>
        <w:rPr>
          <w:rFonts w:cs="Meiryo UI" w:hint="eastAsia"/>
          <w:kern w:val="0"/>
          <w:szCs w:val="21"/>
        </w:rPr>
        <w:t>Amazon</w:t>
      </w:r>
      <w:r>
        <w:rPr>
          <w:rFonts w:cs="Meiryo UI"/>
          <w:kern w:val="0"/>
          <w:szCs w:val="21"/>
        </w:rPr>
        <w:t xml:space="preserve"> Aurora</w:t>
      </w:r>
      <w:r>
        <w:rPr>
          <w:rFonts w:cs="Meiryo UI" w:hint="eastAsia"/>
          <w:kern w:val="0"/>
          <w:szCs w:val="21"/>
        </w:rPr>
        <w:t>については、非機能要件で定義した各行のオンライントランザクション（TPS）にもとづいて</w:t>
      </w:r>
      <w:r w:rsidRPr="0075722C">
        <w:rPr>
          <w:rFonts w:cs="Meiryo UI" w:hint="eastAsia"/>
          <w:kern w:val="0"/>
          <w:szCs w:val="21"/>
        </w:rPr>
        <w:t>CPU数を算出し、インスタンスクラスを決定する。なお、メモリはインスタンスクラスに紐づいたもの</w:t>
      </w:r>
      <w:r>
        <w:rPr>
          <w:rFonts w:cs="Meiryo UI" w:hint="eastAsia"/>
          <w:kern w:val="0"/>
          <w:szCs w:val="21"/>
        </w:rPr>
        <w:t>を採用する</w:t>
      </w:r>
      <w:r w:rsidRPr="0075722C">
        <w:rPr>
          <w:rFonts w:cs="Meiryo UI" w:hint="eastAsia"/>
          <w:kern w:val="0"/>
          <w:szCs w:val="21"/>
        </w:rPr>
        <w:t>。</w:t>
      </w:r>
    </w:p>
    <w:p w14:paraId="02A1139F" w14:textId="77777777" w:rsidR="00121F05" w:rsidRPr="0075722C" w:rsidRDefault="00121F05" w:rsidP="003115D5">
      <w:pPr>
        <w:numPr>
          <w:ilvl w:val="0"/>
          <w:numId w:val="70"/>
        </w:numPr>
        <w:ind w:left="2127" w:right="200"/>
        <w:jc w:val="left"/>
        <w:rPr>
          <w:rFonts w:cs="Meiryo UI"/>
          <w:kern w:val="0"/>
          <w:szCs w:val="21"/>
        </w:rPr>
      </w:pPr>
      <w:r w:rsidRPr="002D4069">
        <w:t>ElastiCache</w:t>
      </w:r>
      <w:r>
        <w:rPr>
          <w:rFonts w:hint="eastAsia"/>
        </w:rPr>
        <w:t>については、</w:t>
      </w:r>
      <w:r>
        <w:rPr>
          <w:rFonts w:cs="Meiryo UI" w:hint="eastAsia"/>
          <w:kern w:val="0"/>
          <w:szCs w:val="21"/>
        </w:rPr>
        <w:t>非機能要件で定義した各行のオンライントランザクション（TPS）にもとづいて</w:t>
      </w:r>
      <w:r w:rsidRPr="0075722C">
        <w:rPr>
          <w:rFonts w:cs="Meiryo UI" w:hint="eastAsia"/>
          <w:kern w:val="0"/>
          <w:szCs w:val="21"/>
        </w:rPr>
        <w:t>、インスタンスクラスを決定する。</w:t>
      </w:r>
    </w:p>
    <w:p w14:paraId="787A6FBC" w14:textId="77777777" w:rsidR="00121F05" w:rsidRDefault="00121F05" w:rsidP="003115D5">
      <w:pPr>
        <w:numPr>
          <w:ilvl w:val="0"/>
          <w:numId w:val="70"/>
        </w:numPr>
        <w:ind w:left="2127" w:right="200"/>
        <w:jc w:val="left"/>
        <w:rPr>
          <w:rFonts w:cs="Meiryo UI"/>
          <w:kern w:val="0"/>
          <w:szCs w:val="21"/>
        </w:rPr>
      </w:pPr>
      <w:r>
        <w:rPr>
          <w:rFonts w:cs="Meiryo UI" w:hint="eastAsia"/>
          <w:kern w:val="0"/>
          <w:szCs w:val="21"/>
        </w:rPr>
        <w:t>TPSについては、Web/AP</w:t>
      </w:r>
      <w:r>
        <w:rPr>
          <w:rFonts w:cs="Meiryo UI"/>
          <w:kern w:val="0"/>
          <w:szCs w:val="21"/>
        </w:rPr>
        <w:t xml:space="preserve"> </w:t>
      </w:r>
      <w:r>
        <w:rPr>
          <w:rFonts w:cs="Meiryo UI" w:hint="eastAsia"/>
          <w:kern w:val="0"/>
          <w:szCs w:val="21"/>
        </w:rPr>
        <w:t>⇔ DB間でも同等のトランザクションが発生することを前提とする。</w:t>
      </w:r>
    </w:p>
    <w:p w14:paraId="0C1D6940" w14:textId="77777777" w:rsidR="00121F05" w:rsidRPr="00C132A5" w:rsidRDefault="00121F05" w:rsidP="003115D5">
      <w:pPr>
        <w:numPr>
          <w:ilvl w:val="0"/>
          <w:numId w:val="70"/>
        </w:numPr>
        <w:ind w:left="2127" w:right="200"/>
        <w:jc w:val="left"/>
        <w:rPr>
          <w:rFonts w:cs="Meiryo UI"/>
          <w:kern w:val="0"/>
          <w:szCs w:val="21"/>
        </w:rPr>
      </w:pPr>
      <w:r>
        <w:rPr>
          <w:rFonts w:cs="Meiryo UI" w:hint="eastAsia"/>
          <w:kern w:val="0"/>
          <w:szCs w:val="21"/>
        </w:rPr>
        <w:t>DBやキャッシュノードのCPUが定常的に稼働する割合については、過大（8</w:t>
      </w:r>
      <w:r>
        <w:rPr>
          <w:rFonts w:cs="Meiryo UI"/>
          <w:kern w:val="0"/>
          <w:szCs w:val="21"/>
        </w:rPr>
        <w:t>0%</w:t>
      </w:r>
      <w:r>
        <w:rPr>
          <w:rFonts w:cs="Meiryo UI" w:hint="eastAsia"/>
          <w:kern w:val="0"/>
          <w:szCs w:val="21"/>
        </w:rPr>
        <w:t>以上）でも過少（60%以下）でもない使用率である70%を前提とする</w:t>
      </w:r>
      <w:r w:rsidRPr="00FF5F77">
        <w:rPr>
          <w:rFonts w:cs="Meiryo UI" w:hint="eastAsia"/>
          <w:kern w:val="0"/>
          <w:szCs w:val="21"/>
        </w:rPr>
        <w:t>。</w:t>
      </w:r>
    </w:p>
    <w:p w14:paraId="5F5B80A8" w14:textId="77777777" w:rsidR="00121F05" w:rsidRPr="0022044A" w:rsidRDefault="00121F05" w:rsidP="003115D5">
      <w:pPr>
        <w:numPr>
          <w:ilvl w:val="0"/>
          <w:numId w:val="70"/>
        </w:numPr>
        <w:ind w:left="2127" w:right="200"/>
        <w:jc w:val="left"/>
        <w:rPr>
          <w:rFonts w:cs="Meiryo UI"/>
          <w:kern w:val="0"/>
          <w:szCs w:val="21"/>
        </w:rPr>
      </w:pPr>
      <w:r w:rsidRPr="007E3E1D">
        <w:rPr>
          <w:rFonts w:cs="Meiryo UI"/>
          <w:kern w:val="0"/>
          <w:szCs w:val="21"/>
        </w:rPr>
        <w:t>Amazon Auroraのディスクサイズについては、AWS制御による自動拡張が行われ、ディスクのプロビジョニングが不要であるため、個別のサイジングは行わない。初期構築に必要なデータや増加量については、2.3.1 業務処理量を参照のこと。また、ElastiCacheもディスクの概念がないため、本項での記載は割愛する。</w:t>
      </w:r>
    </w:p>
    <w:p w14:paraId="5463A703" w14:textId="77777777" w:rsidR="00121F05" w:rsidRPr="0022044A" w:rsidRDefault="00121F05" w:rsidP="003115D5">
      <w:pPr>
        <w:numPr>
          <w:ilvl w:val="0"/>
          <w:numId w:val="70"/>
        </w:numPr>
        <w:ind w:left="2127" w:right="200"/>
        <w:jc w:val="left"/>
        <w:rPr>
          <w:rFonts w:cs="Meiryo UI"/>
          <w:kern w:val="0"/>
          <w:szCs w:val="21"/>
        </w:rPr>
      </w:pPr>
      <w:r w:rsidRPr="0022044A">
        <w:rPr>
          <w:rFonts w:cs="Meiryo UI" w:hint="eastAsia"/>
          <w:kern w:val="0"/>
          <w:szCs w:val="21"/>
        </w:rPr>
        <w:t>初期構築時から3年後のデータ量・処理量を</w:t>
      </w:r>
      <w:r>
        <w:rPr>
          <w:rFonts w:cs="Meiryo UI" w:hint="eastAsia"/>
          <w:kern w:val="0"/>
          <w:szCs w:val="21"/>
        </w:rPr>
        <w:t>想定</w:t>
      </w:r>
      <w:r w:rsidRPr="0022044A">
        <w:rPr>
          <w:rFonts w:cs="Meiryo UI" w:hint="eastAsia"/>
          <w:kern w:val="0"/>
          <w:szCs w:val="21"/>
        </w:rPr>
        <w:t>したサイジングを行う。</w:t>
      </w:r>
    </w:p>
    <w:p w14:paraId="0E0B1335" w14:textId="77777777" w:rsidR="007839B6" w:rsidRPr="00121F05" w:rsidRDefault="007839B6" w:rsidP="00FB02B3">
      <w:pPr>
        <w:widowControl/>
        <w:jc w:val="left"/>
      </w:pPr>
    </w:p>
    <w:p w14:paraId="59EC880F" w14:textId="77777777" w:rsidR="005D3CEB" w:rsidRDefault="005D3CEB" w:rsidP="0054411A">
      <w:pPr>
        <w:ind w:leftChars="850" w:left="1700" w:firstLine="1"/>
      </w:pPr>
      <w:r>
        <w:rPr>
          <w:rFonts w:hint="eastAsia"/>
        </w:rPr>
        <w:t>【算出根拠】</w:t>
      </w:r>
    </w:p>
    <w:p w14:paraId="622C7CF1" w14:textId="77777777" w:rsidR="0036372A" w:rsidRDefault="00B55B11" w:rsidP="003115D5">
      <w:pPr>
        <w:pStyle w:val="af4"/>
        <w:numPr>
          <w:ilvl w:val="0"/>
          <w:numId w:val="71"/>
        </w:numPr>
        <w:ind w:leftChars="0" w:left="2121"/>
      </w:pPr>
      <w:r>
        <w:t>Amazon</w:t>
      </w:r>
      <w:r w:rsidR="001E34A0">
        <w:t xml:space="preserve"> </w:t>
      </w:r>
      <w:r w:rsidR="00A91482">
        <w:t>Aurora</w:t>
      </w:r>
    </w:p>
    <w:p w14:paraId="5FC20D0E" w14:textId="77777777" w:rsidR="00E90BE0" w:rsidRDefault="00F016D3" w:rsidP="00671468">
      <w:pPr>
        <w:ind w:left="2127" w:right="200"/>
        <w:jc w:val="left"/>
        <w:rPr>
          <w:rFonts w:cs="Meiryo UI"/>
          <w:kern w:val="0"/>
          <w:szCs w:val="21"/>
        </w:rPr>
      </w:pPr>
      <w:r>
        <w:rPr>
          <w:rFonts w:cs="Meiryo UI" w:hint="eastAsia"/>
          <w:kern w:val="0"/>
          <w:szCs w:val="21"/>
        </w:rPr>
        <w:t>Amazon</w:t>
      </w:r>
      <w:r>
        <w:rPr>
          <w:rFonts w:cs="Meiryo UI"/>
          <w:kern w:val="0"/>
          <w:szCs w:val="21"/>
        </w:rPr>
        <w:t xml:space="preserve"> Aurora</w:t>
      </w:r>
      <w:r>
        <w:rPr>
          <w:rFonts w:cs="Meiryo UI" w:hint="eastAsia"/>
          <w:kern w:val="0"/>
          <w:szCs w:val="21"/>
        </w:rPr>
        <w:t>のCPU数については、1トランザクションあたりのCPU時間[sec]に対し、各行想定のピ</w:t>
      </w:r>
    </w:p>
    <w:p w14:paraId="327BB451" w14:textId="77777777" w:rsidR="00E90BE0" w:rsidRDefault="00F016D3" w:rsidP="00671468">
      <w:pPr>
        <w:ind w:left="2127" w:right="200"/>
        <w:jc w:val="left"/>
        <w:rPr>
          <w:rFonts w:cs="Meiryo UI"/>
          <w:kern w:val="0"/>
          <w:szCs w:val="21"/>
        </w:rPr>
      </w:pPr>
      <w:r>
        <w:rPr>
          <w:rFonts w:cs="Meiryo UI" w:hint="eastAsia"/>
          <w:kern w:val="0"/>
          <w:szCs w:val="21"/>
        </w:rPr>
        <w:t>ーク時想定のTPSをかけることで秒間のCPU積算時間を割り出し、想定するCPU使用率の逆数をとるこ</w:t>
      </w:r>
    </w:p>
    <w:p w14:paraId="4EC16649" w14:textId="77777777" w:rsidR="00E90BE0" w:rsidRDefault="00F016D3" w:rsidP="00671468">
      <w:pPr>
        <w:ind w:left="2127" w:right="200"/>
        <w:jc w:val="left"/>
        <w:rPr>
          <w:rFonts w:cs="Meiryo UI"/>
          <w:kern w:val="0"/>
          <w:szCs w:val="21"/>
        </w:rPr>
      </w:pPr>
      <w:r>
        <w:rPr>
          <w:rFonts w:cs="Meiryo UI" w:hint="eastAsia"/>
          <w:kern w:val="0"/>
          <w:szCs w:val="21"/>
        </w:rPr>
        <w:t>とによって算出する。</w:t>
      </w:r>
      <w:r>
        <w:rPr>
          <w:rFonts w:cs="Meiryo UI"/>
          <w:kern w:val="0"/>
          <w:szCs w:val="21"/>
        </w:rPr>
        <w:t>CPU</w:t>
      </w:r>
      <w:r>
        <w:rPr>
          <w:rFonts w:cs="Meiryo UI" w:hint="eastAsia"/>
          <w:kern w:val="0"/>
          <w:szCs w:val="21"/>
        </w:rPr>
        <w:t>時間については、プロト検証環境にて実施したサンプル処理をベースとする。なお、3</w:t>
      </w:r>
    </w:p>
    <w:p w14:paraId="6C7DD6B5" w14:textId="77777777" w:rsidR="00E90BE0" w:rsidRDefault="00F016D3" w:rsidP="00671468">
      <w:pPr>
        <w:ind w:left="2127" w:right="200"/>
        <w:jc w:val="left"/>
        <w:rPr>
          <w:rFonts w:cs="Meiryo UI"/>
          <w:kern w:val="0"/>
          <w:szCs w:val="21"/>
        </w:rPr>
      </w:pPr>
      <w:r>
        <w:rPr>
          <w:rFonts w:cs="Meiryo UI" w:hint="eastAsia"/>
          <w:kern w:val="0"/>
          <w:szCs w:val="21"/>
        </w:rPr>
        <w:t>年後の増加量については既にTPS算出時に盛り込み済みのため、本項での考慮は不要とする。算出式に</w:t>
      </w:r>
    </w:p>
    <w:p w14:paraId="32A2D5F1" w14:textId="77777777" w:rsidR="00F016D3" w:rsidRDefault="00F016D3" w:rsidP="00671468">
      <w:pPr>
        <w:ind w:left="2127" w:right="200"/>
        <w:jc w:val="left"/>
        <w:rPr>
          <w:rFonts w:cs="Meiryo UI"/>
          <w:kern w:val="0"/>
          <w:szCs w:val="21"/>
        </w:rPr>
      </w:pPr>
      <w:r>
        <w:rPr>
          <w:rFonts w:cs="Meiryo UI" w:hint="eastAsia"/>
          <w:kern w:val="0"/>
          <w:szCs w:val="21"/>
        </w:rPr>
        <w:t>ついては以下の通り。</w:t>
      </w:r>
    </w:p>
    <w:p w14:paraId="2BF63F84" w14:textId="77777777" w:rsidR="00F016D3" w:rsidRDefault="00F016D3" w:rsidP="00FB02B3">
      <w:pPr>
        <w:widowControl/>
        <w:jc w:val="left"/>
      </w:pPr>
    </w:p>
    <w:p w14:paraId="20EF70F0" w14:textId="77777777" w:rsidR="00D3097A" w:rsidRDefault="00D3097A" w:rsidP="00D3097A">
      <w:pPr>
        <w:ind w:left="1261" w:rightChars="100" w:right="200" w:firstLineChars="500" w:firstLine="1000"/>
        <w:jc w:val="left"/>
      </w:pPr>
      <w:r w:rsidRPr="00E24483">
        <w:t>CPU数</w:t>
      </w:r>
      <w:r>
        <w:rPr>
          <w:rFonts w:hint="eastAsia"/>
        </w:rPr>
        <w:t xml:space="preserve"> </w:t>
      </w:r>
      <w:r w:rsidRPr="00E24483">
        <w:t>=</w:t>
      </w:r>
      <w:r>
        <w:t xml:space="preserve"> </w:t>
      </w:r>
      <w:r>
        <w:rPr>
          <w:rFonts w:hint="eastAsia"/>
        </w:rPr>
        <w:t>ピーク時</w:t>
      </w:r>
      <w:r w:rsidRPr="00E24483">
        <w:t>TPS</w:t>
      </w:r>
      <w:r>
        <w:rPr>
          <w:rFonts w:hint="eastAsia"/>
        </w:rPr>
        <w:t xml:space="preserve"> </w:t>
      </w:r>
      <w:r w:rsidRPr="00E24483">
        <w:t>×</w:t>
      </w:r>
      <w:r>
        <w:rPr>
          <w:rFonts w:hint="eastAsia"/>
        </w:rPr>
        <w:t xml:space="preserve"> </w:t>
      </w:r>
      <w:r w:rsidRPr="00E24483">
        <w:t>1</w:t>
      </w:r>
      <w:r>
        <w:rPr>
          <w:rFonts w:hint="eastAsia"/>
        </w:rPr>
        <w:t>トランザクション</w:t>
      </w:r>
      <w:r w:rsidRPr="00E24483">
        <w:t>に要するCPU時間[s]</w:t>
      </w:r>
      <w:r>
        <w:rPr>
          <w:rFonts w:hint="eastAsia"/>
        </w:rPr>
        <w:t xml:space="preserve"> / </w:t>
      </w:r>
      <w:r w:rsidRPr="00E24483">
        <w:t>CPU使用率</w:t>
      </w:r>
      <w:r>
        <w:t xml:space="preserve"> </w:t>
      </w:r>
    </w:p>
    <w:p w14:paraId="1CCC73B1" w14:textId="77777777" w:rsidR="00D3097A" w:rsidRDefault="00D3097A" w:rsidP="00FB02B3">
      <w:pPr>
        <w:widowControl/>
        <w:jc w:val="left"/>
      </w:pPr>
    </w:p>
    <w:p w14:paraId="6A7F123C" w14:textId="77777777" w:rsidR="002B5614" w:rsidRDefault="002B5614" w:rsidP="002B5614">
      <w:pPr>
        <w:ind w:left="1261" w:rightChars="100" w:right="200" w:firstLine="839"/>
        <w:jc w:val="left"/>
        <w:rPr>
          <w:rFonts w:cs="Meiryo UI"/>
          <w:kern w:val="0"/>
          <w:szCs w:val="21"/>
        </w:rPr>
      </w:pPr>
      <w:r>
        <w:rPr>
          <w:rFonts w:cs="Meiryo UI" w:hint="eastAsia"/>
          <w:kern w:val="0"/>
          <w:szCs w:val="21"/>
        </w:rPr>
        <w:t>CPU時間については、いくつかのサンプル処理（ポータル、商品一覧、企業一覧）のうち、1画面処理にお</w:t>
      </w:r>
    </w:p>
    <w:p w14:paraId="27EB65D5" w14:textId="77777777" w:rsidR="002B5614" w:rsidRDefault="002B5614" w:rsidP="002B5614">
      <w:pPr>
        <w:ind w:left="1261" w:rightChars="100" w:right="200" w:firstLine="839"/>
        <w:jc w:val="left"/>
        <w:rPr>
          <w:rFonts w:cs="Meiryo UI"/>
          <w:kern w:val="0"/>
          <w:szCs w:val="21"/>
        </w:rPr>
      </w:pPr>
      <w:r>
        <w:rPr>
          <w:rFonts w:cs="Meiryo UI" w:hint="eastAsia"/>
          <w:kern w:val="0"/>
          <w:szCs w:val="21"/>
        </w:rPr>
        <w:t>いてもっとも時間がかかったものが 37.441</w:t>
      </w:r>
      <w:r>
        <w:rPr>
          <w:rFonts w:cs="Meiryo UI"/>
          <w:kern w:val="0"/>
          <w:szCs w:val="21"/>
        </w:rPr>
        <w:t xml:space="preserve"> msec</w:t>
      </w:r>
      <w:r>
        <w:rPr>
          <w:rFonts w:cs="Meiryo UI" w:hint="eastAsia"/>
          <w:kern w:val="0"/>
          <w:szCs w:val="21"/>
        </w:rPr>
        <w:t>（=</w:t>
      </w:r>
      <w:r>
        <w:rPr>
          <w:rFonts w:cs="Meiryo UI"/>
          <w:kern w:val="0"/>
          <w:szCs w:val="21"/>
        </w:rPr>
        <w:t xml:space="preserve"> </w:t>
      </w:r>
      <w:r w:rsidRPr="00D62AA2">
        <w:rPr>
          <w:rFonts w:cs="Meiryo UI"/>
          <w:kern w:val="0"/>
          <w:szCs w:val="21"/>
        </w:rPr>
        <w:t>0.037441</w:t>
      </w:r>
      <w:r>
        <w:rPr>
          <w:rFonts w:cs="Meiryo UI"/>
          <w:kern w:val="0"/>
          <w:szCs w:val="21"/>
        </w:rPr>
        <w:t xml:space="preserve"> sec</w:t>
      </w:r>
      <w:r>
        <w:rPr>
          <w:rFonts w:cs="Meiryo UI" w:hint="eastAsia"/>
          <w:kern w:val="0"/>
          <w:szCs w:val="21"/>
        </w:rPr>
        <w:t>）であったことから、これを基礎値と</w:t>
      </w:r>
    </w:p>
    <w:p w14:paraId="0CAE74A6" w14:textId="77777777" w:rsidR="002B5614" w:rsidRPr="00C1451A" w:rsidRDefault="002B5614" w:rsidP="002B5614">
      <w:pPr>
        <w:ind w:left="1261" w:rightChars="100" w:right="200" w:firstLine="839"/>
        <w:jc w:val="left"/>
        <w:rPr>
          <w:rFonts w:cs="Meiryo UI"/>
          <w:kern w:val="0"/>
          <w:szCs w:val="21"/>
        </w:rPr>
      </w:pPr>
      <w:r>
        <w:rPr>
          <w:rFonts w:cs="Meiryo UI" w:hint="eastAsia"/>
          <w:kern w:val="0"/>
          <w:szCs w:val="21"/>
        </w:rPr>
        <w:t>して</w:t>
      </w:r>
      <w:r>
        <w:rPr>
          <w:rFonts w:hint="eastAsia"/>
        </w:rPr>
        <w:t>各行のインスタンスクラスを以下に定める。</w:t>
      </w:r>
    </w:p>
    <w:p w14:paraId="1BBDB6BC" w14:textId="77777777" w:rsidR="00FD37C2" w:rsidRDefault="00FD37C2" w:rsidP="00FB02B3">
      <w:pPr>
        <w:widowControl/>
        <w:jc w:val="left"/>
      </w:pPr>
    </w:p>
    <w:p w14:paraId="58180723" w14:textId="77777777" w:rsidR="009B27F7" w:rsidRDefault="009B27F7" w:rsidP="009B27F7">
      <w:pPr>
        <w:ind w:left="1261" w:rightChars="100" w:right="200" w:firstLineChars="600" w:firstLine="1200"/>
        <w:jc w:val="left"/>
      </w:pPr>
      <w:r>
        <w:rPr>
          <w:rFonts w:hint="eastAsia"/>
        </w:rPr>
        <w:t>横浜銀行：</w:t>
      </w:r>
      <w:r w:rsidRPr="001323E5">
        <w:t>150.358TPS</w:t>
      </w:r>
      <w:r>
        <w:rPr>
          <w:rFonts w:hint="eastAsia"/>
        </w:rPr>
        <w:t xml:space="preserve"> ×</w:t>
      </w:r>
      <w:r>
        <w:t xml:space="preserve"> </w:t>
      </w:r>
      <w:r w:rsidRPr="00D62AA2">
        <w:rPr>
          <w:rFonts w:cs="Meiryo UI"/>
          <w:kern w:val="0"/>
          <w:szCs w:val="21"/>
        </w:rPr>
        <w:t>0.037441</w:t>
      </w:r>
      <w:r>
        <w:rPr>
          <w:rFonts w:hint="eastAsia"/>
        </w:rPr>
        <w:t>秒 /</w:t>
      </w:r>
      <w:r>
        <w:t xml:space="preserve"> </w:t>
      </w:r>
      <w:r>
        <w:rPr>
          <w:rFonts w:hint="eastAsia"/>
        </w:rPr>
        <w:t>0.7 =</w:t>
      </w:r>
      <w:r>
        <w:t xml:space="preserve"> 8</w:t>
      </w:r>
      <w:r>
        <w:rPr>
          <w:rFonts w:hint="eastAsia"/>
        </w:rPr>
        <w:t>.04</w:t>
      </w:r>
      <w:r>
        <w:t xml:space="preserve"> vCPU</w:t>
      </w:r>
      <w:r>
        <w:rPr>
          <w:rFonts w:hint="eastAsia"/>
        </w:rPr>
        <w:t xml:space="preserve"> ≒　8</w:t>
      </w:r>
      <w:r>
        <w:t xml:space="preserve"> vCPU</w:t>
      </w:r>
    </w:p>
    <w:p w14:paraId="2CD6B670" w14:textId="77777777" w:rsidR="009B27F7" w:rsidRPr="008D21A3" w:rsidRDefault="009B27F7" w:rsidP="009B27F7">
      <w:pPr>
        <w:ind w:left="1261" w:rightChars="100" w:right="200" w:firstLineChars="700" w:firstLine="1400"/>
        <w:jc w:val="left"/>
      </w:pPr>
      <w:r w:rsidRPr="008D21A3">
        <w:t xml:space="preserve">8 vCPU/ </w:t>
      </w:r>
      <w:r w:rsidRPr="008D21A3">
        <w:rPr>
          <w:rFonts w:hint="eastAsia"/>
        </w:rPr>
        <w:t>64</w:t>
      </w:r>
      <w:r w:rsidRPr="008D21A3">
        <w:t xml:space="preserve"> GiB</w:t>
      </w:r>
      <w:r w:rsidRPr="008D21A3">
        <w:rPr>
          <w:rFonts w:hint="eastAsia"/>
        </w:rPr>
        <w:t xml:space="preserve"> ＝</w:t>
      </w:r>
      <w:r>
        <w:rPr>
          <w:rFonts w:hint="eastAsia"/>
        </w:rPr>
        <w:t xml:space="preserve"> </w:t>
      </w:r>
      <w:r w:rsidRPr="008D21A3">
        <w:rPr>
          <w:rFonts w:cs="Arial"/>
          <w:color w:val="16191F"/>
          <w:shd w:val="clear" w:color="auto" w:fill="FFFFFF"/>
        </w:rPr>
        <w:t>db.r5</w:t>
      </w:r>
      <w:r w:rsidRPr="008D21A3">
        <w:rPr>
          <w:rFonts w:cs="Arial" w:hint="eastAsia"/>
          <w:color w:val="16191F"/>
          <w:shd w:val="clear" w:color="auto" w:fill="FFFFFF"/>
        </w:rPr>
        <w:t>.</w:t>
      </w:r>
      <w:r w:rsidRPr="008D21A3">
        <w:rPr>
          <w:rFonts w:cs="Arial"/>
          <w:color w:val="16191F"/>
          <w:shd w:val="clear" w:color="auto" w:fill="FFFFFF"/>
        </w:rPr>
        <w:t>2xlarge</w:t>
      </w:r>
    </w:p>
    <w:p w14:paraId="4421AFAB" w14:textId="77777777" w:rsidR="009B27F7" w:rsidRDefault="009B27F7" w:rsidP="00FB02B3">
      <w:pPr>
        <w:widowControl/>
        <w:jc w:val="left"/>
      </w:pPr>
    </w:p>
    <w:p w14:paraId="5B5D09D0" w14:textId="77777777" w:rsidR="005858D6" w:rsidRPr="008D21A3" w:rsidRDefault="005858D6" w:rsidP="005858D6">
      <w:pPr>
        <w:ind w:left="1261" w:rightChars="100" w:right="200" w:firstLineChars="600" w:firstLine="1200"/>
        <w:jc w:val="left"/>
      </w:pPr>
      <w:r w:rsidRPr="008D21A3">
        <w:rPr>
          <w:rFonts w:hint="eastAsia"/>
        </w:rPr>
        <w:t>東日本銀行：</w:t>
      </w:r>
      <w:r w:rsidRPr="008D21A3">
        <w:t>59.213TPS</w:t>
      </w:r>
      <w:r w:rsidRPr="008D21A3">
        <w:rPr>
          <w:rFonts w:hint="eastAsia"/>
        </w:rPr>
        <w:t xml:space="preserve"> ×</w:t>
      </w:r>
      <w:r w:rsidRPr="008D21A3">
        <w:t xml:space="preserve"> </w:t>
      </w:r>
      <w:r w:rsidRPr="008D21A3">
        <w:rPr>
          <w:rFonts w:cs="Meiryo UI"/>
          <w:kern w:val="0"/>
          <w:szCs w:val="21"/>
        </w:rPr>
        <w:t>0.037441</w:t>
      </w:r>
      <w:r w:rsidRPr="008D21A3">
        <w:rPr>
          <w:rFonts w:hint="eastAsia"/>
        </w:rPr>
        <w:t>秒 /</w:t>
      </w:r>
      <w:r w:rsidRPr="008D21A3">
        <w:t xml:space="preserve"> </w:t>
      </w:r>
      <w:r w:rsidRPr="008D21A3">
        <w:rPr>
          <w:rFonts w:hint="eastAsia"/>
        </w:rPr>
        <w:t xml:space="preserve">0.7 </w:t>
      </w:r>
      <w:r>
        <w:rPr>
          <w:rFonts w:hint="eastAsia"/>
        </w:rPr>
        <w:t>=</w:t>
      </w:r>
      <w:r w:rsidRPr="008D21A3">
        <w:t xml:space="preserve"> </w:t>
      </w:r>
      <w:r w:rsidRPr="008D21A3">
        <w:rPr>
          <w:rFonts w:hint="eastAsia"/>
        </w:rPr>
        <w:t>3.16</w:t>
      </w:r>
      <w:r w:rsidRPr="008D21A3">
        <w:t xml:space="preserve"> vCPU</w:t>
      </w:r>
      <w:r w:rsidRPr="008D21A3">
        <w:rPr>
          <w:rFonts w:hint="eastAsia"/>
        </w:rPr>
        <w:t xml:space="preserve"> </w:t>
      </w:r>
      <w:r>
        <w:rPr>
          <w:rFonts w:hint="eastAsia"/>
        </w:rPr>
        <w:t>≒</w:t>
      </w:r>
      <w:r w:rsidRPr="008D21A3">
        <w:rPr>
          <w:rFonts w:hint="eastAsia"/>
        </w:rPr>
        <w:t xml:space="preserve">　</w:t>
      </w:r>
      <w:r w:rsidRPr="008D21A3">
        <w:t>4 vCPU</w:t>
      </w:r>
    </w:p>
    <w:p w14:paraId="1B4E5079" w14:textId="77777777" w:rsidR="005858D6" w:rsidRDefault="005858D6" w:rsidP="00391881">
      <w:pPr>
        <w:ind w:left="1317" w:rightChars="100" w:right="200" w:firstLineChars="672" w:firstLine="1344"/>
        <w:jc w:val="left"/>
      </w:pPr>
      <w:r w:rsidRPr="008D21A3">
        <w:t xml:space="preserve">4 vCPU / </w:t>
      </w:r>
      <w:r w:rsidRPr="008D21A3">
        <w:rPr>
          <w:rFonts w:hint="eastAsia"/>
        </w:rPr>
        <w:t>32</w:t>
      </w:r>
      <w:r w:rsidRPr="008D21A3">
        <w:t xml:space="preserve"> GiB</w:t>
      </w:r>
      <w:r w:rsidRPr="008D21A3">
        <w:rPr>
          <w:rFonts w:hint="eastAsia"/>
        </w:rPr>
        <w:t xml:space="preserve"> ＝ </w:t>
      </w:r>
      <w:r w:rsidRPr="008D21A3">
        <w:rPr>
          <w:rFonts w:cs="Arial"/>
          <w:color w:val="16191F"/>
          <w:shd w:val="clear" w:color="auto" w:fill="FFFFFF"/>
        </w:rPr>
        <w:t>db.r5</w:t>
      </w:r>
      <w:r w:rsidRPr="008D21A3">
        <w:rPr>
          <w:rFonts w:cs="Arial" w:hint="eastAsia"/>
          <w:color w:val="16191F"/>
          <w:shd w:val="clear" w:color="auto" w:fill="FFFFFF"/>
        </w:rPr>
        <w:t>.x</w:t>
      </w:r>
      <w:r w:rsidRPr="008D21A3">
        <w:rPr>
          <w:rFonts w:cs="Arial"/>
          <w:color w:val="16191F"/>
          <w:shd w:val="clear" w:color="auto" w:fill="FFFFFF"/>
        </w:rPr>
        <w:t>large</w:t>
      </w:r>
    </w:p>
    <w:p w14:paraId="2671F89E" w14:textId="77777777" w:rsidR="00FF295D" w:rsidRDefault="00EE2E22" w:rsidP="003115D5">
      <w:pPr>
        <w:pStyle w:val="af4"/>
        <w:numPr>
          <w:ilvl w:val="0"/>
          <w:numId w:val="71"/>
        </w:numPr>
        <w:ind w:leftChars="0" w:left="2121"/>
      </w:pPr>
      <w:r>
        <w:rPr>
          <w:rFonts w:cs="Meiryo UI" w:hint="eastAsia"/>
          <w:kern w:val="0"/>
          <w:szCs w:val="21"/>
        </w:rPr>
        <w:lastRenderedPageBreak/>
        <w:t>ElastiCache</w:t>
      </w:r>
    </w:p>
    <w:p w14:paraId="7D5B83E3" w14:textId="77777777" w:rsidR="0057014A" w:rsidRDefault="0057014A" w:rsidP="0057014A">
      <w:pPr>
        <w:ind w:left="2127" w:right="200"/>
        <w:jc w:val="left"/>
        <w:rPr>
          <w:rFonts w:cs="Meiryo UI"/>
          <w:kern w:val="0"/>
          <w:szCs w:val="21"/>
        </w:rPr>
      </w:pPr>
      <w:r>
        <w:rPr>
          <w:rFonts w:cs="Meiryo UI" w:hint="eastAsia"/>
          <w:kern w:val="0"/>
          <w:szCs w:val="21"/>
        </w:rPr>
        <w:t>ElastiCacheについては、各行想定のピーク時想定のTPSと一般的な選定指標と3年後の同時接続数とメモリ使用量を加味して算出する。なお、TPSの3年後の増加量については既にTPS算出時に盛り込み済みのため、本項での考慮は不要とする。算出式については以下の通り。</w:t>
      </w:r>
    </w:p>
    <w:p w14:paraId="3ADF8809" w14:textId="77777777" w:rsidR="0057014A" w:rsidRDefault="0057014A" w:rsidP="00FB02B3">
      <w:pPr>
        <w:widowControl/>
        <w:jc w:val="left"/>
      </w:pPr>
    </w:p>
    <w:p w14:paraId="2C72A2C1" w14:textId="77777777" w:rsidR="00C90640" w:rsidRDefault="00C90640" w:rsidP="00C90640">
      <w:pPr>
        <w:ind w:left="1261" w:rightChars="100" w:right="200" w:firstLine="839"/>
        <w:jc w:val="left"/>
        <w:rPr>
          <w:rFonts w:cs="Meiryo UI"/>
          <w:kern w:val="0"/>
          <w:szCs w:val="21"/>
        </w:rPr>
      </w:pPr>
      <w:r>
        <w:rPr>
          <w:rFonts w:cs="Meiryo UI" w:hint="eastAsia"/>
          <w:kern w:val="0"/>
          <w:szCs w:val="21"/>
        </w:rPr>
        <w:t>【選定指標】</w:t>
      </w:r>
    </w:p>
    <w:tbl>
      <w:tblPr>
        <w:tblStyle w:val="ae"/>
        <w:tblW w:w="0" w:type="auto"/>
        <w:tblInd w:w="2122" w:type="dxa"/>
        <w:tblLook w:val="04A0" w:firstRow="1" w:lastRow="0" w:firstColumn="1" w:lastColumn="0" w:noHBand="0" w:noVBand="1"/>
      </w:tblPr>
      <w:tblGrid>
        <w:gridCol w:w="992"/>
        <w:gridCol w:w="2410"/>
        <w:gridCol w:w="2126"/>
        <w:gridCol w:w="2410"/>
      </w:tblGrid>
      <w:tr w:rsidR="001F7C28" w14:paraId="0F24C663" w14:textId="77777777" w:rsidTr="00C957D2">
        <w:tc>
          <w:tcPr>
            <w:tcW w:w="992" w:type="dxa"/>
            <w:shd w:val="clear" w:color="auto" w:fill="BDD6EE" w:themeFill="accent5" w:themeFillTint="66"/>
          </w:tcPr>
          <w:p w14:paraId="44DA85A7" w14:textId="77777777" w:rsidR="001F7C28" w:rsidRDefault="001F7C28" w:rsidP="00DD0207">
            <w:pPr>
              <w:ind w:rightChars="100" w:right="200"/>
              <w:jc w:val="left"/>
              <w:rPr>
                <w:rFonts w:cs="Meiryo UI"/>
                <w:kern w:val="0"/>
                <w:szCs w:val="21"/>
              </w:rPr>
            </w:pPr>
            <w:r>
              <w:rPr>
                <w:rFonts w:cs="Meiryo UI" w:hint="eastAsia"/>
                <w:kern w:val="0"/>
                <w:szCs w:val="21"/>
              </w:rPr>
              <w:t>規模</w:t>
            </w:r>
          </w:p>
        </w:tc>
        <w:tc>
          <w:tcPr>
            <w:tcW w:w="2410" w:type="dxa"/>
            <w:shd w:val="clear" w:color="auto" w:fill="BDD6EE" w:themeFill="accent5" w:themeFillTint="66"/>
          </w:tcPr>
          <w:p w14:paraId="0E4632B6" w14:textId="77777777" w:rsidR="001F7C28" w:rsidRDefault="001F7C28" w:rsidP="00DD0207">
            <w:pPr>
              <w:ind w:rightChars="100" w:right="200"/>
              <w:jc w:val="left"/>
              <w:rPr>
                <w:rFonts w:cs="Meiryo UI"/>
                <w:kern w:val="0"/>
                <w:szCs w:val="21"/>
              </w:rPr>
            </w:pPr>
            <w:r>
              <w:rPr>
                <w:rFonts w:cs="Meiryo UI" w:hint="eastAsia"/>
                <w:kern w:val="0"/>
                <w:szCs w:val="21"/>
              </w:rPr>
              <w:t>TPS</w:t>
            </w:r>
          </w:p>
        </w:tc>
        <w:tc>
          <w:tcPr>
            <w:tcW w:w="2126" w:type="dxa"/>
            <w:shd w:val="clear" w:color="auto" w:fill="BDD6EE" w:themeFill="accent5" w:themeFillTint="66"/>
          </w:tcPr>
          <w:p w14:paraId="361417D5" w14:textId="77777777" w:rsidR="001F7C28" w:rsidRDefault="001F7C28" w:rsidP="00DD0207">
            <w:pPr>
              <w:ind w:rightChars="100" w:right="200"/>
              <w:jc w:val="left"/>
              <w:rPr>
                <w:rFonts w:cs="Meiryo UI"/>
                <w:kern w:val="0"/>
                <w:szCs w:val="21"/>
              </w:rPr>
            </w:pPr>
            <w:r>
              <w:rPr>
                <w:rFonts w:cs="Meiryo UI" w:hint="eastAsia"/>
                <w:kern w:val="0"/>
                <w:szCs w:val="21"/>
              </w:rPr>
              <w:t>データサイズ</w:t>
            </w:r>
          </w:p>
        </w:tc>
        <w:tc>
          <w:tcPr>
            <w:tcW w:w="2410" w:type="dxa"/>
            <w:shd w:val="clear" w:color="auto" w:fill="BDD6EE" w:themeFill="accent5" w:themeFillTint="66"/>
          </w:tcPr>
          <w:p w14:paraId="3BE30432" w14:textId="77777777" w:rsidR="001F7C28" w:rsidRDefault="001F7C28" w:rsidP="00DD0207">
            <w:pPr>
              <w:ind w:rightChars="100" w:right="200"/>
              <w:jc w:val="left"/>
              <w:rPr>
                <w:rFonts w:cs="Meiryo UI"/>
                <w:kern w:val="0"/>
                <w:szCs w:val="21"/>
              </w:rPr>
            </w:pPr>
            <w:r>
              <w:rPr>
                <w:rFonts w:cs="Meiryo UI" w:hint="eastAsia"/>
                <w:kern w:val="0"/>
                <w:szCs w:val="21"/>
              </w:rPr>
              <w:t>キャッシュノードタイプ</w:t>
            </w:r>
          </w:p>
        </w:tc>
      </w:tr>
      <w:tr w:rsidR="001F7C28" w14:paraId="1BF5F3F3" w14:textId="77777777" w:rsidTr="00C957D2">
        <w:tc>
          <w:tcPr>
            <w:tcW w:w="992" w:type="dxa"/>
          </w:tcPr>
          <w:p w14:paraId="10DB7DBD" w14:textId="77777777" w:rsidR="001F7C28" w:rsidRDefault="001F7C28" w:rsidP="00DD0207">
            <w:pPr>
              <w:ind w:rightChars="100" w:right="200"/>
              <w:jc w:val="left"/>
              <w:rPr>
                <w:rFonts w:cs="Meiryo UI"/>
                <w:kern w:val="0"/>
                <w:szCs w:val="21"/>
              </w:rPr>
            </w:pPr>
            <w:r>
              <w:rPr>
                <w:rFonts w:cs="Meiryo UI" w:hint="eastAsia"/>
                <w:kern w:val="0"/>
                <w:szCs w:val="21"/>
              </w:rPr>
              <w:t>小</w:t>
            </w:r>
          </w:p>
        </w:tc>
        <w:tc>
          <w:tcPr>
            <w:tcW w:w="2410" w:type="dxa"/>
          </w:tcPr>
          <w:p w14:paraId="4F7370DC" w14:textId="77777777" w:rsidR="001F7C28" w:rsidRDefault="001F7C28" w:rsidP="00DD0207">
            <w:pPr>
              <w:ind w:rightChars="100" w:right="200"/>
              <w:jc w:val="left"/>
              <w:rPr>
                <w:rFonts w:cs="Meiryo UI"/>
                <w:kern w:val="0"/>
                <w:szCs w:val="21"/>
              </w:rPr>
            </w:pPr>
            <w:r w:rsidRPr="00267AF4">
              <w:rPr>
                <w:rFonts w:cs="Meiryo UI"/>
                <w:kern w:val="0"/>
                <w:szCs w:val="21"/>
              </w:rPr>
              <w:t>2,000 件以下</w:t>
            </w:r>
          </w:p>
        </w:tc>
        <w:tc>
          <w:tcPr>
            <w:tcW w:w="2126" w:type="dxa"/>
          </w:tcPr>
          <w:p w14:paraId="1ABD806A" w14:textId="77777777" w:rsidR="001F7C28" w:rsidRDefault="001F7C28" w:rsidP="00DD0207">
            <w:pPr>
              <w:ind w:rightChars="100" w:right="200"/>
              <w:jc w:val="left"/>
              <w:rPr>
                <w:rFonts w:cs="Meiryo UI"/>
                <w:kern w:val="0"/>
                <w:szCs w:val="21"/>
              </w:rPr>
            </w:pPr>
            <w:r w:rsidRPr="00267AF4">
              <w:rPr>
                <w:rFonts w:cs="Meiryo UI"/>
                <w:kern w:val="0"/>
                <w:szCs w:val="21"/>
              </w:rPr>
              <w:t>10 G</w:t>
            </w:r>
            <w:r>
              <w:rPr>
                <w:rFonts w:cs="Meiryo UI" w:hint="eastAsia"/>
                <w:kern w:val="0"/>
                <w:szCs w:val="21"/>
              </w:rPr>
              <w:t>i</w:t>
            </w:r>
            <w:r w:rsidRPr="00267AF4">
              <w:rPr>
                <w:rFonts w:cs="Meiryo UI"/>
                <w:kern w:val="0"/>
                <w:szCs w:val="21"/>
              </w:rPr>
              <w:t>B 以下</w:t>
            </w:r>
          </w:p>
        </w:tc>
        <w:tc>
          <w:tcPr>
            <w:tcW w:w="2410" w:type="dxa"/>
          </w:tcPr>
          <w:p w14:paraId="72F429D6" w14:textId="77777777" w:rsidR="001F7C28" w:rsidRDefault="001F7C28" w:rsidP="00DD0207">
            <w:pPr>
              <w:ind w:rightChars="100" w:right="200"/>
              <w:jc w:val="left"/>
              <w:rPr>
                <w:rFonts w:cs="Meiryo UI"/>
                <w:kern w:val="0"/>
                <w:szCs w:val="21"/>
              </w:rPr>
            </w:pPr>
            <w:r>
              <w:rPr>
                <w:rFonts w:cs="Meiryo UI" w:hint="eastAsia"/>
                <w:kern w:val="0"/>
                <w:szCs w:val="21"/>
              </w:rPr>
              <w:t>T3ファミリー※</w:t>
            </w:r>
          </w:p>
        </w:tc>
      </w:tr>
      <w:tr w:rsidR="001F7C28" w14:paraId="628DAE27" w14:textId="77777777" w:rsidTr="00C957D2">
        <w:tc>
          <w:tcPr>
            <w:tcW w:w="992" w:type="dxa"/>
          </w:tcPr>
          <w:p w14:paraId="459C78D5" w14:textId="77777777" w:rsidR="001F7C28" w:rsidRDefault="001F7C28" w:rsidP="00DD0207">
            <w:pPr>
              <w:ind w:rightChars="100" w:right="200"/>
              <w:jc w:val="left"/>
              <w:rPr>
                <w:rFonts w:cs="Meiryo UI"/>
                <w:kern w:val="0"/>
                <w:szCs w:val="21"/>
              </w:rPr>
            </w:pPr>
            <w:r>
              <w:rPr>
                <w:rFonts w:cs="Meiryo UI" w:hint="eastAsia"/>
                <w:kern w:val="0"/>
                <w:szCs w:val="21"/>
              </w:rPr>
              <w:t>中</w:t>
            </w:r>
          </w:p>
        </w:tc>
        <w:tc>
          <w:tcPr>
            <w:tcW w:w="2410" w:type="dxa"/>
          </w:tcPr>
          <w:p w14:paraId="1ED46F21" w14:textId="77777777" w:rsidR="001F7C28" w:rsidRDefault="001F7C28" w:rsidP="00DD0207">
            <w:pPr>
              <w:ind w:rightChars="100" w:right="200"/>
              <w:jc w:val="left"/>
              <w:rPr>
                <w:rFonts w:cs="Meiryo UI"/>
                <w:kern w:val="0"/>
                <w:szCs w:val="21"/>
              </w:rPr>
            </w:pPr>
            <w:r w:rsidRPr="00267AF4">
              <w:rPr>
                <w:rFonts w:cs="Meiryo UI"/>
                <w:kern w:val="0"/>
                <w:szCs w:val="21"/>
              </w:rPr>
              <w:t>2,000</w:t>
            </w:r>
            <w:r>
              <w:rPr>
                <w:rFonts w:cs="Meiryo UI"/>
                <w:kern w:val="0"/>
                <w:szCs w:val="21"/>
              </w:rPr>
              <w:t xml:space="preserve"> </w:t>
            </w:r>
            <w:r w:rsidRPr="00267AF4">
              <w:rPr>
                <w:rFonts w:cs="Meiryo UI" w:hint="eastAsia"/>
                <w:kern w:val="0"/>
                <w:szCs w:val="21"/>
              </w:rPr>
              <w:t>〜</w:t>
            </w:r>
            <w:r>
              <w:rPr>
                <w:rFonts w:cs="Meiryo UI" w:hint="eastAsia"/>
                <w:kern w:val="0"/>
                <w:szCs w:val="21"/>
              </w:rPr>
              <w:t xml:space="preserve"> </w:t>
            </w:r>
            <w:r w:rsidRPr="00267AF4">
              <w:rPr>
                <w:rFonts w:cs="Meiryo UI"/>
                <w:kern w:val="0"/>
                <w:szCs w:val="21"/>
              </w:rPr>
              <w:t>20,000 件</w:t>
            </w:r>
          </w:p>
        </w:tc>
        <w:tc>
          <w:tcPr>
            <w:tcW w:w="2126" w:type="dxa"/>
          </w:tcPr>
          <w:p w14:paraId="56B8001B" w14:textId="77777777" w:rsidR="001F7C28" w:rsidRDefault="001F7C28" w:rsidP="00DD0207">
            <w:pPr>
              <w:ind w:rightChars="100" w:right="200"/>
              <w:jc w:val="left"/>
              <w:rPr>
                <w:rFonts w:cs="Meiryo UI"/>
                <w:kern w:val="0"/>
                <w:szCs w:val="21"/>
              </w:rPr>
            </w:pPr>
            <w:r w:rsidRPr="00267AF4">
              <w:rPr>
                <w:rFonts w:cs="Meiryo UI"/>
                <w:kern w:val="0"/>
                <w:szCs w:val="21"/>
              </w:rPr>
              <w:t>10 G</w:t>
            </w:r>
            <w:r>
              <w:rPr>
                <w:rFonts w:cs="Meiryo UI"/>
                <w:kern w:val="0"/>
                <w:szCs w:val="21"/>
              </w:rPr>
              <w:t>i</w:t>
            </w:r>
            <w:r w:rsidRPr="00267AF4">
              <w:rPr>
                <w:rFonts w:cs="Meiryo UI"/>
                <w:kern w:val="0"/>
                <w:szCs w:val="21"/>
              </w:rPr>
              <w:t>B</w:t>
            </w:r>
            <w:r w:rsidRPr="00267AF4">
              <w:rPr>
                <w:rFonts w:cs="Meiryo UI" w:hint="eastAsia"/>
                <w:kern w:val="0"/>
                <w:szCs w:val="21"/>
              </w:rPr>
              <w:t>〜</w:t>
            </w:r>
            <w:r w:rsidRPr="00267AF4">
              <w:rPr>
                <w:rFonts w:cs="Meiryo UI"/>
                <w:kern w:val="0"/>
                <w:szCs w:val="21"/>
              </w:rPr>
              <w:t>100 G</w:t>
            </w:r>
            <w:r>
              <w:rPr>
                <w:rFonts w:cs="Meiryo UI"/>
                <w:kern w:val="0"/>
                <w:szCs w:val="21"/>
              </w:rPr>
              <w:t>i</w:t>
            </w:r>
            <w:r w:rsidRPr="00267AF4">
              <w:rPr>
                <w:rFonts w:cs="Meiryo UI"/>
                <w:kern w:val="0"/>
                <w:szCs w:val="21"/>
              </w:rPr>
              <w:t>B</w:t>
            </w:r>
          </w:p>
        </w:tc>
        <w:tc>
          <w:tcPr>
            <w:tcW w:w="2410" w:type="dxa"/>
          </w:tcPr>
          <w:p w14:paraId="6BE8F1B5" w14:textId="77777777" w:rsidR="001F7C28" w:rsidRDefault="001F7C28" w:rsidP="00DD0207">
            <w:pPr>
              <w:ind w:rightChars="100" w:right="200"/>
              <w:jc w:val="left"/>
              <w:rPr>
                <w:rFonts w:cs="Meiryo UI"/>
                <w:kern w:val="0"/>
                <w:szCs w:val="21"/>
              </w:rPr>
            </w:pPr>
            <w:r>
              <w:rPr>
                <w:rFonts w:cs="Meiryo UI" w:hint="eastAsia"/>
                <w:kern w:val="0"/>
                <w:szCs w:val="21"/>
              </w:rPr>
              <w:t>T3ファミリー※</w:t>
            </w:r>
          </w:p>
        </w:tc>
      </w:tr>
      <w:tr w:rsidR="001F7C28" w14:paraId="52A0D979" w14:textId="77777777" w:rsidTr="00C957D2">
        <w:tc>
          <w:tcPr>
            <w:tcW w:w="992" w:type="dxa"/>
          </w:tcPr>
          <w:p w14:paraId="705F02AE" w14:textId="77777777" w:rsidR="001F7C28" w:rsidRDefault="001F7C28" w:rsidP="00DD0207">
            <w:pPr>
              <w:ind w:rightChars="100" w:right="200"/>
              <w:jc w:val="left"/>
              <w:rPr>
                <w:rFonts w:cs="Meiryo UI"/>
                <w:kern w:val="0"/>
                <w:szCs w:val="21"/>
              </w:rPr>
            </w:pPr>
            <w:r>
              <w:rPr>
                <w:rFonts w:cs="Meiryo UI" w:hint="eastAsia"/>
                <w:kern w:val="0"/>
                <w:szCs w:val="21"/>
              </w:rPr>
              <w:t>大</w:t>
            </w:r>
          </w:p>
        </w:tc>
        <w:tc>
          <w:tcPr>
            <w:tcW w:w="2410" w:type="dxa"/>
          </w:tcPr>
          <w:p w14:paraId="07F6B85D" w14:textId="77777777" w:rsidR="001F7C28" w:rsidRDefault="001F7C28" w:rsidP="00DD0207">
            <w:pPr>
              <w:ind w:rightChars="100" w:right="200"/>
              <w:jc w:val="left"/>
              <w:rPr>
                <w:rFonts w:cs="Meiryo UI"/>
                <w:kern w:val="0"/>
                <w:szCs w:val="21"/>
              </w:rPr>
            </w:pPr>
            <w:r w:rsidRPr="00267AF4">
              <w:rPr>
                <w:rFonts w:cs="Meiryo UI"/>
                <w:kern w:val="0"/>
                <w:szCs w:val="21"/>
              </w:rPr>
              <w:t>20,000</w:t>
            </w:r>
            <w:r>
              <w:rPr>
                <w:rFonts w:cs="Meiryo UI" w:hint="eastAsia"/>
                <w:kern w:val="0"/>
                <w:szCs w:val="21"/>
              </w:rPr>
              <w:t>以上</w:t>
            </w:r>
          </w:p>
        </w:tc>
        <w:tc>
          <w:tcPr>
            <w:tcW w:w="2126" w:type="dxa"/>
          </w:tcPr>
          <w:p w14:paraId="1F0B71AC" w14:textId="77777777" w:rsidR="001F7C28" w:rsidRDefault="001F7C28" w:rsidP="00DD0207">
            <w:pPr>
              <w:ind w:rightChars="100" w:right="200"/>
              <w:jc w:val="left"/>
              <w:rPr>
                <w:rFonts w:cs="Meiryo UI"/>
                <w:kern w:val="0"/>
                <w:szCs w:val="21"/>
              </w:rPr>
            </w:pPr>
            <w:r w:rsidRPr="00267AF4">
              <w:rPr>
                <w:rFonts w:cs="Meiryo UI"/>
                <w:kern w:val="0"/>
                <w:szCs w:val="21"/>
              </w:rPr>
              <w:t>100 G</w:t>
            </w:r>
            <w:r>
              <w:rPr>
                <w:rFonts w:cs="Meiryo UI"/>
                <w:kern w:val="0"/>
                <w:szCs w:val="21"/>
              </w:rPr>
              <w:t>i</w:t>
            </w:r>
            <w:r w:rsidRPr="00267AF4">
              <w:rPr>
                <w:rFonts w:cs="Meiryo UI"/>
                <w:kern w:val="0"/>
                <w:szCs w:val="21"/>
              </w:rPr>
              <w:t>B</w:t>
            </w:r>
            <w:r>
              <w:rPr>
                <w:rFonts w:cs="Meiryo UI" w:hint="eastAsia"/>
                <w:kern w:val="0"/>
                <w:szCs w:val="21"/>
              </w:rPr>
              <w:t>以上</w:t>
            </w:r>
          </w:p>
        </w:tc>
        <w:tc>
          <w:tcPr>
            <w:tcW w:w="2410" w:type="dxa"/>
          </w:tcPr>
          <w:p w14:paraId="15149B91" w14:textId="77777777" w:rsidR="001F7C28" w:rsidRDefault="001F7C28" w:rsidP="00DD0207">
            <w:pPr>
              <w:ind w:rightChars="100" w:right="200"/>
              <w:jc w:val="left"/>
              <w:rPr>
                <w:rFonts w:cs="Meiryo UI"/>
                <w:kern w:val="0"/>
                <w:szCs w:val="21"/>
              </w:rPr>
            </w:pPr>
            <w:r>
              <w:rPr>
                <w:rFonts w:cs="Meiryo UI" w:hint="eastAsia"/>
                <w:kern w:val="0"/>
                <w:szCs w:val="21"/>
              </w:rPr>
              <w:t>M</w:t>
            </w:r>
            <w:r>
              <w:rPr>
                <w:rFonts w:cs="Meiryo UI"/>
                <w:kern w:val="0"/>
                <w:szCs w:val="21"/>
              </w:rPr>
              <w:t>4,</w:t>
            </w:r>
            <w:r>
              <w:rPr>
                <w:rFonts w:cs="Meiryo UI" w:hint="eastAsia"/>
                <w:kern w:val="0"/>
                <w:szCs w:val="21"/>
              </w:rPr>
              <w:t>5</w:t>
            </w:r>
            <w:r>
              <w:rPr>
                <w:rFonts w:cs="Meiryo UI"/>
                <w:kern w:val="0"/>
                <w:szCs w:val="21"/>
              </w:rPr>
              <w:t xml:space="preserve"> or R4,5</w:t>
            </w:r>
            <w:r>
              <w:rPr>
                <w:rFonts w:cs="Meiryo UI" w:hint="eastAsia"/>
                <w:kern w:val="0"/>
                <w:szCs w:val="21"/>
              </w:rPr>
              <w:t>ファミリー</w:t>
            </w:r>
          </w:p>
        </w:tc>
      </w:tr>
    </w:tbl>
    <w:p w14:paraId="7FC3E1F3" w14:textId="77777777" w:rsidR="00A13E28" w:rsidRDefault="00A13E28" w:rsidP="00A13E28">
      <w:pPr>
        <w:ind w:left="1261" w:rightChars="100" w:right="200" w:firstLine="839"/>
        <w:jc w:val="left"/>
        <w:rPr>
          <w:rFonts w:cs="Meiryo UI"/>
          <w:kern w:val="0"/>
          <w:szCs w:val="21"/>
        </w:rPr>
      </w:pPr>
      <w:r>
        <w:rPr>
          <w:rFonts w:cs="Meiryo UI" w:hint="eastAsia"/>
          <w:kern w:val="0"/>
          <w:szCs w:val="21"/>
        </w:rPr>
        <w:t>※競合するタイプがあった場合、コスト面のアドバンテージが大きいほうを選択基準とする。</w:t>
      </w:r>
    </w:p>
    <w:p w14:paraId="18C0362B" w14:textId="77777777" w:rsidR="00C90640" w:rsidRPr="00791B8B" w:rsidRDefault="00115621" w:rsidP="00791B8B">
      <w:pPr>
        <w:ind w:left="1261" w:rightChars="100" w:right="200" w:firstLine="839"/>
        <w:jc w:val="left"/>
        <w:rPr>
          <w:rFonts w:cs="Meiryo UI"/>
          <w:kern w:val="0"/>
          <w:szCs w:val="21"/>
        </w:rPr>
      </w:pPr>
      <w:r>
        <w:rPr>
          <w:rFonts w:cs="Meiryo UI" w:hint="eastAsia"/>
          <w:kern w:val="0"/>
          <w:szCs w:val="21"/>
        </w:rPr>
        <w:t>※</w:t>
      </w:r>
      <w:r w:rsidRPr="00D77AAD">
        <w:rPr>
          <w:rFonts w:cs="Meiryo UI"/>
          <w:kern w:val="0"/>
          <w:szCs w:val="21"/>
        </w:rPr>
        <w:t>T3</w:t>
      </w:r>
      <w:r>
        <w:rPr>
          <w:rFonts w:cs="Meiryo UI" w:hint="eastAsia"/>
          <w:kern w:val="0"/>
          <w:szCs w:val="21"/>
        </w:rPr>
        <w:t>ファミリー</w:t>
      </w:r>
      <w:r w:rsidRPr="00D77AAD">
        <w:rPr>
          <w:rFonts w:cs="Meiryo UI"/>
          <w:kern w:val="0"/>
          <w:szCs w:val="21"/>
        </w:rPr>
        <w:t>で</w:t>
      </w:r>
      <w:r>
        <w:rPr>
          <w:rFonts w:cs="Meiryo UI" w:hint="eastAsia"/>
          <w:kern w:val="0"/>
          <w:szCs w:val="21"/>
        </w:rPr>
        <w:t>要件を満たさない</w:t>
      </w:r>
      <w:r w:rsidRPr="00D77AAD">
        <w:rPr>
          <w:rFonts w:cs="Meiryo UI"/>
          <w:kern w:val="0"/>
          <w:szCs w:val="21"/>
        </w:rPr>
        <w:t>場合は、</w:t>
      </w:r>
      <w:r>
        <w:rPr>
          <w:rFonts w:cs="Meiryo UI" w:hint="eastAsia"/>
          <w:kern w:val="0"/>
          <w:szCs w:val="21"/>
        </w:rPr>
        <w:t>以下指標を適用する。</w:t>
      </w:r>
    </w:p>
    <w:p w14:paraId="20EAD216" w14:textId="77777777" w:rsidR="00527A46" w:rsidRDefault="00527A46" w:rsidP="003115D5">
      <w:pPr>
        <w:pStyle w:val="af4"/>
        <w:numPr>
          <w:ilvl w:val="0"/>
          <w:numId w:val="72"/>
        </w:numPr>
        <w:ind w:leftChars="0" w:left="2835" w:rightChars="100" w:right="200" w:hanging="283"/>
        <w:jc w:val="left"/>
        <w:rPr>
          <w:rFonts w:cs="Meiryo UI"/>
          <w:kern w:val="0"/>
          <w:szCs w:val="21"/>
        </w:rPr>
      </w:pPr>
      <w:r w:rsidRPr="000E2B08">
        <w:rPr>
          <w:rFonts w:cs="Meiryo UI" w:hint="eastAsia"/>
          <w:kern w:val="0"/>
          <w:szCs w:val="21"/>
        </w:rPr>
        <w:t>メモリを増やしてスループットを拡大する必要がある場合は、</w:t>
      </w:r>
      <w:r w:rsidRPr="000E2B08">
        <w:rPr>
          <w:rFonts w:cs="Meiryo UI"/>
          <w:kern w:val="0"/>
          <w:szCs w:val="21"/>
        </w:rPr>
        <w:t>M5 キャッシュノード</w:t>
      </w:r>
    </w:p>
    <w:p w14:paraId="6B8A4DE3" w14:textId="77777777" w:rsidR="00527A46" w:rsidRPr="000E2B08" w:rsidRDefault="00527A46" w:rsidP="003115D5">
      <w:pPr>
        <w:pStyle w:val="af4"/>
        <w:numPr>
          <w:ilvl w:val="0"/>
          <w:numId w:val="72"/>
        </w:numPr>
        <w:ind w:leftChars="0" w:left="2835" w:rightChars="100" w:right="200" w:hanging="283"/>
        <w:jc w:val="left"/>
        <w:rPr>
          <w:rFonts w:cs="Meiryo UI"/>
          <w:kern w:val="0"/>
          <w:szCs w:val="21"/>
        </w:rPr>
      </w:pPr>
      <w:r w:rsidRPr="000E2B08">
        <w:rPr>
          <w:rFonts w:cs="Meiryo UI" w:hint="eastAsia"/>
          <w:kern w:val="0"/>
          <w:szCs w:val="21"/>
        </w:rPr>
        <w:t>より多くのスループット、およびキャッシュノードあたり最大</w:t>
      </w:r>
      <w:r w:rsidRPr="000E2B08">
        <w:rPr>
          <w:rFonts w:cs="Meiryo UI"/>
          <w:kern w:val="0"/>
          <w:szCs w:val="21"/>
        </w:rPr>
        <w:t xml:space="preserve"> 35</w:t>
      </w:r>
      <w:r w:rsidRPr="000E2B08">
        <w:rPr>
          <w:rFonts w:cs="Meiryo UI" w:hint="eastAsia"/>
          <w:kern w:val="0"/>
          <w:szCs w:val="21"/>
        </w:rPr>
        <w:t>〜</w:t>
      </w:r>
      <w:r w:rsidRPr="000E2B08">
        <w:rPr>
          <w:rFonts w:cs="Meiryo UI"/>
          <w:kern w:val="0"/>
          <w:szCs w:val="21"/>
        </w:rPr>
        <w:t>51％ 大きいメモリが必要な場合は、R5 キャッシュノード</w:t>
      </w:r>
    </w:p>
    <w:p w14:paraId="33DAEAA3" w14:textId="77777777" w:rsidR="00FF295D" w:rsidRPr="00527A46" w:rsidRDefault="00FF295D" w:rsidP="00FB02B3">
      <w:pPr>
        <w:widowControl/>
        <w:jc w:val="left"/>
      </w:pPr>
    </w:p>
    <w:p w14:paraId="70683BB7" w14:textId="77777777" w:rsidR="00490B5E" w:rsidRDefault="00490B5E" w:rsidP="00490B5E">
      <w:pPr>
        <w:ind w:left="1261" w:rightChars="100" w:right="200" w:firstLine="839"/>
        <w:jc w:val="left"/>
        <w:rPr>
          <w:rFonts w:cs="Meiryo UI"/>
          <w:kern w:val="0"/>
          <w:szCs w:val="21"/>
        </w:rPr>
      </w:pPr>
      <w:r>
        <w:rPr>
          <w:rFonts w:cs="Meiryo UI" w:hint="eastAsia"/>
          <w:kern w:val="0"/>
          <w:szCs w:val="21"/>
        </w:rPr>
        <w:t>これに、3年後の同時接続数である2</w:t>
      </w:r>
      <w:r>
        <w:rPr>
          <w:rFonts w:cs="Meiryo UI"/>
          <w:kern w:val="0"/>
          <w:szCs w:val="21"/>
        </w:rPr>
        <w:t>604</w:t>
      </w:r>
      <w:r>
        <w:rPr>
          <w:rFonts w:cs="Meiryo UI" w:hint="eastAsia"/>
          <w:kern w:val="0"/>
          <w:szCs w:val="21"/>
        </w:rPr>
        <w:t>ユーザと1トランザクションあたりのメモリ使用量を２MiBと仮定</w:t>
      </w:r>
    </w:p>
    <w:p w14:paraId="69C7C6C7" w14:textId="77777777" w:rsidR="00490B5E" w:rsidRDefault="00490B5E" w:rsidP="00490B5E">
      <w:pPr>
        <w:ind w:left="1261" w:rightChars="100" w:right="200" w:firstLine="839"/>
        <w:jc w:val="left"/>
        <w:rPr>
          <w:rFonts w:cs="Meiryo UI"/>
          <w:kern w:val="0"/>
          <w:szCs w:val="21"/>
        </w:rPr>
      </w:pPr>
      <w:r>
        <w:rPr>
          <w:rFonts w:cs="Meiryo UI" w:hint="eastAsia"/>
          <w:kern w:val="0"/>
          <w:szCs w:val="21"/>
        </w:rPr>
        <w:t>し、メモリに格納されるデータサイズを算出し、該当するキャッシュノードを選定する。</w:t>
      </w:r>
    </w:p>
    <w:p w14:paraId="30219E54" w14:textId="77777777" w:rsidR="009042A8" w:rsidRDefault="009042A8" w:rsidP="00490B5E">
      <w:pPr>
        <w:ind w:left="1261" w:rightChars="100" w:right="200" w:firstLine="839"/>
        <w:jc w:val="left"/>
        <w:rPr>
          <w:rFonts w:cs="Meiryo UI"/>
          <w:kern w:val="0"/>
          <w:szCs w:val="21"/>
        </w:rPr>
      </w:pPr>
    </w:p>
    <w:p w14:paraId="14C3D4C9" w14:textId="77777777" w:rsidR="009042A8" w:rsidRDefault="009042A8" w:rsidP="00490B5E">
      <w:pPr>
        <w:ind w:left="1261" w:rightChars="100" w:right="200" w:firstLine="839"/>
        <w:jc w:val="left"/>
      </w:pPr>
      <w:r>
        <w:rPr>
          <w:rFonts w:hint="eastAsia"/>
        </w:rPr>
        <w:t xml:space="preserve">データサイズ </w:t>
      </w:r>
      <w:r w:rsidRPr="00E24483">
        <w:t>=</w:t>
      </w:r>
      <w:r>
        <w:t xml:space="preserve"> </w:t>
      </w:r>
      <w:r>
        <w:rPr>
          <w:rFonts w:hint="eastAsia"/>
        </w:rPr>
        <w:t xml:space="preserve">2604 </w:t>
      </w:r>
      <w:r w:rsidRPr="00E24483">
        <w:t>×</w:t>
      </w:r>
      <w:r w:rsidRPr="00CA2958">
        <w:rPr>
          <w:rFonts w:hint="eastAsia"/>
        </w:rPr>
        <w:t xml:space="preserve"> </w:t>
      </w:r>
      <w:r w:rsidRPr="00CA2958">
        <w:t xml:space="preserve">2 MiB = 5.09 </w:t>
      </w:r>
      <w:r w:rsidRPr="00CA2958">
        <w:rPr>
          <w:rFonts w:hint="eastAsia"/>
        </w:rPr>
        <w:t>G</w:t>
      </w:r>
      <w:r w:rsidRPr="00CA2958">
        <w:t>iB</w:t>
      </w:r>
    </w:p>
    <w:p w14:paraId="37C6D572" w14:textId="77777777" w:rsidR="009042A8" w:rsidRDefault="009042A8" w:rsidP="00490B5E">
      <w:pPr>
        <w:ind w:left="1261" w:rightChars="100" w:right="200" w:firstLine="839"/>
        <w:jc w:val="left"/>
      </w:pPr>
    </w:p>
    <w:p w14:paraId="61F7599E" w14:textId="77777777" w:rsidR="007728DC" w:rsidRDefault="0089371E" w:rsidP="00490B5E">
      <w:pPr>
        <w:ind w:left="1261" w:rightChars="100" w:right="200" w:firstLine="839"/>
        <w:jc w:val="left"/>
        <w:rPr>
          <w:rFonts w:cs="Meiryo UI"/>
          <w:kern w:val="0"/>
          <w:szCs w:val="21"/>
        </w:rPr>
      </w:pPr>
      <w:r>
        <w:rPr>
          <w:rFonts w:cs="Meiryo UI" w:hint="eastAsia"/>
          <w:kern w:val="0"/>
          <w:szCs w:val="21"/>
        </w:rPr>
        <w:t>ただし、T3ファミリーでは要求されるメモリサイズが満たせるノードタイプがないため、メモリサイズを拡張させる観</w:t>
      </w:r>
    </w:p>
    <w:p w14:paraId="6935EF1E" w14:textId="77777777" w:rsidR="009042A8" w:rsidRDefault="007728DC" w:rsidP="00490B5E">
      <w:pPr>
        <w:ind w:left="1261" w:rightChars="100" w:right="200" w:firstLine="839"/>
        <w:jc w:val="left"/>
      </w:pPr>
      <w:r>
        <w:rPr>
          <w:rFonts w:cs="Meiryo UI" w:hint="eastAsia"/>
          <w:kern w:val="0"/>
          <w:szCs w:val="21"/>
        </w:rPr>
        <w:t>点からM5キャッシュノードタイプとする。</w:t>
      </w:r>
      <w:r>
        <w:rPr>
          <w:rFonts w:hint="eastAsia"/>
        </w:rPr>
        <w:t>これらを組み合わせた結果、各行のキャッシュノードについては、以下の</w:t>
      </w:r>
    </w:p>
    <w:p w14:paraId="5523413E" w14:textId="77777777" w:rsidR="00B746BF" w:rsidRDefault="00B746BF" w:rsidP="00490B5E">
      <w:pPr>
        <w:ind w:left="1261" w:rightChars="100" w:right="200" w:firstLine="839"/>
        <w:jc w:val="left"/>
        <w:rPr>
          <w:rFonts w:cs="Meiryo UI"/>
          <w:kern w:val="0"/>
          <w:szCs w:val="21"/>
        </w:rPr>
      </w:pPr>
      <w:r>
        <w:rPr>
          <w:rFonts w:hint="eastAsia"/>
        </w:rPr>
        <w:t>通りとする。</w:t>
      </w:r>
    </w:p>
    <w:p w14:paraId="448ABE37" w14:textId="77777777" w:rsidR="00FF295D" w:rsidRDefault="00FF295D" w:rsidP="00FB02B3">
      <w:pPr>
        <w:widowControl/>
        <w:jc w:val="left"/>
      </w:pPr>
    </w:p>
    <w:p w14:paraId="19B023E4" w14:textId="77777777" w:rsidR="00DD0CD3" w:rsidRDefault="00DD0CD3" w:rsidP="00DD0CD3">
      <w:pPr>
        <w:ind w:left="1261" w:rightChars="100" w:right="200" w:firstLineChars="600" w:firstLine="1200"/>
        <w:jc w:val="left"/>
      </w:pPr>
      <w:r>
        <w:rPr>
          <w:rFonts w:hint="eastAsia"/>
        </w:rPr>
        <w:t xml:space="preserve">横浜銀行 ：　</w:t>
      </w:r>
      <w:bookmarkStart w:id="202" w:name="_Hlk84859931"/>
      <w:r>
        <w:rPr>
          <w:rFonts w:ascii="Arial" w:hAnsi="Arial" w:cs="Arial"/>
          <w:color w:val="16191F"/>
          <w:shd w:val="clear" w:color="auto" w:fill="FFFFFF"/>
        </w:rPr>
        <w:t>cache</w:t>
      </w:r>
      <w:r w:rsidRPr="008D54DF">
        <w:rPr>
          <w:rFonts w:ascii="Arial" w:hAnsi="Arial" w:cs="Arial"/>
          <w:color w:val="16191F"/>
          <w:shd w:val="clear" w:color="auto" w:fill="FFFFFF"/>
        </w:rPr>
        <w:t>.</w:t>
      </w:r>
      <w:r>
        <w:rPr>
          <w:rFonts w:ascii="Arial" w:hAnsi="Arial" w:cs="Arial"/>
          <w:color w:val="16191F"/>
          <w:shd w:val="clear" w:color="auto" w:fill="FFFFFF"/>
        </w:rPr>
        <w:t>m5</w:t>
      </w:r>
      <w:r>
        <w:rPr>
          <w:rFonts w:ascii="Arial" w:hAnsi="Arial" w:cs="Arial" w:hint="eastAsia"/>
          <w:color w:val="16191F"/>
          <w:shd w:val="clear" w:color="auto" w:fill="FFFFFF"/>
        </w:rPr>
        <w:t>.</w:t>
      </w:r>
      <w:r>
        <w:rPr>
          <w:rFonts w:ascii="Arial" w:hAnsi="Arial" w:cs="Arial"/>
          <w:color w:val="16191F"/>
          <w:shd w:val="clear" w:color="auto" w:fill="FFFFFF"/>
        </w:rPr>
        <w:t>large</w:t>
      </w:r>
      <w:r w:rsidRPr="001323E5">
        <w:t xml:space="preserve"> </w:t>
      </w:r>
      <w:bookmarkEnd w:id="202"/>
    </w:p>
    <w:p w14:paraId="155DA87D" w14:textId="77777777" w:rsidR="00DD0CD3" w:rsidRDefault="00DD0CD3" w:rsidP="00DD0CD3">
      <w:pPr>
        <w:ind w:left="2156" w:rightChars="100" w:right="200" w:firstLineChars="750" w:firstLine="1500"/>
        <w:jc w:val="left"/>
      </w:pPr>
      <w:r w:rsidRPr="001323E5">
        <w:t>150.358TPS</w:t>
      </w:r>
      <w:r>
        <w:rPr>
          <w:rFonts w:hint="eastAsia"/>
        </w:rPr>
        <w:t>（小規模）</w:t>
      </w:r>
      <w:r>
        <w:t xml:space="preserve">= </w:t>
      </w:r>
      <w:r>
        <w:rPr>
          <w:rFonts w:hint="eastAsia"/>
        </w:rPr>
        <w:t>T3　⇒ M5</w:t>
      </w:r>
    </w:p>
    <w:p w14:paraId="451581E6" w14:textId="77777777" w:rsidR="00DD0CD3" w:rsidRDefault="00DD0CD3" w:rsidP="00DD0CD3">
      <w:pPr>
        <w:ind w:left="2156" w:rightChars="100" w:right="200" w:firstLineChars="750" w:firstLine="1500"/>
        <w:jc w:val="left"/>
      </w:pPr>
      <w:r>
        <w:t>5.09</w:t>
      </w:r>
      <w:r>
        <w:rPr>
          <w:rFonts w:hint="eastAsia"/>
        </w:rPr>
        <w:t xml:space="preserve"> </w:t>
      </w:r>
      <w:r>
        <w:t>GiB</w:t>
      </w:r>
      <w:r>
        <w:rPr>
          <w:rFonts w:hint="eastAsia"/>
        </w:rPr>
        <w:t xml:space="preserve"> ≦ </w:t>
      </w:r>
      <w:r>
        <w:t>6.3</w:t>
      </w:r>
      <w:r>
        <w:rPr>
          <w:rFonts w:hint="eastAsia"/>
        </w:rPr>
        <w:t>8</w:t>
      </w:r>
      <w:r>
        <w:t xml:space="preserve"> </w:t>
      </w:r>
      <w:r>
        <w:rPr>
          <w:rFonts w:hint="eastAsia"/>
        </w:rPr>
        <w:t>GiB</w:t>
      </w:r>
      <w:r>
        <w:t xml:space="preserve"> = </w:t>
      </w:r>
      <w:r>
        <w:rPr>
          <w:rFonts w:hint="eastAsia"/>
        </w:rPr>
        <w:t>l</w:t>
      </w:r>
      <w:r>
        <w:t>arge</w:t>
      </w:r>
    </w:p>
    <w:p w14:paraId="65254120" w14:textId="77777777" w:rsidR="00DD0CD3" w:rsidRPr="00617192" w:rsidRDefault="00DD0CD3" w:rsidP="00DD0CD3">
      <w:pPr>
        <w:ind w:left="2156" w:rightChars="100" w:right="200" w:firstLineChars="750" w:firstLine="1500"/>
        <w:jc w:val="left"/>
      </w:pPr>
    </w:p>
    <w:p w14:paraId="61404A08" w14:textId="77777777" w:rsidR="00DD0CD3" w:rsidRDefault="00DD0CD3" w:rsidP="00DD0CD3">
      <w:pPr>
        <w:ind w:left="1317" w:rightChars="100" w:right="200" w:firstLineChars="550" w:firstLine="1100"/>
        <w:jc w:val="left"/>
      </w:pPr>
      <w:r>
        <w:rPr>
          <w:rFonts w:hint="eastAsia"/>
        </w:rPr>
        <w:t xml:space="preserve">東日本銀行：　</w:t>
      </w:r>
      <w:r>
        <w:rPr>
          <w:rFonts w:ascii="Arial" w:hAnsi="Arial" w:cs="Arial"/>
          <w:color w:val="16191F"/>
          <w:shd w:val="clear" w:color="auto" w:fill="FFFFFF"/>
        </w:rPr>
        <w:t>cache</w:t>
      </w:r>
      <w:r w:rsidRPr="008D54DF">
        <w:rPr>
          <w:rFonts w:ascii="Arial" w:hAnsi="Arial" w:cs="Arial"/>
          <w:color w:val="16191F"/>
          <w:shd w:val="clear" w:color="auto" w:fill="FFFFFF"/>
        </w:rPr>
        <w:t>.</w:t>
      </w:r>
      <w:r>
        <w:rPr>
          <w:rFonts w:ascii="Arial" w:hAnsi="Arial" w:cs="Arial" w:hint="eastAsia"/>
          <w:color w:val="16191F"/>
          <w:shd w:val="clear" w:color="auto" w:fill="FFFFFF"/>
        </w:rPr>
        <w:t>m5.</w:t>
      </w:r>
      <w:r>
        <w:rPr>
          <w:rFonts w:ascii="Arial" w:hAnsi="Arial" w:cs="Arial"/>
          <w:color w:val="16191F"/>
          <w:shd w:val="clear" w:color="auto" w:fill="FFFFFF"/>
        </w:rPr>
        <w:t>large</w:t>
      </w:r>
      <w:r w:rsidRPr="001323E5">
        <w:t xml:space="preserve"> </w:t>
      </w:r>
    </w:p>
    <w:p w14:paraId="7A64F3D6" w14:textId="77777777" w:rsidR="00DD0CD3" w:rsidRDefault="00DD0CD3" w:rsidP="00DD0CD3">
      <w:pPr>
        <w:ind w:left="2156" w:rightChars="100" w:right="200" w:firstLineChars="800" w:firstLine="1600"/>
        <w:jc w:val="left"/>
      </w:pPr>
      <w:r w:rsidRPr="004B4EF1">
        <w:t>59.21</w:t>
      </w:r>
      <w:r>
        <w:t>3</w:t>
      </w:r>
      <w:r w:rsidRPr="001323E5">
        <w:t>TPS</w:t>
      </w:r>
      <w:r>
        <w:rPr>
          <w:rFonts w:hint="eastAsia"/>
        </w:rPr>
        <w:t>（小規模）</w:t>
      </w:r>
      <w:r>
        <w:t xml:space="preserve">= </w:t>
      </w:r>
      <w:r>
        <w:rPr>
          <w:rFonts w:hint="eastAsia"/>
        </w:rPr>
        <w:t>T3</w:t>
      </w:r>
      <w:r>
        <w:t xml:space="preserve"> </w:t>
      </w:r>
      <w:r>
        <w:rPr>
          <w:rFonts w:hint="eastAsia"/>
        </w:rPr>
        <w:t>⇒</w:t>
      </w:r>
      <w:r>
        <w:t xml:space="preserve"> </w:t>
      </w:r>
      <w:r>
        <w:rPr>
          <w:rFonts w:hint="eastAsia"/>
        </w:rPr>
        <w:t>M5</w:t>
      </w:r>
    </w:p>
    <w:p w14:paraId="0DEB5E45" w14:textId="77777777" w:rsidR="00DD0CD3" w:rsidRPr="00BF3077" w:rsidRDefault="00DD0CD3" w:rsidP="00DD0CD3">
      <w:pPr>
        <w:ind w:left="2156" w:rightChars="100" w:right="200" w:firstLineChars="800" w:firstLine="1600"/>
        <w:jc w:val="left"/>
      </w:pPr>
      <w:r>
        <w:t>5.09 GiB</w:t>
      </w:r>
      <w:r>
        <w:rPr>
          <w:rFonts w:hint="eastAsia"/>
        </w:rPr>
        <w:t xml:space="preserve"> ≦ </w:t>
      </w:r>
      <w:r>
        <w:t xml:space="preserve">6.38 </w:t>
      </w:r>
      <w:r>
        <w:rPr>
          <w:rFonts w:hint="eastAsia"/>
        </w:rPr>
        <w:t xml:space="preserve">GiB </w:t>
      </w:r>
      <w:r>
        <w:t xml:space="preserve">= </w:t>
      </w:r>
      <w:r>
        <w:rPr>
          <w:rFonts w:hint="eastAsia"/>
        </w:rPr>
        <w:t>l</w:t>
      </w:r>
      <w:r>
        <w:t>arge</w:t>
      </w:r>
    </w:p>
    <w:p w14:paraId="198C248E" w14:textId="77777777" w:rsidR="00DD0CD3" w:rsidRDefault="00DD0CD3" w:rsidP="0018723A">
      <w:pPr>
        <w:ind w:rightChars="100" w:right="200"/>
        <w:jc w:val="left"/>
      </w:pPr>
    </w:p>
    <w:p w14:paraId="30632ADD" w14:textId="77777777" w:rsidR="0018723A" w:rsidRDefault="0018723A" w:rsidP="0018723A">
      <w:pPr>
        <w:ind w:left="1261" w:rightChars="100" w:right="200" w:firstLine="839"/>
        <w:jc w:val="left"/>
        <w:rPr>
          <w:rFonts w:cs="Meiryo UI"/>
          <w:kern w:val="0"/>
          <w:szCs w:val="21"/>
        </w:rPr>
      </w:pPr>
      <w:r w:rsidRPr="0022044A">
        <w:rPr>
          <w:rFonts w:cs="Meiryo UI" w:hint="eastAsia"/>
          <w:kern w:val="0"/>
          <w:szCs w:val="21"/>
        </w:rPr>
        <w:t>詳細の構成については、「別紙</w:t>
      </w:r>
      <w:r w:rsidRPr="0022044A">
        <w:rPr>
          <w:rFonts w:cs="Meiryo UI"/>
          <w:kern w:val="0"/>
          <w:szCs w:val="21"/>
        </w:rPr>
        <w:t>_営業・融資サポートシステム_サーバ／ソフトウェア一覧」</w:t>
      </w:r>
      <w:r w:rsidRPr="0022044A">
        <w:rPr>
          <w:rFonts w:cs="Meiryo UI" w:hint="eastAsia"/>
          <w:kern w:val="0"/>
          <w:szCs w:val="21"/>
        </w:rPr>
        <w:t>を参照のこと。</w:t>
      </w:r>
    </w:p>
    <w:p w14:paraId="67701A81" w14:textId="77777777" w:rsidR="0018723A" w:rsidRDefault="0018723A" w:rsidP="0018723A">
      <w:pPr>
        <w:ind w:rightChars="100" w:right="200"/>
        <w:jc w:val="left"/>
      </w:pPr>
    </w:p>
    <w:p w14:paraId="52B5A5DF" w14:textId="77777777" w:rsidR="0018723A" w:rsidRDefault="0018723A" w:rsidP="0018723A">
      <w:pPr>
        <w:ind w:rightChars="100" w:right="200"/>
        <w:jc w:val="left"/>
      </w:pPr>
    </w:p>
    <w:p w14:paraId="1DA94224" w14:textId="77777777" w:rsidR="00DD0CD3" w:rsidRPr="0022044A" w:rsidRDefault="00DD0CD3" w:rsidP="00DD0CD3">
      <w:pPr>
        <w:ind w:left="2127" w:right="200" w:hanging="420"/>
        <w:jc w:val="left"/>
        <w:rPr>
          <w:rFonts w:cs="Meiryo UI"/>
          <w:kern w:val="0"/>
          <w:szCs w:val="21"/>
        </w:rPr>
      </w:pPr>
    </w:p>
    <w:p w14:paraId="015B28A9" w14:textId="77777777" w:rsidR="00300C05" w:rsidRPr="005858D6" w:rsidRDefault="00300C05" w:rsidP="00FB02B3">
      <w:pPr>
        <w:widowControl/>
        <w:jc w:val="left"/>
      </w:pPr>
    </w:p>
    <w:p w14:paraId="21339D1C" w14:textId="77777777" w:rsidR="00BE1947" w:rsidRPr="002A6D44" w:rsidRDefault="00BE1947" w:rsidP="00BE1947">
      <w:pPr>
        <w:widowControl/>
        <w:jc w:val="left"/>
      </w:pPr>
    </w:p>
    <w:p w14:paraId="541EFA1D" w14:textId="77777777" w:rsidR="00BE1947" w:rsidRDefault="00BE1947" w:rsidP="00BE1947">
      <w:pPr>
        <w:pStyle w:val="1"/>
      </w:pPr>
      <w:bookmarkStart w:id="203" w:name="_Toc71291701"/>
      <w:bookmarkStart w:id="204" w:name="_Toc71618713"/>
      <w:bookmarkStart w:id="205" w:name="_Toc124835603"/>
      <w:r w:rsidRPr="00E32A0C">
        <w:rPr>
          <w:rFonts w:hint="eastAsia"/>
        </w:rPr>
        <w:t>ネットワーク設計</w:t>
      </w:r>
      <w:bookmarkEnd w:id="203"/>
      <w:bookmarkEnd w:id="204"/>
      <w:bookmarkEnd w:id="205"/>
    </w:p>
    <w:p w14:paraId="436DFFB1" w14:textId="77777777" w:rsidR="0074743C" w:rsidRDefault="0074743C" w:rsidP="0074743C">
      <w:pPr>
        <w:widowControl/>
        <w:ind w:firstLineChars="284" w:firstLine="568"/>
        <w:jc w:val="left"/>
      </w:pPr>
      <w:r>
        <w:rPr>
          <w:rFonts w:hint="eastAsia"/>
        </w:rPr>
        <w:t>営業・融資サポートシステムのネットワーク設計について記載する。</w:t>
      </w:r>
    </w:p>
    <w:p w14:paraId="6DF700AA" w14:textId="77777777" w:rsidR="00B4101D" w:rsidRDefault="00B4101D" w:rsidP="0074743C">
      <w:pPr>
        <w:widowControl/>
        <w:ind w:firstLineChars="284" w:firstLine="568"/>
        <w:jc w:val="left"/>
      </w:pPr>
    </w:p>
    <w:p w14:paraId="37E17205" w14:textId="77777777" w:rsidR="00BE1947" w:rsidRDefault="00BE1947" w:rsidP="000251C7">
      <w:pPr>
        <w:pStyle w:val="2"/>
      </w:pPr>
      <w:bookmarkStart w:id="206" w:name="_Toc71291702"/>
      <w:bookmarkStart w:id="207" w:name="_Toc71618714"/>
      <w:bookmarkStart w:id="208" w:name="_Toc124835604"/>
      <w:r w:rsidRPr="00E11C5E">
        <w:rPr>
          <w:rFonts w:hint="eastAsia"/>
        </w:rPr>
        <w:t>全体構成</w:t>
      </w:r>
      <w:bookmarkEnd w:id="206"/>
      <w:bookmarkEnd w:id="207"/>
      <w:bookmarkEnd w:id="208"/>
    </w:p>
    <w:p w14:paraId="5EDFF1D2" w14:textId="77777777" w:rsidR="00F317D9" w:rsidRDefault="00F317D9" w:rsidP="00F317D9">
      <w:pPr>
        <w:tabs>
          <w:tab w:val="right" w:pos="10772"/>
        </w:tabs>
        <w:ind w:firstLine="851"/>
      </w:pPr>
      <w:r>
        <w:rPr>
          <w:rFonts w:hint="eastAsia"/>
        </w:rPr>
        <w:t>営業・融資サポートシステムの通信要件に基づいた</w:t>
      </w:r>
      <w:r w:rsidRPr="00736E24">
        <w:rPr>
          <w:rFonts w:hint="eastAsia"/>
        </w:rPr>
        <w:t>ネットワーク</w:t>
      </w:r>
      <w:r>
        <w:rPr>
          <w:rFonts w:hint="eastAsia"/>
        </w:rPr>
        <w:t>構成</w:t>
      </w:r>
      <w:r w:rsidRPr="00736E24">
        <w:rPr>
          <w:rFonts w:hint="eastAsia"/>
        </w:rPr>
        <w:t>については別紙、「</w:t>
      </w:r>
      <w:r w:rsidRPr="00C90FB3">
        <w:rPr>
          <w:rFonts w:hint="eastAsia"/>
        </w:rPr>
        <w:t>別紙</w:t>
      </w:r>
      <w:r w:rsidRPr="00C90FB3">
        <w:t>_ネットワーク構成図</w:t>
      </w:r>
      <w:r w:rsidRPr="00736E24">
        <w:t>」を参照</w:t>
      </w:r>
      <w:r>
        <w:rPr>
          <w:rFonts w:hint="eastAsia"/>
        </w:rPr>
        <w:t>のこと</w:t>
      </w:r>
      <w:r w:rsidRPr="00736E24">
        <w:t>。</w:t>
      </w:r>
    </w:p>
    <w:p w14:paraId="504CF47B" w14:textId="77777777" w:rsidR="00BE1947" w:rsidRPr="00F317D9" w:rsidRDefault="00BE1947" w:rsidP="00BE1947"/>
    <w:p w14:paraId="334C01CE" w14:textId="77777777" w:rsidR="00BE1947" w:rsidRDefault="00BE1947" w:rsidP="000251C7">
      <w:pPr>
        <w:pStyle w:val="2"/>
      </w:pPr>
      <w:bookmarkStart w:id="209" w:name="_Toc71291703"/>
      <w:bookmarkStart w:id="210" w:name="_Toc71618715"/>
      <w:bookmarkStart w:id="211" w:name="_Toc124835605"/>
      <w:r w:rsidRPr="00843CBA">
        <w:rPr>
          <w:rFonts w:hint="eastAsia"/>
        </w:rPr>
        <w:t>物理設計</w:t>
      </w:r>
      <w:bookmarkEnd w:id="209"/>
      <w:bookmarkEnd w:id="210"/>
      <w:bookmarkEnd w:id="211"/>
    </w:p>
    <w:p w14:paraId="05EDFDA0" w14:textId="77777777" w:rsidR="00840014" w:rsidRDefault="00840014" w:rsidP="00840014">
      <w:pPr>
        <w:ind w:leftChars="425" w:left="850" w:firstLine="1"/>
      </w:pPr>
      <w:r>
        <w:rPr>
          <w:rFonts w:hint="eastAsia"/>
        </w:rPr>
        <w:t>本書のスコープではAWS利用が前提となり、物理機器を取り扱わないため本項の記載は割愛する。</w:t>
      </w:r>
    </w:p>
    <w:p w14:paraId="1627A909" w14:textId="77777777" w:rsidR="00840014" w:rsidRPr="00840014" w:rsidRDefault="00840014" w:rsidP="00BE1947"/>
    <w:p w14:paraId="0A8C83CE" w14:textId="77777777" w:rsidR="00E338F0" w:rsidRDefault="00BE1947" w:rsidP="000251C7">
      <w:pPr>
        <w:pStyle w:val="2"/>
      </w:pPr>
      <w:bookmarkStart w:id="212" w:name="_Toc71291704"/>
      <w:bookmarkStart w:id="213" w:name="_Toc71618716"/>
      <w:bookmarkStart w:id="214" w:name="_Toc124835606"/>
      <w:r w:rsidRPr="00A05E3B">
        <w:rPr>
          <w:rFonts w:hint="eastAsia"/>
        </w:rPr>
        <w:t>論理設計</w:t>
      </w:r>
      <w:bookmarkEnd w:id="212"/>
      <w:bookmarkEnd w:id="213"/>
      <w:bookmarkEnd w:id="214"/>
    </w:p>
    <w:p w14:paraId="4BA93EE4" w14:textId="77777777" w:rsidR="00E338F0" w:rsidRDefault="00E338F0" w:rsidP="00E338F0">
      <w:pPr>
        <w:ind w:leftChars="426" w:left="1600" w:hangingChars="374" w:hanging="748"/>
      </w:pPr>
      <w:r>
        <w:rPr>
          <w:rFonts w:hint="eastAsia"/>
        </w:rPr>
        <w:t>営業・融資サポートシステムで使用するネットワークの基本となる論理情報の設計方針について記載する。</w:t>
      </w:r>
    </w:p>
    <w:p w14:paraId="36DE8E7D" w14:textId="77777777" w:rsidR="00E338F0" w:rsidRPr="00E338F0" w:rsidRDefault="00E338F0" w:rsidP="00E338F0"/>
    <w:p w14:paraId="130D2D33" w14:textId="77777777" w:rsidR="00BE1947" w:rsidRDefault="00BE1947" w:rsidP="000359C3">
      <w:pPr>
        <w:pStyle w:val="3"/>
      </w:pPr>
      <w:bookmarkStart w:id="215" w:name="_Toc71291705"/>
      <w:bookmarkStart w:id="216" w:name="_Toc71618717"/>
      <w:bookmarkStart w:id="217" w:name="_Toc124835607"/>
      <w:r w:rsidRPr="00A05E3B">
        <w:t>IP</w:t>
      </w:r>
      <w:bookmarkEnd w:id="215"/>
      <w:bookmarkEnd w:id="216"/>
      <w:r w:rsidR="00061CAE">
        <w:rPr>
          <w:rFonts w:hint="eastAsia"/>
        </w:rPr>
        <w:t>アドレス</w:t>
      </w:r>
      <w:bookmarkEnd w:id="217"/>
    </w:p>
    <w:p w14:paraId="7B8BC48E" w14:textId="77777777" w:rsidR="00E87009" w:rsidRDefault="00E87009" w:rsidP="00E87009">
      <w:pPr>
        <w:ind w:leftChars="638" w:left="1276"/>
      </w:pPr>
      <w:r>
        <w:rPr>
          <w:rFonts w:hint="eastAsia"/>
        </w:rPr>
        <w:t>営業・融資サポートシステムで使用するI</w:t>
      </w:r>
      <w:r>
        <w:t>P</w:t>
      </w:r>
      <w:r>
        <w:rPr>
          <w:rFonts w:hint="eastAsia"/>
        </w:rPr>
        <w:t>アドレス設計方針について記載する。本システムで使用するI</w:t>
      </w:r>
      <w:r>
        <w:t>P</w:t>
      </w:r>
      <w:r>
        <w:rPr>
          <w:rFonts w:hint="eastAsia"/>
        </w:rPr>
        <w:t>アドレス体系</w:t>
      </w:r>
    </w:p>
    <w:p w14:paraId="3C008348" w14:textId="77777777" w:rsidR="00831BC5" w:rsidRDefault="00831BC5" w:rsidP="00831BC5">
      <w:pPr>
        <w:ind w:leftChars="638" w:left="1276"/>
      </w:pPr>
      <w:r>
        <w:rPr>
          <w:rFonts w:hint="eastAsia"/>
        </w:rPr>
        <w:t>をネットワーク環境ごとに下記にまとめる。なお、</w:t>
      </w:r>
      <w:r w:rsidRPr="006152A7">
        <w:t>インターネットアクセスで必要なIPアドレス(グローバルIPアドレス)は、自</w:t>
      </w:r>
    </w:p>
    <w:p w14:paraId="7AB93932" w14:textId="77777777" w:rsidR="0098359A" w:rsidRDefault="0098359A" w:rsidP="0098359A">
      <w:pPr>
        <w:ind w:leftChars="638" w:left="1276"/>
      </w:pPr>
      <w:r w:rsidRPr="006152A7">
        <w:t>動で採番されるため、設計範囲外とする。</w:t>
      </w:r>
    </w:p>
    <w:p w14:paraId="2ED41D6A" w14:textId="77777777" w:rsidR="00337EBC" w:rsidRDefault="00337EBC" w:rsidP="0098359A">
      <w:pPr>
        <w:ind w:leftChars="638" w:left="1276"/>
      </w:pPr>
    </w:p>
    <w:tbl>
      <w:tblPr>
        <w:tblW w:w="9497"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2322"/>
        <w:gridCol w:w="1420"/>
        <w:gridCol w:w="4009"/>
      </w:tblGrid>
      <w:tr w:rsidR="00337EBC" w14:paraId="177F31BC" w14:textId="77777777" w:rsidTr="001564EC">
        <w:trPr>
          <w:trHeight w:val="339"/>
        </w:trPr>
        <w:tc>
          <w:tcPr>
            <w:tcW w:w="1746" w:type="dxa"/>
            <w:vMerge w:val="restart"/>
            <w:tcBorders>
              <w:right w:val="single" w:sz="4" w:space="0" w:color="auto"/>
            </w:tcBorders>
            <w:shd w:val="clear" w:color="auto" w:fill="B4C6E7" w:themeFill="accent1" w:themeFillTint="66"/>
          </w:tcPr>
          <w:p w14:paraId="1A7934DD" w14:textId="77777777" w:rsidR="00337EBC" w:rsidRDefault="00337EBC" w:rsidP="00DD0207">
            <w:pPr>
              <w:jc w:val="center"/>
            </w:pPr>
            <w:r>
              <w:t>NW</w:t>
            </w:r>
            <w:r>
              <w:rPr>
                <w:rFonts w:hint="eastAsia"/>
              </w:rPr>
              <w:t>環境</w:t>
            </w:r>
          </w:p>
        </w:tc>
        <w:tc>
          <w:tcPr>
            <w:tcW w:w="3742" w:type="dxa"/>
            <w:gridSpan w:val="2"/>
            <w:tcBorders>
              <w:top w:val="single" w:sz="4" w:space="0" w:color="auto"/>
              <w:left w:val="single" w:sz="4" w:space="0" w:color="auto"/>
              <w:bottom w:val="single" w:sz="4" w:space="0" w:color="auto"/>
            </w:tcBorders>
            <w:shd w:val="clear" w:color="auto" w:fill="B4C6E7" w:themeFill="accent1" w:themeFillTint="66"/>
          </w:tcPr>
          <w:p w14:paraId="36EDD575" w14:textId="77777777" w:rsidR="00337EBC" w:rsidRDefault="00337EBC" w:rsidP="00DD0207">
            <w:pPr>
              <w:jc w:val="center"/>
            </w:pPr>
            <w:r>
              <w:rPr>
                <w:rFonts w:hint="eastAsia"/>
                <w:szCs w:val="20"/>
              </w:rPr>
              <w:t>アドレス体系</w:t>
            </w:r>
          </w:p>
        </w:tc>
        <w:tc>
          <w:tcPr>
            <w:tcW w:w="4009" w:type="dxa"/>
            <w:vMerge w:val="restart"/>
            <w:tcBorders>
              <w:top w:val="single" w:sz="4" w:space="0" w:color="auto"/>
              <w:left w:val="single" w:sz="4" w:space="0" w:color="auto"/>
            </w:tcBorders>
            <w:shd w:val="clear" w:color="auto" w:fill="B4C6E7" w:themeFill="accent1" w:themeFillTint="66"/>
          </w:tcPr>
          <w:p w14:paraId="5D22B4CE" w14:textId="77777777" w:rsidR="00337EBC" w:rsidRDefault="00337EBC" w:rsidP="00DD0207">
            <w:pPr>
              <w:jc w:val="center"/>
              <w:rPr>
                <w:szCs w:val="20"/>
              </w:rPr>
            </w:pPr>
            <w:r>
              <w:rPr>
                <w:rFonts w:hint="eastAsia"/>
                <w:szCs w:val="20"/>
              </w:rPr>
              <w:t>備考</w:t>
            </w:r>
          </w:p>
        </w:tc>
      </w:tr>
      <w:tr w:rsidR="00337EBC" w14:paraId="59F0DDD2" w14:textId="77777777" w:rsidTr="001564EC">
        <w:trPr>
          <w:trHeight w:val="359"/>
        </w:trPr>
        <w:tc>
          <w:tcPr>
            <w:tcW w:w="1746" w:type="dxa"/>
            <w:vMerge/>
            <w:tcBorders>
              <w:right w:val="single" w:sz="4" w:space="0" w:color="auto"/>
            </w:tcBorders>
            <w:shd w:val="clear" w:color="auto" w:fill="B4C6E7" w:themeFill="accent1" w:themeFillTint="66"/>
          </w:tcPr>
          <w:p w14:paraId="05A3A62F" w14:textId="77777777" w:rsidR="00337EBC" w:rsidRDefault="00337EBC" w:rsidP="00DD0207"/>
        </w:tc>
        <w:tc>
          <w:tcPr>
            <w:tcW w:w="2322" w:type="dxa"/>
            <w:tcBorders>
              <w:top w:val="single" w:sz="4" w:space="0" w:color="auto"/>
              <w:left w:val="single" w:sz="4" w:space="0" w:color="auto"/>
            </w:tcBorders>
            <w:shd w:val="clear" w:color="auto" w:fill="B4C6E7" w:themeFill="accent1" w:themeFillTint="66"/>
          </w:tcPr>
          <w:p w14:paraId="722B04FB" w14:textId="77777777" w:rsidR="00337EBC" w:rsidRDefault="00337EBC" w:rsidP="00DD0207">
            <w:pPr>
              <w:rPr>
                <w:szCs w:val="20"/>
              </w:rPr>
            </w:pPr>
            <w:r>
              <w:rPr>
                <w:rFonts w:hint="eastAsia"/>
                <w:szCs w:val="20"/>
              </w:rPr>
              <w:t>ネットワークアドレス</w:t>
            </w:r>
          </w:p>
        </w:tc>
        <w:tc>
          <w:tcPr>
            <w:tcW w:w="1420" w:type="dxa"/>
            <w:tcBorders>
              <w:top w:val="single" w:sz="4" w:space="0" w:color="auto"/>
              <w:right w:val="single" w:sz="4" w:space="0" w:color="auto"/>
            </w:tcBorders>
            <w:shd w:val="clear" w:color="auto" w:fill="B4C6E7" w:themeFill="accent1" w:themeFillTint="66"/>
          </w:tcPr>
          <w:p w14:paraId="776AFBF4" w14:textId="77777777" w:rsidR="00337EBC" w:rsidRDefault="00337EBC" w:rsidP="00DD0207">
            <w:pPr>
              <w:rPr>
                <w:szCs w:val="20"/>
              </w:rPr>
            </w:pPr>
            <w:r>
              <w:rPr>
                <w:rFonts w:hint="eastAsia"/>
              </w:rPr>
              <w:t>サブネットマスク</w:t>
            </w:r>
          </w:p>
        </w:tc>
        <w:tc>
          <w:tcPr>
            <w:tcW w:w="4009" w:type="dxa"/>
            <w:vMerge/>
            <w:tcBorders>
              <w:left w:val="single" w:sz="4" w:space="0" w:color="auto"/>
            </w:tcBorders>
            <w:shd w:val="clear" w:color="auto" w:fill="B4C6E7" w:themeFill="accent1" w:themeFillTint="66"/>
          </w:tcPr>
          <w:p w14:paraId="5E50B9B3" w14:textId="77777777" w:rsidR="00337EBC" w:rsidRDefault="00337EBC" w:rsidP="00DD0207"/>
        </w:tc>
      </w:tr>
      <w:tr w:rsidR="001564EC" w14:paraId="3817BCC5" w14:textId="77777777" w:rsidTr="001564EC">
        <w:trPr>
          <w:trHeight w:val="339"/>
        </w:trPr>
        <w:tc>
          <w:tcPr>
            <w:tcW w:w="1746" w:type="dxa"/>
            <w:shd w:val="clear" w:color="auto" w:fill="FFFFFF" w:themeFill="background1"/>
          </w:tcPr>
          <w:p w14:paraId="087A9A4F" w14:textId="77777777" w:rsidR="001564EC" w:rsidRDefault="001564EC" w:rsidP="001564EC">
            <w:r>
              <w:rPr>
                <w:rFonts w:hint="eastAsia"/>
              </w:rPr>
              <w:t>本番・研修・開発</w:t>
            </w:r>
          </w:p>
          <w:p w14:paraId="627E7415" w14:textId="77777777" w:rsidR="001564EC" w:rsidRDefault="001564EC" w:rsidP="001564EC">
            <w:r>
              <w:rPr>
                <w:rFonts w:hint="eastAsia"/>
              </w:rPr>
              <w:t>(東京リージョン</w:t>
            </w:r>
            <w:r>
              <w:t>)</w:t>
            </w:r>
          </w:p>
        </w:tc>
        <w:tc>
          <w:tcPr>
            <w:tcW w:w="2322" w:type="dxa"/>
            <w:shd w:val="clear" w:color="auto" w:fill="FFFFFF" w:themeFill="background1"/>
          </w:tcPr>
          <w:p w14:paraId="283829FD" w14:textId="77777777" w:rsidR="001564EC" w:rsidRDefault="001564EC" w:rsidP="001564EC">
            <w:r>
              <w:t>10.131.xx.0</w:t>
            </w:r>
          </w:p>
        </w:tc>
        <w:tc>
          <w:tcPr>
            <w:tcW w:w="1420" w:type="dxa"/>
            <w:shd w:val="clear" w:color="auto" w:fill="FFFFFF" w:themeFill="background1"/>
          </w:tcPr>
          <w:p w14:paraId="0DAF9905" w14:textId="77777777" w:rsidR="001564EC" w:rsidRDefault="001564EC" w:rsidP="001564EC">
            <w:r>
              <w:rPr>
                <w:rFonts w:hint="eastAsia"/>
              </w:rPr>
              <w:t>/</w:t>
            </w:r>
            <w:r>
              <w:t>2</w:t>
            </w:r>
            <w:r>
              <w:rPr>
                <w:rFonts w:hint="eastAsia"/>
              </w:rPr>
              <w:t>3</w:t>
            </w:r>
          </w:p>
        </w:tc>
        <w:tc>
          <w:tcPr>
            <w:tcW w:w="4009" w:type="dxa"/>
            <w:shd w:val="clear" w:color="auto" w:fill="FFFFFF" w:themeFill="background1"/>
          </w:tcPr>
          <w:p w14:paraId="248DFA95" w14:textId="77777777" w:rsidR="001564EC" w:rsidRDefault="001564EC" w:rsidP="001564EC">
            <w:r>
              <w:rPr>
                <w:rFonts w:hint="eastAsia"/>
              </w:rPr>
              <w:t>・E</w:t>
            </w:r>
            <w:r>
              <w:t>YS</w:t>
            </w:r>
            <w:r>
              <w:rPr>
                <w:rFonts w:hint="eastAsia"/>
              </w:rPr>
              <w:t>におけるネットワークアドレスは詳細設計以降で発番される為、基本設計では仮ネットワークアドレスとして設計</w:t>
            </w:r>
          </w:p>
          <w:p w14:paraId="75D2EE95" w14:textId="77777777" w:rsidR="001564EC" w:rsidRDefault="001564EC" w:rsidP="001564EC">
            <w:r>
              <w:rPr>
                <w:rFonts w:hint="eastAsia"/>
              </w:rPr>
              <w:t>・IPアドレス体系は各行・各環境で異なるため、表中ではx表記とし、それぞれのアドレス体系については「別紙_ネットワーク構成図」を参照</w:t>
            </w:r>
          </w:p>
        </w:tc>
      </w:tr>
      <w:tr w:rsidR="001564EC" w14:paraId="6B6C6CDA" w14:textId="77777777" w:rsidTr="001564EC">
        <w:trPr>
          <w:trHeight w:val="339"/>
        </w:trPr>
        <w:tc>
          <w:tcPr>
            <w:tcW w:w="1746" w:type="dxa"/>
            <w:shd w:val="clear" w:color="auto" w:fill="FFFFFF" w:themeFill="background1"/>
          </w:tcPr>
          <w:p w14:paraId="01B1A81D" w14:textId="77777777" w:rsidR="001564EC" w:rsidRDefault="001564EC" w:rsidP="001564EC">
            <w:r>
              <w:rPr>
                <w:rFonts w:hint="eastAsia"/>
              </w:rPr>
              <w:t>本番</w:t>
            </w:r>
          </w:p>
          <w:p w14:paraId="178B0C25" w14:textId="77777777" w:rsidR="001564EC" w:rsidRDefault="001564EC" w:rsidP="001564EC">
            <w:r>
              <w:rPr>
                <w:rFonts w:hint="eastAsia"/>
              </w:rPr>
              <w:t>(大阪リージョン)</w:t>
            </w:r>
          </w:p>
        </w:tc>
        <w:tc>
          <w:tcPr>
            <w:tcW w:w="2322" w:type="dxa"/>
            <w:shd w:val="clear" w:color="auto" w:fill="FFFFFF" w:themeFill="background1"/>
          </w:tcPr>
          <w:p w14:paraId="4C5DB658" w14:textId="77777777" w:rsidR="001564EC" w:rsidRDefault="001564EC" w:rsidP="001564EC">
            <w:r>
              <w:rPr>
                <w:rFonts w:hint="eastAsia"/>
              </w:rPr>
              <w:t>1</w:t>
            </w:r>
            <w:r>
              <w:t>0.131.xx.0</w:t>
            </w:r>
          </w:p>
        </w:tc>
        <w:tc>
          <w:tcPr>
            <w:tcW w:w="1420" w:type="dxa"/>
            <w:shd w:val="clear" w:color="auto" w:fill="FFFFFF" w:themeFill="background1"/>
          </w:tcPr>
          <w:p w14:paraId="422922B6" w14:textId="77777777" w:rsidR="001564EC" w:rsidRDefault="001564EC" w:rsidP="001564EC">
            <w:r>
              <w:rPr>
                <w:rFonts w:hint="eastAsia"/>
              </w:rPr>
              <w:t>/</w:t>
            </w:r>
            <w:r>
              <w:t>27</w:t>
            </w:r>
          </w:p>
        </w:tc>
        <w:tc>
          <w:tcPr>
            <w:tcW w:w="4009" w:type="dxa"/>
            <w:shd w:val="clear" w:color="auto" w:fill="FFFFFF" w:themeFill="background1"/>
          </w:tcPr>
          <w:p w14:paraId="3F258AAA" w14:textId="77777777" w:rsidR="001564EC" w:rsidRDefault="001564EC" w:rsidP="001564EC">
            <w:r>
              <w:rPr>
                <w:rFonts w:hint="eastAsia"/>
              </w:rPr>
              <w:t>・</w:t>
            </w:r>
            <w:r>
              <w:t>EYSにおけるネットワークアドレスは詳細設計以降で発番される為、基本設計では仮ネットワークアドレスとして設計</w:t>
            </w:r>
          </w:p>
          <w:p w14:paraId="1E4580D7" w14:textId="77777777" w:rsidR="001564EC" w:rsidRDefault="001564EC" w:rsidP="001564EC">
            <w:r>
              <w:rPr>
                <w:rFonts w:hint="eastAsia"/>
              </w:rPr>
              <w:t>・</w:t>
            </w:r>
            <w:r>
              <w:t>IPアドレス体系は各行・各環境で異なるため、表中ではx表記とし、それぞれのアドレス体系については「別紙_ネットワーク構成図」を参照</w:t>
            </w:r>
          </w:p>
        </w:tc>
      </w:tr>
      <w:tr w:rsidR="00337EBC" w14:paraId="143D4ACA" w14:textId="77777777" w:rsidTr="001564EC">
        <w:trPr>
          <w:trHeight w:val="339"/>
        </w:trPr>
        <w:tc>
          <w:tcPr>
            <w:tcW w:w="1746" w:type="dxa"/>
            <w:shd w:val="clear" w:color="auto" w:fill="FFFFFF" w:themeFill="background1"/>
          </w:tcPr>
          <w:p w14:paraId="3998E29A" w14:textId="77777777" w:rsidR="00337EBC" w:rsidRDefault="00337EBC" w:rsidP="00DD0207">
            <w:r>
              <w:rPr>
                <w:rFonts w:hint="eastAsia"/>
              </w:rPr>
              <w:t>外部接続</w:t>
            </w:r>
          </w:p>
        </w:tc>
        <w:tc>
          <w:tcPr>
            <w:tcW w:w="2322" w:type="dxa"/>
            <w:shd w:val="clear" w:color="auto" w:fill="FFFFFF" w:themeFill="background1"/>
          </w:tcPr>
          <w:p w14:paraId="393A0E14" w14:textId="77777777" w:rsidR="00337EBC" w:rsidRDefault="00337EBC" w:rsidP="00DD0207">
            <w:pPr>
              <w:rPr>
                <w:color w:val="000000"/>
                <w:szCs w:val="20"/>
              </w:rPr>
            </w:pPr>
            <w:r>
              <w:rPr>
                <w:rFonts w:hint="eastAsia"/>
                <w:color w:val="000000"/>
                <w:szCs w:val="20"/>
              </w:rPr>
              <w:t>x</w:t>
            </w:r>
            <w:r>
              <w:rPr>
                <w:color w:val="000000"/>
                <w:szCs w:val="20"/>
              </w:rPr>
              <w:t>xx.xxx.xxx.xxx</w:t>
            </w:r>
          </w:p>
        </w:tc>
        <w:tc>
          <w:tcPr>
            <w:tcW w:w="1420" w:type="dxa"/>
            <w:shd w:val="clear" w:color="auto" w:fill="FFFFFF" w:themeFill="background1"/>
          </w:tcPr>
          <w:p w14:paraId="033AF0D5" w14:textId="77777777" w:rsidR="00337EBC" w:rsidRDefault="00337EBC" w:rsidP="00DD0207">
            <w:r>
              <w:rPr>
                <w:rFonts w:hint="eastAsia"/>
              </w:rPr>
              <w:t>/</w:t>
            </w:r>
            <w:r>
              <w:t>xx</w:t>
            </w:r>
          </w:p>
        </w:tc>
        <w:tc>
          <w:tcPr>
            <w:tcW w:w="4009" w:type="dxa"/>
            <w:shd w:val="clear" w:color="auto" w:fill="FFFFFF" w:themeFill="background1"/>
          </w:tcPr>
          <w:p w14:paraId="0735CD82" w14:textId="77777777" w:rsidR="00337EBC" w:rsidRDefault="00337EBC" w:rsidP="00DD0207">
            <w:r>
              <w:rPr>
                <w:rFonts w:hint="eastAsia"/>
              </w:rPr>
              <w:t>・D</w:t>
            </w:r>
            <w:r>
              <w:t>irect</w:t>
            </w:r>
            <w:r>
              <w:rPr>
                <w:rFonts w:hint="eastAsia"/>
              </w:rPr>
              <w:t xml:space="preserve"> </w:t>
            </w:r>
            <w:r>
              <w:t>Connect</w:t>
            </w:r>
            <w:r>
              <w:rPr>
                <w:rFonts w:hint="eastAsia"/>
              </w:rPr>
              <w:t>を経由して本システムと通信</w:t>
            </w:r>
            <w:r>
              <w:rPr>
                <w:rFonts w:hint="eastAsia"/>
              </w:rPr>
              <w:lastRenderedPageBreak/>
              <w:t>を行うものを指しI</w:t>
            </w:r>
            <w:r>
              <w:t>P</w:t>
            </w:r>
            <w:r>
              <w:rPr>
                <w:rFonts w:hint="eastAsia"/>
              </w:rPr>
              <w:t>アドレスの重複を防ぐため、記載</w:t>
            </w:r>
          </w:p>
          <w:p w14:paraId="3619BB90" w14:textId="77777777" w:rsidR="00337EBC" w:rsidRDefault="00337EBC" w:rsidP="00DD0207">
            <w:r>
              <w:rPr>
                <w:rFonts w:hint="eastAsia"/>
              </w:rPr>
              <w:t>・IPアドレス体系は接続元によって異なるため、表中ではx表記とし、それぞれのアドレス体系については「別紙_ネットワーク構成図」を参照</w:t>
            </w:r>
          </w:p>
        </w:tc>
      </w:tr>
    </w:tbl>
    <w:p w14:paraId="0E6AD684" w14:textId="77777777" w:rsidR="00337EBC" w:rsidRPr="00337EBC" w:rsidRDefault="00337EBC" w:rsidP="0098359A">
      <w:pPr>
        <w:ind w:leftChars="638" w:left="1276"/>
      </w:pPr>
    </w:p>
    <w:p w14:paraId="33B44318" w14:textId="77777777" w:rsidR="00BE1947" w:rsidRDefault="00BE1947" w:rsidP="00BE1947"/>
    <w:p w14:paraId="257ED1F4" w14:textId="77777777" w:rsidR="00D03B4E" w:rsidRDefault="00B064D9" w:rsidP="003115D5">
      <w:pPr>
        <w:pStyle w:val="4"/>
        <w:numPr>
          <w:ilvl w:val="3"/>
          <w:numId w:val="79"/>
        </w:numPr>
        <w:tabs>
          <w:tab w:val="left" w:pos="2127"/>
        </w:tabs>
      </w:pPr>
      <w:r>
        <w:t>AWS</w:t>
      </w:r>
      <w:r>
        <w:rPr>
          <w:rFonts w:hint="eastAsia"/>
        </w:rPr>
        <w:t xml:space="preserve">　IPアドレス</w:t>
      </w:r>
    </w:p>
    <w:p w14:paraId="0D493624" w14:textId="77777777" w:rsidR="00931B6B" w:rsidRDefault="00931B6B" w:rsidP="00931B6B">
      <w:pPr>
        <w:ind w:leftChars="850" w:left="1700"/>
      </w:pPr>
      <w:r w:rsidRPr="00736AA8">
        <w:rPr>
          <w:rFonts w:hint="eastAsia"/>
        </w:rPr>
        <w:t>AWS側で使用するIP</w:t>
      </w:r>
      <w:r>
        <w:rPr>
          <w:rFonts w:hint="eastAsia"/>
        </w:rPr>
        <w:t>アドレス設計について</w:t>
      </w:r>
      <w:r w:rsidRPr="00736AA8">
        <w:rPr>
          <w:rFonts w:hint="eastAsia"/>
        </w:rPr>
        <w:t>記載する。</w:t>
      </w:r>
    </w:p>
    <w:p w14:paraId="4CAEB4E8" w14:textId="77777777" w:rsidR="00931B6B" w:rsidRPr="00572B7A" w:rsidRDefault="00931B6B" w:rsidP="00BE1947"/>
    <w:p w14:paraId="655EFA1A" w14:textId="77777777" w:rsidR="0079486A" w:rsidRPr="003E3F30" w:rsidRDefault="0084603C">
      <w:pPr>
        <w:pStyle w:val="50"/>
      </w:pPr>
      <w:r>
        <w:rPr>
          <w:rFonts w:hint="eastAsia"/>
        </w:rPr>
        <w:t>AWSネットワーク構築方針</w:t>
      </w:r>
    </w:p>
    <w:p w14:paraId="07AD9EC6" w14:textId="77777777" w:rsidR="00DF7BBD" w:rsidRDefault="00DF7BBD" w:rsidP="00DF7BBD">
      <w:pPr>
        <w:ind w:left="1560" w:firstLine="283"/>
      </w:pPr>
      <w:r>
        <w:t>本番環境</w:t>
      </w:r>
      <w:r>
        <w:rPr>
          <w:rFonts w:hint="eastAsia"/>
        </w:rPr>
        <w:t>、研修環境、開発環境の</w:t>
      </w:r>
      <w:r>
        <w:t>ネットワークを分割し、誤って本番環境への作業を実施しないようにVPCを作</w:t>
      </w:r>
    </w:p>
    <w:p w14:paraId="2AB0D7EA" w14:textId="77777777" w:rsidR="00DF7BBD" w:rsidRDefault="00DF7BBD" w:rsidP="00DF7BBD">
      <w:pPr>
        <w:ind w:left="1560" w:firstLine="283"/>
      </w:pPr>
      <w:r>
        <w:t>成する。</w:t>
      </w:r>
      <w:r>
        <w:rPr>
          <w:rFonts w:hint="eastAsia"/>
        </w:rPr>
        <w:t>外部接続先のネットワーク側でのI</w:t>
      </w:r>
      <w:r>
        <w:t>P</w:t>
      </w:r>
      <w:r>
        <w:rPr>
          <w:rFonts w:hint="eastAsia"/>
        </w:rPr>
        <w:t>アドレスの重複を防ぐため、銀行ごとにI</w:t>
      </w:r>
      <w:r>
        <w:t>P</w:t>
      </w:r>
      <w:r>
        <w:rPr>
          <w:rFonts w:hint="eastAsia"/>
        </w:rPr>
        <w:t>アドレスのレンジは分ける。</w:t>
      </w:r>
    </w:p>
    <w:p w14:paraId="5D57F882" w14:textId="77777777" w:rsidR="00DF7BBD" w:rsidRPr="00C07513" w:rsidRDefault="00DF7BBD" w:rsidP="00DF7BBD">
      <w:pPr>
        <w:ind w:left="1560" w:firstLine="283"/>
      </w:pPr>
      <w:r>
        <w:t>AWSのIPアドレス方針をVPC設計、Subnet設計で記載する。</w:t>
      </w:r>
    </w:p>
    <w:p w14:paraId="12E57E87" w14:textId="77777777" w:rsidR="00EC4302" w:rsidRDefault="00EC4302" w:rsidP="00BE1947"/>
    <w:p w14:paraId="0933B8B8" w14:textId="77777777" w:rsidR="00072E7E" w:rsidRPr="003E3F30" w:rsidRDefault="00CA0357">
      <w:pPr>
        <w:pStyle w:val="50"/>
      </w:pPr>
      <w:r>
        <w:t>VPC</w:t>
      </w:r>
      <w:r>
        <w:rPr>
          <w:rFonts w:hint="eastAsia"/>
        </w:rPr>
        <w:t>設計</w:t>
      </w:r>
    </w:p>
    <w:p w14:paraId="20421CC0" w14:textId="77777777" w:rsidR="00055323" w:rsidRDefault="00055323" w:rsidP="00055323">
      <w:pPr>
        <w:ind w:left="1560" w:firstLine="283"/>
      </w:pPr>
      <w:r>
        <w:rPr>
          <w:rFonts w:hint="eastAsia"/>
        </w:rPr>
        <w:t>下記表にVPCに割り当てるCIDRブロックを示す。なお、IPアドレス体系は各行・各環境で異なるため、それぞれ</w:t>
      </w:r>
    </w:p>
    <w:p w14:paraId="2355A42E" w14:textId="77777777" w:rsidR="00055323" w:rsidRDefault="00055323" w:rsidP="00055323">
      <w:pPr>
        <w:ind w:left="1560" w:firstLine="283"/>
      </w:pPr>
      <w:r>
        <w:rPr>
          <w:rFonts w:hint="eastAsia"/>
        </w:rPr>
        <w:t>のアドレス体系については「別紙_ネットワーク構成図」を参照のこと。</w:t>
      </w:r>
    </w:p>
    <w:p w14:paraId="2788358E" w14:textId="77777777" w:rsidR="00E64F63" w:rsidRDefault="00E64F63" w:rsidP="00055323">
      <w:pPr>
        <w:ind w:left="1560" w:firstLine="283"/>
      </w:pPr>
    </w:p>
    <w:tbl>
      <w:tblPr>
        <w:tblW w:w="0" w:type="auto"/>
        <w:tblInd w:w="1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3383"/>
        <w:gridCol w:w="2843"/>
      </w:tblGrid>
      <w:tr w:rsidR="00E64F63" w:rsidRPr="00547C9A" w14:paraId="462EC1E2" w14:textId="77777777" w:rsidTr="008463BD">
        <w:tc>
          <w:tcPr>
            <w:tcW w:w="2583" w:type="dxa"/>
            <w:vMerge w:val="restart"/>
            <w:shd w:val="clear" w:color="auto" w:fill="B4C6E7" w:themeFill="accent1" w:themeFillTint="66"/>
          </w:tcPr>
          <w:p w14:paraId="2F7B4EF2" w14:textId="77777777" w:rsidR="00E64F63" w:rsidRPr="00547C9A" w:rsidRDefault="00E64F63" w:rsidP="008463BD">
            <w:pPr>
              <w:pStyle w:val="afc"/>
              <w:ind w:left="121" w:hanging="121"/>
            </w:pPr>
            <w:r>
              <w:rPr>
                <w:rFonts w:hint="eastAsia"/>
              </w:rPr>
              <w:t>VPC</w:t>
            </w:r>
          </w:p>
        </w:tc>
        <w:tc>
          <w:tcPr>
            <w:tcW w:w="6226" w:type="dxa"/>
            <w:gridSpan w:val="2"/>
            <w:shd w:val="clear" w:color="auto" w:fill="B4C6E7" w:themeFill="accent1" w:themeFillTint="66"/>
          </w:tcPr>
          <w:p w14:paraId="289062E5" w14:textId="77777777" w:rsidR="00E64F63" w:rsidRPr="00547C9A" w:rsidRDefault="00E64F63" w:rsidP="008463BD">
            <w:pPr>
              <w:pStyle w:val="afc"/>
              <w:ind w:left="121" w:hanging="121"/>
            </w:pPr>
            <w:r w:rsidRPr="00547C9A">
              <w:rPr>
                <w:rFonts w:hint="eastAsia"/>
              </w:rPr>
              <w:t>アドレス体系</w:t>
            </w:r>
          </w:p>
        </w:tc>
      </w:tr>
      <w:tr w:rsidR="00E64F63" w:rsidRPr="00547C9A" w14:paraId="0C660CBC" w14:textId="77777777" w:rsidTr="008463BD">
        <w:tc>
          <w:tcPr>
            <w:tcW w:w="2583" w:type="dxa"/>
            <w:vMerge/>
            <w:shd w:val="clear" w:color="auto" w:fill="B4C6E7" w:themeFill="accent1" w:themeFillTint="66"/>
          </w:tcPr>
          <w:p w14:paraId="0AD0DB03" w14:textId="77777777" w:rsidR="00E64F63" w:rsidRPr="00547C9A" w:rsidRDefault="00E64F63" w:rsidP="005B5AF9">
            <w:pPr>
              <w:pStyle w:val="afc"/>
              <w:ind w:left="121" w:hanging="121"/>
            </w:pPr>
          </w:p>
        </w:tc>
        <w:tc>
          <w:tcPr>
            <w:tcW w:w="3383" w:type="dxa"/>
            <w:shd w:val="clear" w:color="auto" w:fill="B4C6E7" w:themeFill="accent1" w:themeFillTint="66"/>
          </w:tcPr>
          <w:p w14:paraId="096EC8C0" w14:textId="77777777" w:rsidR="00E64F63" w:rsidRPr="00547C9A" w:rsidRDefault="00E64F63" w:rsidP="005B5AF9">
            <w:pPr>
              <w:pStyle w:val="afc"/>
              <w:ind w:left="121" w:hanging="121"/>
            </w:pPr>
            <w:r w:rsidRPr="00547C9A">
              <w:rPr>
                <w:rFonts w:hint="eastAsia"/>
              </w:rPr>
              <w:t>ネットワークアドレス</w:t>
            </w:r>
          </w:p>
        </w:tc>
        <w:tc>
          <w:tcPr>
            <w:tcW w:w="2843" w:type="dxa"/>
            <w:shd w:val="clear" w:color="auto" w:fill="B4C6E7" w:themeFill="accent1" w:themeFillTint="66"/>
          </w:tcPr>
          <w:p w14:paraId="7A182C3D" w14:textId="77777777" w:rsidR="00E64F63" w:rsidRPr="00547C9A" w:rsidRDefault="00E64F63" w:rsidP="005B5AF9">
            <w:pPr>
              <w:pStyle w:val="afc"/>
              <w:ind w:left="121" w:hanging="121"/>
            </w:pPr>
            <w:r>
              <w:rPr>
                <w:rFonts w:hint="eastAsia"/>
              </w:rPr>
              <w:t>サブネット</w:t>
            </w:r>
            <w:r w:rsidRPr="00547C9A">
              <w:rPr>
                <w:rFonts w:hint="eastAsia"/>
              </w:rPr>
              <w:t>マスク</w:t>
            </w:r>
          </w:p>
        </w:tc>
      </w:tr>
      <w:tr w:rsidR="00E64F63" w:rsidRPr="00547C9A" w14:paraId="61DA9522" w14:textId="77777777" w:rsidTr="008463BD">
        <w:tc>
          <w:tcPr>
            <w:tcW w:w="2583" w:type="dxa"/>
          </w:tcPr>
          <w:p w14:paraId="4203436A" w14:textId="77777777" w:rsidR="00E64F63" w:rsidRDefault="00E64F63" w:rsidP="008463BD">
            <w:pPr>
              <w:pStyle w:val="afc"/>
              <w:ind w:left="121" w:hanging="121"/>
            </w:pPr>
            <w:r w:rsidRPr="00547C9A">
              <w:rPr>
                <w:rFonts w:hint="eastAsia"/>
              </w:rPr>
              <w:t>本番</w:t>
            </w:r>
            <w:r>
              <w:rPr>
                <w:rFonts w:hint="eastAsia"/>
              </w:rPr>
              <w:t>・研修・開発</w:t>
            </w:r>
          </w:p>
          <w:p w14:paraId="123E1F6A" w14:textId="77777777" w:rsidR="00C24513" w:rsidRPr="00547C9A" w:rsidRDefault="00C24513" w:rsidP="008463BD">
            <w:pPr>
              <w:pStyle w:val="afc"/>
              <w:ind w:left="121" w:hanging="121"/>
            </w:pPr>
            <w:r>
              <w:rPr>
                <w:rFonts w:hint="eastAsia"/>
              </w:rPr>
              <w:t>(東京リージョン</w:t>
            </w:r>
            <w:r>
              <w:t>)</w:t>
            </w:r>
          </w:p>
        </w:tc>
        <w:tc>
          <w:tcPr>
            <w:tcW w:w="3383" w:type="dxa"/>
          </w:tcPr>
          <w:p w14:paraId="7447DA2E" w14:textId="77777777" w:rsidR="00E64F63" w:rsidRPr="00547C9A" w:rsidRDefault="007E2811" w:rsidP="008463BD">
            <w:pPr>
              <w:pStyle w:val="afc"/>
              <w:ind w:left="121" w:hanging="121"/>
              <w:rPr>
                <w:highlight w:val="yellow"/>
              </w:rPr>
            </w:pPr>
            <w:r>
              <w:t>10.131.</w:t>
            </w:r>
            <w:r>
              <w:rPr>
                <w:rFonts w:hint="eastAsia"/>
              </w:rPr>
              <w:t>x</w:t>
            </w:r>
            <w:r>
              <w:t>x.0</w:t>
            </w:r>
          </w:p>
        </w:tc>
        <w:tc>
          <w:tcPr>
            <w:tcW w:w="2843" w:type="dxa"/>
          </w:tcPr>
          <w:p w14:paraId="038A0B27" w14:textId="77777777" w:rsidR="00E64F63" w:rsidRPr="00547C9A" w:rsidRDefault="00E64F63" w:rsidP="008463BD">
            <w:pPr>
              <w:pStyle w:val="afc"/>
              <w:ind w:left="121" w:hanging="121"/>
            </w:pPr>
            <w:r>
              <w:t>/</w:t>
            </w:r>
            <w:r>
              <w:rPr>
                <w:rFonts w:hint="eastAsia"/>
              </w:rPr>
              <w:t>2</w:t>
            </w:r>
            <w:r>
              <w:t>3</w:t>
            </w:r>
          </w:p>
        </w:tc>
      </w:tr>
      <w:tr w:rsidR="00661E9C" w:rsidRPr="00547C9A" w14:paraId="2B9212A9" w14:textId="77777777" w:rsidTr="008463BD">
        <w:tc>
          <w:tcPr>
            <w:tcW w:w="2583" w:type="dxa"/>
          </w:tcPr>
          <w:p w14:paraId="19981B83" w14:textId="77777777" w:rsidR="00661E9C" w:rsidRDefault="00661E9C" w:rsidP="008463BD">
            <w:pPr>
              <w:pStyle w:val="afc"/>
              <w:ind w:left="121" w:hanging="121"/>
            </w:pPr>
            <w:r>
              <w:rPr>
                <w:rFonts w:hint="eastAsia"/>
              </w:rPr>
              <w:t>本番</w:t>
            </w:r>
          </w:p>
          <w:p w14:paraId="7B64221D" w14:textId="77777777" w:rsidR="00661E9C" w:rsidRPr="00547C9A" w:rsidRDefault="00661E9C" w:rsidP="008463BD">
            <w:pPr>
              <w:pStyle w:val="afc"/>
              <w:ind w:left="121" w:hanging="121"/>
            </w:pPr>
            <w:r>
              <w:rPr>
                <w:rFonts w:hint="eastAsia"/>
              </w:rPr>
              <w:t>(大阪リージョン)</w:t>
            </w:r>
          </w:p>
        </w:tc>
        <w:tc>
          <w:tcPr>
            <w:tcW w:w="3383" w:type="dxa"/>
          </w:tcPr>
          <w:p w14:paraId="4B7DB536" w14:textId="77777777" w:rsidR="00661E9C" w:rsidRDefault="00661E9C" w:rsidP="008463BD">
            <w:pPr>
              <w:pStyle w:val="afc"/>
              <w:ind w:left="121" w:hanging="121"/>
            </w:pPr>
            <w:r>
              <w:rPr>
                <w:rFonts w:hint="eastAsia"/>
              </w:rPr>
              <w:t>1</w:t>
            </w:r>
            <w:r>
              <w:t>0.131.xx.0</w:t>
            </w:r>
          </w:p>
        </w:tc>
        <w:tc>
          <w:tcPr>
            <w:tcW w:w="2843" w:type="dxa"/>
          </w:tcPr>
          <w:p w14:paraId="309DAA11" w14:textId="77777777" w:rsidR="00661E9C" w:rsidRDefault="00661E9C" w:rsidP="008463BD">
            <w:pPr>
              <w:pStyle w:val="afc"/>
              <w:ind w:left="121" w:hanging="121"/>
            </w:pPr>
            <w:r>
              <w:rPr>
                <w:rFonts w:hint="eastAsia"/>
              </w:rPr>
              <w:t>/</w:t>
            </w:r>
            <w:r>
              <w:t>27</w:t>
            </w:r>
          </w:p>
        </w:tc>
      </w:tr>
    </w:tbl>
    <w:p w14:paraId="1DE2B7FC" w14:textId="77777777" w:rsidR="00E64F63" w:rsidRDefault="00E64F63" w:rsidP="00055323">
      <w:pPr>
        <w:ind w:left="1560" w:firstLine="283"/>
      </w:pPr>
    </w:p>
    <w:p w14:paraId="1DB9092E" w14:textId="77777777" w:rsidR="00576E2F" w:rsidRPr="003E3F30" w:rsidRDefault="00C20C76">
      <w:pPr>
        <w:pStyle w:val="50"/>
      </w:pPr>
      <w:r>
        <w:rPr>
          <w:rFonts w:hint="eastAsia"/>
        </w:rPr>
        <w:t>Subnet設計</w:t>
      </w:r>
    </w:p>
    <w:p w14:paraId="5EA1D9E3" w14:textId="77777777" w:rsidR="00E91097" w:rsidRDefault="00E91097" w:rsidP="007B0452">
      <w:pPr>
        <w:pStyle w:val="12"/>
        <w:ind w:rightChars="0" w:right="0" w:firstLine="283"/>
      </w:pPr>
      <w:r>
        <w:rPr>
          <w:rFonts w:hint="eastAsia"/>
        </w:rPr>
        <w:t>Subnetの割り当て及びCIDRの方針について以下に記載する。</w:t>
      </w:r>
    </w:p>
    <w:p w14:paraId="0230D1CE" w14:textId="77777777" w:rsidR="006B4412" w:rsidRPr="00E91097" w:rsidRDefault="006B4412" w:rsidP="00BE1947"/>
    <w:p w14:paraId="25ED7460" w14:textId="77777777" w:rsidR="00876775" w:rsidRDefault="00876775" w:rsidP="00876775">
      <w:pPr>
        <w:pStyle w:val="af4"/>
        <w:numPr>
          <w:ilvl w:val="0"/>
          <w:numId w:val="57"/>
        </w:numPr>
        <w:ind w:leftChars="0" w:left="2268"/>
      </w:pPr>
      <w:r w:rsidRPr="00784D7A">
        <w:rPr>
          <w:rFonts w:hint="eastAsia"/>
        </w:rPr>
        <w:t>アベイラビリティ・ゾーン(以下、AZ)は、</w:t>
      </w:r>
      <w:r w:rsidRPr="0097073D">
        <w:t>東京リージョンではap-northeast-1aとap-northeast-1c、大阪リージョンではap-northeast-3aとap-northeast-3cを利用する。</w:t>
      </w:r>
    </w:p>
    <w:p w14:paraId="2196449F" w14:textId="77777777" w:rsidR="00522B66" w:rsidRDefault="00AC619A" w:rsidP="00D70F5B">
      <w:pPr>
        <w:pStyle w:val="af4"/>
        <w:numPr>
          <w:ilvl w:val="0"/>
          <w:numId w:val="57"/>
        </w:numPr>
        <w:ind w:leftChars="0" w:left="2268"/>
      </w:pPr>
      <w:r w:rsidRPr="00784D7A">
        <w:rPr>
          <w:rFonts w:hint="eastAsia"/>
        </w:rPr>
        <w:t>IPアドレス</w:t>
      </w:r>
      <w:r>
        <w:rPr>
          <w:rFonts w:hint="eastAsia"/>
        </w:rPr>
        <w:t>からサーバごとのS</w:t>
      </w:r>
      <w:r>
        <w:t>ubnet</w:t>
      </w:r>
      <w:r>
        <w:rPr>
          <w:rFonts w:hint="eastAsia"/>
        </w:rPr>
        <w:t>やA</w:t>
      </w:r>
      <w:r>
        <w:t>Z</w:t>
      </w:r>
      <w:r>
        <w:rPr>
          <w:rFonts w:hint="eastAsia"/>
        </w:rPr>
        <w:t>が容易に</w:t>
      </w:r>
      <w:r w:rsidRPr="00784D7A">
        <w:rPr>
          <w:rFonts w:hint="eastAsia"/>
        </w:rPr>
        <w:t>判別出来るよう</w:t>
      </w:r>
      <w:r>
        <w:rPr>
          <w:rFonts w:hint="eastAsia"/>
        </w:rPr>
        <w:t>な設計と</w:t>
      </w:r>
      <w:r w:rsidRPr="00784D7A">
        <w:rPr>
          <w:rFonts w:hint="eastAsia"/>
        </w:rPr>
        <w:t>する。</w:t>
      </w:r>
    </w:p>
    <w:p w14:paraId="1CD345A8" w14:textId="77777777" w:rsidR="00AC619A" w:rsidRDefault="00D360D5" w:rsidP="00D70F5B">
      <w:pPr>
        <w:pStyle w:val="af4"/>
        <w:numPr>
          <w:ilvl w:val="0"/>
          <w:numId w:val="57"/>
        </w:numPr>
        <w:ind w:leftChars="0" w:left="2268"/>
      </w:pPr>
      <w:r>
        <w:rPr>
          <w:rFonts w:hint="eastAsia"/>
        </w:rPr>
        <w:t>Subnetは障害点の分散およびセキュリティの面を考慮して、サーバ・機能ごとに用意する。</w:t>
      </w:r>
    </w:p>
    <w:p w14:paraId="7023F2DA" w14:textId="77777777" w:rsidR="00D360D5" w:rsidRDefault="008D73C1" w:rsidP="00D70F5B">
      <w:pPr>
        <w:pStyle w:val="af4"/>
        <w:numPr>
          <w:ilvl w:val="0"/>
          <w:numId w:val="57"/>
        </w:numPr>
        <w:ind w:leftChars="0" w:left="2268"/>
      </w:pPr>
      <w:r>
        <w:rPr>
          <w:rFonts w:hint="eastAsia"/>
        </w:rPr>
        <w:t>サーバ・機能ごとのS</w:t>
      </w:r>
      <w:r>
        <w:t>ubnet</w:t>
      </w:r>
      <w:r>
        <w:rPr>
          <w:rFonts w:hint="eastAsia"/>
        </w:rPr>
        <w:t>のC</w:t>
      </w:r>
      <w:r>
        <w:t>IDR</w:t>
      </w:r>
      <w:r>
        <w:rPr>
          <w:rFonts w:hint="eastAsia"/>
        </w:rPr>
        <w:t>はインスタンスの最低数を満たし、拡張性を踏まえ1</w:t>
      </w:r>
      <w:r>
        <w:t>1</w:t>
      </w:r>
      <w:r>
        <w:rPr>
          <w:rFonts w:hint="eastAsia"/>
        </w:rPr>
        <w:t>個のI</w:t>
      </w:r>
      <w:r>
        <w:t>P</w:t>
      </w:r>
      <w:r>
        <w:rPr>
          <w:rFonts w:hint="eastAsia"/>
        </w:rPr>
        <w:t>アドレスを使用することができる/</w:t>
      </w:r>
      <w:r>
        <w:t>28</w:t>
      </w:r>
      <w:r>
        <w:rPr>
          <w:rFonts w:hint="eastAsia"/>
        </w:rPr>
        <w:t>とする。</w:t>
      </w:r>
    </w:p>
    <w:p w14:paraId="2E289792" w14:textId="77777777" w:rsidR="008D73C1" w:rsidRDefault="00927EBE" w:rsidP="00D70F5B">
      <w:pPr>
        <w:pStyle w:val="af4"/>
        <w:numPr>
          <w:ilvl w:val="0"/>
          <w:numId w:val="57"/>
        </w:numPr>
        <w:ind w:leftChars="0" w:left="2268"/>
      </w:pPr>
      <w:r>
        <w:rPr>
          <w:rFonts w:hint="eastAsia"/>
        </w:rPr>
        <w:t>A</w:t>
      </w:r>
      <w:r>
        <w:t>pplication Load Balancer(</w:t>
      </w:r>
      <w:r>
        <w:rPr>
          <w:rFonts w:hint="eastAsia"/>
        </w:rPr>
        <w:t>以下、A</w:t>
      </w:r>
      <w:r>
        <w:t>LB)</w:t>
      </w:r>
      <w:r>
        <w:rPr>
          <w:rFonts w:hint="eastAsia"/>
        </w:rPr>
        <w:t>のS</w:t>
      </w:r>
      <w:r>
        <w:t>ubnet</w:t>
      </w:r>
      <w:r>
        <w:rPr>
          <w:rFonts w:hint="eastAsia"/>
        </w:rPr>
        <w:t>のC</w:t>
      </w:r>
      <w:r>
        <w:t>IDR</w:t>
      </w:r>
      <w:r>
        <w:rPr>
          <w:rFonts w:hint="eastAsia"/>
        </w:rPr>
        <w:t>は正しくスケールを行うために/</w:t>
      </w:r>
      <w:r>
        <w:t>27</w:t>
      </w:r>
      <w:r>
        <w:rPr>
          <w:rFonts w:hint="eastAsia"/>
        </w:rPr>
        <w:t>とする。</w:t>
      </w:r>
    </w:p>
    <w:p w14:paraId="664B97F9" w14:textId="77777777" w:rsidR="007E7C59" w:rsidRDefault="00084104" w:rsidP="00084104">
      <w:pPr>
        <w:widowControl/>
        <w:jc w:val="left"/>
      </w:pPr>
      <w:r>
        <w:br w:type="page"/>
      </w:r>
    </w:p>
    <w:p w14:paraId="7D1226C9" w14:textId="77777777" w:rsidR="007E7C59" w:rsidRDefault="007E7C59" w:rsidP="006C3B3A">
      <w:pPr>
        <w:pStyle w:val="12"/>
        <w:ind w:rightChars="0" w:right="0" w:firstLine="283"/>
      </w:pPr>
      <w:r w:rsidRPr="00864766">
        <w:rPr>
          <w:rFonts w:hint="eastAsia"/>
        </w:rPr>
        <w:lastRenderedPageBreak/>
        <w:t>SubnetのCIDRブロックは下記とする。</w:t>
      </w:r>
    </w:p>
    <w:tbl>
      <w:tblPr>
        <w:tblW w:w="9355"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3543"/>
        <w:gridCol w:w="2268"/>
        <w:gridCol w:w="2268"/>
      </w:tblGrid>
      <w:tr w:rsidR="006744A1" w:rsidRPr="00547C9A" w14:paraId="56D803EA" w14:textId="77777777" w:rsidTr="00DD0207">
        <w:tc>
          <w:tcPr>
            <w:tcW w:w="1276" w:type="dxa"/>
            <w:shd w:val="clear" w:color="auto" w:fill="B4C6E7" w:themeFill="accent1" w:themeFillTint="66"/>
          </w:tcPr>
          <w:p w14:paraId="3C66EC79" w14:textId="77777777" w:rsidR="006744A1" w:rsidRPr="00331EE6" w:rsidRDefault="006744A1" w:rsidP="00084A68">
            <w:pPr>
              <w:pStyle w:val="afc"/>
              <w:ind w:left="-1585" w:rightChars="19" w:right="38" w:firstLine="1585"/>
            </w:pPr>
            <w:r w:rsidRPr="00331EE6">
              <w:rPr>
                <w:rFonts w:hint="eastAsia"/>
              </w:rPr>
              <w:t>システム名</w:t>
            </w:r>
          </w:p>
        </w:tc>
        <w:tc>
          <w:tcPr>
            <w:tcW w:w="3543" w:type="dxa"/>
            <w:shd w:val="clear" w:color="auto" w:fill="B4C6E7" w:themeFill="accent1" w:themeFillTint="66"/>
          </w:tcPr>
          <w:p w14:paraId="538AB6BF" w14:textId="77777777" w:rsidR="006744A1" w:rsidRPr="00331EE6" w:rsidRDefault="006744A1" w:rsidP="00084A68">
            <w:pPr>
              <w:pStyle w:val="afc"/>
              <w:ind w:left="-1585" w:rightChars="19" w:right="38" w:firstLine="1585"/>
            </w:pPr>
            <w:r w:rsidRPr="00331EE6">
              <w:rPr>
                <w:rFonts w:hint="eastAsia"/>
              </w:rPr>
              <w:t>役割</w:t>
            </w:r>
          </w:p>
        </w:tc>
        <w:tc>
          <w:tcPr>
            <w:tcW w:w="2268" w:type="dxa"/>
            <w:shd w:val="clear" w:color="auto" w:fill="B4C6E7" w:themeFill="accent1" w:themeFillTint="66"/>
          </w:tcPr>
          <w:p w14:paraId="0B91A098" w14:textId="77777777" w:rsidR="006744A1" w:rsidRDefault="006744A1" w:rsidP="00084A68">
            <w:pPr>
              <w:pStyle w:val="afc"/>
              <w:ind w:left="-1585" w:rightChars="19" w:right="38" w:firstLine="1585"/>
            </w:pPr>
            <w:r w:rsidRPr="00331EE6">
              <w:rPr>
                <w:rFonts w:hint="eastAsia"/>
              </w:rPr>
              <w:t>AZ(</w:t>
            </w:r>
            <w:r>
              <w:t>ap-northeast-1a</w:t>
            </w:r>
            <w:r w:rsidRPr="00331EE6">
              <w:rPr>
                <w:rFonts w:hint="eastAsia"/>
              </w:rPr>
              <w:t>)</w:t>
            </w:r>
          </w:p>
          <w:p w14:paraId="6CCAAD93" w14:textId="77777777" w:rsidR="006744A1" w:rsidRPr="00331EE6" w:rsidRDefault="006744A1" w:rsidP="00084A68">
            <w:pPr>
              <w:pStyle w:val="afc"/>
              <w:ind w:left="-1585" w:rightChars="19" w:right="38" w:firstLine="1585"/>
            </w:pPr>
            <w:r w:rsidRPr="00331EE6">
              <w:rPr>
                <w:rFonts w:hint="eastAsia"/>
              </w:rPr>
              <w:t>Subnet</w:t>
            </w:r>
          </w:p>
        </w:tc>
        <w:tc>
          <w:tcPr>
            <w:tcW w:w="2268" w:type="dxa"/>
            <w:shd w:val="clear" w:color="auto" w:fill="B4C6E7" w:themeFill="accent1" w:themeFillTint="66"/>
          </w:tcPr>
          <w:p w14:paraId="3671CFBF" w14:textId="77777777" w:rsidR="006744A1" w:rsidRDefault="006744A1" w:rsidP="00084A68">
            <w:pPr>
              <w:pStyle w:val="afc"/>
              <w:ind w:left="-1585" w:rightChars="19" w:right="38" w:firstLine="1585"/>
            </w:pPr>
            <w:r w:rsidRPr="00331EE6">
              <w:rPr>
                <w:rFonts w:hint="eastAsia"/>
              </w:rPr>
              <w:t>AZ(</w:t>
            </w:r>
            <w:r>
              <w:t>ap-northeast-1c</w:t>
            </w:r>
            <w:r w:rsidRPr="00331EE6">
              <w:rPr>
                <w:rFonts w:hint="eastAsia"/>
              </w:rPr>
              <w:t>)</w:t>
            </w:r>
          </w:p>
          <w:p w14:paraId="473BA93A" w14:textId="77777777" w:rsidR="006744A1" w:rsidRPr="00331EE6" w:rsidRDefault="006744A1" w:rsidP="00084A68">
            <w:pPr>
              <w:pStyle w:val="afc"/>
              <w:ind w:left="-1585" w:rightChars="19" w:right="38" w:firstLine="1585"/>
            </w:pPr>
            <w:r w:rsidRPr="00331EE6">
              <w:rPr>
                <w:rFonts w:hint="eastAsia"/>
              </w:rPr>
              <w:t>Subnet</w:t>
            </w:r>
          </w:p>
        </w:tc>
      </w:tr>
      <w:tr w:rsidR="006744A1" w:rsidRPr="00547C9A" w14:paraId="1379FF33" w14:textId="77777777" w:rsidTr="00DD0207">
        <w:trPr>
          <w:trHeight w:val="299"/>
        </w:trPr>
        <w:tc>
          <w:tcPr>
            <w:tcW w:w="1276" w:type="dxa"/>
            <w:vMerge w:val="restart"/>
          </w:tcPr>
          <w:p w14:paraId="381B0CCA" w14:textId="77777777" w:rsidR="006744A1" w:rsidRDefault="006744A1" w:rsidP="001457F8">
            <w:pPr>
              <w:pStyle w:val="afc"/>
              <w:ind w:rightChars="90" w:right="180"/>
            </w:pPr>
            <w:r>
              <w:rPr>
                <w:rFonts w:hint="eastAsia"/>
              </w:rPr>
              <w:t>営業・融資サポートシステム（本番・開発）</w:t>
            </w:r>
          </w:p>
        </w:tc>
        <w:tc>
          <w:tcPr>
            <w:tcW w:w="3543" w:type="dxa"/>
          </w:tcPr>
          <w:p w14:paraId="00C660A0" w14:textId="77777777" w:rsidR="006744A1" w:rsidRPr="00331EE6" w:rsidRDefault="006744A1" w:rsidP="001457F8">
            <w:pPr>
              <w:pStyle w:val="afc"/>
              <w:ind w:rightChars="90" w:right="180"/>
            </w:pPr>
            <w:r>
              <w:rPr>
                <w:rFonts w:hint="eastAsia"/>
              </w:rPr>
              <w:t>A</w:t>
            </w:r>
            <w:r>
              <w:t>LB</w:t>
            </w:r>
            <w:r>
              <w:rPr>
                <w:rFonts w:hint="eastAsia"/>
              </w:rPr>
              <w:t>向け</w:t>
            </w:r>
            <w:r>
              <w:t>Subnet</w:t>
            </w:r>
          </w:p>
        </w:tc>
        <w:tc>
          <w:tcPr>
            <w:tcW w:w="2268" w:type="dxa"/>
          </w:tcPr>
          <w:p w14:paraId="5575994A" w14:textId="77777777" w:rsidR="006744A1" w:rsidRDefault="00C55BF0" w:rsidP="001457F8">
            <w:pPr>
              <w:pStyle w:val="afc"/>
              <w:ind w:rightChars="90" w:right="180"/>
            </w:pPr>
            <w:r>
              <w:t>10.131</w:t>
            </w:r>
            <w:r w:rsidR="006744A1">
              <w:t>.xx.0/27</w:t>
            </w:r>
          </w:p>
        </w:tc>
        <w:tc>
          <w:tcPr>
            <w:tcW w:w="2268" w:type="dxa"/>
          </w:tcPr>
          <w:p w14:paraId="1B868A72" w14:textId="77777777" w:rsidR="006744A1" w:rsidRDefault="00C55BF0" w:rsidP="001457F8">
            <w:pPr>
              <w:pStyle w:val="afc"/>
              <w:ind w:rightChars="90" w:right="180"/>
            </w:pPr>
            <w:r>
              <w:t>10.131</w:t>
            </w:r>
            <w:r w:rsidR="006744A1">
              <w:t>.xx.32/27</w:t>
            </w:r>
          </w:p>
        </w:tc>
      </w:tr>
      <w:tr w:rsidR="006744A1" w:rsidRPr="00547C9A" w14:paraId="1CF2ADBB" w14:textId="77777777" w:rsidTr="00DD0207">
        <w:trPr>
          <w:trHeight w:val="405"/>
        </w:trPr>
        <w:tc>
          <w:tcPr>
            <w:tcW w:w="1276" w:type="dxa"/>
            <w:vMerge/>
          </w:tcPr>
          <w:p w14:paraId="4A3FFB74" w14:textId="77777777" w:rsidR="006744A1" w:rsidRPr="00331EE6" w:rsidRDefault="006744A1" w:rsidP="005B5AF9">
            <w:pPr>
              <w:pStyle w:val="afc"/>
              <w:ind w:rightChars="90" w:right="180"/>
            </w:pPr>
          </w:p>
        </w:tc>
        <w:tc>
          <w:tcPr>
            <w:tcW w:w="3543" w:type="dxa"/>
          </w:tcPr>
          <w:p w14:paraId="139E6643" w14:textId="77777777" w:rsidR="006744A1" w:rsidRPr="00331EE6" w:rsidRDefault="006744A1" w:rsidP="005B5AF9">
            <w:pPr>
              <w:pStyle w:val="afc"/>
              <w:ind w:rightChars="90" w:right="180"/>
            </w:pPr>
            <w:r w:rsidRPr="00331EE6">
              <w:rPr>
                <w:rFonts w:hint="eastAsia"/>
              </w:rPr>
              <w:t>Web</w:t>
            </w:r>
            <w:r>
              <w:t>/AP</w:t>
            </w:r>
            <w:r>
              <w:rPr>
                <w:rFonts w:hint="eastAsia"/>
              </w:rPr>
              <w:t>向け</w:t>
            </w:r>
            <w:r w:rsidDel="007A50D2">
              <w:rPr>
                <w:rFonts w:hint="eastAsia"/>
              </w:rPr>
              <w:t xml:space="preserve"> </w:t>
            </w:r>
            <w:r w:rsidRPr="00331EE6">
              <w:rPr>
                <w:rFonts w:hint="eastAsia"/>
              </w:rPr>
              <w:t>Subnet</w:t>
            </w:r>
          </w:p>
        </w:tc>
        <w:tc>
          <w:tcPr>
            <w:tcW w:w="2268" w:type="dxa"/>
          </w:tcPr>
          <w:p w14:paraId="3EC5D901" w14:textId="77777777" w:rsidR="006744A1" w:rsidRPr="00331EE6" w:rsidRDefault="00C55BF0" w:rsidP="005B5AF9">
            <w:pPr>
              <w:pStyle w:val="afc"/>
              <w:ind w:rightChars="90" w:right="180"/>
            </w:pPr>
            <w:r>
              <w:t>10.131</w:t>
            </w:r>
            <w:r w:rsidR="006744A1">
              <w:t>.xx.64</w:t>
            </w:r>
            <w:r w:rsidR="006744A1" w:rsidRPr="00331EE6">
              <w:rPr>
                <w:rFonts w:hint="eastAsia"/>
              </w:rPr>
              <w:t>/</w:t>
            </w:r>
            <w:r w:rsidR="006744A1">
              <w:t>28</w:t>
            </w:r>
          </w:p>
        </w:tc>
        <w:tc>
          <w:tcPr>
            <w:tcW w:w="2268" w:type="dxa"/>
          </w:tcPr>
          <w:p w14:paraId="4722CBD6" w14:textId="77777777" w:rsidR="006744A1" w:rsidRPr="00331EE6" w:rsidRDefault="00C55BF0" w:rsidP="005B5AF9">
            <w:pPr>
              <w:pStyle w:val="afc"/>
              <w:ind w:rightChars="90" w:right="180"/>
            </w:pPr>
            <w:r>
              <w:t>10.131</w:t>
            </w:r>
            <w:r w:rsidR="006744A1">
              <w:t>.xx.80</w:t>
            </w:r>
            <w:r w:rsidR="006744A1" w:rsidRPr="00331EE6">
              <w:rPr>
                <w:rFonts w:hint="eastAsia"/>
              </w:rPr>
              <w:t>/</w:t>
            </w:r>
            <w:r w:rsidR="006744A1">
              <w:t>28</w:t>
            </w:r>
          </w:p>
        </w:tc>
      </w:tr>
      <w:tr w:rsidR="006744A1" w:rsidRPr="00547C9A" w14:paraId="065C06C3" w14:textId="77777777" w:rsidTr="00DD0207">
        <w:trPr>
          <w:trHeight w:val="407"/>
        </w:trPr>
        <w:tc>
          <w:tcPr>
            <w:tcW w:w="1276" w:type="dxa"/>
            <w:vMerge/>
          </w:tcPr>
          <w:p w14:paraId="24FFA25F" w14:textId="77777777" w:rsidR="006744A1" w:rsidRPr="00331EE6" w:rsidRDefault="006744A1" w:rsidP="005B5AF9">
            <w:pPr>
              <w:pStyle w:val="afc"/>
              <w:ind w:rightChars="90" w:right="180"/>
            </w:pPr>
          </w:p>
        </w:tc>
        <w:tc>
          <w:tcPr>
            <w:tcW w:w="3543" w:type="dxa"/>
          </w:tcPr>
          <w:p w14:paraId="7E04DC44" w14:textId="77777777" w:rsidR="006744A1" w:rsidRDefault="006744A1" w:rsidP="005B5AF9">
            <w:pPr>
              <w:pStyle w:val="afc"/>
              <w:ind w:rightChars="90" w:right="180"/>
            </w:pPr>
            <w:r w:rsidRPr="00331EE6">
              <w:rPr>
                <w:rFonts w:hint="eastAsia"/>
              </w:rPr>
              <w:t>Web</w:t>
            </w:r>
            <w:r>
              <w:t>/AP</w:t>
            </w:r>
            <w:r>
              <w:rPr>
                <w:rFonts w:hint="eastAsia"/>
              </w:rPr>
              <w:t>向け</w:t>
            </w:r>
            <w:r w:rsidDel="007A50D2">
              <w:rPr>
                <w:rFonts w:hint="eastAsia"/>
              </w:rPr>
              <w:t xml:space="preserve"> </w:t>
            </w:r>
            <w:r w:rsidRPr="00331EE6">
              <w:rPr>
                <w:rFonts w:hint="eastAsia"/>
              </w:rPr>
              <w:t>Subnet</w:t>
            </w:r>
            <w:r>
              <w:t>(</w:t>
            </w:r>
            <w:r>
              <w:rPr>
                <w:rFonts w:hint="eastAsia"/>
              </w:rPr>
              <w:t>予備インスタンス</w:t>
            </w:r>
            <w:r>
              <w:t>)</w:t>
            </w:r>
          </w:p>
        </w:tc>
        <w:tc>
          <w:tcPr>
            <w:tcW w:w="2268" w:type="dxa"/>
          </w:tcPr>
          <w:p w14:paraId="1B832107" w14:textId="77777777" w:rsidR="006744A1" w:rsidRDefault="00C55BF0" w:rsidP="005B5AF9">
            <w:pPr>
              <w:pStyle w:val="afc"/>
              <w:ind w:rightChars="90" w:right="180"/>
            </w:pPr>
            <w:r>
              <w:t>10.131</w:t>
            </w:r>
            <w:r w:rsidR="006744A1">
              <w:t>.xx.96</w:t>
            </w:r>
            <w:r w:rsidR="006744A1" w:rsidRPr="00331EE6">
              <w:rPr>
                <w:rFonts w:hint="eastAsia"/>
              </w:rPr>
              <w:t>/</w:t>
            </w:r>
            <w:r w:rsidR="006744A1">
              <w:t>28</w:t>
            </w:r>
          </w:p>
        </w:tc>
        <w:tc>
          <w:tcPr>
            <w:tcW w:w="2268" w:type="dxa"/>
          </w:tcPr>
          <w:p w14:paraId="1096DAFE" w14:textId="77777777" w:rsidR="006744A1" w:rsidRDefault="00C55BF0" w:rsidP="005B5AF9">
            <w:pPr>
              <w:pStyle w:val="afc"/>
              <w:ind w:rightChars="90" w:right="180"/>
            </w:pPr>
            <w:r>
              <w:t>10.131</w:t>
            </w:r>
            <w:r w:rsidR="006744A1">
              <w:t>.xx.112</w:t>
            </w:r>
            <w:r w:rsidR="006744A1" w:rsidRPr="00331EE6">
              <w:rPr>
                <w:rFonts w:hint="eastAsia"/>
              </w:rPr>
              <w:t>/</w:t>
            </w:r>
            <w:r w:rsidR="006744A1">
              <w:t>28</w:t>
            </w:r>
          </w:p>
        </w:tc>
      </w:tr>
      <w:tr w:rsidR="006744A1" w:rsidRPr="00547C9A" w14:paraId="4424CB84" w14:textId="77777777" w:rsidTr="00DD0207">
        <w:trPr>
          <w:trHeight w:val="407"/>
        </w:trPr>
        <w:tc>
          <w:tcPr>
            <w:tcW w:w="1276" w:type="dxa"/>
            <w:vMerge/>
          </w:tcPr>
          <w:p w14:paraId="137C1B11" w14:textId="77777777" w:rsidR="006744A1" w:rsidRPr="00331EE6" w:rsidRDefault="006744A1" w:rsidP="001457F8">
            <w:pPr>
              <w:pStyle w:val="afc"/>
              <w:ind w:rightChars="90" w:right="180"/>
            </w:pPr>
          </w:p>
        </w:tc>
        <w:tc>
          <w:tcPr>
            <w:tcW w:w="3543" w:type="dxa"/>
          </w:tcPr>
          <w:p w14:paraId="1B2725CF" w14:textId="77777777" w:rsidR="006744A1" w:rsidRPr="00331EE6" w:rsidRDefault="006744A1" w:rsidP="001457F8">
            <w:pPr>
              <w:pStyle w:val="afc"/>
              <w:ind w:rightChars="90" w:right="180"/>
            </w:pPr>
            <w:r>
              <w:t>Aurora PostgreSQL</w:t>
            </w:r>
            <w:r>
              <w:rPr>
                <w:rFonts w:hint="eastAsia"/>
              </w:rPr>
              <w:t>向け</w:t>
            </w:r>
            <w:r w:rsidRPr="00331EE6">
              <w:rPr>
                <w:rFonts w:hint="eastAsia"/>
              </w:rPr>
              <w:t>Subnet</w:t>
            </w:r>
          </w:p>
        </w:tc>
        <w:tc>
          <w:tcPr>
            <w:tcW w:w="2268" w:type="dxa"/>
          </w:tcPr>
          <w:p w14:paraId="47E22661" w14:textId="77777777" w:rsidR="006744A1" w:rsidRDefault="00C55BF0" w:rsidP="001457F8">
            <w:pPr>
              <w:pStyle w:val="afc"/>
              <w:ind w:rightChars="90" w:right="180"/>
            </w:pPr>
            <w:r>
              <w:t>10.131</w:t>
            </w:r>
            <w:r w:rsidR="006744A1">
              <w:t>.xx.128</w:t>
            </w:r>
            <w:r w:rsidR="006744A1" w:rsidRPr="00331EE6">
              <w:rPr>
                <w:rFonts w:hint="eastAsia"/>
              </w:rPr>
              <w:t>/</w:t>
            </w:r>
            <w:r w:rsidR="006744A1">
              <w:t>28</w:t>
            </w:r>
          </w:p>
        </w:tc>
        <w:tc>
          <w:tcPr>
            <w:tcW w:w="2268" w:type="dxa"/>
          </w:tcPr>
          <w:p w14:paraId="49E72936" w14:textId="77777777" w:rsidR="006744A1" w:rsidRDefault="00C55BF0" w:rsidP="001457F8">
            <w:pPr>
              <w:pStyle w:val="afc"/>
              <w:ind w:rightChars="90" w:right="180"/>
            </w:pPr>
            <w:r>
              <w:t>10.131</w:t>
            </w:r>
            <w:r w:rsidR="006744A1">
              <w:t>.xx.144</w:t>
            </w:r>
            <w:r w:rsidR="006744A1" w:rsidRPr="00331EE6">
              <w:rPr>
                <w:rFonts w:hint="eastAsia"/>
              </w:rPr>
              <w:t>/</w:t>
            </w:r>
            <w:r w:rsidR="006744A1">
              <w:t>28</w:t>
            </w:r>
          </w:p>
        </w:tc>
      </w:tr>
      <w:tr w:rsidR="006744A1" w:rsidRPr="00547C9A" w14:paraId="2F2E02B9" w14:textId="77777777" w:rsidTr="00DD0207">
        <w:tc>
          <w:tcPr>
            <w:tcW w:w="1276" w:type="dxa"/>
            <w:vMerge/>
          </w:tcPr>
          <w:p w14:paraId="52A06B0E" w14:textId="77777777" w:rsidR="006744A1" w:rsidRPr="00331EE6" w:rsidRDefault="006744A1" w:rsidP="005B5AF9">
            <w:pPr>
              <w:pStyle w:val="afc"/>
              <w:ind w:rightChars="90" w:right="180"/>
            </w:pPr>
          </w:p>
        </w:tc>
        <w:tc>
          <w:tcPr>
            <w:tcW w:w="3543" w:type="dxa"/>
          </w:tcPr>
          <w:p w14:paraId="6F37EBB3" w14:textId="77777777" w:rsidR="006744A1" w:rsidRPr="00331EE6" w:rsidRDefault="006744A1" w:rsidP="005B5AF9">
            <w:pPr>
              <w:pStyle w:val="afc"/>
              <w:ind w:rightChars="90" w:right="180"/>
            </w:pPr>
            <w:r>
              <w:t>ElastiCache for Redis</w:t>
            </w:r>
            <w:r>
              <w:rPr>
                <w:rFonts w:hint="eastAsia"/>
              </w:rPr>
              <w:t>向け</w:t>
            </w:r>
            <w:r w:rsidRPr="00331EE6">
              <w:rPr>
                <w:rFonts w:hint="eastAsia"/>
              </w:rPr>
              <w:t>Subnet</w:t>
            </w:r>
          </w:p>
        </w:tc>
        <w:tc>
          <w:tcPr>
            <w:tcW w:w="2268" w:type="dxa"/>
          </w:tcPr>
          <w:p w14:paraId="4F5A1648" w14:textId="77777777" w:rsidR="006744A1" w:rsidRPr="00331EE6" w:rsidRDefault="00C55BF0" w:rsidP="005B5AF9">
            <w:pPr>
              <w:pStyle w:val="afc"/>
              <w:ind w:rightChars="90" w:right="180"/>
            </w:pPr>
            <w:r>
              <w:t>10.131</w:t>
            </w:r>
            <w:r w:rsidR="006744A1">
              <w:t>.xx.160</w:t>
            </w:r>
            <w:r w:rsidR="006744A1" w:rsidRPr="00331EE6">
              <w:rPr>
                <w:rFonts w:hint="eastAsia"/>
              </w:rPr>
              <w:t>/</w:t>
            </w:r>
            <w:r w:rsidR="006744A1">
              <w:t>28</w:t>
            </w:r>
          </w:p>
        </w:tc>
        <w:tc>
          <w:tcPr>
            <w:tcW w:w="2268" w:type="dxa"/>
          </w:tcPr>
          <w:p w14:paraId="4E15A37E" w14:textId="77777777" w:rsidR="006744A1" w:rsidRPr="00331EE6" w:rsidRDefault="00C55BF0" w:rsidP="005B5AF9">
            <w:pPr>
              <w:pStyle w:val="afc"/>
              <w:ind w:rightChars="90" w:right="180"/>
            </w:pPr>
            <w:r>
              <w:t>10.131</w:t>
            </w:r>
            <w:r w:rsidR="006744A1">
              <w:t>.xx.176</w:t>
            </w:r>
            <w:r w:rsidR="006744A1" w:rsidRPr="00331EE6">
              <w:rPr>
                <w:rFonts w:hint="eastAsia"/>
              </w:rPr>
              <w:t>/</w:t>
            </w:r>
            <w:r w:rsidR="006744A1">
              <w:t>28</w:t>
            </w:r>
          </w:p>
        </w:tc>
      </w:tr>
      <w:tr w:rsidR="009E599B" w:rsidRPr="00547C9A" w14:paraId="5AABED1B" w14:textId="77777777" w:rsidTr="00DD0207">
        <w:tc>
          <w:tcPr>
            <w:tcW w:w="1276" w:type="dxa"/>
            <w:vMerge/>
          </w:tcPr>
          <w:p w14:paraId="132B46E8" w14:textId="77777777" w:rsidR="009E599B" w:rsidRPr="00331EE6" w:rsidRDefault="009E599B" w:rsidP="005B5AF9">
            <w:pPr>
              <w:pStyle w:val="afc"/>
              <w:ind w:rightChars="90" w:right="180"/>
            </w:pPr>
          </w:p>
        </w:tc>
        <w:tc>
          <w:tcPr>
            <w:tcW w:w="3543" w:type="dxa"/>
          </w:tcPr>
          <w:p w14:paraId="7E4BE1A2" w14:textId="77777777" w:rsidR="009E599B" w:rsidRDefault="009E599B" w:rsidP="005B5AF9">
            <w:pPr>
              <w:pStyle w:val="afc"/>
              <w:ind w:rightChars="90" w:right="180"/>
            </w:pPr>
            <w:r>
              <w:rPr>
                <w:rFonts w:hint="eastAsia"/>
              </w:rPr>
              <w:t>バッチサーバ向けS</w:t>
            </w:r>
            <w:r>
              <w:t>ubnet</w:t>
            </w:r>
          </w:p>
        </w:tc>
        <w:tc>
          <w:tcPr>
            <w:tcW w:w="2268" w:type="dxa"/>
          </w:tcPr>
          <w:p w14:paraId="401BFC43" w14:textId="77777777" w:rsidR="009E599B" w:rsidRDefault="00C55BF0" w:rsidP="005B5AF9">
            <w:pPr>
              <w:pStyle w:val="afc"/>
              <w:ind w:rightChars="90" w:right="180"/>
            </w:pPr>
            <w:r>
              <w:t>10.131</w:t>
            </w:r>
            <w:r w:rsidR="009E599B">
              <w:t>.xx.192/28</w:t>
            </w:r>
          </w:p>
        </w:tc>
        <w:tc>
          <w:tcPr>
            <w:tcW w:w="2268" w:type="dxa"/>
          </w:tcPr>
          <w:p w14:paraId="0CA96C49" w14:textId="77777777" w:rsidR="009E599B" w:rsidRDefault="00C55BF0" w:rsidP="005B5AF9">
            <w:pPr>
              <w:pStyle w:val="afc"/>
              <w:ind w:rightChars="90" w:right="180"/>
            </w:pPr>
            <w:r>
              <w:t>10.131</w:t>
            </w:r>
            <w:r w:rsidR="009E599B">
              <w:t>.xx.208/28</w:t>
            </w:r>
          </w:p>
        </w:tc>
      </w:tr>
      <w:tr w:rsidR="003F6BC5" w:rsidRPr="00547C9A" w14:paraId="033354B6" w14:textId="77777777" w:rsidTr="00DD0207">
        <w:tc>
          <w:tcPr>
            <w:tcW w:w="1276" w:type="dxa"/>
            <w:vMerge/>
          </w:tcPr>
          <w:p w14:paraId="10B414AE" w14:textId="77777777" w:rsidR="003F6BC5" w:rsidRPr="00331EE6" w:rsidRDefault="003F6BC5" w:rsidP="005B5AF9">
            <w:pPr>
              <w:pStyle w:val="afc"/>
              <w:ind w:rightChars="90" w:right="180"/>
            </w:pPr>
          </w:p>
        </w:tc>
        <w:tc>
          <w:tcPr>
            <w:tcW w:w="3543" w:type="dxa"/>
          </w:tcPr>
          <w:p w14:paraId="678A11F4" w14:textId="77777777" w:rsidR="003F6BC5" w:rsidRDefault="003F6BC5" w:rsidP="005B5AF9">
            <w:pPr>
              <w:pStyle w:val="afc"/>
              <w:ind w:rightChars="90" w:right="180"/>
            </w:pPr>
            <w:r w:rsidRPr="00F73019">
              <w:t>VPCエンドポイント向けSubnet</w:t>
            </w:r>
          </w:p>
        </w:tc>
        <w:tc>
          <w:tcPr>
            <w:tcW w:w="2268" w:type="dxa"/>
          </w:tcPr>
          <w:p w14:paraId="36DFA711" w14:textId="77777777" w:rsidR="003F6BC5" w:rsidRDefault="00C55BF0" w:rsidP="005B5AF9">
            <w:pPr>
              <w:pStyle w:val="afc"/>
              <w:ind w:rightChars="90" w:right="180"/>
            </w:pPr>
            <w:r>
              <w:t>10.131</w:t>
            </w:r>
            <w:r w:rsidR="003F6BC5" w:rsidRPr="00F73019">
              <w:t>.xx.224/28</w:t>
            </w:r>
          </w:p>
        </w:tc>
        <w:tc>
          <w:tcPr>
            <w:tcW w:w="2268" w:type="dxa"/>
          </w:tcPr>
          <w:p w14:paraId="3D190075" w14:textId="77777777" w:rsidR="003F6BC5" w:rsidRDefault="00C55BF0" w:rsidP="005B5AF9">
            <w:pPr>
              <w:pStyle w:val="afc"/>
              <w:ind w:rightChars="90" w:right="180"/>
            </w:pPr>
            <w:r>
              <w:t>10.131</w:t>
            </w:r>
            <w:r w:rsidR="003F6BC5" w:rsidRPr="00F73019">
              <w:t>.xx.240/28</w:t>
            </w:r>
          </w:p>
        </w:tc>
      </w:tr>
      <w:tr w:rsidR="003F6BC5" w:rsidRPr="00547C9A" w14:paraId="05B6EBCF" w14:textId="77777777" w:rsidTr="009E599B">
        <w:tc>
          <w:tcPr>
            <w:tcW w:w="1276" w:type="dxa"/>
            <w:vMerge/>
          </w:tcPr>
          <w:p w14:paraId="6345732D" w14:textId="77777777" w:rsidR="003F6BC5" w:rsidRPr="00331EE6" w:rsidRDefault="003F6BC5" w:rsidP="005B5AF9">
            <w:pPr>
              <w:pStyle w:val="afc"/>
              <w:ind w:rightChars="90" w:right="180"/>
            </w:pPr>
          </w:p>
        </w:tc>
        <w:tc>
          <w:tcPr>
            <w:tcW w:w="3543" w:type="dxa"/>
            <w:shd w:val="clear" w:color="auto" w:fill="FFFF00"/>
          </w:tcPr>
          <w:p w14:paraId="7A6073DE" w14:textId="77777777" w:rsidR="003F6BC5" w:rsidRPr="00331EE6" w:rsidRDefault="003F6BC5" w:rsidP="005B5AF9">
            <w:pPr>
              <w:pStyle w:val="afc"/>
              <w:ind w:rightChars="90" w:right="180"/>
            </w:pPr>
            <w:r>
              <w:rPr>
                <w:rFonts w:hint="eastAsia"/>
              </w:rPr>
              <w:t>ファイル連携サーバ向けS</w:t>
            </w:r>
            <w:r>
              <w:t>ubnet</w:t>
            </w:r>
          </w:p>
        </w:tc>
        <w:tc>
          <w:tcPr>
            <w:tcW w:w="2268" w:type="dxa"/>
            <w:shd w:val="clear" w:color="auto" w:fill="FFFF00"/>
          </w:tcPr>
          <w:p w14:paraId="6149F96B" w14:textId="77777777" w:rsidR="003F6BC5" w:rsidRPr="00331EE6" w:rsidRDefault="00BC792A" w:rsidP="005B5AF9">
            <w:pPr>
              <w:pStyle w:val="afc"/>
              <w:ind w:rightChars="90" w:right="180"/>
            </w:pPr>
            <w:r>
              <w:t>10.131.xx.0</w:t>
            </w:r>
            <w:r w:rsidR="003F6BC5">
              <w:t>/28</w:t>
            </w:r>
          </w:p>
        </w:tc>
        <w:tc>
          <w:tcPr>
            <w:tcW w:w="2268" w:type="dxa"/>
            <w:shd w:val="clear" w:color="auto" w:fill="FFFF00"/>
          </w:tcPr>
          <w:p w14:paraId="6DF25BC1" w14:textId="77777777" w:rsidR="003F6BC5" w:rsidRPr="00331EE6" w:rsidRDefault="00BC792A" w:rsidP="005B5AF9">
            <w:pPr>
              <w:pStyle w:val="afc"/>
              <w:ind w:rightChars="90" w:right="180"/>
            </w:pPr>
            <w:r>
              <w:t>10.131.xx.16</w:t>
            </w:r>
            <w:r w:rsidR="003F6BC5">
              <w:t>/28</w:t>
            </w:r>
          </w:p>
        </w:tc>
      </w:tr>
      <w:tr w:rsidR="00F84CEC" w:rsidRPr="00547C9A" w14:paraId="5FB0015C" w14:textId="77777777" w:rsidTr="00DD0207">
        <w:tc>
          <w:tcPr>
            <w:tcW w:w="1276" w:type="dxa"/>
            <w:vMerge w:val="restart"/>
          </w:tcPr>
          <w:p w14:paraId="55811EDE" w14:textId="77777777" w:rsidR="00F84CEC" w:rsidRDefault="00F84CEC" w:rsidP="001457F8">
            <w:pPr>
              <w:pStyle w:val="afc"/>
              <w:ind w:rightChars="90" w:right="180"/>
            </w:pPr>
            <w:r>
              <w:rPr>
                <w:rFonts w:hint="eastAsia"/>
              </w:rPr>
              <w:t>営業・融資サポートシステム（研修）</w:t>
            </w:r>
          </w:p>
        </w:tc>
        <w:tc>
          <w:tcPr>
            <w:tcW w:w="3543" w:type="dxa"/>
          </w:tcPr>
          <w:p w14:paraId="558A0D1A" w14:textId="77777777" w:rsidR="00F84CEC" w:rsidRPr="00331EE6" w:rsidRDefault="00F84CEC" w:rsidP="001457F8">
            <w:pPr>
              <w:pStyle w:val="afc"/>
              <w:ind w:rightChars="90" w:right="180"/>
            </w:pPr>
            <w:r>
              <w:rPr>
                <w:rFonts w:hint="eastAsia"/>
              </w:rPr>
              <w:t>A</w:t>
            </w:r>
            <w:r>
              <w:t>LB</w:t>
            </w:r>
            <w:r>
              <w:rPr>
                <w:rFonts w:hint="eastAsia"/>
              </w:rPr>
              <w:t>向け</w:t>
            </w:r>
            <w:r>
              <w:t>Subnet</w:t>
            </w:r>
          </w:p>
        </w:tc>
        <w:tc>
          <w:tcPr>
            <w:tcW w:w="2268" w:type="dxa"/>
          </w:tcPr>
          <w:p w14:paraId="2C259236" w14:textId="77777777" w:rsidR="00F84CEC" w:rsidRDefault="00F84CEC" w:rsidP="001457F8">
            <w:pPr>
              <w:pStyle w:val="afc"/>
              <w:ind w:rightChars="90" w:right="180"/>
            </w:pPr>
            <w:r>
              <w:t>10.131.xx.0/27</w:t>
            </w:r>
          </w:p>
        </w:tc>
        <w:tc>
          <w:tcPr>
            <w:tcW w:w="2268" w:type="dxa"/>
          </w:tcPr>
          <w:p w14:paraId="3866ED72" w14:textId="77777777" w:rsidR="00F84CEC" w:rsidRDefault="00F84CEC" w:rsidP="001457F8">
            <w:pPr>
              <w:pStyle w:val="afc"/>
              <w:ind w:rightChars="90" w:right="180"/>
            </w:pPr>
            <w:r>
              <w:t>10.131.xx.32/27</w:t>
            </w:r>
          </w:p>
        </w:tc>
      </w:tr>
      <w:tr w:rsidR="00F84CEC" w:rsidRPr="00547C9A" w14:paraId="4017B3AE" w14:textId="77777777" w:rsidTr="00DD0207">
        <w:trPr>
          <w:trHeight w:val="338"/>
        </w:trPr>
        <w:tc>
          <w:tcPr>
            <w:tcW w:w="1276" w:type="dxa"/>
            <w:vMerge/>
          </w:tcPr>
          <w:p w14:paraId="7E31032E" w14:textId="77777777" w:rsidR="00F84CEC" w:rsidRPr="00331EE6" w:rsidRDefault="00F84CEC" w:rsidP="005B5AF9">
            <w:pPr>
              <w:pStyle w:val="afc"/>
              <w:ind w:rightChars="90" w:right="180"/>
            </w:pPr>
          </w:p>
        </w:tc>
        <w:tc>
          <w:tcPr>
            <w:tcW w:w="3543" w:type="dxa"/>
          </w:tcPr>
          <w:p w14:paraId="3953F6F8" w14:textId="77777777" w:rsidR="00F84CEC" w:rsidRDefault="00F84CEC" w:rsidP="005B5AF9">
            <w:pPr>
              <w:pStyle w:val="afc"/>
              <w:ind w:rightChars="90" w:right="180"/>
            </w:pPr>
            <w:r w:rsidRPr="00331EE6">
              <w:rPr>
                <w:rFonts w:hint="eastAsia"/>
              </w:rPr>
              <w:t>Web</w:t>
            </w:r>
            <w:r>
              <w:t>/AP</w:t>
            </w:r>
            <w:r>
              <w:rPr>
                <w:rFonts w:hint="eastAsia"/>
              </w:rPr>
              <w:t>向け</w:t>
            </w:r>
            <w:r w:rsidRPr="00331EE6">
              <w:rPr>
                <w:rFonts w:hint="eastAsia"/>
              </w:rPr>
              <w:t>Subnet</w:t>
            </w:r>
          </w:p>
        </w:tc>
        <w:tc>
          <w:tcPr>
            <w:tcW w:w="2268" w:type="dxa"/>
          </w:tcPr>
          <w:p w14:paraId="65365A4A" w14:textId="77777777" w:rsidR="00F84CEC" w:rsidRDefault="00F84CEC" w:rsidP="005B5AF9">
            <w:pPr>
              <w:pStyle w:val="afc"/>
              <w:ind w:rightChars="90" w:right="180"/>
            </w:pPr>
            <w:r>
              <w:t>10.131.xx.64</w:t>
            </w:r>
            <w:r w:rsidRPr="00331EE6">
              <w:rPr>
                <w:rFonts w:hint="eastAsia"/>
              </w:rPr>
              <w:t>/</w:t>
            </w:r>
            <w:r>
              <w:t>28</w:t>
            </w:r>
          </w:p>
        </w:tc>
        <w:tc>
          <w:tcPr>
            <w:tcW w:w="2268" w:type="dxa"/>
          </w:tcPr>
          <w:p w14:paraId="7132ACAF" w14:textId="77777777" w:rsidR="00F84CEC" w:rsidRDefault="00F84CEC" w:rsidP="005B5AF9">
            <w:pPr>
              <w:pStyle w:val="afc"/>
              <w:ind w:rightChars="90" w:right="180"/>
            </w:pPr>
            <w:r>
              <w:rPr>
                <w:rFonts w:hint="eastAsia"/>
              </w:rPr>
              <w:t>-</w:t>
            </w:r>
          </w:p>
        </w:tc>
      </w:tr>
      <w:tr w:rsidR="00F84CEC" w:rsidRPr="00547C9A" w14:paraId="4C80E839" w14:textId="77777777" w:rsidTr="00DD0207">
        <w:trPr>
          <w:trHeight w:val="385"/>
        </w:trPr>
        <w:tc>
          <w:tcPr>
            <w:tcW w:w="1276" w:type="dxa"/>
            <w:vMerge/>
          </w:tcPr>
          <w:p w14:paraId="6854E8A9" w14:textId="77777777" w:rsidR="00F84CEC" w:rsidRPr="00331EE6" w:rsidRDefault="00F84CEC" w:rsidP="005B5AF9">
            <w:pPr>
              <w:pStyle w:val="afc"/>
              <w:ind w:rightChars="90" w:right="180"/>
            </w:pPr>
          </w:p>
        </w:tc>
        <w:tc>
          <w:tcPr>
            <w:tcW w:w="3543" w:type="dxa"/>
          </w:tcPr>
          <w:p w14:paraId="1C6E7C0E" w14:textId="77777777" w:rsidR="00F84CEC" w:rsidRPr="00331EE6" w:rsidRDefault="00F84CEC" w:rsidP="005B5AF9">
            <w:pPr>
              <w:pStyle w:val="afc"/>
              <w:ind w:rightChars="90" w:right="180"/>
            </w:pPr>
            <w:r>
              <w:t>Aurora PostgreSQL</w:t>
            </w:r>
            <w:r>
              <w:rPr>
                <w:rFonts w:hint="eastAsia"/>
              </w:rPr>
              <w:t>向け</w:t>
            </w:r>
            <w:r w:rsidRPr="00331EE6">
              <w:rPr>
                <w:rFonts w:hint="eastAsia"/>
              </w:rPr>
              <w:t>Subnet</w:t>
            </w:r>
          </w:p>
        </w:tc>
        <w:tc>
          <w:tcPr>
            <w:tcW w:w="2268" w:type="dxa"/>
          </w:tcPr>
          <w:p w14:paraId="5599E4B3" w14:textId="12754C4C" w:rsidR="00F84CEC" w:rsidRDefault="00F84CEC" w:rsidP="005B5AF9">
            <w:pPr>
              <w:pStyle w:val="afc"/>
              <w:ind w:rightChars="90" w:right="180"/>
            </w:pPr>
            <w:r>
              <w:t>10.131.xx.</w:t>
            </w:r>
            <w:r>
              <w:rPr>
                <w:rFonts w:hint="eastAsia"/>
              </w:rPr>
              <w:t>1</w:t>
            </w:r>
            <w:r>
              <w:t>28</w:t>
            </w:r>
            <w:r w:rsidRPr="00331EE6">
              <w:rPr>
                <w:rFonts w:hint="eastAsia"/>
              </w:rPr>
              <w:t>/</w:t>
            </w:r>
            <w:r>
              <w:t>28</w:t>
            </w:r>
          </w:p>
        </w:tc>
        <w:tc>
          <w:tcPr>
            <w:tcW w:w="2268" w:type="dxa"/>
          </w:tcPr>
          <w:p w14:paraId="0BE78909" w14:textId="22742B5B" w:rsidR="00F84CEC" w:rsidRDefault="00F84CEC" w:rsidP="005B5AF9">
            <w:pPr>
              <w:pStyle w:val="afc"/>
              <w:ind w:rightChars="90" w:right="180"/>
            </w:pPr>
            <w:r w:rsidRPr="00FE64F8">
              <w:t>10.131.</w:t>
            </w:r>
            <w:r>
              <w:t>xx</w:t>
            </w:r>
            <w:r w:rsidRPr="00FE64F8">
              <w:t>.144/28</w:t>
            </w:r>
          </w:p>
        </w:tc>
      </w:tr>
      <w:tr w:rsidR="00F84CEC" w:rsidRPr="00547C9A" w14:paraId="314ECEC3" w14:textId="77777777" w:rsidTr="00DD0207">
        <w:tc>
          <w:tcPr>
            <w:tcW w:w="1276" w:type="dxa"/>
            <w:vMerge/>
          </w:tcPr>
          <w:p w14:paraId="0859B744" w14:textId="77777777" w:rsidR="00F84CEC" w:rsidRPr="00331EE6" w:rsidRDefault="00F84CEC" w:rsidP="005B5AF9">
            <w:pPr>
              <w:pStyle w:val="afc"/>
              <w:ind w:rightChars="90" w:right="180"/>
            </w:pPr>
          </w:p>
        </w:tc>
        <w:tc>
          <w:tcPr>
            <w:tcW w:w="3543" w:type="dxa"/>
          </w:tcPr>
          <w:p w14:paraId="74D85609" w14:textId="77777777" w:rsidR="00F84CEC" w:rsidRDefault="00F84CEC" w:rsidP="005B5AF9">
            <w:pPr>
              <w:pStyle w:val="afc"/>
              <w:ind w:rightChars="90" w:right="180"/>
            </w:pPr>
            <w:r>
              <w:t>ElastiCache for Redis</w:t>
            </w:r>
            <w:r>
              <w:rPr>
                <w:rFonts w:hint="eastAsia"/>
              </w:rPr>
              <w:t>向け</w:t>
            </w:r>
            <w:r w:rsidRPr="00331EE6">
              <w:rPr>
                <w:rFonts w:hint="eastAsia"/>
              </w:rPr>
              <w:t>Subnet</w:t>
            </w:r>
          </w:p>
        </w:tc>
        <w:tc>
          <w:tcPr>
            <w:tcW w:w="2268" w:type="dxa"/>
          </w:tcPr>
          <w:p w14:paraId="2A69892A" w14:textId="1C815739" w:rsidR="00F84CEC" w:rsidRDefault="00F84CEC" w:rsidP="005B5AF9">
            <w:pPr>
              <w:pStyle w:val="afc"/>
              <w:ind w:rightChars="90" w:right="180"/>
            </w:pPr>
            <w:r>
              <w:t>10.131.xx.160</w:t>
            </w:r>
            <w:r w:rsidRPr="00331EE6">
              <w:rPr>
                <w:rFonts w:hint="eastAsia"/>
              </w:rPr>
              <w:t>/</w:t>
            </w:r>
            <w:r>
              <w:t>28</w:t>
            </w:r>
          </w:p>
        </w:tc>
        <w:tc>
          <w:tcPr>
            <w:tcW w:w="2268" w:type="dxa"/>
          </w:tcPr>
          <w:p w14:paraId="2DBFC755" w14:textId="77777777" w:rsidR="00F84CEC" w:rsidRDefault="00F84CEC" w:rsidP="005B5AF9">
            <w:pPr>
              <w:pStyle w:val="afc"/>
              <w:ind w:rightChars="90" w:right="180"/>
            </w:pPr>
            <w:r>
              <w:rPr>
                <w:rFonts w:hint="eastAsia"/>
              </w:rPr>
              <w:t>-</w:t>
            </w:r>
          </w:p>
        </w:tc>
      </w:tr>
      <w:tr w:rsidR="00F84CEC" w:rsidRPr="00547C9A" w14:paraId="0725ED06" w14:textId="77777777" w:rsidTr="00DD0207">
        <w:tc>
          <w:tcPr>
            <w:tcW w:w="1276" w:type="dxa"/>
            <w:vMerge/>
          </w:tcPr>
          <w:p w14:paraId="375EE23C" w14:textId="77777777" w:rsidR="00F84CEC" w:rsidRPr="00331EE6" w:rsidRDefault="00F84CEC" w:rsidP="005B5AF9">
            <w:pPr>
              <w:pStyle w:val="afc"/>
              <w:ind w:rightChars="90" w:right="180"/>
            </w:pPr>
          </w:p>
        </w:tc>
        <w:tc>
          <w:tcPr>
            <w:tcW w:w="3543" w:type="dxa"/>
          </w:tcPr>
          <w:p w14:paraId="4E19F801" w14:textId="77777777" w:rsidR="00F84CEC" w:rsidRDefault="00F84CEC" w:rsidP="005B5AF9">
            <w:pPr>
              <w:pStyle w:val="afc"/>
              <w:ind w:rightChars="90" w:right="180"/>
            </w:pPr>
            <w:r>
              <w:rPr>
                <w:rFonts w:hint="eastAsia"/>
              </w:rPr>
              <w:t>バッチサーバ向けS</w:t>
            </w:r>
            <w:r>
              <w:t>ubnet</w:t>
            </w:r>
          </w:p>
        </w:tc>
        <w:tc>
          <w:tcPr>
            <w:tcW w:w="2268" w:type="dxa"/>
          </w:tcPr>
          <w:p w14:paraId="554C20E5" w14:textId="575887D7" w:rsidR="00F84CEC" w:rsidRDefault="00F84CEC" w:rsidP="005B5AF9">
            <w:pPr>
              <w:pStyle w:val="afc"/>
              <w:ind w:rightChars="90" w:right="180"/>
            </w:pPr>
            <w:r>
              <w:t>10.131.xx.192</w:t>
            </w:r>
            <w:r w:rsidRPr="00331EE6">
              <w:rPr>
                <w:rFonts w:hint="eastAsia"/>
              </w:rPr>
              <w:t>/</w:t>
            </w:r>
            <w:r>
              <w:t>28</w:t>
            </w:r>
          </w:p>
        </w:tc>
        <w:tc>
          <w:tcPr>
            <w:tcW w:w="2268" w:type="dxa"/>
          </w:tcPr>
          <w:p w14:paraId="6496C58F" w14:textId="77777777" w:rsidR="00F84CEC" w:rsidRDefault="00F84CEC" w:rsidP="005B5AF9">
            <w:pPr>
              <w:pStyle w:val="afc"/>
              <w:ind w:rightChars="90" w:right="180"/>
            </w:pPr>
            <w:r>
              <w:rPr>
                <w:rFonts w:hint="eastAsia"/>
              </w:rPr>
              <w:t>-</w:t>
            </w:r>
          </w:p>
        </w:tc>
      </w:tr>
      <w:tr w:rsidR="00F84CEC" w:rsidRPr="00547C9A" w14:paraId="6FAA1A9D" w14:textId="77777777" w:rsidTr="00DD0207">
        <w:tc>
          <w:tcPr>
            <w:tcW w:w="1276" w:type="dxa"/>
            <w:vMerge/>
          </w:tcPr>
          <w:p w14:paraId="1C5227DA" w14:textId="77777777" w:rsidR="00F84CEC" w:rsidRPr="00331EE6" w:rsidRDefault="00F84CEC" w:rsidP="00F84CEC">
            <w:pPr>
              <w:pStyle w:val="afc"/>
              <w:ind w:rightChars="90" w:right="180"/>
            </w:pPr>
          </w:p>
        </w:tc>
        <w:tc>
          <w:tcPr>
            <w:tcW w:w="3543" w:type="dxa"/>
          </w:tcPr>
          <w:p w14:paraId="16CFA0D4" w14:textId="0BDB56D4" w:rsidR="00F84CEC" w:rsidRDefault="00F84CEC" w:rsidP="00F84CEC">
            <w:pPr>
              <w:pStyle w:val="afc"/>
              <w:ind w:rightChars="90" w:right="180"/>
            </w:pPr>
            <w:r w:rsidRPr="00F73019">
              <w:t>VPCエンドポイント向けSubnet</w:t>
            </w:r>
          </w:p>
        </w:tc>
        <w:tc>
          <w:tcPr>
            <w:tcW w:w="2268" w:type="dxa"/>
          </w:tcPr>
          <w:p w14:paraId="36599532" w14:textId="789EAE79" w:rsidR="00F84CEC" w:rsidRDefault="00F84CEC" w:rsidP="00F84CEC">
            <w:pPr>
              <w:pStyle w:val="afc"/>
              <w:ind w:rightChars="90" w:right="180"/>
            </w:pPr>
            <w:r>
              <w:t>10.131</w:t>
            </w:r>
            <w:r w:rsidRPr="00F73019">
              <w:t>.xx.224/28</w:t>
            </w:r>
          </w:p>
        </w:tc>
        <w:tc>
          <w:tcPr>
            <w:tcW w:w="2268" w:type="dxa"/>
          </w:tcPr>
          <w:p w14:paraId="25BD7123" w14:textId="7A983F48" w:rsidR="00F84CEC" w:rsidRDefault="00F84CEC" w:rsidP="00F84CEC">
            <w:pPr>
              <w:pStyle w:val="afc"/>
              <w:ind w:rightChars="90" w:right="180"/>
            </w:pPr>
            <w:r>
              <w:t>10.131</w:t>
            </w:r>
            <w:r w:rsidRPr="00F73019">
              <w:t>.xx.240/28</w:t>
            </w:r>
          </w:p>
        </w:tc>
      </w:tr>
    </w:tbl>
    <w:p w14:paraId="5502AC23" w14:textId="77777777" w:rsidR="00365967" w:rsidRDefault="00365967" w:rsidP="007E7C59"/>
    <w:tbl>
      <w:tblPr>
        <w:tblW w:w="9355"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3543"/>
        <w:gridCol w:w="2268"/>
        <w:gridCol w:w="2268"/>
      </w:tblGrid>
      <w:tr w:rsidR="00DB7322" w:rsidRPr="00547C9A" w14:paraId="61F6E8E0" w14:textId="77777777" w:rsidTr="000A63B3">
        <w:tc>
          <w:tcPr>
            <w:tcW w:w="1276" w:type="dxa"/>
            <w:shd w:val="clear" w:color="auto" w:fill="B4C6E7" w:themeFill="accent1" w:themeFillTint="66"/>
          </w:tcPr>
          <w:p w14:paraId="629293F4" w14:textId="639402E4" w:rsidR="00DB7322" w:rsidRPr="00331EE6" w:rsidRDefault="00DB7322" w:rsidP="00554732">
            <w:pPr>
              <w:pStyle w:val="afc"/>
              <w:ind w:left="-1679" w:rightChars="0" w:right="0" w:firstLine="1679"/>
            </w:pPr>
            <w:r w:rsidRPr="00331EE6">
              <w:rPr>
                <w:rFonts w:hint="eastAsia"/>
              </w:rPr>
              <w:t>システム名</w:t>
            </w:r>
          </w:p>
        </w:tc>
        <w:tc>
          <w:tcPr>
            <w:tcW w:w="3543" w:type="dxa"/>
            <w:shd w:val="clear" w:color="auto" w:fill="B4C6E7" w:themeFill="accent1" w:themeFillTint="66"/>
          </w:tcPr>
          <w:p w14:paraId="2C42DE4B" w14:textId="77777777" w:rsidR="00DB7322" w:rsidRPr="00331EE6" w:rsidRDefault="00DB7322" w:rsidP="00554732">
            <w:pPr>
              <w:pStyle w:val="afc"/>
              <w:ind w:left="-1679" w:rightChars="0" w:right="0" w:firstLine="1679"/>
            </w:pPr>
            <w:r w:rsidRPr="00331EE6">
              <w:rPr>
                <w:rFonts w:hint="eastAsia"/>
              </w:rPr>
              <w:t>役割</w:t>
            </w:r>
          </w:p>
        </w:tc>
        <w:tc>
          <w:tcPr>
            <w:tcW w:w="2268" w:type="dxa"/>
            <w:shd w:val="clear" w:color="auto" w:fill="B4C6E7" w:themeFill="accent1" w:themeFillTint="66"/>
          </w:tcPr>
          <w:p w14:paraId="1C56B73E" w14:textId="77777777" w:rsidR="00DB7322" w:rsidRDefault="00DB7322" w:rsidP="00554732">
            <w:pPr>
              <w:pStyle w:val="afc"/>
              <w:ind w:left="-1679" w:rightChars="0" w:right="0" w:firstLine="1679"/>
            </w:pPr>
            <w:r w:rsidRPr="00331EE6">
              <w:rPr>
                <w:rFonts w:hint="eastAsia"/>
              </w:rPr>
              <w:t>AZ(</w:t>
            </w:r>
            <w:r>
              <w:t>ap-northeast-3a</w:t>
            </w:r>
            <w:r w:rsidRPr="00331EE6">
              <w:rPr>
                <w:rFonts w:hint="eastAsia"/>
              </w:rPr>
              <w:t>)</w:t>
            </w:r>
          </w:p>
          <w:p w14:paraId="45C090C0" w14:textId="77777777" w:rsidR="00DB7322" w:rsidRPr="00331EE6" w:rsidRDefault="00DB7322" w:rsidP="00554732">
            <w:pPr>
              <w:pStyle w:val="afc"/>
              <w:ind w:left="-1679" w:rightChars="0" w:right="0" w:firstLine="1679"/>
            </w:pPr>
            <w:r w:rsidRPr="00331EE6">
              <w:rPr>
                <w:rFonts w:hint="eastAsia"/>
              </w:rPr>
              <w:t>Subnet</w:t>
            </w:r>
          </w:p>
        </w:tc>
        <w:tc>
          <w:tcPr>
            <w:tcW w:w="2268" w:type="dxa"/>
            <w:shd w:val="clear" w:color="auto" w:fill="B4C6E7" w:themeFill="accent1" w:themeFillTint="66"/>
          </w:tcPr>
          <w:p w14:paraId="077DFDAE" w14:textId="77777777" w:rsidR="00DB7322" w:rsidRDefault="00DB7322" w:rsidP="00554732">
            <w:pPr>
              <w:pStyle w:val="afc"/>
              <w:ind w:left="-1679" w:rightChars="0" w:right="0" w:firstLine="1679"/>
            </w:pPr>
            <w:r w:rsidRPr="00331EE6">
              <w:rPr>
                <w:rFonts w:hint="eastAsia"/>
              </w:rPr>
              <w:t>AZ(</w:t>
            </w:r>
            <w:r>
              <w:t>ap-northeast-3c</w:t>
            </w:r>
            <w:r w:rsidRPr="00331EE6">
              <w:rPr>
                <w:rFonts w:hint="eastAsia"/>
              </w:rPr>
              <w:t>)</w:t>
            </w:r>
          </w:p>
          <w:p w14:paraId="0779AD38" w14:textId="77777777" w:rsidR="00DB7322" w:rsidRPr="00331EE6" w:rsidRDefault="00DB7322" w:rsidP="00554732">
            <w:pPr>
              <w:pStyle w:val="afc"/>
              <w:ind w:left="-1679" w:rightChars="0" w:right="0" w:firstLine="1679"/>
            </w:pPr>
            <w:r w:rsidRPr="00331EE6">
              <w:rPr>
                <w:rFonts w:hint="eastAsia"/>
              </w:rPr>
              <w:t>Subnet</w:t>
            </w:r>
          </w:p>
        </w:tc>
      </w:tr>
      <w:tr w:rsidR="00DB7322" w:rsidRPr="00547C9A" w14:paraId="5F1D9C61" w14:textId="77777777" w:rsidTr="000A63B3">
        <w:trPr>
          <w:trHeight w:val="299"/>
        </w:trPr>
        <w:tc>
          <w:tcPr>
            <w:tcW w:w="1276" w:type="dxa"/>
          </w:tcPr>
          <w:p w14:paraId="5850C7AB" w14:textId="77777777" w:rsidR="00DB7322" w:rsidRDefault="00DB7322" w:rsidP="00554732">
            <w:pPr>
              <w:pStyle w:val="afc"/>
              <w:ind w:left="28"/>
            </w:pPr>
            <w:r>
              <w:rPr>
                <w:rFonts w:hint="eastAsia"/>
              </w:rPr>
              <w:t>営業・融資サポートシステム（本番）</w:t>
            </w:r>
          </w:p>
        </w:tc>
        <w:tc>
          <w:tcPr>
            <w:tcW w:w="3543" w:type="dxa"/>
          </w:tcPr>
          <w:p w14:paraId="2E08D359" w14:textId="77777777" w:rsidR="00DB7322" w:rsidRDefault="00DB7322" w:rsidP="00554732">
            <w:pPr>
              <w:pStyle w:val="afc"/>
              <w:ind w:left="28"/>
            </w:pPr>
            <w:r>
              <w:t>Aurora PostgreSQL向けSubnet</w:t>
            </w:r>
          </w:p>
          <w:p w14:paraId="23A0CA36" w14:textId="77777777" w:rsidR="00DB7322" w:rsidRPr="00331EE6" w:rsidRDefault="00DB7322" w:rsidP="00554732">
            <w:pPr>
              <w:pStyle w:val="afc"/>
              <w:ind w:left="28"/>
            </w:pPr>
            <w:r>
              <w:t>(グローバルデータベース)</w:t>
            </w:r>
          </w:p>
        </w:tc>
        <w:tc>
          <w:tcPr>
            <w:tcW w:w="2268" w:type="dxa"/>
          </w:tcPr>
          <w:p w14:paraId="6A7A3B07" w14:textId="77777777" w:rsidR="00DB7322" w:rsidRDefault="00DB7322" w:rsidP="00554732">
            <w:pPr>
              <w:pStyle w:val="afc"/>
              <w:ind w:left="28"/>
            </w:pPr>
            <w:r>
              <w:t>10.</w:t>
            </w:r>
            <w:r w:rsidR="00273C06">
              <w:t>131</w:t>
            </w:r>
            <w:r>
              <w:t>.xx.0/28</w:t>
            </w:r>
          </w:p>
        </w:tc>
        <w:tc>
          <w:tcPr>
            <w:tcW w:w="2268" w:type="dxa"/>
          </w:tcPr>
          <w:p w14:paraId="6E376B55" w14:textId="77777777" w:rsidR="00DB7322" w:rsidRDefault="00DB7322" w:rsidP="00554732">
            <w:pPr>
              <w:pStyle w:val="afc"/>
              <w:ind w:left="28"/>
            </w:pPr>
            <w:r>
              <w:t>10.</w:t>
            </w:r>
            <w:r w:rsidR="00273C06">
              <w:t>131</w:t>
            </w:r>
            <w:r>
              <w:t>.xx.32/28</w:t>
            </w:r>
          </w:p>
        </w:tc>
      </w:tr>
    </w:tbl>
    <w:p w14:paraId="0E0522DD" w14:textId="77777777" w:rsidR="00DB7322" w:rsidRDefault="00DB7322" w:rsidP="007E7C59"/>
    <w:p w14:paraId="761721CB" w14:textId="77777777" w:rsidR="00365967" w:rsidRPr="007E7C59" w:rsidRDefault="00365967" w:rsidP="00365967">
      <w:pPr>
        <w:widowControl/>
        <w:jc w:val="left"/>
      </w:pPr>
      <w:r>
        <w:br w:type="page"/>
      </w:r>
    </w:p>
    <w:p w14:paraId="70785AB6" w14:textId="77777777" w:rsidR="006A0D03" w:rsidRPr="003E3F30" w:rsidRDefault="00E0204D">
      <w:pPr>
        <w:pStyle w:val="50"/>
      </w:pPr>
      <w:r>
        <w:rPr>
          <w:rFonts w:hint="eastAsia"/>
        </w:rPr>
        <w:lastRenderedPageBreak/>
        <w:t>IPアドレス</w:t>
      </w:r>
    </w:p>
    <w:p w14:paraId="543CDC98" w14:textId="77777777" w:rsidR="00EE0864" w:rsidRDefault="00561338" w:rsidP="00EE0864">
      <w:pPr>
        <w:pStyle w:val="12"/>
        <w:ind w:rightChars="0" w:right="0" w:firstLine="1984"/>
      </w:pPr>
      <w:r>
        <w:t>IP</w:t>
      </w:r>
      <w:r>
        <w:rPr>
          <w:rFonts w:hint="eastAsia"/>
        </w:rPr>
        <w:t>アドレスの割り当て</w:t>
      </w:r>
      <w:r w:rsidR="00EE0864">
        <w:rPr>
          <w:rFonts w:hint="eastAsia"/>
        </w:rPr>
        <w:t>方針について以下に記載する。</w:t>
      </w:r>
    </w:p>
    <w:p w14:paraId="3DE7A363" w14:textId="77777777" w:rsidR="00E91097" w:rsidRPr="00EE0864" w:rsidRDefault="00E91097" w:rsidP="00BE1947"/>
    <w:p w14:paraId="7A73E394" w14:textId="77777777" w:rsidR="00B069CC" w:rsidRDefault="00331A3D" w:rsidP="00D70F5B">
      <w:pPr>
        <w:pStyle w:val="af4"/>
        <w:numPr>
          <w:ilvl w:val="0"/>
          <w:numId w:val="57"/>
        </w:numPr>
        <w:ind w:leftChars="0" w:left="2268"/>
      </w:pPr>
      <w:r>
        <w:t>手動で採番可能なEC2インスタンスのIPアドレス採番ルールを記載する。</w:t>
      </w:r>
    </w:p>
    <w:p w14:paraId="4AEEA412" w14:textId="77777777" w:rsidR="00331A3D" w:rsidRDefault="002231A2" w:rsidP="00D70F5B">
      <w:pPr>
        <w:pStyle w:val="af4"/>
        <w:numPr>
          <w:ilvl w:val="0"/>
          <w:numId w:val="57"/>
        </w:numPr>
        <w:ind w:leftChars="0" w:left="2268"/>
      </w:pPr>
      <w:r>
        <w:t>自動で採番される</w:t>
      </w:r>
      <w:r>
        <w:rPr>
          <w:rFonts w:hint="eastAsia"/>
        </w:rPr>
        <w:t>Aurora</w:t>
      </w:r>
      <w:r>
        <w:t>、</w:t>
      </w:r>
      <w:r>
        <w:rPr>
          <w:rFonts w:hint="eastAsia"/>
        </w:rPr>
        <w:t>ALB</w:t>
      </w:r>
      <w:r>
        <w:t>、Transit</w:t>
      </w:r>
      <w:r>
        <w:rPr>
          <w:rFonts w:hint="eastAsia"/>
        </w:rPr>
        <w:t xml:space="preserve"> </w:t>
      </w:r>
      <w:r>
        <w:t>Gateway、インターフェ</w:t>
      </w:r>
      <w:r>
        <w:rPr>
          <w:rFonts w:hint="eastAsia"/>
        </w:rPr>
        <w:t>ー</w:t>
      </w:r>
      <w:r>
        <w:t>スVPCエンドポイントは対象としない。</w:t>
      </w:r>
    </w:p>
    <w:p w14:paraId="40191165" w14:textId="77777777" w:rsidR="002231A2" w:rsidRDefault="00494C60" w:rsidP="00D70F5B">
      <w:pPr>
        <w:pStyle w:val="af4"/>
        <w:numPr>
          <w:ilvl w:val="0"/>
          <w:numId w:val="57"/>
        </w:numPr>
        <w:ind w:leftChars="0" w:left="2268"/>
      </w:pPr>
      <w:r>
        <w:t>EC2インスタンス１つにつき、1IPアドレスとする。</w:t>
      </w:r>
    </w:p>
    <w:p w14:paraId="1CBD14C7" w14:textId="77777777" w:rsidR="00494C60" w:rsidRDefault="001F79C2" w:rsidP="00D70F5B">
      <w:pPr>
        <w:pStyle w:val="af4"/>
        <w:numPr>
          <w:ilvl w:val="0"/>
          <w:numId w:val="57"/>
        </w:numPr>
        <w:ind w:leftChars="0" w:left="2268"/>
      </w:pPr>
      <w:r>
        <w:rPr>
          <w:rFonts w:hint="eastAsia"/>
        </w:rPr>
        <w:t>E</w:t>
      </w:r>
      <w:r>
        <w:t>C2</w:t>
      </w:r>
      <w:r>
        <w:rPr>
          <w:rFonts w:hint="eastAsia"/>
        </w:rPr>
        <w:t>インスタンスのI</w:t>
      </w:r>
      <w:r>
        <w:t>P</w:t>
      </w:r>
      <w:r>
        <w:rPr>
          <w:rFonts w:hint="eastAsia"/>
        </w:rPr>
        <w:t>アドレスはS</w:t>
      </w:r>
      <w:r>
        <w:t>ubnet</w:t>
      </w:r>
      <w:r>
        <w:rPr>
          <w:rFonts w:hint="eastAsia"/>
        </w:rPr>
        <w:t>のC</w:t>
      </w:r>
      <w:r>
        <w:t>IDR</w:t>
      </w:r>
      <w:r>
        <w:rPr>
          <w:rFonts w:hint="eastAsia"/>
        </w:rPr>
        <w:t>を/</w:t>
      </w:r>
      <w:r>
        <w:t>28</w:t>
      </w:r>
      <w:r>
        <w:rPr>
          <w:rFonts w:hint="eastAsia"/>
        </w:rPr>
        <w:t>とし、</w:t>
      </w:r>
      <w:r>
        <w:t>第3オクテット</w:t>
      </w:r>
      <w:r>
        <w:rPr>
          <w:rFonts w:hint="eastAsia"/>
        </w:rPr>
        <w:t>までをネットワーク</w:t>
      </w:r>
      <w:r>
        <w:t>アドレス</w:t>
      </w:r>
      <w:r>
        <w:rPr>
          <w:rFonts w:hint="eastAsia"/>
        </w:rPr>
        <w:t>とする。</w:t>
      </w:r>
    </w:p>
    <w:p w14:paraId="1CD2DBE7" w14:textId="77777777" w:rsidR="001F79C2" w:rsidRDefault="009C1187" w:rsidP="00D70F5B">
      <w:pPr>
        <w:pStyle w:val="af4"/>
        <w:numPr>
          <w:ilvl w:val="0"/>
          <w:numId w:val="57"/>
        </w:numPr>
        <w:ind w:leftChars="0" w:left="2268"/>
      </w:pPr>
      <w:r>
        <w:rPr>
          <w:rFonts w:hint="eastAsia"/>
        </w:rPr>
        <w:t>以下に記載の</w:t>
      </w:r>
      <w:r>
        <w:t>AWSの制約事項を考慮し、</w:t>
      </w:r>
      <w:r>
        <w:rPr>
          <w:rFonts w:hint="eastAsia"/>
        </w:rPr>
        <w:t>E</w:t>
      </w:r>
      <w:r>
        <w:t>C2</w:t>
      </w:r>
      <w:r>
        <w:rPr>
          <w:rFonts w:hint="eastAsia"/>
        </w:rPr>
        <w:t>インスタンスのI</w:t>
      </w:r>
      <w:r>
        <w:t>P</w:t>
      </w:r>
      <w:r>
        <w:rPr>
          <w:rFonts w:hint="eastAsia"/>
        </w:rPr>
        <w:t>アドレスは順番にS</w:t>
      </w:r>
      <w:r>
        <w:t>ubnet</w:t>
      </w:r>
      <w:r>
        <w:rPr>
          <w:rFonts w:hint="eastAsia"/>
        </w:rPr>
        <w:t>の5番目のI</w:t>
      </w:r>
      <w:r>
        <w:t>P</w:t>
      </w:r>
      <w:r>
        <w:rPr>
          <w:rFonts w:hint="eastAsia"/>
        </w:rPr>
        <w:t>アドレスから割り当てる。</w:t>
      </w:r>
    </w:p>
    <w:p w14:paraId="604AFCF1" w14:textId="77777777" w:rsidR="009C1187" w:rsidRDefault="00E943F7" w:rsidP="00D70F5B">
      <w:pPr>
        <w:pStyle w:val="af4"/>
        <w:numPr>
          <w:ilvl w:val="0"/>
          <w:numId w:val="57"/>
        </w:numPr>
        <w:ind w:leftChars="0" w:left="2268"/>
      </w:pPr>
      <w:r>
        <w:rPr>
          <w:rFonts w:hint="eastAsia"/>
        </w:rPr>
        <w:t>使用するIPアドレスは</w:t>
      </w:r>
      <w:r>
        <w:t>IPv4</w:t>
      </w:r>
      <w:r>
        <w:rPr>
          <w:rFonts w:hint="eastAsia"/>
        </w:rPr>
        <w:t>のみとし、IPv</w:t>
      </w:r>
      <w:r>
        <w:t>6</w:t>
      </w:r>
      <w:r>
        <w:rPr>
          <w:rFonts w:hint="eastAsia"/>
        </w:rPr>
        <w:t>は使用しない。</w:t>
      </w:r>
    </w:p>
    <w:p w14:paraId="37D68317" w14:textId="77777777" w:rsidR="00E943F7" w:rsidRDefault="00E943F7" w:rsidP="00E943F7"/>
    <w:p w14:paraId="3B6FE585" w14:textId="77777777" w:rsidR="00C10250" w:rsidRDefault="00C10250" w:rsidP="00F87267">
      <w:pPr>
        <w:ind w:left="1560" w:firstLine="283"/>
      </w:pPr>
      <w:r>
        <w:rPr>
          <w:rFonts w:hint="eastAsia"/>
        </w:rPr>
        <w:t>なお、</w:t>
      </w:r>
      <w:r w:rsidRPr="008B2A34">
        <w:rPr>
          <w:rFonts w:hint="eastAsia"/>
        </w:rPr>
        <w:t>Subnetごとの制約事項として、EC2インスタンスに割り当てられないIPアドレス(第4オクテット)</w:t>
      </w:r>
      <w:r>
        <w:rPr>
          <w:rFonts w:hint="eastAsia"/>
        </w:rPr>
        <w:t>について</w:t>
      </w:r>
    </w:p>
    <w:p w14:paraId="4EC4E2D4" w14:textId="77777777" w:rsidR="00E10323" w:rsidRDefault="00C10250" w:rsidP="00F87267">
      <w:pPr>
        <w:pStyle w:val="12"/>
        <w:ind w:rightChars="0" w:right="0" w:firstLine="283"/>
      </w:pPr>
      <w:r>
        <w:rPr>
          <w:rFonts w:hint="eastAsia"/>
        </w:rPr>
        <w:t>以下</w:t>
      </w:r>
      <w:r w:rsidRPr="008B2A34">
        <w:rPr>
          <w:rFonts w:hint="eastAsia"/>
        </w:rPr>
        <w:t>に記載する。</w:t>
      </w:r>
    </w:p>
    <w:p w14:paraId="723EABBD" w14:textId="77777777" w:rsidR="008B5BE6" w:rsidRDefault="008B5BE6" w:rsidP="00C10250">
      <w:pPr>
        <w:pStyle w:val="12"/>
        <w:ind w:rightChars="0" w:right="0" w:firstLine="1984"/>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521"/>
      </w:tblGrid>
      <w:tr w:rsidR="008B5BE6" w:rsidRPr="00547C9A" w14:paraId="712AFC43" w14:textId="77777777" w:rsidTr="00DD0207">
        <w:trPr>
          <w:tblHeader/>
        </w:trPr>
        <w:tc>
          <w:tcPr>
            <w:tcW w:w="2126" w:type="dxa"/>
            <w:shd w:val="clear" w:color="auto" w:fill="B4C6E7" w:themeFill="accent1" w:themeFillTint="66"/>
          </w:tcPr>
          <w:p w14:paraId="694F71DC" w14:textId="77777777" w:rsidR="008B5BE6" w:rsidRPr="00547C9A" w:rsidRDefault="008B5BE6" w:rsidP="00850B15">
            <w:pPr>
              <w:pStyle w:val="afc"/>
              <w:ind w:left="121" w:hanging="121"/>
            </w:pPr>
            <w:r>
              <w:rPr>
                <w:rFonts w:hint="eastAsia"/>
              </w:rPr>
              <w:t>第4オクテット</w:t>
            </w:r>
          </w:p>
        </w:tc>
        <w:tc>
          <w:tcPr>
            <w:tcW w:w="6521" w:type="dxa"/>
            <w:shd w:val="clear" w:color="auto" w:fill="B4C6E7" w:themeFill="accent1" w:themeFillTint="66"/>
          </w:tcPr>
          <w:p w14:paraId="27CFFD09" w14:textId="77777777" w:rsidR="008B5BE6" w:rsidRPr="00547C9A" w:rsidRDefault="008B5BE6" w:rsidP="00850B15">
            <w:pPr>
              <w:pStyle w:val="afc"/>
              <w:ind w:left="121" w:hanging="121"/>
            </w:pPr>
            <w:r>
              <w:rPr>
                <w:rFonts w:hint="eastAsia"/>
              </w:rPr>
              <w:t>用途</w:t>
            </w:r>
          </w:p>
        </w:tc>
      </w:tr>
      <w:tr w:rsidR="008B5BE6" w:rsidRPr="00547C9A" w14:paraId="3B6061D8" w14:textId="77777777" w:rsidTr="00DD0207">
        <w:trPr>
          <w:tblHeader/>
        </w:trPr>
        <w:tc>
          <w:tcPr>
            <w:tcW w:w="2126" w:type="dxa"/>
          </w:tcPr>
          <w:p w14:paraId="191C86CF" w14:textId="77777777" w:rsidR="008B5BE6" w:rsidRPr="00547C9A" w:rsidRDefault="008B5BE6" w:rsidP="00850B15">
            <w:pPr>
              <w:pStyle w:val="afc"/>
              <w:ind w:left="121" w:hanging="93"/>
            </w:pPr>
            <w:r>
              <w:rPr>
                <w:rFonts w:hint="eastAsia"/>
              </w:rPr>
              <w:t>S</w:t>
            </w:r>
            <w:r>
              <w:t>ubnet</w:t>
            </w:r>
            <w:r>
              <w:rPr>
                <w:rFonts w:hint="eastAsia"/>
              </w:rPr>
              <w:t>の最初のIP</w:t>
            </w:r>
          </w:p>
        </w:tc>
        <w:tc>
          <w:tcPr>
            <w:tcW w:w="6521" w:type="dxa"/>
            <w:vAlign w:val="center"/>
          </w:tcPr>
          <w:p w14:paraId="766C7F66" w14:textId="77777777" w:rsidR="008B5BE6" w:rsidRPr="00BC585B" w:rsidRDefault="008B5BE6" w:rsidP="00850B15">
            <w:pPr>
              <w:pStyle w:val="afc"/>
              <w:ind w:left="121" w:hanging="93"/>
            </w:pPr>
            <w:r w:rsidRPr="00864766">
              <w:rPr>
                <w:rFonts w:hint="eastAsia"/>
              </w:rPr>
              <w:t>ネットワークアドレス</w:t>
            </w:r>
          </w:p>
        </w:tc>
      </w:tr>
      <w:tr w:rsidR="008B5BE6" w:rsidRPr="00547C9A" w14:paraId="5B995CDA" w14:textId="77777777" w:rsidTr="00DD0207">
        <w:trPr>
          <w:tblHeader/>
        </w:trPr>
        <w:tc>
          <w:tcPr>
            <w:tcW w:w="2126" w:type="dxa"/>
          </w:tcPr>
          <w:p w14:paraId="7B96639F" w14:textId="77777777" w:rsidR="008B5BE6" w:rsidRPr="00547C9A" w:rsidRDefault="008B5BE6" w:rsidP="00850B15">
            <w:pPr>
              <w:pStyle w:val="afc"/>
              <w:ind w:left="121" w:hanging="93"/>
            </w:pPr>
            <w:r>
              <w:rPr>
                <w:rFonts w:hint="eastAsia"/>
              </w:rPr>
              <w:t>S</w:t>
            </w:r>
            <w:r>
              <w:t>ubnet</w:t>
            </w:r>
            <w:r>
              <w:rPr>
                <w:rFonts w:hint="eastAsia"/>
              </w:rPr>
              <w:t>の2番目のI</w:t>
            </w:r>
            <w:r>
              <w:t>P</w:t>
            </w:r>
          </w:p>
        </w:tc>
        <w:tc>
          <w:tcPr>
            <w:tcW w:w="6521" w:type="dxa"/>
            <w:vAlign w:val="center"/>
          </w:tcPr>
          <w:p w14:paraId="5378C7E4" w14:textId="77777777" w:rsidR="008B5BE6" w:rsidRPr="00BC585B" w:rsidRDefault="008B5BE6" w:rsidP="00850B15">
            <w:pPr>
              <w:pStyle w:val="afc"/>
              <w:ind w:left="121" w:hanging="93"/>
            </w:pPr>
            <w:r w:rsidRPr="00864766">
              <w:rPr>
                <w:rFonts w:hint="eastAsia"/>
              </w:rPr>
              <w:t>A</w:t>
            </w:r>
            <w:r w:rsidRPr="00864766">
              <w:t>WS</w:t>
            </w:r>
            <w:r w:rsidRPr="00864766">
              <w:rPr>
                <w:rFonts w:hint="eastAsia"/>
              </w:rPr>
              <w:t>で予約(Subnetごとのゲートウェイルータ)</w:t>
            </w:r>
          </w:p>
        </w:tc>
      </w:tr>
      <w:tr w:rsidR="008B5BE6" w:rsidRPr="00547C9A" w14:paraId="58D185A0" w14:textId="77777777" w:rsidTr="00DD0207">
        <w:trPr>
          <w:tblHeader/>
        </w:trPr>
        <w:tc>
          <w:tcPr>
            <w:tcW w:w="2126" w:type="dxa"/>
          </w:tcPr>
          <w:p w14:paraId="258C0E09" w14:textId="77777777" w:rsidR="008B5BE6" w:rsidRPr="00547C9A" w:rsidRDefault="008B5BE6" w:rsidP="00850B15">
            <w:pPr>
              <w:pStyle w:val="afc"/>
              <w:ind w:left="121" w:hanging="93"/>
            </w:pPr>
            <w:r>
              <w:rPr>
                <w:rFonts w:hint="eastAsia"/>
              </w:rPr>
              <w:t>S</w:t>
            </w:r>
            <w:r>
              <w:t>ubnet</w:t>
            </w:r>
            <w:r>
              <w:rPr>
                <w:rFonts w:hint="eastAsia"/>
              </w:rPr>
              <w:t>の3番目のI</w:t>
            </w:r>
            <w:r>
              <w:t>P</w:t>
            </w:r>
          </w:p>
        </w:tc>
        <w:tc>
          <w:tcPr>
            <w:tcW w:w="6521" w:type="dxa"/>
            <w:vAlign w:val="center"/>
          </w:tcPr>
          <w:p w14:paraId="090325E5" w14:textId="77777777" w:rsidR="008B5BE6" w:rsidRPr="00BC585B" w:rsidRDefault="008B5BE6" w:rsidP="00850B15">
            <w:pPr>
              <w:pStyle w:val="afc"/>
              <w:ind w:left="121" w:hanging="93"/>
            </w:pPr>
            <w:r w:rsidRPr="00864766">
              <w:rPr>
                <w:rFonts w:hint="eastAsia"/>
              </w:rPr>
              <w:t>A</w:t>
            </w:r>
            <w:r w:rsidRPr="00864766">
              <w:t>WS</w:t>
            </w:r>
            <w:r w:rsidRPr="00864766">
              <w:rPr>
                <w:rFonts w:hint="eastAsia"/>
              </w:rPr>
              <w:t>で予約(Subnetごとの</w:t>
            </w:r>
            <w:r w:rsidRPr="00864766">
              <w:t>D</w:t>
            </w:r>
            <w:r w:rsidRPr="00864766">
              <w:rPr>
                <w:rFonts w:hint="eastAsia"/>
              </w:rPr>
              <w:t>NS参照先(ProvidedDNS))</w:t>
            </w:r>
          </w:p>
        </w:tc>
      </w:tr>
      <w:tr w:rsidR="008B5BE6" w:rsidRPr="00547C9A" w14:paraId="74A1DB47" w14:textId="77777777" w:rsidTr="00DD0207">
        <w:trPr>
          <w:tblHeader/>
        </w:trPr>
        <w:tc>
          <w:tcPr>
            <w:tcW w:w="2126" w:type="dxa"/>
          </w:tcPr>
          <w:p w14:paraId="7900373E" w14:textId="77777777" w:rsidR="008B5BE6" w:rsidRPr="00547C9A" w:rsidRDefault="008B5BE6" w:rsidP="00850B15">
            <w:pPr>
              <w:pStyle w:val="afc"/>
              <w:ind w:left="121" w:hanging="93"/>
            </w:pPr>
            <w:r>
              <w:rPr>
                <w:rFonts w:hint="eastAsia"/>
              </w:rPr>
              <w:t>S</w:t>
            </w:r>
            <w:r>
              <w:t>ubnet</w:t>
            </w:r>
            <w:r>
              <w:rPr>
                <w:rFonts w:hint="eastAsia"/>
              </w:rPr>
              <w:t>の4番目のI</w:t>
            </w:r>
            <w:r>
              <w:t>P</w:t>
            </w:r>
          </w:p>
        </w:tc>
        <w:tc>
          <w:tcPr>
            <w:tcW w:w="6521" w:type="dxa"/>
            <w:vAlign w:val="center"/>
          </w:tcPr>
          <w:p w14:paraId="185449D9" w14:textId="77777777" w:rsidR="008B5BE6" w:rsidRPr="00BC585B" w:rsidRDefault="008B5BE6" w:rsidP="00850B15">
            <w:pPr>
              <w:pStyle w:val="afc"/>
              <w:ind w:left="121" w:hanging="93"/>
            </w:pPr>
            <w:r w:rsidRPr="00864766">
              <w:rPr>
                <w:rFonts w:hint="eastAsia"/>
              </w:rPr>
              <w:t>A</w:t>
            </w:r>
            <w:r w:rsidRPr="00864766">
              <w:t>WS</w:t>
            </w:r>
            <w:r w:rsidRPr="00864766">
              <w:rPr>
                <w:rFonts w:hint="eastAsia"/>
              </w:rPr>
              <w:t>で予約(将来の利用のため確保)</w:t>
            </w:r>
          </w:p>
        </w:tc>
      </w:tr>
      <w:tr w:rsidR="008B5BE6" w:rsidRPr="00547C9A" w14:paraId="5CC80AF5" w14:textId="77777777" w:rsidTr="00DD0207">
        <w:trPr>
          <w:tblHeader/>
        </w:trPr>
        <w:tc>
          <w:tcPr>
            <w:tcW w:w="2126" w:type="dxa"/>
          </w:tcPr>
          <w:p w14:paraId="00661DA5" w14:textId="77777777" w:rsidR="008B5BE6" w:rsidRPr="00547C9A" w:rsidRDefault="008B5BE6" w:rsidP="00850B15">
            <w:pPr>
              <w:pStyle w:val="afc"/>
              <w:ind w:left="121" w:hanging="93"/>
            </w:pPr>
            <w:r>
              <w:rPr>
                <w:rFonts w:hint="eastAsia"/>
              </w:rPr>
              <w:t>S</w:t>
            </w:r>
            <w:r>
              <w:t>ubnet</w:t>
            </w:r>
            <w:r>
              <w:rPr>
                <w:rFonts w:hint="eastAsia"/>
              </w:rPr>
              <w:t>の終了IP</w:t>
            </w:r>
          </w:p>
        </w:tc>
        <w:tc>
          <w:tcPr>
            <w:tcW w:w="6521" w:type="dxa"/>
            <w:vAlign w:val="center"/>
          </w:tcPr>
          <w:p w14:paraId="688BF750" w14:textId="77777777" w:rsidR="008B5BE6" w:rsidRDefault="008B5BE6" w:rsidP="00850B15">
            <w:pPr>
              <w:pStyle w:val="afc"/>
              <w:ind w:left="121" w:hanging="93"/>
            </w:pPr>
            <w:r w:rsidRPr="00864766">
              <w:rPr>
                <w:rFonts w:hint="eastAsia"/>
              </w:rPr>
              <w:t>ブロードキャストアドレス</w:t>
            </w:r>
          </w:p>
          <w:p w14:paraId="5C9BB6FE" w14:textId="77777777" w:rsidR="008B5BE6" w:rsidRPr="00BC585B" w:rsidRDefault="008B5BE6" w:rsidP="00850B15">
            <w:pPr>
              <w:pStyle w:val="afc"/>
              <w:ind w:left="121" w:hanging="93"/>
            </w:pPr>
            <w:r>
              <w:rPr>
                <w:rFonts w:hint="eastAsia"/>
              </w:rPr>
              <w:t>※例：</w:t>
            </w:r>
            <w:r w:rsidRPr="00832763">
              <w:t>192.168.0.0/24</w:t>
            </w:r>
            <w:r>
              <w:rPr>
                <w:rFonts w:hint="eastAsia"/>
              </w:rPr>
              <w:t>の場合、1</w:t>
            </w:r>
            <w:r>
              <w:t>92.168.0.255</w:t>
            </w:r>
            <w:r>
              <w:rPr>
                <w:rFonts w:hint="eastAsia"/>
              </w:rPr>
              <w:t>が予約される</w:t>
            </w:r>
          </w:p>
        </w:tc>
      </w:tr>
    </w:tbl>
    <w:p w14:paraId="01594D4C" w14:textId="77777777" w:rsidR="008B5BE6" w:rsidRPr="008B5BE6" w:rsidRDefault="008B5BE6" w:rsidP="00C10250">
      <w:pPr>
        <w:pStyle w:val="12"/>
        <w:ind w:rightChars="0" w:right="0" w:firstLine="1984"/>
      </w:pPr>
    </w:p>
    <w:p w14:paraId="59F70C7D" w14:textId="3E9EF775" w:rsidR="00926B92" w:rsidRDefault="003D7CC6" w:rsidP="000359C3">
      <w:pPr>
        <w:pStyle w:val="3"/>
      </w:pPr>
      <w:bookmarkStart w:id="218" w:name="_Toc124835608"/>
      <w:r>
        <w:rPr>
          <w:rFonts w:hint="eastAsia"/>
        </w:rPr>
        <w:t>ルーティング</w:t>
      </w:r>
      <w:bookmarkEnd w:id="218"/>
    </w:p>
    <w:p w14:paraId="75A6F3DF" w14:textId="77777777" w:rsidR="00834D55" w:rsidRDefault="003A2888" w:rsidP="00834D55">
      <w:pPr>
        <w:ind w:leftChars="638" w:left="1276"/>
      </w:pPr>
      <w:r>
        <w:rPr>
          <w:rFonts w:hint="eastAsia"/>
        </w:rPr>
        <w:t>営業・融資サポートシステムで使用するルーティング方式について記載する。</w:t>
      </w:r>
    </w:p>
    <w:p w14:paraId="20E69CDD" w14:textId="77777777" w:rsidR="00E943F7" w:rsidRPr="00834D55" w:rsidRDefault="00E943F7" w:rsidP="00E943F7"/>
    <w:p w14:paraId="4A1C7EA9" w14:textId="77777777" w:rsidR="00B274A7" w:rsidRDefault="00B274A7" w:rsidP="003115D5">
      <w:pPr>
        <w:pStyle w:val="4"/>
        <w:numPr>
          <w:ilvl w:val="3"/>
          <w:numId w:val="80"/>
        </w:numPr>
        <w:tabs>
          <w:tab w:val="left" w:pos="2127"/>
        </w:tabs>
      </w:pPr>
      <w:r>
        <w:t>AWS</w:t>
      </w:r>
      <w:r w:rsidR="00672ADD">
        <w:rPr>
          <w:rFonts w:hint="eastAsia"/>
        </w:rPr>
        <w:t>ルーティング</w:t>
      </w:r>
    </w:p>
    <w:p w14:paraId="4233F1F6" w14:textId="77777777" w:rsidR="00F9385B" w:rsidRDefault="00BD64A5" w:rsidP="00F9385B">
      <w:pPr>
        <w:ind w:leftChars="850" w:left="1700"/>
      </w:pPr>
      <w:r>
        <w:rPr>
          <w:rFonts w:hint="eastAsia"/>
        </w:rPr>
        <w:t>A</w:t>
      </w:r>
      <w:r>
        <w:t>WS</w:t>
      </w:r>
      <w:r>
        <w:rPr>
          <w:rFonts w:hint="eastAsia"/>
        </w:rPr>
        <w:t>で使用するルーティング設計について記載する。通信経路の制御を目的として、ゲートウェイとルートテーブルに</w:t>
      </w:r>
    </w:p>
    <w:p w14:paraId="5DD638AA" w14:textId="77777777" w:rsidR="00BD64A5" w:rsidRDefault="0009411D" w:rsidP="00F9385B">
      <w:pPr>
        <w:ind w:leftChars="850" w:left="1700"/>
      </w:pPr>
      <w:r>
        <w:rPr>
          <w:rFonts w:hint="eastAsia"/>
        </w:rPr>
        <w:t>ついて設計する。なお、通信制御に関わるS</w:t>
      </w:r>
      <w:r>
        <w:t>ecurity Group</w:t>
      </w:r>
      <w:r>
        <w:rPr>
          <w:rFonts w:hint="eastAsia"/>
        </w:rPr>
        <w:t>およびN</w:t>
      </w:r>
      <w:r>
        <w:t xml:space="preserve">etwork </w:t>
      </w:r>
      <w:r>
        <w:rPr>
          <w:rFonts w:hint="eastAsia"/>
        </w:rPr>
        <w:t>ACLについては、6</w:t>
      </w:r>
      <w:r>
        <w:t>.</w:t>
      </w:r>
      <w:r>
        <w:rPr>
          <w:rFonts w:hint="eastAsia"/>
        </w:rPr>
        <w:t>セキュリティ対策</w:t>
      </w:r>
    </w:p>
    <w:p w14:paraId="7E48CAD7" w14:textId="77777777" w:rsidR="0009411D" w:rsidRDefault="00F277E5" w:rsidP="00F9385B">
      <w:pPr>
        <w:ind w:leftChars="850" w:left="1700"/>
      </w:pPr>
      <w:r>
        <w:rPr>
          <w:rFonts w:hint="eastAsia"/>
        </w:rPr>
        <w:t>にて記載をおこなうため、同章を参照のこと。</w:t>
      </w:r>
    </w:p>
    <w:p w14:paraId="499A8853" w14:textId="77777777" w:rsidR="002073B6" w:rsidRDefault="002073B6" w:rsidP="00BE1947"/>
    <w:p w14:paraId="486CB97C" w14:textId="77777777" w:rsidR="00AD49B3" w:rsidRDefault="008E2C9B" w:rsidP="002073B6">
      <w:pPr>
        <w:ind w:leftChars="850" w:left="1700"/>
      </w:pPr>
      <w:r>
        <w:rPr>
          <w:rFonts w:hint="eastAsia"/>
        </w:rPr>
        <w:t>本システムで利用するルートテーブル内で指定するゲートウェイについては以下の通り。</w:t>
      </w:r>
    </w:p>
    <w:tbl>
      <w:tblPr>
        <w:tblW w:w="9072"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7087"/>
      </w:tblGrid>
      <w:tr w:rsidR="00AD49B3" w:rsidRPr="00E32840" w14:paraId="118479D7" w14:textId="77777777" w:rsidTr="00133745">
        <w:tc>
          <w:tcPr>
            <w:tcW w:w="1985" w:type="dxa"/>
            <w:shd w:val="clear" w:color="auto" w:fill="B4C6E7" w:themeFill="accent1" w:themeFillTint="66"/>
          </w:tcPr>
          <w:p w14:paraId="0E14A204" w14:textId="77777777" w:rsidR="00AD49B3" w:rsidRPr="00E32840" w:rsidRDefault="00AD49B3" w:rsidP="00DD0207">
            <w:pPr>
              <w:ind w:rightChars="100" w:right="200"/>
              <w:rPr>
                <w:rFonts w:cs="Meiryo UI"/>
                <w:kern w:val="0"/>
                <w:sz w:val="18"/>
                <w:szCs w:val="20"/>
              </w:rPr>
            </w:pPr>
            <w:r w:rsidRPr="00E32840">
              <w:rPr>
                <w:rFonts w:cs="Meiryo UI" w:hint="eastAsia"/>
                <w:kern w:val="0"/>
                <w:sz w:val="18"/>
                <w:szCs w:val="20"/>
              </w:rPr>
              <w:t>ゲートウェイ</w:t>
            </w:r>
          </w:p>
        </w:tc>
        <w:tc>
          <w:tcPr>
            <w:tcW w:w="7087" w:type="dxa"/>
            <w:shd w:val="clear" w:color="auto" w:fill="B4C6E7" w:themeFill="accent1" w:themeFillTint="66"/>
          </w:tcPr>
          <w:p w14:paraId="4898305F" w14:textId="77777777" w:rsidR="00AD49B3" w:rsidRPr="00E32840" w:rsidRDefault="00AD49B3" w:rsidP="00DD0207">
            <w:pPr>
              <w:ind w:rightChars="100" w:right="200"/>
              <w:rPr>
                <w:rFonts w:cs="Meiryo UI"/>
                <w:kern w:val="0"/>
                <w:sz w:val="18"/>
                <w:szCs w:val="20"/>
              </w:rPr>
            </w:pPr>
            <w:r w:rsidRPr="00E32840">
              <w:rPr>
                <w:rFonts w:cs="Meiryo UI" w:hint="eastAsia"/>
                <w:kern w:val="0"/>
                <w:sz w:val="18"/>
                <w:szCs w:val="20"/>
              </w:rPr>
              <w:t>利用用途</w:t>
            </w:r>
          </w:p>
        </w:tc>
      </w:tr>
      <w:tr w:rsidR="00AD49B3" w:rsidRPr="00E32840" w14:paraId="041FD980" w14:textId="77777777" w:rsidTr="00133745">
        <w:tc>
          <w:tcPr>
            <w:tcW w:w="1985" w:type="dxa"/>
          </w:tcPr>
          <w:p w14:paraId="2242F1F7" w14:textId="77777777" w:rsidR="00AD49B3" w:rsidRPr="00E32840" w:rsidRDefault="00AD49B3" w:rsidP="00DD0207">
            <w:pPr>
              <w:ind w:rightChars="100" w:right="200"/>
              <w:rPr>
                <w:rFonts w:cs="Meiryo UI"/>
                <w:kern w:val="0"/>
                <w:sz w:val="18"/>
                <w:szCs w:val="20"/>
              </w:rPr>
            </w:pPr>
            <w:r w:rsidRPr="00E32840">
              <w:rPr>
                <w:rFonts w:cs="Meiryo UI" w:hint="eastAsia"/>
                <w:kern w:val="0"/>
                <w:sz w:val="18"/>
                <w:szCs w:val="20"/>
              </w:rPr>
              <w:t>V</w:t>
            </w:r>
            <w:r w:rsidRPr="00E32840">
              <w:rPr>
                <w:rFonts w:cs="Meiryo UI"/>
                <w:kern w:val="0"/>
                <w:sz w:val="18"/>
                <w:szCs w:val="20"/>
              </w:rPr>
              <w:t>PC</w:t>
            </w:r>
            <w:r w:rsidRPr="00E32840">
              <w:rPr>
                <w:rFonts w:cs="Meiryo UI" w:hint="eastAsia"/>
                <w:kern w:val="0"/>
                <w:sz w:val="18"/>
                <w:szCs w:val="20"/>
              </w:rPr>
              <w:t>エンドポイント</w:t>
            </w:r>
          </w:p>
        </w:tc>
        <w:tc>
          <w:tcPr>
            <w:tcW w:w="7087" w:type="dxa"/>
          </w:tcPr>
          <w:p w14:paraId="7D4967CB" w14:textId="77777777" w:rsidR="00AD49B3" w:rsidRPr="00E32840" w:rsidRDefault="00AD49B3" w:rsidP="00DD0207">
            <w:pPr>
              <w:ind w:rightChars="100" w:right="200"/>
              <w:rPr>
                <w:rFonts w:cs="Meiryo UI"/>
                <w:kern w:val="0"/>
                <w:sz w:val="18"/>
                <w:szCs w:val="20"/>
              </w:rPr>
            </w:pPr>
            <w:r w:rsidRPr="00E32840">
              <w:rPr>
                <w:rFonts w:cs="Meiryo UI"/>
                <w:kern w:val="0"/>
                <w:sz w:val="18"/>
                <w:szCs w:val="20"/>
              </w:rPr>
              <w:t>AWS内のサーバが、</w:t>
            </w:r>
            <w:r w:rsidRPr="00E32840">
              <w:rPr>
                <w:rFonts w:cs="Meiryo UI" w:hint="eastAsia"/>
                <w:kern w:val="0"/>
                <w:sz w:val="18"/>
                <w:szCs w:val="20"/>
              </w:rPr>
              <w:t>インターネットを</w:t>
            </w:r>
            <w:r w:rsidRPr="00E32840">
              <w:rPr>
                <w:rFonts w:cs="Meiryo UI"/>
                <w:kern w:val="0"/>
                <w:sz w:val="18"/>
                <w:szCs w:val="20"/>
              </w:rPr>
              <w:t>経由</w:t>
            </w:r>
            <w:r w:rsidRPr="00E32840">
              <w:rPr>
                <w:rFonts w:cs="Meiryo UI" w:hint="eastAsia"/>
                <w:kern w:val="0"/>
                <w:sz w:val="18"/>
                <w:szCs w:val="20"/>
              </w:rPr>
              <w:t>せずにA</w:t>
            </w:r>
            <w:r w:rsidRPr="00E32840">
              <w:rPr>
                <w:rFonts w:cs="Meiryo UI"/>
                <w:kern w:val="0"/>
                <w:sz w:val="18"/>
                <w:szCs w:val="20"/>
              </w:rPr>
              <w:t>WS</w:t>
            </w:r>
            <w:r w:rsidRPr="00E32840">
              <w:rPr>
                <w:rFonts w:cs="Meiryo UI" w:hint="eastAsia"/>
                <w:kern w:val="0"/>
                <w:sz w:val="18"/>
                <w:szCs w:val="20"/>
              </w:rPr>
              <w:t>のサービスへアクセスするため</w:t>
            </w:r>
          </w:p>
        </w:tc>
      </w:tr>
      <w:tr w:rsidR="00AD49B3" w:rsidRPr="00E32840" w14:paraId="376C5722" w14:textId="77777777" w:rsidTr="00133745">
        <w:tc>
          <w:tcPr>
            <w:tcW w:w="1985" w:type="dxa"/>
          </w:tcPr>
          <w:p w14:paraId="54E7B5A0" w14:textId="77777777" w:rsidR="00AD49B3" w:rsidRPr="00E32840" w:rsidRDefault="00AD49B3" w:rsidP="00DD0207">
            <w:pPr>
              <w:ind w:rightChars="100" w:right="200"/>
              <w:rPr>
                <w:rFonts w:cs="Meiryo UI"/>
                <w:kern w:val="0"/>
                <w:sz w:val="18"/>
                <w:szCs w:val="20"/>
              </w:rPr>
            </w:pPr>
            <w:r w:rsidRPr="00E32840">
              <w:rPr>
                <w:rFonts w:cs="Meiryo UI" w:hint="eastAsia"/>
                <w:kern w:val="0"/>
                <w:sz w:val="18"/>
                <w:szCs w:val="20"/>
              </w:rPr>
              <w:t>T</w:t>
            </w:r>
            <w:r w:rsidRPr="00E32840">
              <w:rPr>
                <w:rFonts w:cs="Meiryo UI"/>
                <w:kern w:val="0"/>
                <w:sz w:val="18"/>
                <w:szCs w:val="20"/>
              </w:rPr>
              <w:t>ransit</w:t>
            </w:r>
            <w:r>
              <w:rPr>
                <w:rFonts w:cs="Meiryo UI"/>
                <w:kern w:val="0"/>
                <w:sz w:val="18"/>
                <w:szCs w:val="20"/>
              </w:rPr>
              <w:t xml:space="preserve"> </w:t>
            </w:r>
            <w:r w:rsidRPr="00E32840">
              <w:rPr>
                <w:rFonts w:cs="Meiryo UI"/>
                <w:kern w:val="0"/>
                <w:sz w:val="18"/>
                <w:szCs w:val="20"/>
              </w:rPr>
              <w:t>Gateway</w:t>
            </w:r>
          </w:p>
        </w:tc>
        <w:tc>
          <w:tcPr>
            <w:tcW w:w="7087" w:type="dxa"/>
          </w:tcPr>
          <w:p w14:paraId="582FA8D2" w14:textId="77777777" w:rsidR="00AD49B3" w:rsidRPr="00E32840" w:rsidRDefault="00AD49B3" w:rsidP="00DD0207">
            <w:pPr>
              <w:ind w:rightChars="100" w:right="200"/>
              <w:rPr>
                <w:rFonts w:cs="Meiryo UI"/>
                <w:kern w:val="0"/>
                <w:sz w:val="18"/>
                <w:szCs w:val="20"/>
              </w:rPr>
            </w:pPr>
            <w:r w:rsidRPr="00E32840">
              <w:rPr>
                <w:rFonts w:cs="Meiryo UI"/>
                <w:kern w:val="0"/>
                <w:sz w:val="18"/>
                <w:szCs w:val="20"/>
              </w:rPr>
              <w:t>AWS</w:t>
            </w:r>
            <w:r w:rsidRPr="00E32840">
              <w:rPr>
                <w:rFonts w:cs="Meiryo UI" w:hint="eastAsia"/>
                <w:kern w:val="0"/>
                <w:sz w:val="18"/>
                <w:szCs w:val="20"/>
              </w:rPr>
              <w:t>内のサーバが、</w:t>
            </w:r>
            <w:r>
              <w:rPr>
                <w:rFonts w:cs="Meiryo UI" w:hint="eastAsia"/>
                <w:kern w:val="0"/>
                <w:sz w:val="18"/>
                <w:szCs w:val="20"/>
              </w:rPr>
              <w:t>外部接続先</w:t>
            </w:r>
            <w:r w:rsidRPr="00E32840">
              <w:rPr>
                <w:rFonts w:cs="Meiryo UI" w:hint="eastAsia"/>
                <w:kern w:val="0"/>
                <w:sz w:val="18"/>
                <w:szCs w:val="20"/>
              </w:rPr>
              <w:t>と通信をするため</w:t>
            </w:r>
          </w:p>
        </w:tc>
      </w:tr>
    </w:tbl>
    <w:p w14:paraId="52577AD5" w14:textId="77777777" w:rsidR="00216F9A" w:rsidRDefault="00216F9A" w:rsidP="002073B6">
      <w:pPr>
        <w:ind w:leftChars="850" w:left="1700"/>
      </w:pPr>
    </w:p>
    <w:p w14:paraId="01102229" w14:textId="77777777" w:rsidR="00AD49B3" w:rsidRDefault="00216F9A" w:rsidP="00216F9A">
      <w:pPr>
        <w:widowControl/>
        <w:jc w:val="left"/>
      </w:pPr>
      <w:r>
        <w:br w:type="page"/>
      </w:r>
    </w:p>
    <w:p w14:paraId="62FB3E22" w14:textId="77777777" w:rsidR="003466F7" w:rsidRDefault="00C9228B" w:rsidP="003466F7">
      <w:pPr>
        <w:ind w:leftChars="850" w:left="1700"/>
      </w:pPr>
      <w:r w:rsidRPr="002724B9">
        <w:rPr>
          <w:rFonts w:hint="eastAsia"/>
        </w:rPr>
        <w:lastRenderedPageBreak/>
        <w:t>ルートテーブルは、</w:t>
      </w:r>
      <w:r>
        <w:rPr>
          <w:rFonts w:hint="eastAsia"/>
        </w:rPr>
        <w:t>個別に定義ができるように各S</w:t>
      </w:r>
      <w:r>
        <w:t>ubnet</w:t>
      </w:r>
      <w:r>
        <w:rPr>
          <w:rFonts w:hint="eastAsia"/>
        </w:rPr>
        <w:t>に設けるものとし、そ</w:t>
      </w:r>
      <w:r w:rsidRPr="002724B9">
        <w:t>の中で送信先とゲートウェイを指定する。</w:t>
      </w:r>
    </w:p>
    <w:p w14:paraId="5B8B83E1" w14:textId="77777777" w:rsidR="007D1AFD" w:rsidRDefault="007D1AFD">
      <w:pPr>
        <w:ind w:leftChars="850" w:left="1700"/>
        <w:rPr>
          <w:rFonts w:ascii="Arial" w:hAnsi="Arial" w:cs="Arial"/>
          <w:color w:val="16191F"/>
          <w:shd w:val="clear" w:color="auto" w:fill="FFFFFF"/>
        </w:rPr>
      </w:pPr>
      <w:r>
        <w:rPr>
          <w:rFonts w:hint="eastAsia"/>
        </w:rPr>
        <w:t>以下にルートテーブルで定義する内容を記載する。</w:t>
      </w:r>
    </w:p>
    <w:p w14:paraId="124F38C4" w14:textId="77777777" w:rsidR="003A2011" w:rsidRDefault="003A2011" w:rsidP="003466F7">
      <w:pPr>
        <w:ind w:leftChars="850" w:left="1700"/>
        <w:rPr>
          <w:rFonts w:ascii="Arial" w:hAnsi="Arial" w:cs="Arial"/>
          <w:color w:val="16191F"/>
          <w:shd w:val="clear" w:color="auto" w:fill="FFFFFF"/>
        </w:rPr>
      </w:pPr>
    </w:p>
    <w:p w14:paraId="04416B82" w14:textId="77777777" w:rsidR="00A17B33" w:rsidRDefault="00A17B33" w:rsidP="00A17B33">
      <w:pPr>
        <w:ind w:leftChars="850" w:left="1700"/>
        <w:rPr>
          <w:rFonts w:ascii="Arial" w:hAnsi="Arial" w:cs="Arial"/>
          <w:color w:val="16191F"/>
          <w:shd w:val="clear" w:color="auto" w:fill="FFFFFF"/>
        </w:rPr>
      </w:pPr>
      <w:r w:rsidRPr="0079304B">
        <w:rPr>
          <w:rFonts w:ascii="Arial" w:hAnsi="Arial" w:cs="Arial"/>
          <w:color w:val="16191F"/>
          <w:shd w:val="clear" w:color="auto" w:fill="FFFFFF"/>
        </w:rPr>
        <w:t>ALB</w:t>
      </w:r>
      <w:r w:rsidRPr="0079304B">
        <w:rPr>
          <w:rFonts w:ascii="Arial" w:hAnsi="Arial" w:cs="Arial"/>
          <w:color w:val="16191F"/>
          <w:shd w:val="clear" w:color="auto" w:fill="FFFFFF"/>
        </w:rPr>
        <w:t>向け</w:t>
      </w:r>
      <w:r w:rsidRPr="0079304B">
        <w:rPr>
          <w:rFonts w:ascii="Arial" w:hAnsi="Arial" w:cs="Arial"/>
          <w:color w:val="16191F"/>
          <w:shd w:val="clear" w:color="auto" w:fill="FFFFFF"/>
        </w:rPr>
        <w:t>Subnet</w:t>
      </w:r>
      <w:r w:rsidRPr="0079304B">
        <w:rPr>
          <w:rFonts w:ascii="Arial" w:hAnsi="Arial" w:cs="Arial"/>
          <w:color w:val="16191F"/>
          <w:shd w:val="clear" w:color="auto" w:fill="FFFFFF"/>
        </w:rPr>
        <w:t>のルートテーブル</w:t>
      </w:r>
    </w:p>
    <w:tbl>
      <w:tblPr>
        <w:tblW w:w="9072"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1984"/>
        <w:gridCol w:w="1985"/>
        <w:gridCol w:w="1984"/>
      </w:tblGrid>
      <w:tr w:rsidR="00BD591E" w:rsidRPr="00331EE6" w14:paraId="1B2E14F0" w14:textId="77777777" w:rsidTr="000A63B3">
        <w:tc>
          <w:tcPr>
            <w:tcW w:w="1276" w:type="dxa"/>
            <w:shd w:val="clear" w:color="auto" w:fill="B4C6E7" w:themeFill="accent1" w:themeFillTint="66"/>
          </w:tcPr>
          <w:p w14:paraId="5CC60575" w14:textId="77777777" w:rsidR="00BD591E" w:rsidRDefault="00BD591E" w:rsidP="00DA2F4D">
            <w:pPr>
              <w:pStyle w:val="afc"/>
            </w:pPr>
            <w:r>
              <w:rPr>
                <w:rFonts w:hint="eastAsia"/>
              </w:rPr>
              <w:t>環境</w:t>
            </w:r>
          </w:p>
        </w:tc>
        <w:tc>
          <w:tcPr>
            <w:tcW w:w="1843" w:type="dxa"/>
            <w:shd w:val="clear" w:color="auto" w:fill="B4C6E7" w:themeFill="accent1" w:themeFillTint="66"/>
          </w:tcPr>
          <w:p w14:paraId="33CC524A" w14:textId="77777777" w:rsidR="00BD591E" w:rsidRDefault="00BD591E" w:rsidP="00DA2F4D">
            <w:pPr>
              <w:pStyle w:val="afc"/>
            </w:pPr>
            <w:r>
              <w:rPr>
                <w:rFonts w:hint="eastAsia"/>
              </w:rPr>
              <w:t>AZ</w:t>
            </w:r>
          </w:p>
        </w:tc>
        <w:tc>
          <w:tcPr>
            <w:tcW w:w="1984" w:type="dxa"/>
            <w:shd w:val="clear" w:color="auto" w:fill="B4C6E7" w:themeFill="accent1" w:themeFillTint="66"/>
          </w:tcPr>
          <w:p w14:paraId="407DB33B" w14:textId="77777777" w:rsidR="00BD591E" w:rsidRDefault="00BD591E" w:rsidP="00DA2F4D">
            <w:pPr>
              <w:pStyle w:val="afc"/>
            </w:pPr>
            <w:r w:rsidRPr="00220EAA">
              <w:rPr>
                <w:rFonts w:hint="eastAsia"/>
              </w:rPr>
              <w:t>接続先</w:t>
            </w:r>
          </w:p>
        </w:tc>
        <w:tc>
          <w:tcPr>
            <w:tcW w:w="1985" w:type="dxa"/>
            <w:shd w:val="clear" w:color="auto" w:fill="B4C6E7" w:themeFill="accent1" w:themeFillTint="66"/>
          </w:tcPr>
          <w:p w14:paraId="3151A9D0" w14:textId="77777777" w:rsidR="00BD591E" w:rsidRPr="00331EE6" w:rsidRDefault="00BD591E" w:rsidP="00DA2F4D">
            <w:pPr>
              <w:pStyle w:val="afc"/>
            </w:pPr>
            <w:r>
              <w:rPr>
                <w:rFonts w:hint="eastAsia"/>
              </w:rPr>
              <w:t>送信先</w:t>
            </w:r>
          </w:p>
        </w:tc>
        <w:tc>
          <w:tcPr>
            <w:tcW w:w="1984" w:type="dxa"/>
            <w:shd w:val="clear" w:color="auto" w:fill="B4C6E7" w:themeFill="accent1" w:themeFillTint="66"/>
          </w:tcPr>
          <w:p w14:paraId="24EC6010" w14:textId="77777777" w:rsidR="00BD591E" w:rsidRPr="00331EE6" w:rsidRDefault="00BD591E" w:rsidP="00DA2F4D">
            <w:pPr>
              <w:pStyle w:val="afc"/>
            </w:pPr>
            <w:r>
              <w:rPr>
                <w:rFonts w:hint="eastAsia"/>
              </w:rPr>
              <w:t>ターゲット</w:t>
            </w:r>
          </w:p>
        </w:tc>
      </w:tr>
      <w:tr w:rsidR="00BD591E" w:rsidRPr="00331EE6" w14:paraId="15ACD1A3" w14:textId="77777777" w:rsidTr="000A63B3">
        <w:tc>
          <w:tcPr>
            <w:tcW w:w="1276" w:type="dxa"/>
            <w:vMerge w:val="restart"/>
          </w:tcPr>
          <w:p w14:paraId="51E60DD5" w14:textId="77777777" w:rsidR="00BD591E" w:rsidRDefault="00BD591E" w:rsidP="004F3F73">
            <w:pPr>
              <w:pStyle w:val="afc"/>
              <w:ind w:hanging="21"/>
            </w:pPr>
            <w:r>
              <w:rPr>
                <w:rFonts w:hint="eastAsia"/>
              </w:rPr>
              <w:t>本番・研修・開発</w:t>
            </w:r>
          </w:p>
        </w:tc>
        <w:tc>
          <w:tcPr>
            <w:tcW w:w="1843" w:type="dxa"/>
            <w:vMerge w:val="restart"/>
          </w:tcPr>
          <w:p w14:paraId="01AD8BA2" w14:textId="77777777" w:rsidR="00BD591E" w:rsidRDefault="00BD591E" w:rsidP="004F3F73">
            <w:pPr>
              <w:pStyle w:val="afc"/>
              <w:ind w:hanging="21"/>
            </w:pPr>
            <w:r>
              <w:t>a</w:t>
            </w:r>
            <w:r>
              <w:rPr>
                <w:rFonts w:hint="eastAsia"/>
              </w:rPr>
              <w:t>p-n</w:t>
            </w:r>
            <w:r w:rsidRPr="00407F01">
              <w:t>ortheast-1a</w:t>
            </w:r>
          </w:p>
        </w:tc>
        <w:tc>
          <w:tcPr>
            <w:tcW w:w="1984" w:type="dxa"/>
          </w:tcPr>
          <w:p w14:paraId="79D284DD" w14:textId="77777777" w:rsidR="00BD591E" w:rsidRDefault="00BD591E" w:rsidP="004F3F73">
            <w:pPr>
              <w:pStyle w:val="afc"/>
              <w:ind w:hanging="21"/>
            </w:pPr>
            <w:r>
              <w:rPr>
                <w:rFonts w:hint="eastAsia"/>
              </w:rPr>
              <w:t>V</w:t>
            </w:r>
            <w:r>
              <w:t>PC</w:t>
            </w:r>
            <w:r>
              <w:rPr>
                <w:rFonts w:hint="eastAsia"/>
              </w:rPr>
              <w:t>内</w:t>
            </w:r>
          </w:p>
        </w:tc>
        <w:tc>
          <w:tcPr>
            <w:tcW w:w="1985" w:type="dxa"/>
          </w:tcPr>
          <w:p w14:paraId="1C400947" w14:textId="77777777" w:rsidR="00BD591E" w:rsidRPr="00331EE6" w:rsidRDefault="00BD591E" w:rsidP="004F3F73">
            <w:pPr>
              <w:pStyle w:val="afc"/>
              <w:ind w:hanging="21"/>
            </w:pPr>
            <w:r>
              <w:t>10.131.</w:t>
            </w:r>
            <w:r>
              <w:rPr>
                <w:rFonts w:hint="eastAsia"/>
              </w:rPr>
              <w:t>x</w:t>
            </w:r>
            <w:r>
              <w:t>x.0/23</w:t>
            </w:r>
          </w:p>
        </w:tc>
        <w:tc>
          <w:tcPr>
            <w:tcW w:w="1984" w:type="dxa"/>
          </w:tcPr>
          <w:p w14:paraId="5FB09E11" w14:textId="77777777" w:rsidR="00BD591E" w:rsidRPr="00331EE6" w:rsidRDefault="00BD591E" w:rsidP="004F3F73">
            <w:pPr>
              <w:pStyle w:val="afc"/>
              <w:ind w:hanging="21"/>
            </w:pPr>
            <w:r>
              <w:t>Local</w:t>
            </w:r>
          </w:p>
        </w:tc>
      </w:tr>
      <w:tr w:rsidR="00BD591E" w:rsidRPr="00331EE6" w14:paraId="6C9E8038" w14:textId="77777777" w:rsidTr="000A63B3">
        <w:tc>
          <w:tcPr>
            <w:tcW w:w="1276" w:type="dxa"/>
            <w:vMerge/>
          </w:tcPr>
          <w:p w14:paraId="21F31D6D" w14:textId="77777777" w:rsidR="00BD591E" w:rsidRDefault="00BD591E" w:rsidP="009A5452">
            <w:pPr>
              <w:pStyle w:val="afc"/>
              <w:ind w:hanging="21"/>
            </w:pPr>
          </w:p>
        </w:tc>
        <w:tc>
          <w:tcPr>
            <w:tcW w:w="1843" w:type="dxa"/>
            <w:vMerge/>
          </w:tcPr>
          <w:p w14:paraId="06BCB5D1" w14:textId="77777777" w:rsidR="00BD591E" w:rsidRDefault="00BD591E" w:rsidP="009A5452">
            <w:pPr>
              <w:pStyle w:val="afc"/>
              <w:ind w:hanging="21"/>
            </w:pPr>
          </w:p>
        </w:tc>
        <w:tc>
          <w:tcPr>
            <w:tcW w:w="1984" w:type="dxa"/>
          </w:tcPr>
          <w:p w14:paraId="1097D6E4" w14:textId="77777777" w:rsidR="00BD591E" w:rsidRDefault="00BD591E" w:rsidP="009A5452">
            <w:pPr>
              <w:pStyle w:val="afc"/>
              <w:ind w:hanging="21"/>
            </w:pPr>
            <w:r>
              <w:rPr>
                <w:rFonts w:hint="eastAsia"/>
              </w:rPr>
              <w:t>外部接続先</w:t>
            </w:r>
          </w:p>
        </w:tc>
        <w:tc>
          <w:tcPr>
            <w:tcW w:w="1985" w:type="dxa"/>
          </w:tcPr>
          <w:p w14:paraId="2C1B92A4" w14:textId="77777777" w:rsidR="00BD591E" w:rsidRPr="00331EE6" w:rsidRDefault="00BD591E" w:rsidP="009A5452">
            <w:pPr>
              <w:pStyle w:val="afc"/>
              <w:ind w:hanging="21"/>
            </w:pPr>
            <w:r>
              <w:rPr>
                <w:rFonts w:hint="eastAsia"/>
              </w:rPr>
              <w:t>0</w:t>
            </w:r>
            <w:r>
              <w:t>.0.0.0/0</w:t>
            </w:r>
          </w:p>
        </w:tc>
        <w:tc>
          <w:tcPr>
            <w:tcW w:w="1984" w:type="dxa"/>
          </w:tcPr>
          <w:p w14:paraId="38D55EB1" w14:textId="77777777" w:rsidR="00BD591E" w:rsidRPr="00331EE6" w:rsidRDefault="00BD591E" w:rsidP="009A5452">
            <w:pPr>
              <w:pStyle w:val="afc"/>
              <w:ind w:hanging="21"/>
            </w:pPr>
            <w:r>
              <w:t>Transit Gateway</w:t>
            </w:r>
          </w:p>
        </w:tc>
      </w:tr>
      <w:tr w:rsidR="00BD591E" w:rsidRPr="00331EE6" w14:paraId="0038ECEF" w14:textId="77777777" w:rsidTr="000A63B3">
        <w:tc>
          <w:tcPr>
            <w:tcW w:w="1276" w:type="dxa"/>
            <w:vMerge/>
          </w:tcPr>
          <w:p w14:paraId="17A9CEF8" w14:textId="77777777" w:rsidR="00BD591E" w:rsidRDefault="00BD591E" w:rsidP="009A5452">
            <w:pPr>
              <w:pStyle w:val="afc"/>
              <w:ind w:hanging="21"/>
            </w:pPr>
          </w:p>
        </w:tc>
        <w:tc>
          <w:tcPr>
            <w:tcW w:w="1843" w:type="dxa"/>
            <w:vMerge/>
          </w:tcPr>
          <w:p w14:paraId="6875C5DA" w14:textId="77777777" w:rsidR="00BD591E" w:rsidRDefault="00BD591E" w:rsidP="009A5452">
            <w:pPr>
              <w:pStyle w:val="afc"/>
              <w:ind w:hanging="21"/>
            </w:pPr>
          </w:p>
        </w:tc>
        <w:tc>
          <w:tcPr>
            <w:tcW w:w="1984" w:type="dxa"/>
          </w:tcPr>
          <w:p w14:paraId="09341A29" w14:textId="77777777" w:rsidR="00BD591E" w:rsidRDefault="00BD591E" w:rsidP="009A5452">
            <w:pPr>
              <w:pStyle w:val="afc"/>
              <w:ind w:hanging="21"/>
            </w:pPr>
            <w:r w:rsidRPr="00204E8A">
              <w:t>S3</w:t>
            </w:r>
          </w:p>
        </w:tc>
        <w:tc>
          <w:tcPr>
            <w:tcW w:w="1985" w:type="dxa"/>
          </w:tcPr>
          <w:p w14:paraId="2EDC41D4" w14:textId="77777777" w:rsidR="00BD591E" w:rsidRDefault="00BD591E" w:rsidP="009A5452">
            <w:pPr>
              <w:pStyle w:val="afc"/>
              <w:ind w:hanging="21"/>
            </w:pPr>
            <w:r w:rsidRPr="007D39CF">
              <w:t>pl-61a54008</w:t>
            </w:r>
          </w:p>
        </w:tc>
        <w:tc>
          <w:tcPr>
            <w:tcW w:w="1984" w:type="dxa"/>
          </w:tcPr>
          <w:p w14:paraId="52D63EED" w14:textId="77777777" w:rsidR="00BD591E" w:rsidRPr="00204E8A" w:rsidRDefault="00BD591E" w:rsidP="009A5452">
            <w:pPr>
              <w:pStyle w:val="afc"/>
              <w:ind w:hanging="21"/>
            </w:pPr>
            <w:r w:rsidRPr="00204E8A">
              <w:t>VPC Endpoint ID</w:t>
            </w:r>
          </w:p>
        </w:tc>
      </w:tr>
      <w:tr w:rsidR="00BD591E" w:rsidRPr="00331EE6" w14:paraId="413D6405" w14:textId="77777777" w:rsidTr="000A63B3">
        <w:tc>
          <w:tcPr>
            <w:tcW w:w="1276" w:type="dxa"/>
            <w:vMerge/>
          </w:tcPr>
          <w:p w14:paraId="22E63058" w14:textId="77777777" w:rsidR="00BD591E" w:rsidRDefault="00BD591E" w:rsidP="009A5452">
            <w:pPr>
              <w:pStyle w:val="afc"/>
              <w:ind w:hanging="21"/>
            </w:pPr>
          </w:p>
        </w:tc>
        <w:tc>
          <w:tcPr>
            <w:tcW w:w="1843" w:type="dxa"/>
            <w:vMerge w:val="restart"/>
          </w:tcPr>
          <w:p w14:paraId="73D95731" w14:textId="77777777" w:rsidR="00BD591E" w:rsidRDefault="00BD591E" w:rsidP="009A5452">
            <w:pPr>
              <w:pStyle w:val="afc"/>
              <w:ind w:hanging="21"/>
            </w:pPr>
            <w:r>
              <w:t>a</w:t>
            </w:r>
            <w:r>
              <w:rPr>
                <w:rFonts w:hint="eastAsia"/>
              </w:rPr>
              <w:t>p-n</w:t>
            </w:r>
            <w:r w:rsidRPr="00407F01">
              <w:t>ortheast-1</w:t>
            </w:r>
            <w:r>
              <w:t>c</w:t>
            </w:r>
          </w:p>
        </w:tc>
        <w:tc>
          <w:tcPr>
            <w:tcW w:w="1984" w:type="dxa"/>
          </w:tcPr>
          <w:p w14:paraId="73F2D601" w14:textId="77777777" w:rsidR="00BD591E" w:rsidRDefault="00BD591E" w:rsidP="009A5452">
            <w:pPr>
              <w:pStyle w:val="afc"/>
              <w:ind w:hanging="21"/>
            </w:pPr>
            <w:r w:rsidRPr="00204E8A">
              <w:t>VPC内</w:t>
            </w:r>
          </w:p>
        </w:tc>
        <w:tc>
          <w:tcPr>
            <w:tcW w:w="1985" w:type="dxa"/>
          </w:tcPr>
          <w:p w14:paraId="4608D116" w14:textId="77777777" w:rsidR="00BD591E" w:rsidRDefault="00BD591E" w:rsidP="009A5452">
            <w:pPr>
              <w:pStyle w:val="afc"/>
              <w:ind w:hanging="21"/>
            </w:pPr>
            <w:r>
              <w:t>10.131.xx.0/23</w:t>
            </w:r>
          </w:p>
        </w:tc>
        <w:tc>
          <w:tcPr>
            <w:tcW w:w="1984" w:type="dxa"/>
          </w:tcPr>
          <w:p w14:paraId="5B4A020C" w14:textId="77777777" w:rsidR="00BD591E" w:rsidRDefault="00BD591E" w:rsidP="009A5452">
            <w:pPr>
              <w:pStyle w:val="afc"/>
              <w:ind w:hanging="21"/>
            </w:pPr>
            <w:r w:rsidRPr="00204E8A">
              <w:t>Local</w:t>
            </w:r>
          </w:p>
        </w:tc>
      </w:tr>
      <w:tr w:rsidR="00BD591E" w:rsidRPr="00331EE6" w14:paraId="0C9C251B" w14:textId="77777777" w:rsidTr="000A63B3">
        <w:tc>
          <w:tcPr>
            <w:tcW w:w="1276" w:type="dxa"/>
            <w:vMerge/>
          </w:tcPr>
          <w:p w14:paraId="6B32EF9A" w14:textId="77777777" w:rsidR="00BD591E" w:rsidRDefault="00BD591E" w:rsidP="009A5452">
            <w:pPr>
              <w:pStyle w:val="afc"/>
              <w:ind w:hanging="21"/>
            </w:pPr>
          </w:p>
        </w:tc>
        <w:tc>
          <w:tcPr>
            <w:tcW w:w="1843" w:type="dxa"/>
            <w:vMerge/>
          </w:tcPr>
          <w:p w14:paraId="1C1ED458" w14:textId="77777777" w:rsidR="00BD591E" w:rsidRDefault="00BD591E" w:rsidP="009A5452">
            <w:pPr>
              <w:pStyle w:val="afc"/>
              <w:ind w:hanging="21"/>
            </w:pPr>
          </w:p>
        </w:tc>
        <w:tc>
          <w:tcPr>
            <w:tcW w:w="1984" w:type="dxa"/>
          </w:tcPr>
          <w:p w14:paraId="65C4EEEF" w14:textId="77777777" w:rsidR="00BD591E" w:rsidRDefault="00BD591E" w:rsidP="009A5452">
            <w:pPr>
              <w:pStyle w:val="afc"/>
              <w:ind w:hanging="21"/>
            </w:pPr>
            <w:r>
              <w:rPr>
                <w:rFonts w:hint="eastAsia"/>
              </w:rPr>
              <w:t>外部接続先</w:t>
            </w:r>
          </w:p>
        </w:tc>
        <w:tc>
          <w:tcPr>
            <w:tcW w:w="1985" w:type="dxa"/>
          </w:tcPr>
          <w:p w14:paraId="4F0F4527" w14:textId="77777777" w:rsidR="00BD591E" w:rsidRDefault="00BD591E" w:rsidP="009A5452">
            <w:pPr>
              <w:pStyle w:val="afc"/>
              <w:ind w:hanging="21"/>
            </w:pPr>
            <w:r>
              <w:t>0.0.0.0/0</w:t>
            </w:r>
          </w:p>
        </w:tc>
        <w:tc>
          <w:tcPr>
            <w:tcW w:w="1984" w:type="dxa"/>
          </w:tcPr>
          <w:p w14:paraId="17DCCC73" w14:textId="77777777" w:rsidR="00BD591E" w:rsidRDefault="00BD591E" w:rsidP="009A5452">
            <w:pPr>
              <w:pStyle w:val="afc"/>
              <w:ind w:hanging="21"/>
            </w:pPr>
            <w:r>
              <w:t>Transit Gateway</w:t>
            </w:r>
          </w:p>
        </w:tc>
      </w:tr>
      <w:tr w:rsidR="00BD591E" w:rsidRPr="00331EE6" w14:paraId="33F0E6E2" w14:textId="77777777" w:rsidTr="000A63B3">
        <w:tc>
          <w:tcPr>
            <w:tcW w:w="1276" w:type="dxa"/>
            <w:vMerge/>
          </w:tcPr>
          <w:p w14:paraId="5D4841AB" w14:textId="77777777" w:rsidR="00BD591E" w:rsidRDefault="00BD591E" w:rsidP="009A5452">
            <w:pPr>
              <w:pStyle w:val="afc"/>
              <w:ind w:hanging="21"/>
            </w:pPr>
          </w:p>
        </w:tc>
        <w:tc>
          <w:tcPr>
            <w:tcW w:w="1843" w:type="dxa"/>
            <w:vMerge/>
          </w:tcPr>
          <w:p w14:paraId="380C1430" w14:textId="77777777" w:rsidR="00BD591E" w:rsidRDefault="00BD591E" w:rsidP="009A5452">
            <w:pPr>
              <w:pStyle w:val="afc"/>
              <w:ind w:hanging="21"/>
            </w:pPr>
          </w:p>
        </w:tc>
        <w:tc>
          <w:tcPr>
            <w:tcW w:w="1984" w:type="dxa"/>
          </w:tcPr>
          <w:p w14:paraId="426F51D3" w14:textId="77777777" w:rsidR="00BD591E" w:rsidRPr="00967BF2" w:rsidRDefault="00BD591E" w:rsidP="009A5452">
            <w:pPr>
              <w:pStyle w:val="afc"/>
              <w:ind w:hanging="21"/>
            </w:pPr>
            <w:r w:rsidRPr="00204E8A">
              <w:t>S3</w:t>
            </w:r>
          </w:p>
        </w:tc>
        <w:tc>
          <w:tcPr>
            <w:tcW w:w="1985" w:type="dxa"/>
          </w:tcPr>
          <w:p w14:paraId="43A2E411" w14:textId="77777777" w:rsidR="00BD591E" w:rsidRPr="00967BF2" w:rsidRDefault="00BD591E" w:rsidP="009A5452">
            <w:pPr>
              <w:pStyle w:val="afc"/>
              <w:ind w:hanging="21"/>
            </w:pPr>
            <w:r w:rsidRPr="007D39CF">
              <w:t>pl-61a54008</w:t>
            </w:r>
          </w:p>
        </w:tc>
        <w:tc>
          <w:tcPr>
            <w:tcW w:w="1984" w:type="dxa"/>
          </w:tcPr>
          <w:p w14:paraId="5B1446E7" w14:textId="77777777" w:rsidR="00BD591E" w:rsidRPr="00967BF2" w:rsidRDefault="00BD591E" w:rsidP="009A5452">
            <w:pPr>
              <w:pStyle w:val="afc"/>
              <w:ind w:hanging="21"/>
            </w:pPr>
            <w:r w:rsidRPr="00204E8A">
              <w:t>VPC Endpoint ID</w:t>
            </w:r>
          </w:p>
        </w:tc>
      </w:tr>
    </w:tbl>
    <w:p w14:paraId="3BD63336" w14:textId="77777777" w:rsidR="0005682F" w:rsidRDefault="0005682F" w:rsidP="003466F7">
      <w:pPr>
        <w:ind w:leftChars="850" w:left="1700"/>
        <w:rPr>
          <w:rFonts w:ascii="Arial" w:hAnsi="Arial" w:cs="Arial"/>
          <w:color w:val="16191F"/>
          <w:shd w:val="clear" w:color="auto" w:fill="FFFFFF"/>
        </w:rPr>
      </w:pPr>
    </w:p>
    <w:p w14:paraId="2377608E" w14:textId="77777777" w:rsidR="003A2011" w:rsidRDefault="00F43838" w:rsidP="003466F7">
      <w:pPr>
        <w:ind w:leftChars="850" w:left="1700"/>
      </w:pPr>
      <w:r w:rsidRPr="00331EE6">
        <w:rPr>
          <w:rFonts w:hint="eastAsia"/>
        </w:rPr>
        <w:t>Web</w:t>
      </w:r>
      <w:r>
        <w:t>/AP</w:t>
      </w:r>
      <w:r>
        <w:rPr>
          <w:rFonts w:hint="eastAsia"/>
        </w:rPr>
        <w:t>向け</w:t>
      </w:r>
      <w:r w:rsidRPr="00331EE6">
        <w:rPr>
          <w:rFonts w:hint="eastAsia"/>
        </w:rPr>
        <w:t>Subnet</w:t>
      </w:r>
      <w:r>
        <w:rPr>
          <w:rFonts w:hint="eastAsia"/>
        </w:rPr>
        <w:t>のルートテーブル</w:t>
      </w:r>
    </w:p>
    <w:tbl>
      <w:tblPr>
        <w:tblW w:w="9072"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1984"/>
        <w:gridCol w:w="1985"/>
        <w:gridCol w:w="1984"/>
      </w:tblGrid>
      <w:tr w:rsidR="00F960C1" w:rsidRPr="00331EE6" w14:paraId="264A6A67" w14:textId="77777777" w:rsidTr="00F960C1">
        <w:tc>
          <w:tcPr>
            <w:tcW w:w="1276" w:type="dxa"/>
            <w:shd w:val="clear" w:color="auto" w:fill="B4C6E7" w:themeFill="accent1" w:themeFillTint="66"/>
          </w:tcPr>
          <w:p w14:paraId="35BFFB6F" w14:textId="77777777" w:rsidR="00F960C1" w:rsidRDefault="00F960C1" w:rsidP="00F16DCE">
            <w:pPr>
              <w:pStyle w:val="afc"/>
              <w:ind w:leftChars="18" w:left="36" w:firstLine="5"/>
            </w:pPr>
            <w:r>
              <w:rPr>
                <w:rFonts w:hint="eastAsia"/>
              </w:rPr>
              <w:t>環境</w:t>
            </w:r>
          </w:p>
        </w:tc>
        <w:tc>
          <w:tcPr>
            <w:tcW w:w="1843" w:type="dxa"/>
            <w:shd w:val="clear" w:color="auto" w:fill="B4C6E7" w:themeFill="accent1" w:themeFillTint="66"/>
          </w:tcPr>
          <w:p w14:paraId="211D8E9E" w14:textId="77777777" w:rsidR="00F960C1" w:rsidRDefault="00F960C1" w:rsidP="00F16DCE">
            <w:pPr>
              <w:pStyle w:val="afc"/>
              <w:ind w:leftChars="18" w:left="36" w:firstLine="5"/>
            </w:pPr>
            <w:r>
              <w:rPr>
                <w:rFonts w:hint="eastAsia"/>
              </w:rPr>
              <w:t>AZ</w:t>
            </w:r>
          </w:p>
        </w:tc>
        <w:tc>
          <w:tcPr>
            <w:tcW w:w="1984" w:type="dxa"/>
            <w:shd w:val="clear" w:color="auto" w:fill="B4C6E7" w:themeFill="accent1" w:themeFillTint="66"/>
          </w:tcPr>
          <w:p w14:paraId="05F50D35" w14:textId="77777777" w:rsidR="00F960C1" w:rsidRDefault="00F960C1" w:rsidP="00F16DCE">
            <w:pPr>
              <w:pStyle w:val="afc"/>
              <w:ind w:leftChars="18" w:left="36" w:firstLine="5"/>
            </w:pPr>
            <w:r w:rsidRPr="00220EAA">
              <w:rPr>
                <w:rFonts w:hint="eastAsia"/>
              </w:rPr>
              <w:t>接続先</w:t>
            </w:r>
          </w:p>
        </w:tc>
        <w:tc>
          <w:tcPr>
            <w:tcW w:w="1985" w:type="dxa"/>
            <w:shd w:val="clear" w:color="auto" w:fill="B4C6E7" w:themeFill="accent1" w:themeFillTint="66"/>
          </w:tcPr>
          <w:p w14:paraId="25085A82" w14:textId="77777777" w:rsidR="00F960C1" w:rsidRPr="00331EE6" w:rsidRDefault="00F960C1" w:rsidP="00F16DCE">
            <w:pPr>
              <w:pStyle w:val="afc"/>
              <w:ind w:leftChars="18" w:left="36" w:firstLine="5"/>
            </w:pPr>
            <w:r>
              <w:rPr>
                <w:rFonts w:hint="eastAsia"/>
              </w:rPr>
              <w:t>送信先</w:t>
            </w:r>
          </w:p>
        </w:tc>
        <w:tc>
          <w:tcPr>
            <w:tcW w:w="1984" w:type="dxa"/>
            <w:shd w:val="clear" w:color="auto" w:fill="B4C6E7" w:themeFill="accent1" w:themeFillTint="66"/>
          </w:tcPr>
          <w:p w14:paraId="4C85062A" w14:textId="77777777" w:rsidR="00F960C1" w:rsidRPr="00331EE6" w:rsidRDefault="00F960C1" w:rsidP="00F16DCE">
            <w:pPr>
              <w:pStyle w:val="afc"/>
              <w:ind w:leftChars="18" w:left="36" w:firstLine="5"/>
            </w:pPr>
            <w:r>
              <w:rPr>
                <w:rFonts w:hint="eastAsia"/>
              </w:rPr>
              <w:t>ターゲット</w:t>
            </w:r>
          </w:p>
        </w:tc>
      </w:tr>
      <w:tr w:rsidR="00F960C1" w:rsidRPr="00331EE6" w14:paraId="6ACBE5B9" w14:textId="77777777" w:rsidTr="00F960C1">
        <w:tc>
          <w:tcPr>
            <w:tcW w:w="1276" w:type="dxa"/>
            <w:vMerge w:val="restart"/>
          </w:tcPr>
          <w:p w14:paraId="0FE0AF89" w14:textId="77777777" w:rsidR="00F960C1" w:rsidRDefault="00F960C1" w:rsidP="00F16DCE">
            <w:pPr>
              <w:pStyle w:val="afc"/>
              <w:ind w:left="36" w:hanging="36"/>
            </w:pPr>
            <w:r>
              <w:rPr>
                <w:rFonts w:hint="eastAsia"/>
              </w:rPr>
              <w:t>本番・開発</w:t>
            </w:r>
          </w:p>
        </w:tc>
        <w:tc>
          <w:tcPr>
            <w:tcW w:w="1843" w:type="dxa"/>
            <w:vMerge w:val="restart"/>
          </w:tcPr>
          <w:p w14:paraId="39BAE480" w14:textId="77777777" w:rsidR="00F960C1" w:rsidRDefault="00F960C1" w:rsidP="00F16DCE">
            <w:pPr>
              <w:pStyle w:val="afc"/>
              <w:ind w:left="36" w:hanging="36"/>
            </w:pPr>
            <w:r>
              <w:t>a</w:t>
            </w:r>
            <w:r>
              <w:rPr>
                <w:rFonts w:hint="eastAsia"/>
              </w:rPr>
              <w:t>p-n</w:t>
            </w:r>
            <w:r w:rsidRPr="00407F01">
              <w:t>ortheast-1a</w:t>
            </w:r>
          </w:p>
        </w:tc>
        <w:tc>
          <w:tcPr>
            <w:tcW w:w="1984" w:type="dxa"/>
          </w:tcPr>
          <w:p w14:paraId="51DCD226" w14:textId="77777777" w:rsidR="00F960C1" w:rsidRDefault="00F960C1" w:rsidP="00F16DCE">
            <w:pPr>
              <w:pStyle w:val="afc"/>
              <w:ind w:left="36" w:hanging="36"/>
            </w:pPr>
            <w:r>
              <w:rPr>
                <w:rFonts w:hint="eastAsia"/>
              </w:rPr>
              <w:t>V</w:t>
            </w:r>
            <w:r>
              <w:t>PC</w:t>
            </w:r>
            <w:r>
              <w:rPr>
                <w:rFonts w:hint="eastAsia"/>
              </w:rPr>
              <w:t>内</w:t>
            </w:r>
          </w:p>
        </w:tc>
        <w:tc>
          <w:tcPr>
            <w:tcW w:w="1985" w:type="dxa"/>
          </w:tcPr>
          <w:p w14:paraId="1F76D8DE" w14:textId="77777777" w:rsidR="00F960C1" w:rsidRPr="00331EE6" w:rsidRDefault="00F960C1" w:rsidP="00F16DCE">
            <w:pPr>
              <w:pStyle w:val="afc"/>
              <w:ind w:left="36" w:hanging="36"/>
            </w:pPr>
            <w:r>
              <w:t>10.</w:t>
            </w:r>
            <w:r w:rsidR="00F06DF8">
              <w:t>131</w:t>
            </w:r>
            <w:r>
              <w:t>.</w:t>
            </w:r>
            <w:r>
              <w:rPr>
                <w:rFonts w:hint="eastAsia"/>
              </w:rPr>
              <w:t>x</w:t>
            </w:r>
            <w:r>
              <w:t>x.0/23</w:t>
            </w:r>
          </w:p>
        </w:tc>
        <w:tc>
          <w:tcPr>
            <w:tcW w:w="1984" w:type="dxa"/>
          </w:tcPr>
          <w:p w14:paraId="2D6A870E" w14:textId="77777777" w:rsidR="00F960C1" w:rsidRPr="00331EE6" w:rsidRDefault="00F960C1" w:rsidP="00F16DCE">
            <w:pPr>
              <w:pStyle w:val="afc"/>
              <w:ind w:left="36" w:hanging="36"/>
            </w:pPr>
            <w:r>
              <w:t>Local</w:t>
            </w:r>
          </w:p>
        </w:tc>
      </w:tr>
      <w:tr w:rsidR="00F960C1" w:rsidRPr="00331EE6" w14:paraId="5BA2C9DE" w14:textId="77777777" w:rsidTr="00F960C1">
        <w:tc>
          <w:tcPr>
            <w:tcW w:w="1276" w:type="dxa"/>
            <w:vMerge/>
          </w:tcPr>
          <w:p w14:paraId="2B38C88B" w14:textId="77777777" w:rsidR="00F960C1" w:rsidRDefault="00F960C1" w:rsidP="00F16DCE">
            <w:pPr>
              <w:pStyle w:val="afc"/>
              <w:ind w:left="36" w:hanging="36"/>
            </w:pPr>
          </w:p>
        </w:tc>
        <w:tc>
          <w:tcPr>
            <w:tcW w:w="1843" w:type="dxa"/>
            <w:vMerge/>
          </w:tcPr>
          <w:p w14:paraId="3C724A59" w14:textId="77777777" w:rsidR="00F960C1" w:rsidRDefault="00F960C1" w:rsidP="00F16DCE">
            <w:pPr>
              <w:pStyle w:val="afc"/>
              <w:ind w:left="36" w:hanging="36"/>
            </w:pPr>
          </w:p>
        </w:tc>
        <w:tc>
          <w:tcPr>
            <w:tcW w:w="1984" w:type="dxa"/>
          </w:tcPr>
          <w:p w14:paraId="079B079C" w14:textId="77777777" w:rsidR="00F960C1" w:rsidRDefault="00F960C1" w:rsidP="00F16DCE">
            <w:pPr>
              <w:pStyle w:val="afc"/>
              <w:ind w:left="36" w:hanging="36"/>
            </w:pPr>
            <w:r>
              <w:rPr>
                <w:rFonts w:hint="eastAsia"/>
              </w:rPr>
              <w:t>外部接続先</w:t>
            </w:r>
          </w:p>
        </w:tc>
        <w:tc>
          <w:tcPr>
            <w:tcW w:w="1985" w:type="dxa"/>
          </w:tcPr>
          <w:p w14:paraId="617FA5E4" w14:textId="77777777" w:rsidR="00F960C1" w:rsidRPr="00331EE6" w:rsidRDefault="00F960C1" w:rsidP="00F16DCE">
            <w:pPr>
              <w:pStyle w:val="afc"/>
              <w:ind w:left="36" w:hanging="36"/>
            </w:pPr>
            <w:r>
              <w:rPr>
                <w:rFonts w:hint="eastAsia"/>
              </w:rPr>
              <w:t>0</w:t>
            </w:r>
            <w:r>
              <w:t>.0.0.0/0</w:t>
            </w:r>
          </w:p>
        </w:tc>
        <w:tc>
          <w:tcPr>
            <w:tcW w:w="1984" w:type="dxa"/>
          </w:tcPr>
          <w:p w14:paraId="790BFAD6" w14:textId="77777777" w:rsidR="00F960C1" w:rsidRPr="00331EE6" w:rsidRDefault="00F960C1" w:rsidP="00F16DCE">
            <w:pPr>
              <w:pStyle w:val="afc"/>
              <w:ind w:left="36" w:hanging="36"/>
            </w:pPr>
            <w:r>
              <w:t>Transit Gateway</w:t>
            </w:r>
          </w:p>
        </w:tc>
      </w:tr>
      <w:tr w:rsidR="00F960C1" w:rsidRPr="00331EE6" w14:paraId="232161ED" w14:textId="77777777" w:rsidTr="00F960C1">
        <w:tc>
          <w:tcPr>
            <w:tcW w:w="1276" w:type="dxa"/>
            <w:vMerge/>
          </w:tcPr>
          <w:p w14:paraId="0F2739AB" w14:textId="77777777" w:rsidR="00F960C1" w:rsidRDefault="00F960C1" w:rsidP="00F16DCE">
            <w:pPr>
              <w:pStyle w:val="afc"/>
              <w:ind w:left="36" w:hanging="36"/>
            </w:pPr>
          </w:p>
        </w:tc>
        <w:tc>
          <w:tcPr>
            <w:tcW w:w="1843" w:type="dxa"/>
            <w:vMerge/>
          </w:tcPr>
          <w:p w14:paraId="6EDC1DCD" w14:textId="77777777" w:rsidR="00F960C1" w:rsidRDefault="00F960C1" w:rsidP="00F16DCE">
            <w:pPr>
              <w:pStyle w:val="afc"/>
              <w:ind w:left="36" w:hanging="36"/>
            </w:pPr>
          </w:p>
        </w:tc>
        <w:tc>
          <w:tcPr>
            <w:tcW w:w="1984" w:type="dxa"/>
          </w:tcPr>
          <w:p w14:paraId="0D7022A8" w14:textId="77777777" w:rsidR="00F960C1" w:rsidRDefault="00F960C1" w:rsidP="00F16DCE">
            <w:pPr>
              <w:pStyle w:val="afc"/>
              <w:ind w:left="36" w:hanging="36"/>
            </w:pPr>
            <w:r w:rsidRPr="00204E8A">
              <w:t>S3</w:t>
            </w:r>
          </w:p>
        </w:tc>
        <w:tc>
          <w:tcPr>
            <w:tcW w:w="1985" w:type="dxa"/>
          </w:tcPr>
          <w:p w14:paraId="21EE5123" w14:textId="77777777" w:rsidR="00F960C1" w:rsidRDefault="00F06DF8" w:rsidP="00F16DCE">
            <w:pPr>
              <w:pStyle w:val="afc"/>
              <w:ind w:left="36" w:hanging="36"/>
            </w:pPr>
            <w:r w:rsidRPr="007D39CF">
              <w:t>pl-61a54008</w:t>
            </w:r>
          </w:p>
        </w:tc>
        <w:tc>
          <w:tcPr>
            <w:tcW w:w="1984" w:type="dxa"/>
          </w:tcPr>
          <w:p w14:paraId="4EAB77D7" w14:textId="77777777" w:rsidR="00F960C1" w:rsidRPr="00204E8A" w:rsidRDefault="00F960C1" w:rsidP="00F16DCE">
            <w:pPr>
              <w:pStyle w:val="afc"/>
              <w:ind w:left="36" w:hanging="36"/>
            </w:pPr>
            <w:r w:rsidRPr="00204E8A">
              <w:t>VPC Endpoint ID</w:t>
            </w:r>
          </w:p>
        </w:tc>
      </w:tr>
      <w:tr w:rsidR="00F960C1" w:rsidRPr="00331EE6" w14:paraId="19045721" w14:textId="77777777" w:rsidTr="00F960C1">
        <w:tc>
          <w:tcPr>
            <w:tcW w:w="1276" w:type="dxa"/>
            <w:vMerge/>
          </w:tcPr>
          <w:p w14:paraId="52B68D60" w14:textId="77777777" w:rsidR="00F960C1" w:rsidRDefault="00F960C1" w:rsidP="00F16DCE">
            <w:pPr>
              <w:pStyle w:val="afc"/>
              <w:ind w:left="36" w:hanging="36"/>
            </w:pPr>
          </w:p>
        </w:tc>
        <w:tc>
          <w:tcPr>
            <w:tcW w:w="1843" w:type="dxa"/>
            <w:vMerge w:val="restart"/>
          </w:tcPr>
          <w:p w14:paraId="405A7245" w14:textId="77777777" w:rsidR="00F960C1" w:rsidRDefault="00F960C1" w:rsidP="00F16DCE">
            <w:pPr>
              <w:pStyle w:val="afc"/>
              <w:ind w:left="36" w:hanging="36"/>
            </w:pPr>
            <w:r>
              <w:t>a</w:t>
            </w:r>
            <w:r>
              <w:rPr>
                <w:rFonts w:hint="eastAsia"/>
              </w:rPr>
              <w:t>p-n</w:t>
            </w:r>
            <w:r w:rsidRPr="00407F01">
              <w:t>ortheast-1</w:t>
            </w:r>
            <w:r>
              <w:t>c</w:t>
            </w:r>
          </w:p>
        </w:tc>
        <w:tc>
          <w:tcPr>
            <w:tcW w:w="1984" w:type="dxa"/>
          </w:tcPr>
          <w:p w14:paraId="68DE8519" w14:textId="77777777" w:rsidR="00F960C1" w:rsidRDefault="00F960C1" w:rsidP="00F16DCE">
            <w:pPr>
              <w:pStyle w:val="afc"/>
              <w:ind w:left="36" w:hanging="36"/>
            </w:pPr>
            <w:r w:rsidRPr="00204E8A">
              <w:t>VPC内</w:t>
            </w:r>
          </w:p>
        </w:tc>
        <w:tc>
          <w:tcPr>
            <w:tcW w:w="1985" w:type="dxa"/>
          </w:tcPr>
          <w:p w14:paraId="3BA50D96" w14:textId="77777777" w:rsidR="00F960C1" w:rsidRDefault="00F960C1" w:rsidP="00F16DCE">
            <w:pPr>
              <w:pStyle w:val="afc"/>
              <w:ind w:left="36" w:hanging="36"/>
            </w:pPr>
            <w:r>
              <w:t>10.</w:t>
            </w:r>
            <w:r w:rsidR="00F06DF8">
              <w:t>131</w:t>
            </w:r>
            <w:r>
              <w:t>.xx.0/23</w:t>
            </w:r>
          </w:p>
        </w:tc>
        <w:tc>
          <w:tcPr>
            <w:tcW w:w="1984" w:type="dxa"/>
          </w:tcPr>
          <w:p w14:paraId="460716D9" w14:textId="77777777" w:rsidR="00F960C1" w:rsidRDefault="00F960C1" w:rsidP="00F16DCE">
            <w:pPr>
              <w:pStyle w:val="afc"/>
              <w:ind w:left="36" w:hanging="36"/>
            </w:pPr>
            <w:r w:rsidRPr="00204E8A">
              <w:t>Local</w:t>
            </w:r>
          </w:p>
        </w:tc>
      </w:tr>
      <w:tr w:rsidR="00F960C1" w:rsidRPr="00331EE6" w14:paraId="49E8499D" w14:textId="77777777" w:rsidTr="00F960C1">
        <w:tc>
          <w:tcPr>
            <w:tcW w:w="1276" w:type="dxa"/>
            <w:vMerge/>
          </w:tcPr>
          <w:p w14:paraId="568F4DBA" w14:textId="77777777" w:rsidR="00F960C1" w:rsidRDefault="00F960C1" w:rsidP="00F16DCE">
            <w:pPr>
              <w:pStyle w:val="afc"/>
              <w:ind w:left="36" w:hanging="36"/>
            </w:pPr>
          </w:p>
        </w:tc>
        <w:tc>
          <w:tcPr>
            <w:tcW w:w="1843" w:type="dxa"/>
            <w:vMerge/>
          </w:tcPr>
          <w:p w14:paraId="52A5B003" w14:textId="77777777" w:rsidR="00F960C1" w:rsidRDefault="00F960C1" w:rsidP="00F16DCE">
            <w:pPr>
              <w:pStyle w:val="afc"/>
              <w:ind w:left="36" w:hanging="36"/>
            </w:pPr>
          </w:p>
        </w:tc>
        <w:tc>
          <w:tcPr>
            <w:tcW w:w="1984" w:type="dxa"/>
          </w:tcPr>
          <w:p w14:paraId="395E3BF5" w14:textId="77777777" w:rsidR="00F960C1" w:rsidRDefault="00F960C1" w:rsidP="00F16DCE">
            <w:pPr>
              <w:pStyle w:val="afc"/>
              <w:ind w:left="36" w:hanging="36"/>
            </w:pPr>
            <w:r>
              <w:rPr>
                <w:rFonts w:hint="eastAsia"/>
              </w:rPr>
              <w:t>外部接続先</w:t>
            </w:r>
          </w:p>
        </w:tc>
        <w:tc>
          <w:tcPr>
            <w:tcW w:w="1985" w:type="dxa"/>
          </w:tcPr>
          <w:p w14:paraId="6F2EE9D0" w14:textId="77777777" w:rsidR="00F960C1" w:rsidRDefault="00F960C1" w:rsidP="00F16DCE">
            <w:pPr>
              <w:pStyle w:val="afc"/>
              <w:ind w:left="36" w:hanging="36"/>
            </w:pPr>
            <w:r>
              <w:t>0.0.0.0/0</w:t>
            </w:r>
          </w:p>
        </w:tc>
        <w:tc>
          <w:tcPr>
            <w:tcW w:w="1984" w:type="dxa"/>
          </w:tcPr>
          <w:p w14:paraId="75CCB929" w14:textId="77777777" w:rsidR="00F960C1" w:rsidRDefault="00F960C1" w:rsidP="00F16DCE">
            <w:pPr>
              <w:pStyle w:val="afc"/>
              <w:ind w:left="36" w:hanging="36"/>
            </w:pPr>
            <w:r>
              <w:t>Transit Gateway</w:t>
            </w:r>
          </w:p>
        </w:tc>
      </w:tr>
      <w:tr w:rsidR="00F960C1" w:rsidRPr="00331EE6" w14:paraId="70DEE617" w14:textId="77777777" w:rsidTr="00F960C1">
        <w:tc>
          <w:tcPr>
            <w:tcW w:w="1276" w:type="dxa"/>
            <w:vMerge/>
          </w:tcPr>
          <w:p w14:paraId="6F5CDF47" w14:textId="77777777" w:rsidR="00F960C1" w:rsidRDefault="00F960C1" w:rsidP="00F16DCE">
            <w:pPr>
              <w:pStyle w:val="afc"/>
              <w:ind w:left="36" w:hanging="36"/>
            </w:pPr>
          </w:p>
        </w:tc>
        <w:tc>
          <w:tcPr>
            <w:tcW w:w="1843" w:type="dxa"/>
            <w:vMerge/>
          </w:tcPr>
          <w:p w14:paraId="58EE9F6D" w14:textId="77777777" w:rsidR="00F960C1" w:rsidRDefault="00F960C1" w:rsidP="00F16DCE">
            <w:pPr>
              <w:pStyle w:val="afc"/>
              <w:ind w:left="36" w:hanging="36"/>
            </w:pPr>
          </w:p>
        </w:tc>
        <w:tc>
          <w:tcPr>
            <w:tcW w:w="1984" w:type="dxa"/>
          </w:tcPr>
          <w:p w14:paraId="55670385" w14:textId="77777777" w:rsidR="00F960C1" w:rsidRPr="00967BF2" w:rsidRDefault="00F960C1" w:rsidP="00F16DCE">
            <w:pPr>
              <w:pStyle w:val="afc"/>
              <w:ind w:left="36" w:hanging="36"/>
            </w:pPr>
            <w:r w:rsidRPr="00204E8A">
              <w:t>S3</w:t>
            </w:r>
          </w:p>
        </w:tc>
        <w:tc>
          <w:tcPr>
            <w:tcW w:w="1985" w:type="dxa"/>
          </w:tcPr>
          <w:p w14:paraId="6BFEE6DF" w14:textId="77777777" w:rsidR="00F960C1" w:rsidRPr="00967BF2" w:rsidRDefault="00F06DF8" w:rsidP="00F16DCE">
            <w:pPr>
              <w:pStyle w:val="afc"/>
              <w:ind w:left="36" w:hanging="36"/>
            </w:pPr>
            <w:r w:rsidRPr="007D39CF">
              <w:t>pl-61a54008</w:t>
            </w:r>
          </w:p>
        </w:tc>
        <w:tc>
          <w:tcPr>
            <w:tcW w:w="1984" w:type="dxa"/>
          </w:tcPr>
          <w:p w14:paraId="2CEBE5E2" w14:textId="77777777" w:rsidR="00F960C1" w:rsidRPr="00967BF2" w:rsidRDefault="00F960C1" w:rsidP="00F16DCE">
            <w:pPr>
              <w:pStyle w:val="afc"/>
              <w:ind w:left="36" w:hanging="36"/>
            </w:pPr>
            <w:r w:rsidRPr="00204E8A">
              <w:t>VPC Endpoint ID</w:t>
            </w:r>
          </w:p>
        </w:tc>
      </w:tr>
      <w:tr w:rsidR="00F960C1" w:rsidRPr="00331EE6" w14:paraId="1AFEF1C9" w14:textId="77777777" w:rsidTr="00F960C1">
        <w:tc>
          <w:tcPr>
            <w:tcW w:w="1276" w:type="dxa"/>
            <w:vMerge w:val="restart"/>
          </w:tcPr>
          <w:p w14:paraId="322DFC23" w14:textId="77777777" w:rsidR="00F960C1" w:rsidRDefault="00F960C1" w:rsidP="00F16DCE">
            <w:pPr>
              <w:pStyle w:val="afc"/>
              <w:ind w:left="36" w:hanging="36"/>
            </w:pPr>
            <w:r>
              <w:rPr>
                <w:rFonts w:hint="eastAsia"/>
              </w:rPr>
              <w:t>研修</w:t>
            </w:r>
          </w:p>
        </w:tc>
        <w:tc>
          <w:tcPr>
            <w:tcW w:w="1843" w:type="dxa"/>
            <w:vMerge w:val="restart"/>
          </w:tcPr>
          <w:p w14:paraId="292EA741" w14:textId="77777777" w:rsidR="00F960C1" w:rsidRDefault="00F960C1" w:rsidP="00F16DCE">
            <w:pPr>
              <w:pStyle w:val="afc"/>
              <w:ind w:left="36" w:hanging="36"/>
            </w:pPr>
            <w:r>
              <w:t>a</w:t>
            </w:r>
            <w:r>
              <w:rPr>
                <w:rFonts w:hint="eastAsia"/>
              </w:rPr>
              <w:t>p-n</w:t>
            </w:r>
            <w:r w:rsidRPr="00407F01">
              <w:t>ortheast-1a</w:t>
            </w:r>
          </w:p>
        </w:tc>
        <w:tc>
          <w:tcPr>
            <w:tcW w:w="1984" w:type="dxa"/>
          </w:tcPr>
          <w:p w14:paraId="7DD32899" w14:textId="77777777" w:rsidR="00F960C1" w:rsidRPr="00967BF2" w:rsidRDefault="00F960C1" w:rsidP="00F16DCE">
            <w:pPr>
              <w:pStyle w:val="afc"/>
              <w:ind w:left="36" w:hanging="36"/>
            </w:pPr>
            <w:r>
              <w:rPr>
                <w:rFonts w:hint="eastAsia"/>
              </w:rPr>
              <w:t>V</w:t>
            </w:r>
            <w:r>
              <w:t>PC</w:t>
            </w:r>
            <w:r>
              <w:rPr>
                <w:rFonts w:hint="eastAsia"/>
              </w:rPr>
              <w:t>内</w:t>
            </w:r>
          </w:p>
        </w:tc>
        <w:tc>
          <w:tcPr>
            <w:tcW w:w="1985" w:type="dxa"/>
          </w:tcPr>
          <w:p w14:paraId="28C97A6E" w14:textId="77777777" w:rsidR="00F960C1" w:rsidRPr="00967BF2" w:rsidRDefault="00F960C1" w:rsidP="00F16DCE">
            <w:pPr>
              <w:pStyle w:val="afc"/>
              <w:ind w:left="36" w:hanging="36"/>
            </w:pPr>
            <w:r>
              <w:t>10.</w:t>
            </w:r>
            <w:r w:rsidR="00F06DF8">
              <w:t>131</w:t>
            </w:r>
            <w:r>
              <w:t>.xx.0/23</w:t>
            </w:r>
          </w:p>
        </w:tc>
        <w:tc>
          <w:tcPr>
            <w:tcW w:w="1984" w:type="dxa"/>
          </w:tcPr>
          <w:p w14:paraId="546AA9BF" w14:textId="77777777" w:rsidR="00F960C1" w:rsidRPr="00967BF2" w:rsidRDefault="00F960C1" w:rsidP="00F16DCE">
            <w:pPr>
              <w:pStyle w:val="afc"/>
              <w:ind w:left="36" w:hanging="36"/>
            </w:pPr>
            <w:r>
              <w:t>Local</w:t>
            </w:r>
          </w:p>
        </w:tc>
      </w:tr>
      <w:tr w:rsidR="00F960C1" w:rsidRPr="00967BF2" w14:paraId="0B8FC43A" w14:textId="77777777" w:rsidTr="00F960C1">
        <w:tc>
          <w:tcPr>
            <w:tcW w:w="1276" w:type="dxa"/>
            <w:vMerge/>
          </w:tcPr>
          <w:p w14:paraId="418E66FD" w14:textId="77777777" w:rsidR="00F960C1" w:rsidRDefault="00F960C1" w:rsidP="00F16DCE">
            <w:pPr>
              <w:pStyle w:val="afc"/>
              <w:ind w:left="36" w:hanging="36"/>
            </w:pPr>
          </w:p>
        </w:tc>
        <w:tc>
          <w:tcPr>
            <w:tcW w:w="1843" w:type="dxa"/>
            <w:vMerge/>
          </w:tcPr>
          <w:p w14:paraId="0F11CFE1" w14:textId="77777777" w:rsidR="00F960C1" w:rsidRDefault="00F960C1" w:rsidP="00F16DCE">
            <w:pPr>
              <w:pStyle w:val="afc"/>
              <w:ind w:left="36" w:hanging="36"/>
            </w:pPr>
          </w:p>
        </w:tc>
        <w:tc>
          <w:tcPr>
            <w:tcW w:w="1984" w:type="dxa"/>
            <w:tcBorders>
              <w:top w:val="single" w:sz="4" w:space="0" w:color="auto"/>
              <w:bottom w:val="single" w:sz="4" w:space="0" w:color="auto"/>
              <w:right w:val="single" w:sz="4" w:space="0" w:color="auto"/>
            </w:tcBorders>
          </w:tcPr>
          <w:p w14:paraId="3960A7A8" w14:textId="77777777" w:rsidR="00F960C1" w:rsidRPr="00967BF2" w:rsidRDefault="00F960C1" w:rsidP="00F16DCE">
            <w:pPr>
              <w:pStyle w:val="afc"/>
              <w:ind w:left="36" w:hanging="36"/>
            </w:pPr>
            <w:r>
              <w:rPr>
                <w:rFonts w:hint="eastAsia"/>
              </w:rPr>
              <w:t>外部接続先</w:t>
            </w:r>
          </w:p>
        </w:tc>
        <w:tc>
          <w:tcPr>
            <w:tcW w:w="1985" w:type="dxa"/>
            <w:tcBorders>
              <w:top w:val="single" w:sz="4" w:space="0" w:color="auto"/>
              <w:left w:val="single" w:sz="4" w:space="0" w:color="auto"/>
              <w:bottom w:val="single" w:sz="4" w:space="0" w:color="auto"/>
              <w:right w:val="single" w:sz="4" w:space="0" w:color="auto"/>
            </w:tcBorders>
          </w:tcPr>
          <w:p w14:paraId="4C0CA55B" w14:textId="77777777" w:rsidR="00F960C1" w:rsidRPr="00967BF2" w:rsidRDefault="00F960C1" w:rsidP="00F16DCE">
            <w:pPr>
              <w:pStyle w:val="afc"/>
              <w:ind w:left="36" w:hanging="36"/>
            </w:pPr>
            <w:r>
              <w:t>0.0.0.0/0</w:t>
            </w:r>
          </w:p>
        </w:tc>
        <w:tc>
          <w:tcPr>
            <w:tcW w:w="1984" w:type="dxa"/>
            <w:tcBorders>
              <w:top w:val="single" w:sz="4" w:space="0" w:color="auto"/>
              <w:left w:val="single" w:sz="4" w:space="0" w:color="auto"/>
              <w:bottom w:val="single" w:sz="4" w:space="0" w:color="auto"/>
              <w:right w:val="single" w:sz="4" w:space="0" w:color="auto"/>
            </w:tcBorders>
          </w:tcPr>
          <w:p w14:paraId="1C307F49" w14:textId="77777777" w:rsidR="00F960C1" w:rsidRPr="00967BF2" w:rsidRDefault="00F960C1" w:rsidP="00F16DCE">
            <w:pPr>
              <w:pStyle w:val="afc"/>
              <w:ind w:left="36" w:hanging="36"/>
            </w:pPr>
            <w:r>
              <w:t>Transit Gateway</w:t>
            </w:r>
          </w:p>
        </w:tc>
      </w:tr>
      <w:tr w:rsidR="00F960C1" w:rsidRPr="00967BF2" w14:paraId="6B07E16E" w14:textId="77777777" w:rsidTr="00F960C1">
        <w:tc>
          <w:tcPr>
            <w:tcW w:w="1276" w:type="dxa"/>
            <w:vMerge/>
            <w:tcBorders>
              <w:bottom w:val="single" w:sz="4" w:space="0" w:color="auto"/>
            </w:tcBorders>
          </w:tcPr>
          <w:p w14:paraId="25679B18" w14:textId="77777777" w:rsidR="00F960C1" w:rsidRDefault="00F960C1" w:rsidP="00F16DCE">
            <w:pPr>
              <w:pStyle w:val="afc"/>
              <w:ind w:left="36" w:hanging="36"/>
            </w:pPr>
          </w:p>
        </w:tc>
        <w:tc>
          <w:tcPr>
            <w:tcW w:w="1843" w:type="dxa"/>
            <w:vMerge/>
            <w:tcBorders>
              <w:bottom w:val="single" w:sz="4" w:space="0" w:color="auto"/>
            </w:tcBorders>
          </w:tcPr>
          <w:p w14:paraId="12B5C023" w14:textId="77777777" w:rsidR="00F960C1" w:rsidRDefault="00F960C1" w:rsidP="00F16DCE">
            <w:pPr>
              <w:pStyle w:val="afc"/>
              <w:ind w:left="36" w:hanging="36"/>
            </w:pPr>
          </w:p>
        </w:tc>
        <w:tc>
          <w:tcPr>
            <w:tcW w:w="1984" w:type="dxa"/>
            <w:tcBorders>
              <w:top w:val="single" w:sz="4" w:space="0" w:color="auto"/>
              <w:bottom w:val="single" w:sz="4" w:space="0" w:color="auto"/>
              <w:right w:val="single" w:sz="4" w:space="0" w:color="auto"/>
            </w:tcBorders>
          </w:tcPr>
          <w:p w14:paraId="6198BF14" w14:textId="77777777" w:rsidR="00F960C1" w:rsidRDefault="00F960C1" w:rsidP="00F16DCE">
            <w:pPr>
              <w:pStyle w:val="afc"/>
              <w:ind w:left="36" w:hanging="36"/>
            </w:pPr>
            <w:r w:rsidRPr="00204E8A">
              <w:t>S3</w:t>
            </w:r>
          </w:p>
        </w:tc>
        <w:tc>
          <w:tcPr>
            <w:tcW w:w="1985" w:type="dxa"/>
            <w:tcBorders>
              <w:top w:val="single" w:sz="4" w:space="0" w:color="auto"/>
              <w:left w:val="single" w:sz="4" w:space="0" w:color="auto"/>
              <w:bottom w:val="single" w:sz="4" w:space="0" w:color="auto"/>
              <w:right w:val="single" w:sz="4" w:space="0" w:color="auto"/>
            </w:tcBorders>
          </w:tcPr>
          <w:p w14:paraId="3BE73D3B" w14:textId="77777777" w:rsidR="00F960C1" w:rsidRDefault="00F06DF8" w:rsidP="00F16DCE">
            <w:pPr>
              <w:pStyle w:val="afc"/>
              <w:ind w:left="36" w:hanging="36"/>
            </w:pPr>
            <w:r w:rsidRPr="007D39CF">
              <w:t>pl-61a54008</w:t>
            </w:r>
          </w:p>
        </w:tc>
        <w:tc>
          <w:tcPr>
            <w:tcW w:w="1984" w:type="dxa"/>
            <w:tcBorders>
              <w:top w:val="single" w:sz="4" w:space="0" w:color="auto"/>
              <w:left w:val="single" w:sz="4" w:space="0" w:color="auto"/>
              <w:bottom w:val="single" w:sz="4" w:space="0" w:color="auto"/>
              <w:right w:val="single" w:sz="4" w:space="0" w:color="auto"/>
            </w:tcBorders>
          </w:tcPr>
          <w:p w14:paraId="3124C78B" w14:textId="77777777" w:rsidR="00F960C1" w:rsidRPr="00204E8A" w:rsidRDefault="00F960C1" w:rsidP="00F16DCE">
            <w:pPr>
              <w:pStyle w:val="afc"/>
              <w:ind w:left="36" w:hanging="36"/>
            </w:pPr>
            <w:r w:rsidRPr="00204E8A">
              <w:t>VPC Endpoint ID</w:t>
            </w:r>
          </w:p>
        </w:tc>
      </w:tr>
    </w:tbl>
    <w:p w14:paraId="2860332C" w14:textId="77777777" w:rsidR="004C3607" w:rsidRDefault="004C3607">
      <w:pPr>
        <w:widowControl/>
        <w:jc w:val="left"/>
      </w:pPr>
    </w:p>
    <w:p w14:paraId="0D97DC5B" w14:textId="77777777" w:rsidR="004C3607" w:rsidRDefault="00494207" w:rsidP="004C3607">
      <w:pPr>
        <w:ind w:leftChars="850" w:left="1700"/>
      </w:pPr>
      <w:r>
        <w:t>Aurora PostgreSQL</w:t>
      </w:r>
      <w:r>
        <w:rPr>
          <w:rFonts w:hint="eastAsia"/>
        </w:rPr>
        <w:t>向け</w:t>
      </w:r>
      <w:r w:rsidRPr="00331EE6">
        <w:rPr>
          <w:rFonts w:hint="eastAsia"/>
        </w:rPr>
        <w:t>Subnet</w:t>
      </w:r>
      <w:r>
        <w:rPr>
          <w:rFonts w:hint="eastAsia"/>
        </w:rPr>
        <w:t>のルートテーブル</w:t>
      </w:r>
    </w:p>
    <w:tbl>
      <w:tblPr>
        <w:tblW w:w="9072"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1984"/>
        <w:gridCol w:w="1985"/>
        <w:gridCol w:w="1984"/>
      </w:tblGrid>
      <w:tr w:rsidR="00E02E25" w:rsidRPr="00331EE6" w14:paraId="30A78A29" w14:textId="77777777" w:rsidTr="007E244C">
        <w:tc>
          <w:tcPr>
            <w:tcW w:w="1276" w:type="dxa"/>
            <w:shd w:val="clear" w:color="auto" w:fill="B4C6E7" w:themeFill="accent1" w:themeFillTint="66"/>
          </w:tcPr>
          <w:p w14:paraId="15ED3979" w14:textId="77777777" w:rsidR="00E02E25" w:rsidRDefault="00E02E25" w:rsidP="003F3C33">
            <w:pPr>
              <w:pStyle w:val="afc"/>
              <w:ind w:left="36" w:hanging="36"/>
            </w:pPr>
            <w:r>
              <w:rPr>
                <w:rFonts w:hint="eastAsia"/>
              </w:rPr>
              <w:t>環境</w:t>
            </w:r>
          </w:p>
        </w:tc>
        <w:tc>
          <w:tcPr>
            <w:tcW w:w="1843" w:type="dxa"/>
            <w:shd w:val="clear" w:color="auto" w:fill="B4C6E7" w:themeFill="accent1" w:themeFillTint="66"/>
          </w:tcPr>
          <w:p w14:paraId="48C28317" w14:textId="77777777" w:rsidR="00E02E25" w:rsidRDefault="00E02E25" w:rsidP="003F3C33">
            <w:pPr>
              <w:pStyle w:val="afc"/>
              <w:ind w:left="36" w:hanging="36"/>
            </w:pPr>
            <w:r>
              <w:rPr>
                <w:rFonts w:hint="eastAsia"/>
              </w:rPr>
              <w:t>A</w:t>
            </w:r>
            <w:r>
              <w:t>Z</w:t>
            </w:r>
          </w:p>
        </w:tc>
        <w:tc>
          <w:tcPr>
            <w:tcW w:w="1984" w:type="dxa"/>
            <w:shd w:val="clear" w:color="auto" w:fill="B4C6E7" w:themeFill="accent1" w:themeFillTint="66"/>
          </w:tcPr>
          <w:p w14:paraId="692BE2AB" w14:textId="77777777" w:rsidR="00E02E25" w:rsidRDefault="00E02E25" w:rsidP="003F3C33">
            <w:pPr>
              <w:pStyle w:val="afc"/>
              <w:ind w:left="36" w:hanging="36"/>
            </w:pPr>
            <w:r w:rsidRPr="00220EAA">
              <w:rPr>
                <w:rFonts w:hint="eastAsia"/>
              </w:rPr>
              <w:t>接続先</w:t>
            </w:r>
          </w:p>
        </w:tc>
        <w:tc>
          <w:tcPr>
            <w:tcW w:w="1985" w:type="dxa"/>
            <w:shd w:val="clear" w:color="auto" w:fill="B4C6E7" w:themeFill="accent1" w:themeFillTint="66"/>
          </w:tcPr>
          <w:p w14:paraId="53A3A7BE" w14:textId="77777777" w:rsidR="00E02E25" w:rsidRPr="00331EE6" w:rsidRDefault="00E02E25" w:rsidP="003F3C33">
            <w:pPr>
              <w:pStyle w:val="afc"/>
              <w:ind w:left="36" w:hanging="36"/>
            </w:pPr>
            <w:r>
              <w:rPr>
                <w:rFonts w:hint="eastAsia"/>
              </w:rPr>
              <w:t>送信先</w:t>
            </w:r>
          </w:p>
        </w:tc>
        <w:tc>
          <w:tcPr>
            <w:tcW w:w="1984" w:type="dxa"/>
            <w:shd w:val="clear" w:color="auto" w:fill="B4C6E7" w:themeFill="accent1" w:themeFillTint="66"/>
          </w:tcPr>
          <w:p w14:paraId="4866F3E6" w14:textId="77777777" w:rsidR="00E02E25" w:rsidRPr="00331EE6" w:rsidRDefault="00E02E25" w:rsidP="003F3C33">
            <w:pPr>
              <w:pStyle w:val="afc"/>
              <w:ind w:left="36" w:hanging="36"/>
            </w:pPr>
            <w:r>
              <w:rPr>
                <w:rFonts w:hint="eastAsia"/>
              </w:rPr>
              <w:t>ターゲット</w:t>
            </w:r>
          </w:p>
        </w:tc>
      </w:tr>
      <w:tr w:rsidR="00E02E25" w:rsidRPr="00331EE6" w14:paraId="67155CC3" w14:textId="77777777" w:rsidTr="007E244C">
        <w:tc>
          <w:tcPr>
            <w:tcW w:w="1276" w:type="dxa"/>
            <w:vMerge w:val="restart"/>
          </w:tcPr>
          <w:p w14:paraId="266C04F0" w14:textId="77777777" w:rsidR="00E02E25" w:rsidRDefault="00E02E25" w:rsidP="0090648F">
            <w:pPr>
              <w:pStyle w:val="afc"/>
              <w:ind w:left="36"/>
            </w:pPr>
            <w:r>
              <w:rPr>
                <w:rFonts w:hint="eastAsia"/>
              </w:rPr>
              <w:t>本番・開発</w:t>
            </w:r>
          </w:p>
        </w:tc>
        <w:tc>
          <w:tcPr>
            <w:tcW w:w="1843" w:type="dxa"/>
            <w:vMerge w:val="restart"/>
          </w:tcPr>
          <w:p w14:paraId="19062DF4" w14:textId="77777777" w:rsidR="00E02E25" w:rsidRDefault="00E02E25" w:rsidP="007E244C">
            <w:pPr>
              <w:pStyle w:val="afc"/>
              <w:ind w:leftChars="-1" w:hangingChars="1" w:hanging="2"/>
            </w:pPr>
            <w:r>
              <w:t>a</w:t>
            </w:r>
            <w:r>
              <w:rPr>
                <w:rFonts w:hint="eastAsia"/>
              </w:rPr>
              <w:t>p-n</w:t>
            </w:r>
            <w:r w:rsidRPr="00407F01">
              <w:t>ortheast-1a</w:t>
            </w:r>
          </w:p>
        </w:tc>
        <w:tc>
          <w:tcPr>
            <w:tcW w:w="1984" w:type="dxa"/>
          </w:tcPr>
          <w:p w14:paraId="1D1D970D" w14:textId="77777777" w:rsidR="00E02E25" w:rsidRDefault="00E02E25" w:rsidP="0090648F">
            <w:pPr>
              <w:pStyle w:val="afc"/>
              <w:ind w:left="36"/>
            </w:pPr>
            <w:r>
              <w:rPr>
                <w:rFonts w:hint="eastAsia"/>
              </w:rPr>
              <w:t>V</w:t>
            </w:r>
            <w:r>
              <w:t>PC</w:t>
            </w:r>
            <w:r>
              <w:rPr>
                <w:rFonts w:hint="eastAsia"/>
              </w:rPr>
              <w:t>内</w:t>
            </w:r>
          </w:p>
        </w:tc>
        <w:tc>
          <w:tcPr>
            <w:tcW w:w="1985" w:type="dxa"/>
          </w:tcPr>
          <w:p w14:paraId="1338840C" w14:textId="77777777" w:rsidR="00E02E25" w:rsidRPr="00331EE6" w:rsidRDefault="00E02E25" w:rsidP="0090648F">
            <w:pPr>
              <w:pStyle w:val="afc"/>
              <w:ind w:left="36"/>
            </w:pPr>
            <w:r>
              <w:t>10.</w:t>
            </w:r>
            <w:r w:rsidR="005E15B7">
              <w:t>131</w:t>
            </w:r>
            <w:r>
              <w:t>.</w:t>
            </w:r>
            <w:r>
              <w:rPr>
                <w:rFonts w:hint="eastAsia"/>
              </w:rPr>
              <w:t>x</w:t>
            </w:r>
            <w:r>
              <w:t>x.0/23</w:t>
            </w:r>
          </w:p>
        </w:tc>
        <w:tc>
          <w:tcPr>
            <w:tcW w:w="1984" w:type="dxa"/>
          </w:tcPr>
          <w:p w14:paraId="7A2E8E48" w14:textId="77777777" w:rsidR="00E02E25" w:rsidRPr="00331EE6" w:rsidRDefault="00E02E25" w:rsidP="0090648F">
            <w:pPr>
              <w:pStyle w:val="afc"/>
              <w:ind w:left="36"/>
            </w:pPr>
            <w:r>
              <w:t>Local</w:t>
            </w:r>
          </w:p>
        </w:tc>
      </w:tr>
      <w:tr w:rsidR="00EC6FA9" w:rsidRPr="00331EE6" w14:paraId="2F826CBA" w14:textId="77777777" w:rsidTr="007E244C">
        <w:tc>
          <w:tcPr>
            <w:tcW w:w="1276" w:type="dxa"/>
            <w:vMerge/>
          </w:tcPr>
          <w:p w14:paraId="39948161" w14:textId="77777777" w:rsidR="00EC6FA9" w:rsidRDefault="00EC6FA9" w:rsidP="0090648F">
            <w:pPr>
              <w:pStyle w:val="afc"/>
              <w:ind w:left="36"/>
            </w:pPr>
          </w:p>
        </w:tc>
        <w:tc>
          <w:tcPr>
            <w:tcW w:w="1843" w:type="dxa"/>
            <w:vMerge/>
          </w:tcPr>
          <w:p w14:paraId="1134263B" w14:textId="77777777" w:rsidR="00EC6FA9" w:rsidRDefault="00EC6FA9" w:rsidP="0090648F">
            <w:pPr>
              <w:pStyle w:val="afc"/>
              <w:ind w:left="36"/>
            </w:pPr>
          </w:p>
        </w:tc>
        <w:tc>
          <w:tcPr>
            <w:tcW w:w="1984" w:type="dxa"/>
          </w:tcPr>
          <w:p w14:paraId="18AB5D8F" w14:textId="77777777" w:rsidR="00EC6FA9" w:rsidRDefault="00EC6FA9" w:rsidP="0090648F">
            <w:pPr>
              <w:pStyle w:val="afc"/>
              <w:ind w:left="36"/>
            </w:pPr>
            <w:r>
              <w:rPr>
                <w:rFonts w:hint="eastAsia"/>
              </w:rPr>
              <w:t>外部接続先</w:t>
            </w:r>
          </w:p>
        </w:tc>
        <w:tc>
          <w:tcPr>
            <w:tcW w:w="1985" w:type="dxa"/>
          </w:tcPr>
          <w:p w14:paraId="0130EC4D" w14:textId="77777777" w:rsidR="00EC6FA9" w:rsidRPr="00331EE6" w:rsidRDefault="00EC6FA9" w:rsidP="0090648F">
            <w:pPr>
              <w:pStyle w:val="afc"/>
              <w:ind w:left="36"/>
            </w:pPr>
            <w:r>
              <w:rPr>
                <w:rFonts w:hint="eastAsia"/>
              </w:rPr>
              <w:t>0</w:t>
            </w:r>
            <w:r>
              <w:t>.0.0.0/0</w:t>
            </w:r>
          </w:p>
        </w:tc>
        <w:tc>
          <w:tcPr>
            <w:tcW w:w="1984" w:type="dxa"/>
          </w:tcPr>
          <w:p w14:paraId="4CE60609" w14:textId="77777777" w:rsidR="00EC6FA9" w:rsidRPr="00331EE6" w:rsidRDefault="00EC6FA9" w:rsidP="0090648F">
            <w:pPr>
              <w:pStyle w:val="afc"/>
              <w:ind w:left="36"/>
            </w:pPr>
            <w:r>
              <w:t>Transit Gateway</w:t>
            </w:r>
          </w:p>
        </w:tc>
      </w:tr>
      <w:tr w:rsidR="00E02E25" w:rsidRPr="00331EE6" w14:paraId="4CAF989B" w14:textId="77777777" w:rsidTr="007E244C">
        <w:tc>
          <w:tcPr>
            <w:tcW w:w="1276" w:type="dxa"/>
            <w:vMerge/>
          </w:tcPr>
          <w:p w14:paraId="3991D843" w14:textId="77777777" w:rsidR="00E02E25" w:rsidRDefault="00E02E25" w:rsidP="0090648F">
            <w:pPr>
              <w:pStyle w:val="afc"/>
              <w:ind w:left="36"/>
            </w:pPr>
          </w:p>
        </w:tc>
        <w:tc>
          <w:tcPr>
            <w:tcW w:w="1843" w:type="dxa"/>
            <w:vMerge w:val="restart"/>
          </w:tcPr>
          <w:p w14:paraId="2B226120" w14:textId="77777777" w:rsidR="00E02E25" w:rsidRDefault="00E02E25" w:rsidP="007E244C">
            <w:pPr>
              <w:pStyle w:val="afc"/>
              <w:ind w:leftChars="-1" w:hangingChars="1" w:hanging="2"/>
            </w:pPr>
            <w:r>
              <w:t>a</w:t>
            </w:r>
            <w:r>
              <w:rPr>
                <w:rFonts w:hint="eastAsia"/>
              </w:rPr>
              <w:t>p-n</w:t>
            </w:r>
            <w:r w:rsidRPr="00407F01">
              <w:t>ortheast-1</w:t>
            </w:r>
            <w:r>
              <w:t>c</w:t>
            </w:r>
          </w:p>
        </w:tc>
        <w:tc>
          <w:tcPr>
            <w:tcW w:w="1984" w:type="dxa"/>
          </w:tcPr>
          <w:p w14:paraId="60F4D9D8" w14:textId="77777777" w:rsidR="00E02E25" w:rsidRDefault="00E02E25" w:rsidP="0090648F">
            <w:pPr>
              <w:pStyle w:val="afc"/>
              <w:ind w:left="36"/>
            </w:pPr>
            <w:r w:rsidRPr="00204E8A">
              <w:t>VPC内</w:t>
            </w:r>
          </w:p>
        </w:tc>
        <w:tc>
          <w:tcPr>
            <w:tcW w:w="1985" w:type="dxa"/>
          </w:tcPr>
          <w:p w14:paraId="2C562FC7" w14:textId="77777777" w:rsidR="00E02E25" w:rsidRDefault="00E02E25" w:rsidP="0090648F">
            <w:pPr>
              <w:pStyle w:val="afc"/>
              <w:ind w:left="36"/>
            </w:pPr>
            <w:r>
              <w:t>10.</w:t>
            </w:r>
            <w:r w:rsidR="005E15B7">
              <w:t>131</w:t>
            </w:r>
            <w:r>
              <w:t>.xx.0/23</w:t>
            </w:r>
          </w:p>
        </w:tc>
        <w:tc>
          <w:tcPr>
            <w:tcW w:w="1984" w:type="dxa"/>
          </w:tcPr>
          <w:p w14:paraId="0173A5E3" w14:textId="77777777" w:rsidR="00E02E25" w:rsidRDefault="00E02E25" w:rsidP="0090648F">
            <w:pPr>
              <w:pStyle w:val="afc"/>
              <w:ind w:left="36"/>
            </w:pPr>
            <w:r w:rsidRPr="00204E8A">
              <w:t>Local</w:t>
            </w:r>
          </w:p>
        </w:tc>
      </w:tr>
      <w:tr w:rsidR="00EC6FA9" w:rsidRPr="00331EE6" w14:paraId="59E86D90" w14:textId="77777777" w:rsidTr="007E244C">
        <w:tc>
          <w:tcPr>
            <w:tcW w:w="1276" w:type="dxa"/>
            <w:vMerge/>
          </w:tcPr>
          <w:p w14:paraId="077E536C" w14:textId="77777777" w:rsidR="00EC6FA9" w:rsidRDefault="00EC6FA9" w:rsidP="0090648F">
            <w:pPr>
              <w:pStyle w:val="afc"/>
              <w:ind w:left="36"/>
            </w:pPr>
          </w:p>
        </w:tc>
        <w:tc>
          <w:tcPr>
            <w:tcW w:w="1843" w:type="dxa"/>
            <w:vMerge/>
          </w:tcPr>
          <w:p w14:paraId="1452FE66" w14:textId="77777777" w:rsidR="00EC6FA9" w:rsidRDefault="00EC6FA9">
            <w:pPr>
              <w:pStyle w:val="afc"/>
              <w:ind w:leftChars="-1" w:hangingChars="1" w:hanging="2"/>
              <w:pPrChange w:id="219" w:author="小西 博和 Hirokazu Konishi" w:date="2023-01-17T08:01:00Z">
                <w:pPr>
                  <w:pStyle w:val="afc"/>
                  <w:ind w:left="36"/>
                </w:pPr>
              </w:pPrChange>
            </w:pPr>
          </w:p>
        </w:tc>
        <w:tc>
          <w:tcPr>
            <w:tcW w:w="1984" w:type="dxa"/>
          </w:tcPr>
          <w:p w14:paraId="4EF65051" w14:textId="77777777" w:rsidR="00EC6FA9" w:rsidRDefault="00EC6FA9" w:rsidP="0090648F">
            <w:pPr>
              <w:pStyle w:val="afc"/>
              <w:ind w:left="36"/>
            </w:pPr>
            <w:r>
              <w:rPr>
                <w:rFonts w:hint="eastAsia"/>
              </w:rPr>
              <w:t>外部接続先</w:t>
            </w:r>
          </w:p>
        </w:tc>
        <w:tc>
          <w:tcPr>
            <w:tcW w:w="1985" w:type="dxa"/>
          </w:tcPr>
          <w:p w14:paraId="5A741548" w14:textId="77777777" w:rsidR="00EC6FA9" w:rsidRDefault="00EC6FA9" w:rsidP="0090648F">
            <w:pPr>
              <w:pStyle w:val="afc"/>
              <w:ind w:left="36"/>
            </w:pPr>
            <w:r>
              <w:rPr>
                <w:rFonts w:hint="eastAsia"/>
              </w:rPr>
              <w:t>0</w:t>
            </w:r>
            <w:r>
              <w:t>.0.0.0/0</w:t>
            </w:r>
          </w:p>
        </w:tc>
        <w:tc>
          <w:tcPr>
            <w:tcW w:w="1984" w:type="dxa"/>
          </w:tcPr>
          <w:p w14:paraId="32614D8A" w14:textId="77777777" w:rsidR="00EC6FA9" w:rsidRDefault="00EC6FA9" w:rsidP="0090648F">
            <w:pPr>
              <w:pStyle w:val="afc"/>
              <w:ind w:left="36"/>
            </w:pPr>
            <w:r>
              <w:t>Transit Gateway</w:t>
            </w:r>
          </w:p>
        </w:tc>
      </w:tr>
      <w:tr w:rsidR="00E02E25" w:rsidRPr="00331EE6" w14:paraId="43B0888F" w14:textId="77777777" w:rsidTr="007E244C">
        <w:tc>
          <w:tcPr>
            <w:tcW w:w="1276" w:type="dxa"/>
          </w:tcPr>
          <w:p w14:paraId="44C023A0" w14:textId="77777777" w:rsidR="00E02E25" w:rsidRDefault="00E02E25" w:rsidP="0090648F">
            <w:pPr>
              <w:pStyle w:val="afc"/>
              <w:ind w:left="36"/>
            </w:pPr>
            <w:r>
              <w:rPr>
                <w:rFonts w:hint="eastAsia"/>
              </w:rPr>
              <w:t>研修</w:t>
            </w:r>
          </w:p>
        </w:tc>
        <w:tc>
          <w:tcPr>
            <w:tcW w:w="1843" w:type="dxa"/>
          </w:tcPr>
          <w:p w14:paraId="1A2383B3" w14:textId="77777777" w:rsidR="00E02E25" w:rsidRDefault="00E02E25" w:rsidP="007E244C">
            <w:pPr>
              <w:pStyle w:val="afc"/>
              <w:ind w:leftChars="-1" w:hangingChars="1" w:hanging="2"/>
            </w:pPr>
            <w:r>
              <w:t>a</w:t>
            </w:r>
            <w:r>
              <w:rPr>
                <w:rFonts w:hint="eastAsia"/>
              </w:rPr>
              <w:t>p-n</w:t>
            </w:r>
            <w:r w:rsidRPr="00407F01">
              <w:t>ortheast-1a</w:t>
            </w:r>
          </w:p>
        </w:tc>
        <w:tc>
          <w:tcPr>
            <w:tcW w:w="1984" w:type="dxa"/>
            <w:tcBorders>
              <w:top w:val="single" w:sz="4" w:space="0" w:color="auto"/>
              <w:left w:val="single" w:sz="4" w:space="0" w:color="auto"/>
              <w:bottom w:val="single" w:sz="4" w:space="0" w:color="auto"/>
              <w:right w:val="single" w:sz="4" w:space="0" w:color="auto"/>
            </w:tcBorders>
          </w:tcPr>
          <w:p w14:paraId="5F8023F2" w14:textId="77777777" w:rsidR="00E02E25" w:rsidRDefault="00E02E25" w:rsidP="0090648F">
            <w:pPr>
              <w:pStyle w:val="afc"/>
              <w:ind w:left="36"/>
            </w:pPr>
            <w:r>
              <w:rPr>
                <w:rFonts w:hint="eastAsia"/>
              </w:rPr>
              <w:t>V</w:t>
            </w:r>
            <w:r>
              <w:t>PC</w:t>
            </w:r>
            <w:r>
              <w:rPr>
                <w:rFonts w:hint="eastAsia"/>
              </w:rPr>
              <w:t>内</w:t>
            </w:r>
          </w:p>
        </w:tc>
        <w:tc>
          <w:tcPr>
            <w:tcW w:w="1985" w:type="dxa"/>
            <w:tcBorders>
              <w:top w:val="single" w:sz="4" w:space="0" w:color="auto"/>
              <w:left w:val="single" w:sz="4" w:space="0" w:color="auto"/>
              <w:bottom w:val="single" w:sz="4" w:space="0" w:color="auto"/>
              <w:right w:val="single" w:sz="4" w:space="0" w:color="auto"/>
            </w:tcBorders>
          </w:tcPr>
          <w:p w14:paraId="51EFE46A" w14:textId="77777777" w:rsidR="00E02E25" w:rsidRPr="00331EE6" w:rsidRDefault="00E02E25" w:rsidP="0090648F">
            <w:pPr>
              <w:pStyle w:val="afc"/>
              <w:ind w:left="36"/>
            </w:pPr>
            <w:r>
              <w:t>10.</w:t>
            </w:r>
            <w:r w:rsidR="005E15B7">
              <w:t>131</w:t>
            </w:r>
            <w:r>
              <w:t>.xx.0/23</w:t>
            </w:r>
          </w:p>
        </w:tc>
        <w:tc>
          <w:tcPr>
            <w:tcW w:w="1984" w:type="dxa"/>
            <w:tcBorders>
              <w:top w:val="single" w:sz="4" w:space="0" w:color="auto"/>
              <w:left w:val="single" w:sz="4" w:space="0" w:color="auto"/>
              <w:bottom w:val="single" w:sz="4" w:space="0" w:color="auto"/>
              <w:right w:val="single" w:sz="4" w:space="0" w:color="auto"/>
            </w:tcBorders>
          </w:tcPr>
          <w:p w14:paraId="7B1A86C1" w14:textId="77777777" w:rsidR="00E02E25" w:rsidRPr="00331EE6" w:rsidRDefault="00E02E25" w:rsidP="0090648F">
            <w:pPr>
              <w:pStyle w:val="afc"/>
              <w:ind w:left="36"/>
            </w:pPr>
            <w:r>
              <w:t>Local</w:t>
            </w:r>
          </w:p>
        </w:tc>
      </w:tr>
      <w:tr w:rsidR="004167DE" w:rsidRPr="00331EE6" w14:paraId="0A68D521" w14:textId="77777777" w:rsidTr="007E244C">
        <w:tc>
          <w:tcPr>
            <w:tcW w:w="1276" w:type="dxa"/>
            <w:vMerge w:val="restart"/>
          </w:tcPr>
          <w:p w14:paraId="6673A5E5" w14:textId="77777777" w:rsidR="004167DE" w:rsidRDefault="004167DE" w:rsidP="0090648F">
            <w:pPr>
              <w:pStyle w:val="afc"/>
              <w:ind w:left="36"/>
            </w:pPr>
            <w:r>
              <w:rPr>
                <w:rFonts w:hint="eastAsia"/>
              </w:rPr>
              <w:t>本番</w:t>
            </w:r>
          </w:p>
        </w:tc>
        <w:tc>
          <w:tcPr>
            <w:tcW w:w="1843" w:type="dxa"/>
          </w:tcPr>
          <w:p w14:paraId="7DB03B1F" w14:textId="77777777" w:rsidR="004167DE" w:rsidRDefault="004167DE" w:rsidP="007E244C">
            <w:pPr>
              <w:pStyle w:val="afc"/>
              <w:ind w:leftChars="-1" w:hangingChars="1" w:hanging="2"/>
            </w:pPr>
            <w:r>
              <w:t>a</w:t>
            </w:r>
            <w:r>
              <w:rPr>
                <w:rFonts w:hint="eastAsia"/>
              </w:rPr>
              <w:t>p-n</w:t>
            </w:r>
            <w:r w:rsidRPr="00407F01">
              <w:t>ortheast-</w:t>
            </w:r>
            <w:r>
              <w:rPr>
                <w:rFonts w:hint="eastAsia"/>
              </w:rPr>
              <w:t>3</w:t>
            </w:r>
            <w:r w:rsidRPr="00407F01">
              <w:t>a</w:t>
            </w:r>
          </w:p>
        </w:tc>
        <w:tc>
          <w:tcPr>
            <w:tcW w:w="1984" w:type="dxa"/>
            <w:tcBorders>
              <w:top w:val="single" w:sz="4" w:space="0" w:color="auto"/>
              <w:left w:val="single" w:sz="4" w:space="0" w:color="auto"/>
              <w:bottom w:val="single" w:sz="4" w:space="0" w:color="auto"/>
              <w:right w:val="single" w:sz="4" w:space="0" w:color="auto"/>
            </w:tcBorders>
          </w:tcPr>
          <w:p w14:paraId="6CD91AE8" w14:textId="77777777" w:rsidR="004167DE" w:rsidRPr="00FF4A0A" w:rsidRDefault="004167DE" w:rsidP="0090648F">
            <w:pPr>
              <w:pStyle w:val="afc"/>
              <w:ind w:left="36"/>
            </w:pPr>
            <w:r>
              <w:rPr>
                <w:rFonts w:hint="eastAsia"/>
              </w:rPr>
              <w:t>V</w:t>
            </w:r>
            <w:r>
              <w:t>PC</w:t>
            </w:r>
            <w:r>
              <w:rPr>
                <w:rFonts w:hint="eastAsia"/>
              </w:rPr>
              <w:t>内</w:t>
            </w:r>
          </w:p>
        </w:tc>
        <w:tc>
          <w:tcPr>
            <w:tcW w:w="1985" w:type="dxa"/>
            <w:tcBorders>
              <w:top w:val="single" w:sz="4" w:space="0" w:color="auto"/>
              <w:left w:val="single" w:sz="4" w:space="0" w:color="auto"/>
              <w:bottom w:val="single" w:sz="4" w:space="0" w:color="auto"/>
              <w:right w:val="single" w:sz="4" w:space="0" w:color="auto"/>
            </w:tcBorders>
          </w:tcPr>
          <w:p w14:paraId="5FEA1FDB" w14:textId="77777777" w:rsidR="004167DE" w:rsidRPr="00FF4A0A" w:rsidRDefault="004167DE" w:rsidP="0090648F">
            <w:pPr>
              <w:pStyle w:val="afc"/>
              <w:ind w:left="36"/>
            </w:pPr>
            <w:r>
              <w:t>10.</w:t>
            </w:r>
            <w:r w:rsidR="005E15B7">
              <w:t>131</w:t>
            </w:r>
            <w:r>
              <w:t>.</w:t>
            </w:r>
            <w:r>
              <w:rPr>
                <w:rFonts w:hint="eastAsia"/>
              </w:rPr>
              <w:t>x</w:t>
            </w:r>
            <w:r>
              <w:t>x.0/27</w:t>
            </w:r>
          </w:p>
        </w:tc>
        <w:tc>
          <w:tcPr>
            <w:tcW w:w="1984" w:type="dxa"/>
            <w:tcBorders>
              <w:top w:val="single" w:sz="4" w:space="0" w:color="auto"/>
              <w:left w:val="single" w:sz="4" w:space="0" w:color="auto"/>
              <w:bottom w:val="single" w:sz="4" w:space="0" w:color="auto"/>
              <w:right w:val="single" w:sz="4" w:space="0" w:color="auto"/>
            </w:tcBorders>
          </w:tcPr>
          <w:p w14:paraId="33D4EBDA" w14:textId="77777777" w:rsidR="004167DE" w:rsidRPr="00FF4A0A" w:rsidRDefault="004167DE" w:rsidP="0090648F">
            <w:pPr>
              <w:pStyle w:val="afc"/>
              <w:ind w:left="36"/>
            </w:pPr>
            <w:r>
              <w:t>Local</w:t>
            </w:r>
          </w:p>
        </w:tc>
      </w:tr>
      <w:tr w:rsidR="004167DE" w:rsidRPr="00331EE6" w14:paraId="677CDECA" w14:textId="77777777" w:rsidTr="007E244C">
        <w:tc>
          <w:tcPr>
            <w:tcW w:w="1276" w:type="dxa"/>
            <w:vMerge/>
          </w:tcPr>
          <w:p w14:paraId="72C4F8AD" w14:textId="77777777" w:rsidR="004167DE" w:rsidRDefault="004167DE" w:rsidP="0090648F">
            <w:pPr>
              <w:pStyle w:val="afc"/>
              <w:ind w:left="36"/>
            </w:pPr>
          </w:p>
        </w:tc>
        <w:tc>
          <w:tcPr>
            <w:tcW w:w="1843" w:type="dxa"/>
          </w:tcPr>
          <w:p w14:paraId="0984ECB4" w14:textId="77777777" w:rsidR="004167DE" w:rsidRDefault="004167DE" w:rsidP="007E244C">
            <w:pPr>
              <w:pStyle w:val="afc"/>
              <w:ind w:leftChars="-1" w:hangingChars="1" w:hanging="2"/>
            </w:pPr>
            <w:r>
              <w:t>a</w:t>
            </w:r>
            <w:r>
              <w:rPr>
                <w:rFonts w:hint="eastAsia"/>
              </w:rPr>
              <w:t>p-n</w:t>
            </w:r>
            <w:r w:rsidRPr="00407F01">
              <w:t>ortheast-</w:t>
            </w:r>
            <w:r>
              <w:t>3c</w:t>
            </w:r>
          </w:p>
        </w:tc>
        <w:tc>
          <w:tcPr>
            <w:tcW w:w="1984" w:type="dxa"/>
            <w:tcBorders>
              <w:top w:val="single" w:sz="4" w:space="0" w:color="auto"/>
              <w:left w:val="single" w:sz="4" w:space="0" w:color="auto"/>
              <w:bottom w:val="single" w:sz="4" w:space="0" w:color="auto"/>
              <w:right w:val="single" w:sz="4" w:space="0" w:color="auto"/>
            </w:tcBorders>
          </w:tcPr>
          <w:p w14:paraId="4B795F93" w14:textId="77777777" w:rsidR="004167DE" w:rsidRPr="00FF4A0A" w:rsidRDefault="004167DE" w:rsidP="0090648F">
            <w:pPr>
              <w:pStyle w:val="afc"/>
              <w:ind w:left="36"/>
            </w:pPr>
            <w:r w:rsidRPr="00204E8A">
              <w:t>VPC内</w:t>
            </w:r>
          </w:p>
        </w:tc>
        <w:tc>
          <w:tcPr>
            <w:tcW w:w="1985" w:type="dxa"/>
            <w:tcBorders>
              <w:top w:val="single" w:sz="4" w:space="0" w:color="auto"/>
              <w:left w:val="single" w:sz="4" w:space="0" w:color="auto"/>
              <w:bottom w:val="single" w:sz="4" w:space="0" w:color="auto"/>
              <w:right w:val="single" w:sz="4" w:space="0" w:color="auto"/>
            </w:tcBorders>
          </w:tcPr>
          <w:p w14:paraId="0A546E5C" w14:textId="77777777" w:rsidR="004167DE" w:rsidRPr="00FF4A0A" w:rsidRDefault="004167DE" w:rsidP="0090648F">
            <w:pPr>
              <w:pStyle w:val="afc"/>
              <w:ind w:left="36"/>
            </w:pPr>
            <w:r>
              <w:t>10.</w:t>
            </w:r>
            <w:r w:rsidR="005E15B7">
              <w:t>131</w:t>
            </w:r>
            <w:r>
              <w:t>.xx.0/27</w:t>
            </w:r>
          </w:p>
        </w:tc>
        <w:tc>
          <w:tcPr>
            <w:tcW w:w="1984" w:type="dxa"/>
            <w:tcBorders>
              <w:top w:val="single" w:sz="4" w:space="0" w:color="auto"/>
              <w:left w:val="single" w:sz="4" w:space="0" w:color="auto"/>
              <w:bottom w:val="single" w:sz="4" w:space="0" w:color="auto"/>
              <w:right w:val="single" w:sz="4" w:space="0" w:color="auto"/>
            </w:tcBorders>
          </w:tcPr>
          <w:p w14:paraId="641A7EBC" w14:textId="77777777" w:rsidR="004167DE" w:rsidRPr="00FF4A0A" w:rsidRDefault="004167DE" w:rsidP="0090648F">
            <w:pPr>
              <w:pStyle w:val="afc"/>
              <w:ind w:left="36"/>
            </w:pPr>
            <w:r w:rsidRPr="00204E8A">
              <w:t>Local</w:t>
            </w:r>
          </w:p>
        </w:tc>
      </w:tr>
    </w:tbl>
    <w:p w14:paraId="3C7BEC2F" w14:textId="77777777" w:rsidR="00B46D82" w:rsidRDefault="00B46D82" w:rsidP="0045181E"/>
    <w:p w14:paraId="7920AA20" w14:textId="77777777" w:rsidR="00B46D82" w:rsidRDefault="00B46D82">
      <w:pPr>
        <w:widowControl/>
        <w:jc w:val="left"/>
      </w:pPr>
      <w:r>
        <w:br w:type="page"/>
      </w:r>
    </w:p>
    <w:p w14:paraId="752B92C5" w14:textId="77777777" w:rsidR="009E599B" w:rsidRDefault="009E599B" w:rsidP="0045181E"/>
    <w:p w14:paraId="23AA873B" w14:textId="77777777" w:rsidR="008A2B89" w:rsidRDefault="009C65BD" w:rsidP="008A2B89">
      <w:pPr>
        <w:ind w:leftChars="850" w:left="1700"/>
      </w:pPr>
      <w:r w:rsidRPr="000347D2">
        <w:t xml:space="preserve">ElastiCache </w:t>
      </w:r>
      <w:r>
        <w:rPr>
          <w:rFonts w:hint="eastAsia"/>
        </w:rPr>
        <w:t>f</w:t>
      </w:r>
      <w:r>
        <w:t xml:space="preserve">or </w:t>
      </w:r>
      <w:r w:rsidRPr="000347D2">
        <w:t>Redis向けSubnet</w:t>
      </w:r>
      <w:r>
        <w:rPr>
          <w:rFonts w:hint="eastAsia"/>
        </w:rPr>
        <w:t>のルートテーブル</w:t>
      </w:r>
    </w:p>
    <w:tbl>
      <w:tblPr>
        <w:tblW w:w="9072"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1843"/>
        <w:gridCol w:w="2126"/>
        <w:gridCol w:w="1977"/>
        <w:gridCol w:w="7"/>
      </w:tblGrid>
      <w:tr w:rsidR="00732067" w:rsidRPr="00331EE6" w14:paraId="62D29386" w14:textId="77777777" w:rsidTr="00732067">
        <w:tc>
          <w:tcPr>
            <w:tcW w:w="1276" w:type="dxa"/>
            <w:shd w:val="clear" w:color="auto" w:fill="B4C6E7" w:themeFill="accent1" w:themeFillTint="66"/>
          </w:tcPr>
          <w:p w14:paraId="6012990E" w14:textId="77777777" w:rsidR="00732067" w:rsidRDefault="00732067" w:rsidP="002945EB">
            <w:pPr>
              <w:pStyle w:val="afc"/>
              <w:ind w:left="36" w:hanging="36"/>
            </w:pPr>
            <w:r>
              <w:rPr>
                <w:rFonts w:hint="eastAsia"/>
              </w:rPr>
              <w:t>環境</w:t>
            </w:r>
          </w:p>
        </w:tc>
        <w:tc>
          <w:tcPr>
            <w:tcW w:w="1843" w:type="dxa"/>
            <w:shd w:val="clear" w:color="auto" w:fill="B4C6E7" w:themeFill="accent1" w:themeFillTint="66"/>
          </w:tcPr>
          <w:p w14:paraId="448697E2" w14:textId="77777777" w:rsidR="00732067" w:rsidRDefault="00732067" w:rsidP="002945EB">
            <w:pPr>
              <w:pStyle w:val="afc"/>
              <w:ind w:left="36" w:hanging="36"/>
            </w:pPr>
            <w:r>
              <w:rPr>
                <w:rFonts w:hint="eastAsia"/>
              </w:rPr>
              <w:t>A</w:t>
            </w:r>
            <w:r>
              <w:t>Z</w:t>
            </w:r>
          </w:p>
        </w:tc>
        <w:tc>
          <w:tcPr>
            <w:tcW w:w="1843" w:type="dxa"/>
            <w:shd w:val="clear" w:color="auto" w:fill="B4C6E7" w:themeFill="accent1" w:themeFillTint="66"/>
          </w:tcPr>
          <w:p w14:paraId="7A7DA538" w14:textId="77777777" w:rsidR="00732067" w:rsidRDefault="00732067" w:rsidP="002945EB">
            <w:pPr>
              <w:pStyle w:val="afc"/>
              <w:ind w:left="36" w:hanging="36"/>
            </w:pPr>
            <w:r w:rsidRPr="00220EAA">
              <w:rPr>
                <w:rFonts w:hint="eastAsia"/>
              </w:rPr>
              <w:t>接続先</w:t>
            </w:r>
          </w:p>
        </w:tc>
        <w:tc>
          <w:tcPr>
            <w:tcW w:w="2126" w:type="dxa"/>
            <w:shd w:val="clear" w:color="auto" w:fill="B4C6E7" w:themeFill="accent1" w:themeFillTint="66"/>
          </w:tcPr>
          <w:p w14:paraId="413859AB" w14:textId="77777777" w:rsidR="00732067" w:rsidRPr="00331EE6" w:rsidRDefault="00732067" w:rsidP="002945EB">
            <w:pPr>
              <w:pStyle w:val="afc"/>
              <w:ind w:left="36" w:hanging="36"/>
            </w:pPr>
            <w:r>
              <w:rPr>
                <w:rFonts w:hint="eastAsia"/>
              </w:rPr>
              <w:t>送信先</w:t>
            </w:r>
          </w:p>
        </w:tc>
        <w:tc>
          <w:tcPr>
            <w:tcW w:w="1984" w:type="dxa"/>
            <w:gridSpan w:val="2"/>
            <w:shd w:val="clear" w:color="auto" w:fill="B4C6E7" w:themeFill="accent1" w:themeFillTint="66"/>
          </w:tcPr>
          <w:p w14:paraId="29D4C692" w14:textId="77777777" w:rsidR="00732067" w:rsidRPr="00331EE6" w:rsidRDefault="00732067" w:rsidP="002945EB">
            <w:pPr>
              <w:pStyle w:val="afc"/>
              <w:ind w:left="36" w:hanging="36"/>
            </w:pPr>
            <w:r>
              <w:rPr>
                <w:rFonts w:hint="eastAsia"/>
              </w:rPr>
              <w:t>ターゲット</w:t>
            </w:r>
          </w:p>
        </w:tc>
      </w:tr>
      <w:tr w:rsidR="00732067" w:rsidRPr="00331EE6" w14:paraId="7E676A32" w14:textId="77777777" w:rsidTr="00732067">
        <w:tc>
          <w:tcPr>
            <w:tcW w:w="1276" w:type="dxa"/>
            <w:vMerge w:val="restart"/>
          </w:tcPr>
          <w:p w14:paraId="43725645" w14:textId="77777777" w:rsidR="00732067" w:rsidRDefault="00732067" w:rsidP="002945EB">
            <w:pPr>
              <w:pStyle w:val="afc"/>
              <w:ind w:left="36" w:hanging="36"/>
            </w:pPr>
            <w:r>
              <w:rPr>
                <w:rFonts w:hint="eastAsia"/>
              </w:rPr>
              <w:t>本番・開発</w:t>
            </w:r>
          </w:p>
        </w:tc>
        <w:tc>
          <w:tcPr>
            <w:tcW w:w="1843" w:type="dxa"/>
          </w:tcPr>
          <w:p w14:paraId="14645FB3" w14:textId="77777777" w:rsidR="00732067" w:rsidRDefault="00732067" w:rsidP="002945EB">
            <w:pPr>
              <w:pStyle w:val="afc"/>
              <w:ind w:left="36" w:hanging="36"/>
            </w:pPr>
            <w:r>
              <w:t>a</w:t>
            </w:r>
            <w:r>
              <w:rPr>
                <w:rFonts w:hint="eastAsia"/>
              </w:rPr>
              <w:t>p-n</w:t>
            </w:r>
            <w:r w:rsidRPr="00407F01">
              <w:t>ortheast-1a</w:t>
            </w:r>
          </w:p>
        </w:tc>
        <w:tc>
          <w:tcPr>
            <w:tcW w:w="1843" w:type="dxa"/>
          </w:tcPr>
          <w:p w14:paraId="69B80634" w14:textId="77777777" w:rsidR="00732067" w:rsidRDefault="00732067" w:rsidP="002945EB">
            <w:pPr>
              <w:pStyle w:val="afc"/>
              <w:ind w:left="36" w:hanging="36"/>
            </w:pPr>
            <w:r>
              <w:rPr>
                <w:rFonts w:hint="eastAsia"/>
              </w:rPr>
              <w:t>V</w:t>
            </w:r>
            <w:r>
              <w:t>PC</w:t>
            </w:r>
            <w:r>
              <w:rPr>
                <w:rFonts w:hint="eastAsia"/>
              </w:rPr>
              <w:t>内</w:t>
            </w:r>
          </w:p>
        </w:tc>
        <w:tc>
          <w:tcPr>
            <w:tcW w:w="2126" w:type="dxa"/>
          </w:tcPr>
          <w:p w14:paraId="53D2F139" w14:textId="77777777" w:rsidR="00732067" w:rsidRPr="00331EE6" w:rsidRDefault="00732067" w:rsidP="002945EB">
            <w:pPr>
              <w:pStyle w:val="afc"/>
              <w:ind w:left="36" w:hanging="36"/>
            </w:pPr>
            <w:r>
              <w:t>10.</w:t>
            </w:r>
            <w:r w:rsidR="00D23C6E">
              <w:t>131</w:t>
            </w:r>
            <w:r>
              <w:t>.xx.0/23</w:t>
            </w:r>
          </w:p>
        </w:tc>
        <w:tc>
          <w:tcPr>
            <w:tcW w:w="1984" w:type="dxa"/>
            <w:gridSpan w:val="2"/>
          </w:tcPr>
          <w:p w14:paraId="5E7D0CF8" w14:textId="77777777" w:rsidR="00732067" w:rsidRPr="00331EE6" w:rsidRDefault="00732067" w:rsidP="002945EB">
            <w:pPr>
              <w:pStyle w:val="afc"/>
              <w:ind w:left="36" w:hanging="36"/>
            </w:pPr>
            <w:r>
              <w:t>Local</w:t>
            </w:r>
          </w:p>
        </w:tc>
      </w:tr>
      <w:tr w:rsidR="00732067" w:rsidRPr="00331EE6" w14:paraId="31C4431E" w14:textId="77777777" w:rsidTr="00732067">
        <w:tc>
          <w:tcPr>
            <w:tcW w:w="1276" w:type="dxa"/>
            <w:vMerge/>
          </w:tcPr>
          <w:p w14:paraId="6061F3C7" w14:textId="77777777" w:rsidR="00732067" w:rsidRDefault="00732067" w:rsidP="002945EB">
            <w:pPr>
              <w:pStyle w:val="afc"/>
              <w:ind w:left="36" w:hanging="36"/>
            </w:pPr>
          </w:p>
        </w:tc>
        <w:tc>
          <w:tcPr>
            <w:tcW w:w="1843" w:type="dxa"/>
          </w:tcPr>
          <w:p w14:paraId="28D1FDA0" w14:textId="77777777" w:rsidR="00732067" w:rsidRDefault="00732067" w:rsidP="002945EB">
            <w:pPr>
              <w:pStyle w:val="afc"/>
              <w:ind w:left="36" w:hanging="36"/>
            </w:pPr>
            <w:r>
              <w:t>a</w:t>
            </w:r>
            <w:r>
              <w:rPr>
                <w:rFonts w:hint="eastAsia"/>
              </w:rPr>
              <w:t>p-n</w:t>
            </w:r>
            <w:r w:rsidRPr="00407F01">
              <w:t>ortheast-1</w:t>
            </w:r>
            <w:r>
              <w:t>c</w:t>
            </w:r>
          </w:p>
        </w:tc>
        <w:tc>
          <w:tcPr>
            <w:tcW w:w="1843" w:type="dxa"/>
          </w:tcPr>
          <w:p w14:paraId="1AFB9EEC" w14:textId="77777777" w:rsidR="00732067" w:rsidRDefault="00732067" w:rsidP="002945EB">
            <w:pPr>
              <w:pStyle w:val="afc"/>
              <w:ind w:left="36" w:hanging="36"/>
            </w:pPr>
            <w:r w:rsidRPr="00204E8A">
              <w:t>VPC内</w:t>
            </w:r>
          </w:p>
        </w:tc>
        <w:tc>
          <w:tcPr>
            <w:tcW w:w="2126" w:type="dxa"/>
          </w:tcPr>
          <w:p w14:paraId="420C7543" w14:textId="77777777" w:rsidR="00732067" w:rsidRDefault="00732067" w:rsidP="002945EB">
            <w:pPr>
              <w:pStyle w:val="afc"/>
              <w:ind w:left="36" w:hanging="36"/>
            </w:pPr>
            <w:r>
              <w:t>10.</w:t>
            </w:r>
            <w:r w:rsidR="00D23C6E">
              <w:t>131</w:t>
            </w:r>
            <w:r>
              <w:t>.xx.0/23</w:t>
            </w:r>
          </w:p>
        </w:tc>
        <w:tc>
          <w:tcPr>
            <w:tcW w:w="1984" w:type="dxa"/>
            <w:gridSpan w:val="2"/>
          </w:tcPr>
          <w:p w14:paraId="72FB67A6" w14:textId="77777777" w:rsidR="00732067" w:rsidRDefault="00732067" w:rsidP="002945EB">
            <w:pPr>
              <w:pStyle w:val="afc"/>
              <w:ind w:left="36" w:hanging="36"/>
            </w:pPr>
            <w:r w:rsidRPr="00204E8A">
              <w:t>Local</w:t>
            </w:r>
          </w:p>
        </w:tc>
      </w:tr>
      <w:tr w:rsidR="00732067" w:rsidRPr="00331EE6" w14:paraId="357D834F" w14:textId="77777777" w:rsidTr="00732067">
        <w:trPr>
          <w:gridAfter w:val="1"/>
          <w:wAfter w:w="7" w:type="dxa"/>
        </w:trPr>
        <w:tc>
          <w:tcPr>
            <w:tcW w:w="1276" w:type="dxa"/>
            <w:tcBorders>
              <w:top w:val="single" w:sz="4" w:space="0" w:color="auto"/>
              <w:left w:val="single" w:sz="4" w:space="0" w:color="auto"/>
              <w:right w:val="single" w:sz="4" w:space="0" w:color="auto"/>
            </w:tcBorders>
          </w:tcPr>
          <w:p w14:paraId="514F9A75" w14:textId="77777777" w:rsidR="00732067" w:rsidRDefault="00732067" w:rsidP="002945EB">
            <w:pPr>
              <w:pStyle w:val="afc"/>
              <w:ind w:left="36" w:hanging="36"/>
            </w:pPr>
            <w:r>
              <w:rPr>
                <w:rFonts w:hint="eastAsia"/>
              </w:rPr>
              <w:t>研修</w:t>
            </w:r>
          </w:p>
        </w:tc>
        <w:tc>
          <w:tcPr>
            <w:tcW w:w="1843" w:type="dxa"/>
          </w:tcPr>
          <w:p w14:paraId="75E55C0F" w14:textId="77777777" w:rsidR="00732067" w:rsidRDefault="00732067" w:rsidP="002945EB">
            <w:pPr>
              <w:pStyle w:val="afc"/>
              <w:ind w:left="36" w:hanging="36"/>
            </w:pPr>
            <w:r>
              <w:t>a</w:t>
            </w:r>
            <w:r>
              <w:rPr>
                <w:rFonts w:hint="eastAsia"/>
              </w:rPr>
              <w:t>p-n</w:t>
            </w:r>
            <w:r w:rsidRPr="00407F01">
              <w:t>ortheast-1a</w:t>
            </w:r>
          </w:p>
        </w:tc>
        <w:tc>
          <w:tcPr>
            <w:tcW w:w="1843" w:type="dxa"/>
            <w:tcBorders>
              <w:top w:val="single" w:sz="4" w:space="0" w:color="auto"/>
              <w:left w:val="single" w:sz="4" w:space="0" w:color="auto"/>
              <w:bottom w:val="single" w:sz="4" w:space="0" w:color="auto"/>
              <w:right w:val="single" w:sz="4" w:space="0" w:color="auto"/>
            </w:tcBorders>
          </w:tcPr>
          <w:p w14:paraId="7B099851" w14:textId="77777777" w:rsidR="00732067" w:rsidRDefault="00732067" w:rsidP="002945EB">
            <w:pPr>
              <w:pStyle w:val="afc"/>
              <w:ind w:left="36" w:hanging="36"/>
            </w:pPr>
            <w:r>
              <w:rPr>
                <w:rFonts w:hint="eastAsia"/>
              </w:rPr>
              <w:t>V</w:t>
            </w:r>
            <w:r>
              <w:t>PC</w:t>
            </w:r>
            <w:r>
              <w:rPr>
                <w:rFonts w:hint="eastAsia"/>
              </w:rPr>
              <w:t>内</w:t>
            </w:r>
          </w:p>
        </w:tc>
        <w:tc>
          <w:tcPr>
            <w:tcW w:w="2126" w:type="dxa"/>
            <w:tcBorders>
              <w:top w:val="single" w:sz="4" w:space="0" w:color="auto"/>
              <w:left w:val="single" w:sz="4" w:space="0" w:color="auto"/>
              <w:bottom w:val="single" w:sz="4" w:space="0" w:color="auto"/>
              <w:right w:val="single" w:sz="4" w:space="0" w:color="auto"/>
            </w:tcBorders>
          </w:tcPr>
          <w:p w14:paraId="3A2558C8" w14:textId="77777777" w:rsidR="00732067" w:rsidRPr="00331EE6" w:rsidRDefault="00732067" w:rsidP="002945EB">
            <w:pPr>
              <w:pStyle w:val="afc"/>
              <w:ind w:left="36" w:hanging="36"/>
            </w:pPr>
            <w:r>
              <w:t>10.</w:t>
            </w:r>
            <w:r w:rsidR="00D23C6E">
              <w:t>131</w:t>
            </w:r>
            <w:r>
              <w:t>.xx.0/23</w:t>
            </w:r>
          </w:p>
        </w:tc>
        <w:tc>
          <w:tcPr>
            <w:tcW w:w="1977" w:type="dxa"/>
            <w:tcBorders>
              <w:top w:val="single" w:sz="4" w:space="0" w:color="auto"/>
              <w:left w:val="single" w:sz="4" w:space="0" w:color="auto"/>
              <w:bottom w:val="single" w:sz="4" w:space="0" w:color="auto"/>
              <w:right w:val="single" w:sz="4" w:space="0" w:color="auto"/>
            </w:tcBorders>
          </w:tcPr>
          <w:p w14:paraId="45CBC626" w14:textId="77777777" w:rsidR="00732067" w:rsidRPr="00331EE6" w:rsidRDefault="00732067" w:rsidP="002945EB">
            <w:pPr>
              <w:pStyle w:val="afc"/>
              <w:ind w:left="36" w:hanging="36"/>
            </w:pPr>
            <w:r>
              <w:t>Local</w:t>
            </w:r>
          </w:p>
        </w:tc>
      </w:tr>
    </w:tbl>
    <w:p w14:paraId="2B234FEF" w14:textId="77777777" w:rsidR="00AE3885" w:rsidRDefault="00AE3885">
      <w:pPr>
        <w:widowControl/>
        <w:jc w:val="left"/>
      </w:pPr>
    </w:p>
    <w:p w14:paraId="04BE3C53" w14:textId="77777777" w:rsidR="007F2D78" w:rsidRDefault="00044217" w:rsidP="007F2D78">
      <w:pPr>
        <w:ind w:leftChars="850" w:left="1700"/>
      </w:pPr>
      <w:r>
        <w:rPr>
          <w:rFonts w:hint="eastAsia"/>
        </w:rPr>
        <w:t>バッチサーバ向けS</w:t>
      </w:r>
      <w:r>
        <w:t>ubnet</w:t>
      </w:r>
      <w:r>
        <w:rPr>
          <w:rFonts w:hint="eastAsia"/>
        </w:rPr>
        <w:t>向けのルートテーブル</w:t>
      </w:r>
    </w:p>
    <w:tbl>
      <w:tblPr>
        <w:tblW w:w="9072"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1843"/>
        <w:gridCol w:w="2126"/>
        <w:gridCol w:w="1984"/>
      </w:tblGrid>
      <w:tr w:rsidR="00AE3885" w:rsidRPr="00331EE6" w14:paraId="7CC4491C" w14:textId="77777777" w:rsidTr="00AE3885">
        <w:tc>
          <w:tcPr>
            <w:tcW w:w="1276" w:type="dxa"/>
            <w:shd w:val="clear" w:color="auto" w:fill="B4C6E7" w:themeFill="accent1" w:themeFillTint="66"/>
          </w:tcPr>
          <w:p w14:paraId="111CEDFC" w14:textId="77777777" w:rsidR="00AE3885" w:rsidRDefault="00AE3885" w:rsidP="00594341">
            <w:pPr>
              <w:pStyle w:val="afc"/>
              <w:ind w:left="36"/>
            </w:pPr>
            <w:r>
              <w:rPr>
                <w:rFonts w:hint="eastAsia"/>
              </w:rPr>
              <w:t>環境</w:t>
            </w:r>
          </w:p>
        </w:tc>
        <w:tc>
          <w:tcPr>
            <w:tcW w:w="1843" w:type="dxa"/>
            <w:shd w:val="clear" w:color="auto" w:fill="B4C6E7" w:themeFill="accent1" w:themeFillTint="66"/>
          </w:tcPr>
          <w:p w14:paraId="1DE28802" w14:textId="77777777" w:rsidR="00AE3885" w:rsidRDefault="00AE3885" w:rsidP="00594341">
            <w:pPr>
              <w:pStyle w:val="afc"/>
              <w:ind w:left="36"/>
            </w:pPr>
            <w:r>
              <w:rPr>
                <w:rFonts w:hint="eastAsia"/>
              </w:rPr>
              <w:t>AZ</w:t>
            </w:r>
          </w:p>
        </w:tc>
        <w:tc>
          <w:tcPr>
            <w:tcW w:w="1843" w:type="dxa"/>
            <w:shd w:val="clear" w:color="auto" w:fill="B4C6E7" w:themeFill="accent1" w:themeFillTint="66"/>
          </w:tcPr>
          <w:p w14:paraId="168875B1" w14:textId="77777777" w:rsidR="00AE3885" w:rsidRDefault="00AE3885" w:rsidP="00594341">
            <w:pPr>
              <w:pStyle w:val="afc"/>
              <w:ind w:left="36"/>
            </w:pPr>
            <w:r w:rsidRPr="00220EAA">
              <w:rPr>
                <w:rFonts w:hint="eastAsia"/>
              </w:rPr>
              <w:t>接続先</w:t>
            </w:r>
          </w:p>
        </w:tc>
        <w:tc>
          <w:tcPr>
            <w:tcW w:w="2126" w:type="dxa"/>
            <w:shd w:val="clear" w:color="auto" w:fill="B4C6E7" w:themeFill="accent1" w:themeFillTint="66"/>
          </w:tcPr>
          <w:p w14:paraId="0C17CD4A" w14:textId="77777777" w:rsidR="00AE3885" w:rsidRPr="00331EE6" w:rsidRDefault="00AE3885" w:rsidP="00594341">
            <w:pPr>
              <w:pStyle w:val="afc"/>
              <w:ind w:left="36"/>
            </w:pPr>
            <w:r>
              <w:rPr>
                <w:rFonts w:hint="eastAsia"/>
              </w:rPr>
              <w:t>送信先</w:t>
            </w:r>
          </w:p>
        </w:tc>
        <w:tc>
          <w:tcPr>
            <w:tcW w:w="1984" w:type="dxa"/>
            <w:shd w:val="clear" w:color="auto" w:fill="B4C6E7" w:themeFill="accent1" w:themeFillTint="66"/>
          </w:tcPr>
          <w:p w14:paraId="082B3606" w14:textId="77777777" w:rsidR="00AE3885" w:rsidRPr="00331EE6" w:rsidRDefault="00AE3885" w:rsidP="00594341">
            <w:pPr>
              <w:pStyle w:val="afc"/>
              <w:ind w:left="36"/>
            </w:pPr>
            <w:r>
              <w:rPr>
                <w:rFonts w:hint="eastAsia"/>
              </w:rPr>
              <w:t>ターゲット</w:t>
            </w:r>
          </w:p>
        </w:tc>
      </w:tr>
      <w:tr w:rsidR="00AE3885" w:rsidRPr="00331EE6" w14:paraId="1F00B303" w14:textId="77777777" w:rsidTr="00AE3885">
        <w:tc>
          <w:tcPr>
            <w:tcW w:w="1276" w:type="dxa"/>
            <w:vMerge w:val="restart"/>
          </w:tcPr>
          <w:p w14:paraId="1135BB93" w14:textId="77777777" w:rsidR="00AE3885" w:rsidRDefault="00AE3885" w:rsidP="00594341">
            <w:pPr>
              <w:pStyle w:val="afc"/>
              <w:ind w:left="36"/>
            </w:pPr>
            <w:r>
              <w:rPr>
                <w:rFonts w:hint="eastAsia"/>
              </w:rPr>
              <w:t>本番・開発</w:t>
            </w:r>
          </w:p>
        </w:tc>
        <w:tc>
          <w:tcPr>
            <w:tcW w:w="1843" w:type="dxa"/>
            <w:vMerge w:val="restart"/>
          </w:tcPr>
          <w:p w14:paraId="5569A861" w14:textId="77777777" w:rsidR="00AE3885" w:rsidRDefault="00AE3885" w:rsidP="00594341">
            <w:pPr>
              <w:pStyle w:val="afc"/>
              <w:ind w:left="36" w:rightChars="0" w:right="0"/>
            </w:pPr>
            <w:r>
              <w:t>a</w:t>
            </w:r>
            <w:r>
              <w:rPr>
                <w:rFonts w:hint="eastAsia"/>
              </w:rPr>
              <w:t>p-n</w:t>
            </w:r>
            <w:r w:rsidRPr="00407F01">
              <w:t>ortheast-1a</w:t>
            </w:r>
          </w:p>
        </w:tc>
        <w:tc>
          <w:tcPr>
            <w:tcW w:w="1843" w:type="dxa"/>
          </w:tcPr>
          <w:p w14:paraId="516D70FF" w14:textId="77777777" w:rsidR="00AE3885" w:rsidRDefault="00AE3885" w:rsidP="00594341">
            <w:pPr>
              <w:pStyle w:val="afc"/>
              <w:ind w:left="36"/>
            </w:pPr>
            <w:r>
              <w:rPr>
                <w:rFonts w:hint="eastAsia"/>
              </w:rPr>
              <w:t>V</w:t>
            </w:r>
            <w:r>
              <w:t>PC</w:t>
            </w:r>
            <w:r>
              <w:rPr>
                <w:rFonts w:hint="eastAsia"/>
              </w:rPr>
              <w:t>内</w:t>
            </w:r>
          </w:p>
        </w:tc>
        <w:tc>
          <w:tcPr>
            <w:tcW w:w="2126" w:type="dxa"/>
          </w:tcPr>
          <w:p w14:paraId="6E94C5B8" w14:textId="77777777" w:rsidR="00AE3885" w:rsidRPr="00331EE6" w:rsidRDefault="00AE3885" w:rsidP="00594341">
            <w:pPr>
              <w:pStyle w:val="afc"/>
              <w:ind w:left="36"/>
            </w:pPr>
            <w:r>
              <w:t>10.</w:t>
            </w:r>
            <w:r w:rsidR="001C73B6">
              <w:t>131</w:t>
            </w:r>
            <w:r>
              <w:t>.</w:t>
            </w:r>
            <w:r>
              <w:rPr>
                <w:rFonts w:hint="eastAsia"/>
              </w:rPr>
              <w:t>x</w:t>
            </w:r>
            <w:r>
              <w:t>x.0/23</w:t>
            </w:r>
          </w:p>
        </w:tc>
        <w:tc>
          <w:tcPr>
            <w:tcW w:w="1984" w:type="dxa"/>
          </w:tcPr>
          <w:p w14:paraId="5C7210F0" w14:textId="77777777" w:rsidR="00AE3885" w:rsidRPr="00331EE6" w:rsidRDefault="00AE3885" w:rsidP="00594341">
            <w:pPr>
              <w:pStyle w:val="afc"/>
              <w:ind w:left="36"/>
            </w:pPr>
            <w:r>
              <w:t>Local</w:t>
            </w:r>
          </w:p>
        </w:tc>
      </w:tr>
      <w:tr w:rsidR="00AE3885" w:rsidRPr="00331EE6" w14:paraId="591BE733" w14:textId="77777777" w:rsidTr="00AE3885">
        <w:tc>
          <w:tcPr>
            <w:tcW w:w="1276" w:type="dxa"/>
            <w:vMerge/>
          </w:tcPr>
          <w:p w14:paraId="78E03C2C" w14:textId="77777777" w:rsidR="00AE3885" w:rsidRDefault="00AE3885" w:rsidP="00DB612A">
            <w:pPr>
              <w:pStyle w:val="afc"/>
              <w:ind w:left="36"/>
            </w:pPr>
          </w:p>
        </w:tc>
        <w:tc>
          <w:tcPr>
            <w:tcW w:w="1843" w:type="dxa"/>
            <w:vMerge/>
          </w:tcPr>
          <w:p w14:paraId="4D716C21" w14:textId="77777777" w:rsidR="00AE3885" w:rsidRDefault="00AE3885">
            <w:pPr>
              <w:pStyle w:val="afc"/>
              <w:ind w:left="36" w:rightChars="0" w:right="0"/>
              <w:pPrChange w:id="220" w:author="小西 博和 Hirokazu Konishi" w:date="2023-01-16T18:06:00Z">
                <w:pPr>
                  <w:pStyle w:val="afc"/>
                  <w:ind w:left="121" w:firstLine="1786"/>
                </w:pPr>
              </w:pPrChange>
            </w:pPr>
          </w:p>
        </w:tc>
        <w:tc>
          <w:tcPr>
            <w:tcW w:w="1843" w:type="dxa"/>
          </w:tcPr>
          <w:p w14:paraId="134E097B" w14:textId="77777777" w:rsidR="00AE3885" w:rsidRDefault="00AE3885" w:rsidP="00594341">
            <w:pPr>
              <w:pStyle w:val="afc"/>
              <w:ind w:left="36"/>
            </w:pPr>
            <w:r>
              <w:rPr>
                <w:rFonts w:hint="eastAsia"/>
              </w:rPr>
              <w:t>外部接続先</w:t>
            </w:r>
          </w:p>
        </w:tc>
        <w:tc>
          <w:tcPr>
            <w:tcW w:w="2126" w:type="dxa"/>
          </w:tcPr>
          <w:p w14:paraId="33CE5ED8" w14:textId="77777777" w:rsidR="00AE3885" w:rsidRDefault="00AE3885" w:rsidP="00594341">
            <w:pPr>
              <w:pStyle w:val="afc"/>
              <w:ind w:left="36"/>
            </w:pPr>
            <w:r>
              <w:t>0.0.0.0/0</w:t>
            </w:r>
          </w:p>
        </w:tc>
        <w:tc>
          <w:tcPr>
            <w:tcW w:w="1984" w:type="dxa"/>
          </w:tcPr>
          <w:p w14:paraId="0F194FED" w14:textId="77777777" w:rsidR="00AE3885" w:rsidRDefault="00AE3885" w:rsidP="00594341">
            <w:pPr>
              <w:pStyle w:val="afc"/>
              <w:ind w:left="36"/>
            </w:pPr>
            <w:r>
              <w:t>Transit Gateway</w:t>
            </w:r>
          </w:p>
        </w:tc>
      </w:tr>
      <w:tr w:rsidR="00AE3885" w:rsidRPr="00331EE6" w14:paraId="6DDD99A6" w14:textId="77777777" w:rsidTr="00AE3885">
        <w:tc>
          <w:tcPr>
            <w:tcW w:w="1276" w:type="dxa"/>
            <w:vMerge/>
          </w:tcPr>
          <w:p w14:paraId="1E8180E5" w14:textId="77777777" w:rsidR="00AE3885" w:rsidRDefault="00AE3885" w:rsidP="00DB612A">
            <w:pPr>
              <w:pStyle w:val="afc"/>
              <w:ind w:left="36"/>
            </w:pPr>
          </w:p>
        </w:tc>
        <w:tc>
          <w:tcPr>
            <w:tcW w:w="1843" w:type="dxa"/>
            <w:vMerge/>
          </w:tcPr>
          <w:p w14:paraId="693AA436" w14:textId="77777777" w:rsidR="00AE3885" w:rsidRDefault="00AE3885">
            <w:pPr>
              <w:pStyle w:val="afc"/>
              <w:ind w:left="36" w:rightChars="0" w:right="0"/>
              <w:pPrChange w:id="221" w:author="小西 博和 Hirokazu Konishi" w:date="2023-01-16T18:06:00Z">
                <w:pPr>
                  <w:pStyle w:val="afc"/>
                  <w:ind w:left="121" w:firstLine="1786"/>
                </w:pPr>
              </w:pPrChange>
            </w:pPr>
          </w:p>
        </w:tc>
        <w:tc>
          <w:tcPr>
            <w:tcW w:w="1843" w:type="dxa"/>
          </w:tcPr>
          <w:p w14:paraId="09BA8F5A" w14:textId="77777777" w:rsidR="00AE3885" w:rsidRDefault="00AE3885" w:rsidP="00594341">
            <w:pPr>
              <w:pStyle w:val="afc"/>
              <w:ind w:left="36"/>
            </w:pPr>
            <w:r w:rsidRPr="00220EAA">
              <w:t>S3</w:t>
            </w:r>
          </w:p>
        </w:tc>
        <w:tc>
          <w:tcPr>
            <w:tcW w:w="2126" w:type="dxa"/>
          </w:tcPr>
          <w:p w14:paraId="551A1A1B" w14:textId="77777777" w:rsidR="00AE3885" w:rsidRPr="00331EE6" w:rsidRDefault="001C73B6" w:rsidP="00594341">
            <w:pPr>
              <w:pStyle w:val="afc"/>
              <w:ind w:left="36"/>
            </w:pPr>
            <w:r w:rsidRPr="00453B72">
              <w:t>pl-61a54008</w:t>
            </w:r>
          </w:p>
        </w:tc>
        <w:tc>
          <w:tcPr>
            <w:tcW w:w="1984" w:type="dxa"/>
          </w:tcPr>
          <w:p w14:paraId="6568504D" w14:textId="77777777" w:rsidR="00AE3885" w:rsidRPr="00331EE6" w:rsidRDefault="00AE3885" w:rsidP="00594341">
            <w:pPr>
              <w:pStyle w:val="afc"/>
              <w:ind w:left="36"/>
            </w:pPr>
            <w:r w:rsidRPr="00574E1E">
              <w:t>VPC Endpoint ID</w:t>
            </w:r>
          </w:p>
        </w:tc>
      </w:tr>
      <w:tr w:rsidR="00AE3885" w:rsidRPr="00331EE6" w14:paraId="122C3CEE" w14:textId="77777777" w:rsidTr="00AE3885">
        <w:tc>
          <w:tcPr>
            <w:tcW w:w="1276" w:type="dxa"/>
            <w:vMerge/>
          </w:tcPr>
          <w:p w14:paraId="695C62EC" w14:textId="77777777" w:rsidR="00AE3885" w:rsidRDefault="00AE3885" w:rsidP="001D6919">
            <w:pPr>
              <w:pStyle w:val="afc"/>
              <w:ind w:left="36"/>
            </w:pPr>
          </w:p>
        </w:tc>
        <w:tc>
          <w:tcPr>
            <w:tcW w:w="1843" w:type="dxa"/>
            <w:vMerge w:val="restart"/>
          </w:tcPr>
          <w:p w14:paraId="184BEE0D" w14:textId="77777777" w:rsidR="00AE3885" w:rsidRDefault="00AE3885" w:rsidP="00594341">
            <w:pPr>
              <w:pStyle w:val="afc"/>
              <w:ind w:left="36" w:rightChars="0" w:right="0"/>
            </w:pPr>
            <w:r>
              <w:t>a</w:t>
            </w:r>
            <w:r>
              <w:rPr>
                <w:rFonts w:hint="eastAsia"/>
              </w:rPr>
              <w:t>p-n</w:t>
            </w:r>
            <w:r w:rsidRPr="00407F01">
              <w:t>ortheast-1</w:t>
            </w:r>
            <w:r>
              <w:t>c</w:t>
            </w:r>
          </w:p>
        </w:tc>
        <w:tc>
          <w:tcPr>
            <w:tcW w:w="1843" w:type="dxa"/>
          </w:tcPr>
          <w:p w14:paraId="33F814EE" w14:textId="77777777" w:rsidR="00AE3885" w:rsidRDefault="00AE3885" w:rsidP="00594341">
            <w:pPr>
              <w:pStyle w:val="afc"/>
              <w:ind w:left="36"/>
            </w:pPr>
            <w:r w:rsidRPr="00204E8A">
              <w:t>VPC内</w:t>
            </w:r>
          </w:p>
        </w:tc>
        <w:tc>
          <w:tcPr>
            <w:tcW w:w="2126" w:type="dxa"/>
          </w:tcPr>
          <w:p w14:paraId="4F47CEBE" w14:textId="77777777" w:rsidR="00AE3885" w:rsidRDefault="00AE3885" w:rsidP="00594341">
            <w:pPr>
              <w:pStyle w:val="afc"/>
              <w:ind w:left="36"/>
            </w:pPr>
            <w:r>
              <w:t>10.</w:t>
            </w:r>
            <w:r w:rsidR="001C73B6">
              <w:t>131</w:t>
            </w:r>
            <w:r>
              <w:t>.xx.0/23</w:t>
            </w:r>
          </w:p>
        </w:tc>
        <w:tc>
          <w:tcPr>
            <w:tcW w:w="1984" w:type="dxa"/>
          </w:tcPr>
          <w:p w14:paraId="10D33887" w14:textId="77777777" w:rsidR="00AE3885" w:rsidRDefault="00AE3885" w:rsidP="00594341">
            <w:pPr>
              <w:pStyle w:val="afc"/>
              <w:ind w:left="36"/>
            </w:pPr>
            <w:r w:rsidRPr="00204E8A">
              <w:t>Local</w:t>
            </w:r>
          </w:p>
        </w:tc>
      </w:tr>
      <w:tr w:rsidR="00AE3885" w:rsidRPr="00331EE6" w14:paraId="002DC757" w14:textId="77777777" w:rsidTr="00AE3885">
        <w:tc>
          <w:tcPr>
            <w:tcW w:w="1276" w:type="dxa"/>
            <w:vMerge/>
          </w:tcPr>
          <w:p w14:paraId="462A3E8B" w14:textId="77777777" w:rsidR="00AE3885" w:rsidRDefault="00AE3885" w:rsidP="001D6919">
            <w:pPr>
              <w:pStyle w:val="afc"/>
              <w:ind w:left="36"/>
            </w:pPr>
          </w:p>
        </w:tc>
        <w:tc>
          <w:tcPr>
            <w:tcW w:w="1843" w:type="dxa"/>
            <w:vMerge/>
          </w:tcPr>
          <w:p w14:paraId="5DAE2A4B" w14:textId="77777777" w:rsidR="00AE3885" w:rsidRDefault="00AE3885">
            <w:pPr>
              <w:pStyle w:val="afc"/>
              <w:ind w:left="36" w:rightChars="0" w:right="0"/>
              <w:pPrChange w:id="222" w:author="小西 博和 Hirokazu Konishi" w:date="2023-01-16T18:06:00Z">
                <w:pPr>
                  <w:pStyle w:val="afc"/>
                  <w:ind w:left="121" w:firstLine="1786"/>
                </w:pPr>
              </w:pPrChange>
            </w:pPr>
          </w:p>
        </w:tc>
        <w:tc>
          <w:tcPr>
            <w:tcW w:w="1843" w:type="dxa"/>
          </w:tcPr>
          <w:p w14:paraId="7D996A3E" w14:textId="77777777" w:rsidR="00AE3885" w:rsidRPr="00204E8A" w:rsidRDefault="00AE3885" w:rsidP="00594341">
            <w:pPr>
              <w:pStyle w:val="afc"/>
              <w:ind w:left="36"/>
            </w:pPr>
            <w:r>
              <w:rPr>
                <w:rFonts w:hint="eastAsia"/>
              </w:rPr>
              <w:t>外部接続先</w:t>
            </w:r>
          </w:p>
        </w:tc>
        <w:tc>
          <w:tcPr>
            <w:tcW w:w="2126" w:type="dxa"/>
          </w:tcPr>
          <w:p w14:paraId="018DB50D" w14:textId="77777777" w:rsidR="00AE3885" w:rsidRPr="00204E8A" w:rsidRDefault="00AE3885" w:rsidP="00594341">
            <w:pPr>
              <w:pStyle w:val="afc"/>
              <w:ind w:left="36"/>
            </w:pPr>
            <w:r>
              <w:t>0.0.0.0/0</w:t>
            </w:r>
          </w:p>
        </w:tc>
        <w:tc>
          <w:tcPr>
            <w:tcW w:w="1984" w:type="dxa"/>
          </w:tcPr>
          <w:p w14:paraId="3467762F" w14:textId="77777777" w:rsidR="00AE3885" w:rsidRPr="00204E8A" w:rsidRDefault="00AE3885" w:rsidP="00594341">
            <w:pPr>
              <w:pStyle w:val="afc"/>
              <w:ind w:left="36"/>
            </w:pPr>
            <w:r>
              <w:t>Transit Gateway</w:t>
            </w:r>
          </w:p>
        </w:tc>
      </w:tr>
      <w:tr w:rsidR="00AE3885" w:rsidRPr="00331EE6" w14:paraId="1C36E762" w14:textId="77777777" w:rsidTr="00AE3885">
        <w:tc>
          <w:tcPr>
            <w:tcW w:w="1276" w:type="dxa"/>
            <w:vMerge/>
          </w:tcPr>
          <w:p w14:paraId="7745008C" w14:textId="77777777" w:rsidR="00AE3885" w:rsidRDefault="00AE3885" w:rsidP="00DB612A">
            <w:pPr>
              <w:pStyle w:val="afc"/>
              <w:ind w:left="36"/>
            </w:pPr>
          </w:p>
        </w:tc>
        <w:tc>
          <w:tcPr>
            <w:tcW w:w="1843" w:type="dxa"/>
            <w:vMerge/>
          </w:tcPr>
          <w:p w14:paraId="2D32FC4D" w14:textId="77777777" w:rsidR="00AE3885" w:rsidRDefault="00AE3885">
            <w:pPr>
              <w:pStyle w:val="afc"/>
              <w:ind w:left="36" w:rightChars="0" w:right="0"/>
              <w:pPrChange w:id="223" w:author="小西 博和 Hirokazu Konishi" w:date="2023-01-16T18:06:00Z">
                <w:pPr>
                  <w:pStyle w:val="afc"/>
                  <w:ind w:left="121" w:firstLine="1786"/>
                </w:pPr>
              </w:pPrChange>
            </w:pPr>
          </w:p>
        </w:tc>
        <w:tc>
          <w:tcPr>
            <w:tcW w:w="1843" w:type="dxa"/>
          </w:tcPr>
          <w:p w14:paraId="1805E2C7" w14:textId="77777777" w:rsidR="00AE3885" w:rsidRDefault="00AE3885" w:rsidP="00594341">
            <w:pPr>
              <w:pStyle w:val="afc"/>
              <w:ind w:left="36"/>
            </w:pPr>
            <w:r w:rsidRPr="00204E8A">
              <w:t>S3</w:t>
            </w:r>
          </w:p>
        </w:tc>
        <w:tc>
          <w:tcPr>
            <w:tcW w:w="2126" w:type="dxa"/>
          </w:tcPr>
          <w:p w14:paraId="34D9A6BD" w14:textId="77777777" w:rsidR="00AE3885" w:rsidRDefault="001C73B6" w:rsidP="00594341">
            <w:pPr>
              <w:pStyle w:val="afc"/>
              <w:ind w:left="36"/>
            </w:pPr>
            <w:r w:rsidRPr="00453B72">
              <w:t>pl-61a54008</w:t>
            </w:r>
          </w:p>
        </w:tc>
        <w:tc>
          <w:tcPr>
            <w:tcW w:w="1984" w:type="dxa"/>
          </w:tcPr>
          <w:p w14:paraId="1CDE6E37" w14:textId="77777777" w:rsidR="00AE3885" w:rsidRDefault="00AE3885" w:rsidP="00594341">
            <w:pPr>
              <w:pStyle w:val="afc"/>
              <w:ind w:left="36"/>
            </w:pPr>
            <w:r w:rsidRPr="00204E8A">
              <w:t>VPC Endpoint ID</w:t>
            </w:r>
          </w:p>
        </w:tc>
      </w:tr>
      <w:tr w:rsidR="00AE3885" w:rsidRPr="00331EE6" w14:paraId="292B70C6" w14:textId="77777777" w:rsidTr="00AE3885">
        <w:tc>
          <w:tcPr>
            <w:tcW w:w="1276" w:type="dxa"/>
            <w:vMerge w:val="restart"/>
          </w:tcPr>
          <w:p w14:paraId="0157654F" w14:textId="77777777" w:rsidR="00AE3885" w:rsidRDefault="00AE3885" w:rsidP="00594341">
            <w:pPr>
              <w:pStyle w:val="afc"/>
              <w:ind w:left="36"/>
            </w:pPr>
            <w:r>
              <w:rPr>
                <w:rFonts w:hint="eastAsia"/>
              </w:rPr>
              <w:t>研修</w:t>
            </w:r>
          </w:p>
        </w:tc>
        <w:tc>
          <w:tcPr>
            <w:tcW w:w="1843" w:type="dxa"/>
            <w:vMerge w:val="restart"/>
          </w:tcPr>
          <w:p w14:paraId="10D63EDA" w14:textId="77777777" w:rsidR="00AE3885" w:rsidRDefault="00AE3885" w:rsidP="00594341">
            <w:pPr>
              <w:pStyle w:val="afc"/>
              <w:ind w:left="36" w:rightChars="0" w:right="0"/>
            </w:pPr>
            <w:r>
              <w:t>a</w:t>
            </w:r>
            <w:r>
              <w:rPr>
                <w:rFonts w:hint="eastAsia"/>
              </w:rPr>
              <w:t>p-n</w:t>
            </w:r>
            <w:r w:rsidRPr="00407F01">
              <w:t>ortheast-1a</w:t>
            </w:r>
          </w:p>
        </w:tc>
        <w:tc>
          <w:tcPr>
            <w:tcW w:w="1843" w:type="dxa"/>
          </w:tcPr>
          <w:p w14:paraId="0635D8B0" w14:textId="77777777" w:rsidR="00AE3885" w:rsidRDefault="00AE3885" w:rsidP="00594341">
            <w:pPr>
              <w:pStyle w:val="afc"/>
              <w:ind w:left="36"/>
            </w:pPr>
            <w:r>
              <w:rPr>
                <w:rFonts w:hint="eastAsia"/>
              </w:rPr>
              <w:t>V</w:t>
            </w:r>
            <w:r>
              <w:t>PC</w:t>
            </w:r>
            <w:r>
              <w:rPr>
                <w:rFonts w:hint="eastAsia"/>
              </w:rPr>
              <w:t>内</w:t>
            </w:r>
          </w:p>
        </w:tc>
        <w:tc>
          <w:tcPr>
            <w:tcW w:w="2126" w:type="dxa"/>
          </w:tcPr>
          <w:p w14:paraId="5AC68C59" w14:textId="77777777" w:rsidR="00AE3885" w:rsidRPr="00331EE6" w:rsidRDefault="00AE3885" w:rsidP="00594341">
            <w:pPr>
              <w:pStyle w:val="afc"/>
              <w:ind w:left="36"/>
            </w:pPr>
            <w:r>
              <w:t>10.</w:t>
            </w:r>
            <w:r w:rsidR="001C73B6">
              <w:t>131</w:t>
            </w:r>
            <w:r>
              <w:t>.xx.0/23</w:t>
            </w:r>
          </w:p>
        </w:tc>
        <w:tc>
          <w:tcPr>
            <w:tcW w:w="1984" w:type="dxa"/>
          </w:tcPr>
          <w:p w14:paraId="0E032191" w14:textId="77777777" w:rsidR="00AE3885" w:rsidRPr="00331EE6" w:rsidRDefault="00AE3885" w:rsidP="00594341">
            <w:pPr>
              <w:pStyle w:val="afc"/>
              <w:ind w:left="36"/>
            </w:pPr>
            <w:r>
              <w:t>Local</w:t>
            </w:r>
          </w:p>
        </w:tc>
      </w:tr>
      <w:tr w:rsidR="00AE3885" w14:paraId="04E87713" w14:textId="77777777" w:rsidTr="00AE3885">
        <w:tc>
          <w:tcPr>
            <w:tcW w:w="1276" w:type="dxa"/>
            <w:vMerge/>
          </w:tcPr>
          <w:p w14:paraId="02921F25" w14:textId="77777777" w:rsidR="00AE3885" w:rsidRDefault="00AE3885" w:rsidP="00DB612A">
            <w:pPr>
              <w:pStyle w:val="afc"/>
              <w:ind w:left="36"/>
            </w:pPr>
          </w:p>
        </w:tc>
        <w:tc>
          <w:tcPr>
            <w:tcW w:w="1843" w:type="dxa"/>
            <w:vMerge/>
          </w:tcPr>
          <w:p w14:paraId="3AC17F4C" w14:textId="77777777" w:rsidR="00AE3885" w:rsidRDefault="00AE3885" w:rsidP="00DB612A">
            <w:pPr>
              <w:pStyle w:val="afc"/>
              <w:ind w:left="36"/>
            </w:pPr>
          </w:p>
        </w:tc>
        <w:tc>
          <w:tcPr>
            <w:tcW w:w="1843" w:type="dxa"/>
          </w:tcPr>
          <w:p w14:paraId="2C3D4A93" w14:textId="77777777" w:rsidR="00AE3885" w:rsidRDefault="00AE3885" w:rsidP="00DB612A">
            <w:pPr>
              <w:pStyle w:val="afc"/>
              <w:ind w:left="36"/>
            </w:pPr>
            <w:r>
              <w:rPr>
                <w:rFonts w:hint="eastAsia"/>
              </w:rPr>
              <w:t>外部接続先</w:t>
            </w:r>
          </w:p>
        </w:tc>
        <w:tc>
          <w:tcPr>
            <w:tcW w:w="2126" w:type="dxa"/>
          </w:tcPr>
          <w:p w14:paraId="4662AA37" w14:textId="77777777" w:rsidR="00AE3885" w:rsidRDefault="00AE3885" w:rsidP="00DB612A">
            <w:pPr>
              <w:pStyle w:val="afc"/>
              <w:ind w:left="36"/>
            </w:pPr>
            <w:r>
              <w:t>0.0.0.0/0</w:t>
            </w:r>
          </w:p>
        </w:tc>
        <w:tc>
          <w:tcPr>
            <w:tcW w:w="1984" w:type="dxa"/>
          </w:tcPr>
          <w:p w14:paraId="5228DE64" w14:textId="77777777" w:rsidR="00AE3885" w:rsidRDefault="00AE3885" w:rsidP="00DB612A">
            <w:pPr>
              <w:pStyle w:val="afc"/>
              <w:ind w:left="36"/>
            </w:pPr>
            <w:r>
              <w:t>Transit Gateway</w:t>
            </w:r>
          </w:p>
        </w:tc>
      </w:tr>
      <w:tr w:rsidR="00AE3885" w:rsidRPr="00331EE6" w14:paraId="203E0DF2" w14:textId="77777777" w:rsidTr="00AE3885">
        <w:tc>
          <w:tcPr>
            <w:tcW w:w="1276" w:type="dxa"/>
            <w:vMerge/>
          </w:tcPr>
          <w:p w14:paraId="652CD816" w14:textId="77777777" w:rsidR="00AE3885" w:rsidRDefault="00AE3885" w:rsidP="00DB612A">
            <w:pPr>
              <w:pStyle w:val="afc"/>
              <w:ind w:left="36"/>
            </w:pPr>
          </w:p>
        </w:tc>
        <w:tc>
          <w:tcPr>
            <w:tcW w:w="1843" w:type="dxa"/>
            <w:vMerge/>
          </w:tcPr>
          <w:p w14:paraId="046AA913" w14:textId="77777777" w:rsidR="00AE3885" w:rsidRDefault="00AE3885" w:rsidP="00DB612A">
            <w:pPr>
              <w:pStyle w:val="afc"/>
              <w:ind w:left="36"/>
            </w:pPr>
          </w:p>
        </w:tc>
        <w:tc>
          <w:tcPr>
            <w:tcW w:w="1843" w:type="dxa"/>
          </w:tcPr>
          <w:p w14:paraId="0AE4F2A8" w14:textId="77777777" w:rsidR="00AE3885" w:rsidRDefault="00AE3885" w:rsidP="00DB612A">
            <w:pPr>
              <w:pStyle w:val="afc"/>
              <w:ind w:left="36"/>
            </w:pPr>
            <w:r w:rsidRPr="00220EAA">
              <w:t>S3</w:t>
            </w:r>
          </w:p>
        </w:tc>
        <w:tc>
          <w:tcPr>
            <w:tcW w:w="2126" w:type="dxa"/>
          </w:tcPr>
          <w:p w14:paraId="0C3DC5B7" w14:textId="77777777" w:rsidR="00AE3885" w:rsidRPr="00331EE6" w:rsidRDefault="001C73B6" w:rsidP="00DB612A">
            <w:pPr>
              <w:pStyle w:val="afc"/>
              <w:ind w:left="36"/>
            </w:pPr>
            <w:r w:rsidRPr="00453B72">
              <w:t>pl-61a54008</w:t>
            </w:r>
          </w:p>
        </w:tc>
        <w:tc>
          <w:tcPr>
            <w:tcW w:w="1984" w:type="dxa"/>
          </w:tcPr>
          <w:p w14:paraId="38D6B72D" w14:textId="77777777" w:rsidR="00AE3885" w:rsidRPr="00331EE6" w:rsidRDefault="00AE3885" w:rsidP="00DB612A">
            <w:pPr>
              <w:pStyle w:val="afc"/>
              <w:ind w:left="36"/>
            </w:pPr>
            <w:r w:rsidRPr="00574E1E">
              <w:t>VPC Endpoint ID</w:t>
            </w:r>
          </w:p>
        </w:tc>
      </w:tr>
    </w:tbl>
    <w:p w14:paraId="07A9B32A" w14:textId="77777777" w:rsidR="009E599B" w:rsidRDefault="009E599B" w:rsidP="00BE1947"/>
    <w:p w14:paraId="144B1938" w14:textId="77777777" w:rsidR="009E599B" w:rsidRDefault="0024317B" w:rsidP="009E599B">
      <w:pPr>
        <w:ind w:leftChars="850" w:left="1700"/>
      </w:pPr>
      <w:r>
        <w:rPr>
          <w:rFonts w:hint="eastAsia"/>
        </w:rPr>
        <w:t>ファイル連携</w:t>
      </w:r>
      <w:r w:rsidR="009E599B">
        <w:rPr>
          <w:rFonts w:hint="eastAsia"/>
        </w:rPr>
        <w:t>サーバ向けS</w:t>
      </w:r>
      <w:r w:rsidR="009E599B">
        <w:t>ubnet</w:t>
      </w:r>
      <w:r w:rsidR="009E599B">
        <w:rPr>
          <w:rFonts w:hint="eastAsia"/>
        </w:rPr>
        <w:t>向けのルートテーブル</w:t>
      </w:r>
    </w:p>
    <w:tbl>
      <w:tblPr>
        <w:tblW w:w="9072"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1843"/>
        <w:gridCol w:w="2126"/>
        <w:gridCol w:w="1984"/>
      </w:tblGrid>
      <w:tr w:rsidR="009E599B" w:rsidRPr="00331EE6" w14:paraId="678E7FC3" w14:textId="77777777" w:rsidTr="009E599B">
        <w:tc>
          <w:tcPr>
            <w:tcW w:w="1276" w:type="dxa"/>
            <w:shd w:val="clear" w:color="auto" w:fill="B4C6E7" w:themeFill="accent1" w:themeFillTint="66"/>
          </w:tcPr>
          <w:p w14:paraId="20132D59" w14:textId="77777777" w:rsidR="009E599B" w:rsidRDefault="009E599B" w:rsidP="00D3229F">
            <w:pPr>
              <w:pStyle w:val="afc"/>
              <w:ind w:left="36" w:hanging="36"/>
            </w:pPr>
            <w:r>
              <w:rPr>
                <w:rFonts w:hint="eastAsia"/>
              </w:rPr>
              <w:t>環境</w:t>
            </w:r>
          </w:p>
        </w:tc>
        <w:tc>
          <w:tcPr>
            <w:tcW w:w="1843" w:type="dxa"/>
            <w:shd w:val="clear" w:color="auto" w:fill="B4C6E7" w:themeFill="accent1" w:themeFillTint="66"/>
          </w:tcPr>
          <w:p w14:paraId="1ABF650F" w14:textId="77777777" w:rsidR="009E599B" w:rsidRDefault="009E599B" w:rsidP="00D3229F">
            <w:pPr>
              <w:pStyle w:val="afc"/>
              <w:ind w:left="36" w:hanging="36"/>
            </w:pPr>
            <w:r>
              <w:rPr>
                <w:rFonts w:hint="eastAsia"/>
              </w:rPr>
              <w:t>AZ</w:t>
            </w:r>
          </w:p>
        </w:tc>
        <w:tc>
          <w:tcPr>
            <w:tcW w:w="1843" w:type="dxa"/>
            <w:shd w:val="clear" w:color="auto" w:fill="B4C6E7" w:themeFill="accent1" w:themeFillTint="66"/>
          </w:tcPr>
          <w:p w14:paraId="3B94ACFE" w14:textId="77777777" w:rsidR="009E599B" w:rsidRDefault="009E599B" w:rsidP="00D3229F">
            <w:pPr>
              <w:pStyle w:val="afc"/>
              <w:ind w:left="36" w:hanging="36"/>
            </w:pPr>
            <w:r w:rsidRPr="00220EAA">
              <w:rPr>
                <w:rFonts w:hint="eastAsia"/>
              </w:rPr>
              <w:t>接続先</w:t>
            </w:r>
          </w:p>
        </w:tc>
        <w:tc>
          <w:tcPr>
            <w:tcW w:w="2126" w:type="dxa"/>
            <w:shd w:val="clear" w:color="auto" w:fill="B4C6E7" w:themeFill="accent1" w:themeFillTint="66"/>
          </w:tcPr>
          <w:p w14:paraId="51BD5D1F" w14:textId="77777777" w:rsidR="009E599B" w:rsidRPr="00331EE6" w:rsidRDefault="009E599B" w:rsidP="00D3229F">
            <w:pPr>
              <w:pStyle w:val="afc"/>
              <w:ind w:left="36" w:hanging="36"/>
            </w:pPr>
            <w:r>
              <w:rPr>
                <w:rFonts w:hint="eastAsia"/>
              </w:rPr>
              <w:t>送信先</w:t>
            </w:r>
          </w:p>
        </w:tc>
        <w:tc>
          <w:tcPr>
            <w:tcW w:w="1984" w:type="dxa"/>
            <w:shd w:val="clear" w:color="auto" w:fill="B4C6E7" w:themeFill="accent1" w:themeFillTint="66"/>
          </w:tcPr>
          <w:p w14:paraId="68AA47B9" w14:textId="77777777" w:rsidR="009E599B" w:rsidRPr="00331EE6" w:rsidRDefault="009E599B" w:rsidP="00D3229F">
            <w:pPr>
              <w:pStyle w:val="afc"/>
              <w:ind w:left="36" w:hanging="36"/>
            </w:pPr>
            <w:r>
              <w:rPr>
                <w:rFonts w:hint="eastAsia"/>
              </w:rPr>
              <w:t>ターゲット</w:t>
            </w:r>
          </w:p>
        </w:tc>
      </w:tr>
      <w:tr w:rsidR="009E599B" w:rsidRPr="00331EE6" w14:paraId="18697094" w14:textId="77777777" w:rsidTr="0024317B">
        <w:tc>
          <w:tcPr>
            <w:tcW w:w="1276" w:type="dxa"/>
            <w:vMerge w:val="restart"/>
            <w:shd w:val="clear" w:color="auto" w:fill="FFFF00"/>
          </w:tcPr>
          <w:p w14:paraId="60C849D5" w14:textId="77777777" w:rsidR="009E599B" w:rsidRDefault="009E599B" w:rsidP="00D3229F">
            <w:pPr>
              <w:pStyle w:val="afc"/>
              <w:ind w:left="36" w:hanging="36"/>
            </w:pPr>
            <w:r>
              <w:rPr>
                <w:rFonts w:hint="eastAsia"/>
              </w:rPr>
              <w:t>本番・開発</w:t>
            </w:r>
          </w:p>
        </w:tc>
        <w:tc>
          <w:tcPr>
            <w:tcW w:w="1843" w:type="dxa"/>
            <w:vMerge w:val="restart"/>
            <w:shd w:val="clear" w:color="auto" w:fill="FFFF00"/>
          </w:tcPr>
          <w:p w14:paraId="7EC56317" w14:textId="77777777" w:rsidR="009E599B" w:rsidRDefault="009E599B" w:rsidP="00D3229F">
            <w:pPr>
              <w:pStyle w:val="afc"/>
              <w:ind w:left="36" w:hanging="36"/>
            </w:pPr>
            <w:r>
              <w:t>a</w:t>
            </w:r>
            <w:r>
              <w:rPr>
                <w:rFonts w:hint="eastAsia"/>
              </w:rPr>
              <w:t>p-n</w:t>
            </w:r>
            <w:r w:rsidRPr="00407F01">
              <w:t>ortheast-1a</w:t>
            </w:r>
          </w:p>
        </w:tc>
        <w:tc>
          <w:tcPr>
            <w:tcW w:w="1843" w:type="dxa"/>
            <w:shd w:val="clear" w:color="auto" w:fill="FFFF00"/>
          </w:tcPr>
          <w:p w14:paraId="75776D14" w14:textId="77777777" w:rsidR="009E599B" w:rsidRDefault="009E599B" w:rsidP="00D3229F">
            <w:pPr>
              <w:pStyle w:val="afc"/>
              <w:ind w:left="36" w:hanging="36"/>
            </w:pPr>
            <w:r>
              <w:rPr>
                <w:rFonts w:hint="eastAsia"/>
              </w:rPr>
              <w:t>V</w:t>
            </w:r>
            <w:r>
              <w:t>PC</w:t>
            </w:r>
            <w:r>
              <w:rPr>
                <w:rFonts w:hint="eastAsia"/>
              </w:rPr>
              <w:t>内</w:t>
            </w:r>
          </w:p>
        </w:tc>
        <w:tc>
          <w:tcPr>
            <w:tcW w:w="2126" w:type="dxa"/>
            <w:shd w:val="clear" w:color="auto" w:fill="FFFF00"/>
          </w:tcPr>
          <w:p w14:paraId="01A07EB2" w14:textId="77777777" w:rsidR="009E599B" w:rsidRPr="00331EE6" w:rsidRDefault="009E599B" w:rsidP="00D3229F">
            <w:pPr>
              <w:pStyle w:val="afc"/>
              <w:ind w:left="36" w:hanging="36"/>
            </w:pPr>
            <w:r>
              <w:t>10.</w:t>
            </w:r>
            <w:r w:rsidR="00A0186A">
              <w:t>131</w:t>
            </w:r>
            <w:r>
              <w:t>.</w:t>
            </w:r>
            <w:r>
              <w:rPr>
                <w:rFonts w:hint="eastAsia"/>
              </w:rPr>
              <w:t>x</w:t>
            </w:r>
            <w:r>
              <w:t>x.0/23</w:t>
            </w:r>
          </w:p>
        </w:tc>
        <w:tc>
          <w:tcPr>
            <w:tcW w:w="1984" w:type="dxa"/>
            <w:shd w:val="clear" w:color="auto" w:fill="FFFF00"/>
          </w:tcPr>
          <w:p w14:paraId="052931D5" w14:textId="77777777" w:rsidR="009E599B" w:rsidRPr="00331EE6" w:rsidRDefault="009E599B" w:rsidP="00D3229F">
            <w:pPr>
              <w:pStyle w:val="afc"/>
              <w:ind w:left="36" w:hanging="36"/>
            </w:pPr>
            <w:r>
              <w:t>Local</w:t>
            </w:r>
          </w:p>
        </w:tc>
      </w:tr>
      <w:tr w:rsidR="009E599B" w:rsidRPr="00331EE6" w14:paraId="72AAA5D4" w14:textId="77777777" w:rsidTr="0024317B">
        <w:tc>
          <w:tcPr>
            <w:tcW w:w="1276" w:type="dxa"/>
            <w:vMerge/>
            <w:shd w:val="clear" w:color="auto" w:fill="FFFF00"/>
          </w:tcPr>
          <w:p w14:paraId="2010A595" w14:textId="77777777" w:rsidR="009E599B" w:rsidRDefault="009E599B" w:rsidP="00716518">
            <w:pPr>
              <w:pStyle w:val="afc"/>
              <w:ind w:left="36" w:hanging="36"/>
            </w:pPr>
          </w:p>
        </w:tc>
        <w:tc>
          <w:tcPr>
            <w:tcW w:w="1843" w:type="dxa"/>
            <w:vMerge/>
            <w:shd w:val="clear" w:color="auto" w:fill="FFFF00"/>
          </w:tcPr>
          <w:p w14:paraId="39AD0819" w14:textId="77777777" w:rsidR="009E599B" w:rsidRDefault="009E599B" w:rsidP="00716518">
            <w:pPr>
              <w:pStyle w:val="afc"/>
              <w:ind w:left="36" w:hanging="36"/>
            </w:pPr>
          </w:p>
        </w:tc>
        <w:tc>
          <w:tcPr>
            <w:tcW w:w="1843" w:type="dxa"/>
            <w:shd w:val="clear" w:color="auto" w:fill="FFFF00"/>
          </w:tcPr>
          <w:p w14:paraId="3E1C7143" w14:textId="77777777" w:rsidR="009E599B" w:rsidRDefault="009E599B" w:rsidP="00716518">
            <w:pPr>
              <w:pStyle w:val="afc"/>
              <w:ind w:left="36" w:hanging="36"/>
            </w:pPr>
            <w:r>
              <w:rPr>
                <w:rFonts w:hint="eastAsia"/>
              </w:rPr>
              <w:t>外部接続先</w:t>
            </w:r>
          </w:p>
        </w:tc>
        <w:tc>
          <w:tcPr>
            <w:tcW w:w="2126" w:type="dxa"/>
            <w:shd w:val="clear" w:color="auto" w:fill="FFFF00"/>
          </w:tcPr>
          <w:p w14:paraId="6431EA6F" w14:textId="77777777" w:rsidR="009E599B" w:rsidRDefault="009E599B" w:rsidP="00716518">
            <w:pPr>
              <w:pStyle w:val="afc"/>
              <w:ind w:left="36" w:hanging="36"/>
            </w:pPr>
            <w:r>
              <w:t>0.0.0.0/0</w:t>
            </w:r>
          </w:p>
        </w:tc>
        <w:tc>
          <w:tcPr>
            <w:tcW w:w="1984" w:type="dxa"/>
            <w:shd w:val="clear" w:color="auto" w:fill="FFFF00"/>
          </w:tcPr>
          <w:p w14:paraId="69FB8F05" w14:textId="77777777" w:rsidR="009E599B" w:rsidRDefault="009E599B" w:rsidP="00716518">
            <w:pPr>
              <w:pStyle w:val="afc"/>
              <w:ind w:left="36" w:hanging="36"/>
            </w:pPr>
            <w:r>
              <w:t>Transit Gateway</w:t>
            </w:r>
          </w:p>
        </w:tc>
      </w:tr>
      <w:tr w:rsidR="009E599B" w:rsidRPr="00331EE6" w14:paraId="7C8C0728" w14:textId="77777777" w:rsidTr="0024317B">
        <w:tc>
          <w:tcPr>
            <w:tcW w:w="1276" w:type="dxa"/>
            <w:vMerge/>
            <w:shd w:val="clear" w:color="auto" w:fill="FFFF00"/>
          </w:tcPr>
          <w:p w14:paraId="17A8AF41" w14:textId="77777777" w:rsidR="009E599B" w:rsidRDefault="009E599B" w:rsidP="00716518">
            <w:pPr>
              <w:pStyle w:val="afc"/>
              <w:ind w:left="36" w:hanging="36"/>
            </w:pPr>
          </w:p>
        </w:tc>
        <w:tc>
          <w:tcPr>
            <w:tcW w:w="1843" w:type="dxa"/>
            <w:vMerge/>
            <w:shd w:val="clear" w:color="auto" w:fill="FFFF00"/>
          </w:tcPr>
          <w:p w14:paraId="3D580031" w14:textId="77777777" w:rsidR="009E599B" w:rsidRDefault="009E599B" w:rsidP="00716518">
            <w:pPr>
              <w:pStyle w:val="afc"/>
              <w:ind w:left="36" w:hanging="36"/>
            </w:pPr>
          </w:p>
        </w:tc>
        <w:tc>
          <w:tcPr>
            <w:tcW w:w="1843" w:type="dxa"/>
            <w:shd w:val="clear" w:color="auto" w:fill="FFFF00"/>
          </w:tcPr>
          <w:p w14:paraId="740C3EC0" w14:textId="77777777" w:rsidR="009E599B" w:rsidRDefault="009E599B" w:rsidP="00716518">
            <w:pPr>
              <w:pStyle w:val="afc"/>
              <w:ind w:left="36" w:hanging="36"/>
            </w:pPr>
            <w:r w:rsidRPr="00220EAA">
              <w:t>S3</w:t>
            </w:r>
          </w:p>
        </w:tc>
        <w:tc>
          <w:tcPr>
            <w:tcW w:w="2126" w:type="dxa"/>
            <w:shd w:val="clear" w:color="auto" w:fill="FFFF00"/>
          </w:tcPr>
          <w:p w14:paraId="14D03B9F" w14:textId="77777777" w:rsidR="009E599B" w:rsidRPr="00331EE6" w:rsidRDefault="00A0186A" w:rsidP="00716518">
            <w:pPr>
              <w:pStyle w:val="afc"/>
              <w:ind w:left="36" w:hanging="36"/>
            </w:pPr>
            <w:r w:rsidRPr="00453B72">
              <w:t>pl-61a54008</w:t>
            </w:r>
          </w:p>
        </w:tc>
        <w:tc>
          <w:tcPr>
            <w:tcW w:w="1984" w:type="dxa"/>
            <w:shd w:val="clear" w:color="auto" w:fill="FFFF00"/>
          </w:tcPr>
          <w:p w14:paraId="138BFD95" w14:textId="77777777" w:rsidR="009E599B" w:rsidRPr="00331EE6" w:rsidRDefault="009E599B" w:rsidP="00716518">
            <w:pPr>
              <w:pStyle w:val="afc"/>
              <w:ind w:left="36" w:hanging="36"/>
            </w:pPr>
            <w:r w:rsidRPr="00574E1E">
              <w:t>VPC Endpoint ID</w:t>
            </w:r>
          </w:p>
        </w:tc>
      </w:tr>
      <w:tr w:rsidR="00A0186A" w:rsidRPr="00331EE6" w14:paraId="4B893D3E" w14:textId="77777777" w:rsidTr="0024317B">
        <w:tc>
          <w:tcPr>
            <w:tcW w:w="1276" w:type="dxa"/>
            <w:vMerge/>
            <w:shd w:val="clear" w:color="auto" w:fill="FFFF00"/>
          </w:tcPr>
          <w:p w14:paraId="22FB750E" w14:textId="77777777" w:rsidR="00A0186A" w:rsidRDefault="00A0186A" w:rsidP="00716518">
            <w:pPr>
              <w:pStyle w:val="afc"/>
              <w:ind w:left="36" w:hanging="36"/>
            </w:pPr>
          </w:p>
        </w:tc>
        <w:tc>
          <w:tcPr>
            <w:tcW w:w="1843" w:type="dxa"/>
            <w:vMerge w:val="restart"/>
            <w:shd w:val="clear" w:color="auto" w:fill="FFFF00"/>
          </w:tcPr>
          <w:p w14:paraId="23C666BD" w14:textId="77777777" w:rsidR="00A0186A" w:rsidRDefault="00A0186A" w:rsidP="00716518">
            <w:pPr>
              <w:pStyle w:val="afc"/>
              <w:ind w:left="36" w:hanging="36"/>
            </w:pPr>
            <w:r>
              <w:t>a</w:t>
            </w:r>
            <w:r>
              <w:rPr>
                <w:rFonts w:hint="eastAsia"/>
              </w:rPr>
              <w:t>p-n</w:t>
            </w:r>
            <w:r w:rsidRPr="00407F01">
              <w:t>ortheast-1</w:t>
            </w:r>
            <w:r>
              <w:t>c</w:t>
            </w:r>
          </w:p>
        </w:tc>
        <w:tc>
          <w:tcPr>
            <w:tcW w:w="1843" w:type="dxa"/>
            <w:shd w:val="clear" w:color="auto" w:fill="FFFF00"/>
          </w:tcPr>
          <w:p w14:paraId="0D603389" w14:textId="77777777" w:rsidR="00A0186A" w:rsidRDefault="00A0186A" w:rsidP="00716518">
            <w:pPr>
              <w:pStyle w:val="afc"/>
              <w:ind w:left="36" w:hanging="36"/>
            </w:pPr>
            <w:r>
              <w:rPr>
                <w:rFonts w:hint="eastAsia"/>
              </w:rPr>
              <w:t>V</w:t>
            </w:r>
            <w:r>
              <w:t>PC</w:t>
            </w:r>
            <w:r>
              <w:rPr>
                <w:rFonts w:hint="eastAsia"/>
              </w:rPr>
              <w:t>内</w:t>
            </w:r>
          </w:p>
        </w:tc>
        <w:tc>
          <w:tcPr>
            <w:tcW w:w="2126" w:type="dxa"/>
            <w:shd w:val="clear" w:color="auto" w:fill="FFFF00"/>
          </w:tcPr>
          <w:p w14:paraId="3EA5BE33" w14:textId="77777777" w:rsidR="00A0186A" w:rsidRDefault="00A0186A" w:rsidP="00716518">
            <w:pPr>
              <w:pStyle w:val="afc"/>
              <w:ind w:left="36" w:hanging="36"/>
            </w:pPr>
            <w:r>
              <w:t>10.131.</w:t>
            </w:r>
            <w:r>
              <w:rPr>
                <w:rFonts w:hint="eastAsia"/>
              </w:rPr>
              <w:t>x</w:t>
            </w:r>
            <w:r>
              <w:t>x.0/23</w:t>
            </w:r>
          </w:p>
        </w:tc>
        <w:tc>
          <w:tcPr>
            <w:tcW w:w="1984" w:type="dxa"/>
            <w:shd w:val="clear" w:color="auto" w:fill="FFFF00"/>
          </w:tcPr>
          <w:p w14:paraId="777E838A" w14:textId="77777777" w:rsidR="00A0186A" w:rsidRDefault="00A0186A" w:rsidP="00716518">
            <w:pPr>
              <w:pStyle w:val="afc"/>
              <w:ind w:left="36" w:hanging="36"/>
            </w:pPr>
            <w:r>
              <w:t>Local</w:t>
            </w:r>
          </w:p>
        </w:tc>
      </w:tr>
      <w:tr w:rsidR="00A0186A" w:rsidRPr="00331EE6" w14:paraId="047C8047" w14:textId="77777777" w:rsidTr="0024317B">
        <w:tc>
          <w:tcPr>
            <w:tcW w:w="1276" w:type="dxa"/>
            <w:vMerge/>
            <w:shd w:val="clear" w:color="auto" w:fill="FFFF00"/>
          </w:tcPr>
          <w:p w14:paraId="6AFF53F4" w14:textId="77777777" w:rsidR="00A0186A" w:rsidRDefault="00A0186A" w:rsidP="00716518">
            <w:pPr>
              <w:pStyle w:val="afc"/>
              <w:ind w:left="36" w:hanging="36"/>
            </w:pPr>
          </w:p>
        </w:tc>
        <w:tc>
          <w:tcPr>
            <w:tcW w:w="1843" w:type="dxa"/>
            <w:vMerge/>
            <w:shd w:val="clear" w:color="auto" w:fill="FFFF00"/>
          </w:tcPr>
          <w:p w14:paraId="6044AF13" w14:textId="77777777" w:rsidR="00A0186A" w:rsidRDefault="00A0186A" w:rsidP="00716518">
            <w:pPr>
              <w:pStyle w:val="afc"/>
              <w:ind w:left="36" w:hanging="36"/>
            </w:pPr>
          </w:p>
        </w:tc>
        <w:tc>
          <w:tcPr>
            <w:tcW w:w="1843" w:type="dxa"/>
            <w:shd w:val="clear" w:color="auto" w:fill="FFFF00"/>
          </w:tcPr>
          <w:p w14:paraId="45FD5A6C" w14:textId="77777777" w:rsidR="00A0186A" w:rsidRPr="00204E8A" w:rsidRDefault="00A0186A" w:rsidP="00716518">
            <w:pPr>
              <w:pStyle w:val="afc"/>
              <w:ind w:left="36" w:hanging="36"/>
            </w:pPr>
            <w:r>
              <w:rPr>
                <w:rFonts w:hint="eastAsia"/>
              </w:rPr>
              <w:t>外部接続先</w:t>
            </w:r>
          </w:p>
        </w:tc>
        <w:tc>
          <w:tcPr>
            <w:tcW w:w="2126" w:type="dxa"/>
            <w:shd w:val="clear" w:color="auto" w:fill="FFFF00"/>
          </w:tcPr>
          <w:p w14:paraId="2382B801" w14:textId="77777777" w:rsidR="00A0186A" w:rsidRPr="00204E8A" w:rsidRDefault="00A0186A" w:rsidP="00716518">
            <w:pPr>
              <w:pStyle w:val="afc"/>
              <w:ind w:left="36" w:hanging="36"/>
            </w:pPr>
            <w:r>
              <w:t>0.0.0.0/0</w:t>
            </w:r>
          </w:p>
        </w:tc>
        <w:tc>
          <w:tcPr>
            <w:tcW w:w="1984" w:type="dxa"/>
            <w:shd w:val="clear" w:color="auto" w:fill="FFFF00"/>
          </w:tcPr>
          <w:p w14:paraId="68D9BEE0" w14:textId="77777777" w:rsidR="00A0186A" w:rsidRPr="00204E8A" w:rsidRDefault="00A0186A" w:rsidP="00716518">
            <w:pPr>
              <w:pStyle w:val="afc"/>
              <w:ind w:left="36" w:hanging="36"/>
            </w:pPr>
            <w:r>
              <w:t>Transit Gateway</w:t>
            </w:r>
          </w:p>
        </w:tc>
      </w:tr>
      <w:tr w:rsidR="00A0186A" w:rsidRPr="00331EE6" w14:paraId="00D4A5BE" w14:textId="77777777" w:rsidTr="0024317B">
        <w:tc>
          <w:tcPr>
            <w:tcW w:w="1276" w:type="dxa"/>
            <w:vMerge/>
            <w:shd w:val="clear" w:color="auto" w:fill="FFFF00"/>
          </w:tcPr>
          <w:p w14:paraId="3751E2A9" w14:textId="77777777" w:rsidR="00A0186A" w:rsidRDefault="00A0186A" w:rsidP="00716518">
            <w:pPr>
              <w:pStyle w:val="afc"/>
              <w:ind w:left="36" w:hanging="36"/>
            </w:pPr>
          </w:p>
        </w:tc>
        <w:tc>
          <w:tcPr>
            <w:tcW w:w="1843" w:type="dxa"/>
            <w:vMerge/>
            <w:shd w:val="clear" w:color="auto" w:fill="FFFF00"/>
          </w:tcPr>
          <w:p w14:paraId="5B713014" w14:textId="77777777" w:rsidR="00A0186A" w:rsidRDefault="00A0186A" w:rsidP="00716518">
            <w:pPr>
              <w:pStyle w:val="afc"/>
              <w:ind w:left="36" w:hanging="36"/>
            </w:pPr>
          </w:p>
        </w:tc>
        <w:tc>
          <w:tcPr>
            <w:tcW w:w="1843" w:type="dxa"/>
            <w:shd w:val="clear" w:color="auto" w:fill="FFFF00"/>
          </w:tcPr>
          <w:p w14:paraId="204E626F" w14:textId="77777777" w:rsidR="00A0186A" w:rsidRDefault="00A0186A" w:rsidP="00716518">
            <w:pPr>
              <w:pStyle w:val="afc"/>
              <w:ind w:left="36" w:hanging="36"/>
            </w:pPr>
            <w:r w:rsidRPr="00220EAA">
              <w:t>S3</w:t>
            </w:r>
          </w:p>
        </w:tc>
        <w:tc>
          <w:tcPr>
            <w:tcW w:w="2126" w:type="dxa"/>
            <w:shd w:val="clear" w:color="auto" w:fill="FFFF00"/>
          </w:tcPr>
          <w:p w14:paraId="7A22F6C4" w14:textId="77777777" w:rsidR="00A0186A" w:rsidRDefault="00A0186A" w:rsidP="00716518">
            <w:pPr>
              <w:pStyle w:val="afc"/>
              <w:ind w:left="36" w:hanging="36"/>
            </w:pPr>
            <w:r w:rsidRPr="00453B72">
              <w:t>pl-61a54008</w:t>
            </w:r>
          </w:p>
        </w:tc>
        <w:tc>
          <w:tcPr>
            <w:tcW w:w="1984" w:type="dxa"/>
            <w:shd w:val="clear" w:color="auto" w:fill="FFFF00"/>
          </w:tcPr>
          <w:p w14:paraId="2A61B11E" w14:textId="77777777" w:rsidR="00A0186A" w:rsidRDefault="00A0186A" w:rsidP="00716518">
            <w:pPr>
              <w:pStyle w:val="afc"/>
              <w:ind w:left="36" w:hanging="36"/>
            </w:pPr>
            <w:r w:rsidRPr="00574E1E">
              <w:t>VPC Endpoint ID</w:t>
            </w:r>
          </w:p>
        </w:tc>
      </w:tr>
    </w:tbl>
    <w:p w14:paraId="78E71554" w14:textId="77777777" w:rsidR="009E599B" w:rsidRDefault="009E599B" w:rsidP="00BE1947"/>
    <w:p w14:paraId="542A3745" w14:textId="77777777" w:rsidR="001C73B6" w:rsidRPr="004C3607" w:rsidRDefault="001C73B6" w:rsidP="00BE1947"/>
    <w:p w14:paraId="72972BE7" w14:textId="77777777" w:rsidR="00BE1947" w:rsidRDefault="00BE1947" w:rsidP="000359C3">
      <w:pPr>
        <w:pStyle w:val="3"/>
      </w:pPr>
      <w:bookmarkStart w:id="224" w:name="_Toc71291706"/>
      <w:bookmarkStart w:id="225" w:name="_Toc71618718"/>
      <w:bookmarkStart w:id="226" w:name="_Toc124835609"/>
      <w:r w:rsidRPr="00A05E3B">
        <w:rPr>
          <w:rFonts w:hint="eastAsia"/>
        </w:rPr>
        <w:t>専用線</w:t>
      </w:r>
      <w:bookmarkEnd w:id="224"/>
      <w:bookmarkEnd w:id="225"/>
      <w:bookmarkEnd w:id="226"/>
    </w:p>
    <w:p w14:paraId="2C7C34F4" w14:textId="77777777" w:rsidR="002228EC" w:rsidRDefault="008D00B3" w:rsidP="002228EC">
      <w:pPr>
        <w:ind w:leftChars="638" w:left="1276"/>
      </w:pPr>
      <w:r>
        <w:rPr>
          <w:rFonts w:hint="eastAsia"/>
        </w:rPr>
        <w:t>本システムと外部接続先の環境との通信はT</w:t>
      </w:r>
      <w:r>
        <w:t>ransit</w:t>
      </w:r>
      <w:r>
        <w:rPr>
          <w:rFonts w:hint="eastAsia"/>
        </w:rPr>
        <w:t xml:space="preserve"> </w:t>
      </w:r>
      <w:r>
        <w:t>Gateway</w:t>
      </w:r>
      <w:r>
        <w:rPr>
          <w:rFonts w:hint="eastAsia"/>
        </w:rPr>
        <w:t>とD</w:t>
      </w:r>
      <w:r>
        <w:t>irect Connect</w:t>
      </w:r>
      <w:r>
        <w:rPr>
          <w:rFonts w:hint="eastAsia"/>
        </w:rPr>
        <w:t>を経由して行うが、</w:t>
      </w:r>
      <w:r w:rsidRPr="00B628E2">
        <w:rPr>
          <w:rFonts w:hint="eastAsia"/>
        </w:rPr>
        <w:t>A</w:t>
      </w:r>
      <w:r w:rsidRPr="00B628E2">
        <w:t>WS</w:t>
      </w:r>
      <w:r w:rsidRPr="00B628E2">
        <w:rPr>
          <w:rFonts w:hint="eastAsia"/>
        </w:rPr>
        <w:t>共通基盤</w:t>
      </w:r>
      <w:r>
        <w:rPr>
          <w:rFonts w:hint="eastAsia"/>
        </w:rPr>
        <w:t>から</w:t>
      </w:r>
      <w:r w:rsidRPr="00B628E2">
        <w:rPr>
          <w:rFonts w:hint="eastAsia"/>
        </w:rPr>
        <w:t>専用線への接続設定</w:t>
      </w:r>
      <w:r>
        <w:rPr>
          <w:rFonts w:hint="eastAsia"/>
        </w:rPr>
        <w:t>が投入</w:t>
      </w:r>
      <w:r w:rsidRPr="00B628E2">
        <w:rPr>
          <w:rFonts w:hint="eastAsia"/>
        </w:rPr>
        <w:t>された状態で払い出される</w:t>
      </w:r>
      <w:r>
        <w:rPr>
          <w:rFonts w:hint="eastAsia"/>
        </w:rPr>
        <w:t>ため、営業・融資サポートシステムとして個別の設計は行わない。</w:t>
      </w:r>
    </w:p>
    <w:p w14:paraId="34084E2E" w14:textId="77777777" w:rsidR="00BE1947" w:rsidRPr="002228EC" w:rsidRDefault="00BE1947" w:rsidP="00BE1947"/>
    <w:p w14:paraId="3DAC16E0" w14:textId="77777777" w:rsidR="00C93412" w:rsidRDefault="00C93412" w:rsidP="00114587">
      <w:pPr>
        <w:widowControl/>
        <w:jc w:val="left"/>
      </w:pPr>
      <w:r>
        <w:br w:type="page"/>
      </w:r>
    </w:p>
    <w:p w14:paraId="0DF652E4" w14:textId="77777777" w:rsidR="00BE1947" w:rsidRDefault="00BE1947" w:rsidP="000251C7">
      <w:pPr>
        <w:pStyle w:val="2"/>
      </w:pPr>
      <w:bookmarkStart w:id="227" w:name="_Toc71291707"/>
      <w:bookmarkStart w:id="228" w:name="_Toc71618719"/>
      <w:bookmarkStart w:id="229" w:name="_Toc124835610"/>
      <w:r w:rsidRPr="0008450A">
        <w:lastRenderedPageBreak/>
        <w:t>Web設計</w:t>
      </w:r>
      <w:bookmarkEnd w:id="227"/>
      <w:bookmarkEnd w:id="228"/>
      <w:bookmarkEnd w:id="229"/>
    </w:p>
    <w:p w14:paraId="3DD69B31" w14:textId="77777777" w:rsidR="00114587" w:rsidRPr="00DA12A4" w:rsidRDefault="005824A9" w:rsidP="005824A9">
      <w:pPr>
        <w:ind w:leftChars="426" w:left="1600" w:hangingChars="374" w:hanging="748"/>
      </w:pPr>
      <w:r w:rsidRPr="00CE236B">
        <w:rPr>
          <w:rFonts w:hint="eastAsia"/>
        </w:rPr>
        <w:t>営業・融資サポートシステムの</w:t>
      </w:r>
      <w:r w:rsidRPr="00CE236B">
        <w:t>Web設計について記載する。</w:t>
      </w:r>
    </w:p>
    <w:p w14:paraId="6D0C80A3" w14:textId="77777777" w:rsidR="00114587" w:rsidRPr="00114587" w:rsidRDefault="00114587" w:rsidP="00114587"/>
    <w:p w14:paraId="13AFE541" w14:textId="77777777" w:rsidR="00BE1947" w:rsidRPr="00843CBA" w:rsidRDefault="00BE1947" w:rsidP="000359C3">
      <w:pPr>
        <w:pStyle w:val="3"/>
      </w:pPr>
      <w:bookmarkStart w:id="230" w:name="_Toc71291708"/>
      <w:bookmarkStart w:id="231" w:name="_Toc71618720"/>
      <w:bookmarkStart w:id="232" w:name="_Toc124835611"/>
      <w:r w:rsidRPr="0008450A">
        <w:rPr>
          <w:rFonts w:hint="eastAsia"/>
        </w:rPr>
        <w:t>利用する</w:t>
      </w:r>
      <w:r w:rsidRPr="0008450A">
        <w:t>URLパスイメージ</w:t>
      </w:r>
      <w:bookmarkEnd w:id="230"/>
      <w:bookmarkEnd w:id="231"/>
      <w:bookmarkEnd w:id="232"/>
    </w:p>
    <w:p w14:paraId="5DFAA1CA" w14:textId="77777777" w:rsidR="00796C69" w:rsidRDefault="00B41429" w:rsidP="00796C69">
      <w:pPr>
        <w:ind w:leftChars="638" w:left="1276"/>
      </w:pPr>
      <w:r>
        <w:rPr>
          <w:rFonts w:hint="eastAsia"/>
        </w:rPr>
        <w:t>Web/APサーバ上で定義されるURLパスイメージについて記載する。</w:t>
      </w:r>
      <w:r>
        <w:rPr>
          <w:rFonts w:hint="eastAsia"/>
          <w:szCs w:val="20"/>
        </w:rPr>
        <w:t>Web/APサーバ（E</w:t>
      </w:r>
      <w:r>
        <w:rPr>
          <w:szCs w:val="20"/>
        </w:rPr>
        <w:t>C2</w:t>
      </w:r>
      <w:r>
        <w:rPr>
          <w:rFonts w:hint="eastAsia"/>
          <w:szCs w:val="20"/>
        </w:rPr>
        <w:t>）上のWebサービス</w:t>
      </w:r>
      <w:r w:rsidR="009644D3">
        <w:rPr>
          <w:rFonts w:hint="eastAsia"/>
          <w:szCs w:val="20"/>
        </w:rPr>
        <w:t>（IIS）に各サブドメイン単位のアプリケーションをWebサイトとして登録する。各サイトへのアクセス時には、ALBが2台</w:t>
      </w:r>
      <w:r w:rsidR="0016665E">
        <w:rPr>
          <w:rFonts w:hint="eastAsia"/>
          <w:szCs w:val="20"/>
        </w:rPr>
        <w:t>のEC</w:t>
      </w:r>
      <w:r w:rsidR="0016665E">
        <w:rPr>
          <w:szCs w:val="20"/>
        </w:rPr>
        <w:t>2</w:t>
      </w:r>
      <w:r w:rsidR="0016665E">
        <w:rPr>
          <w:rFonts w:hint="eastAsia"/>
          <w:szCs w:val="20"/>
        </w:rPr>
        <w:t>インスタンスに対しての負荷分散を行い、クライアントからのリクエストURLから振り分け先ターゲットグループを判</w:t>
      </w:r>
      <w:r w:rsidR="00DA7A69">
        <w:rPr>
          <w:rFonts w:hint="eastAsia"/>
          <w:szCs w:val="20"/>
        </w:rPr>
        <w:t>別し、各サイトへのルーティングを行う。</w:t>
      </w:r>
      <w:r w:rsidR="00DA7A69">
        <w:rPr>
          <w:rFonts w:hint="eastAsia"/>
        </w:rPr>
        <w:t>また、U</w:t>
      </w:r>
      <w:r w:rsidR="00DA7A69">
        <w:t>RL</w:t>
      </w:r>
      <w:r w:rsidR="00DA7A69">
        <w:rPr>
          <w:rFonts w:hint="eastAsia"/>
        </w:rPr>
        <w:t>パスイメージおよびターゲットグループ設定については環境差異がないた</w:t>
      </w:r>
      <w:r w:rsidR="005F16BE">
        <w:rPr>
          <w:rFonts w:hint="eastAsia"/>
        </w:rPr>
        <w:t>め、個別の環境定義については記載を行わないものとする。なお、以下図表で記載しているサイト名、</w:t>
      </w:r>
      <w:r w:rsidR="005F16BE">
        <w:rPr>
          <w:rFonts w:hint="eastAsia"/>
          <w:szCs w:val="20"/>
        </w:rPr>
        <w:t>コンテンツディレク</w:t>
      </w:r>
      <w:r w:rsidR="009F6D48">
        <w:rPr>
          <w:rFonts w:hint="eastAsia"/>
          <w:szCs w:val="20"/>
        </w:rPr>
        <w:t>トリ、</w:t>
      </w:r>
      <w:r w:rsidR="009F6D48">
        <w:rPr>
          <w:rFonts w:hint="eastAsia"/>
        </w:rPr>
        <w:t>URLパスはアプリケーション側の設定により可変する。</w:t>
      </w:r>
    </w:p>
    <w:p w14:paraId="731D9E8B" w14:textId="77777777" w:rsidR="002C43B6" w:rsidRDefault="002C43B6" w:rsidP="00796C69">
      <w:pPr>
        <w:ind w:leftChars="638" w:left="1276"/>
      </w:pPr>
    </w:p>
    <w:p w14:paraId="5258245E" w14:textId="77777777" w:rsidR="002C43B6" w:rsidRDefault="002C43B6" w:rsidP="00796C69">
      <w:pPr>
        <w:ind w:leftChars="638" w:left="1276"/>
      </w:pPr>
      <w:r w:rsidRPr="003D37E5">
        <w:rPr>
          <w:noProof/>
          <w:szCs w:val="20"/>
        </w:rPr>
        <w:drawing>
          <wp:inline distT="0" distB="0" distL="0" distR="0" wp14:anchorId="4B6A86D7" wp14:editId="50C3B4B4">
            <wp:extent cx="5677926" cy="3466213"/>
            <wp:effectExtent l="0" t="0" r="0" b="12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90138" cy="3473668"/>
                    </a:xfrm>
                    <a:prstGeom prst="rect">
                      <a:avLst/>
                    </a:prstGeom>
                    <a:noFill/>
                    <a:ln>
                      <a:noFill/>
                    </a:ln>
                  </pic:spPr>
                </pic:pic>
              </a:graphicData>
            </a:graphic>
          </wp:inline>
        </w:drawing>
      </w:r>
    </w:p>
    <w:p w14:paraId="1A781D51" w14:textId="77777777" w:rsidR="00BE1947" w:rsidRDefault="00BE1947" w:rsidP="00BE1947"/>
    <w:p w14:paraId="0D0966E0" w14:textId="77777777" w:rsidR="00810FF4" w:rsidRDefault="00C456B9" w:rsidP="00810FF4">
      <w:pPr>
        <w:ind w:leftChars="638" w:left="1276"/>
      </w:pPr>
      <w:r>
        <w:rPr>
          <w:rFonts w:hint="eastAsia"/>
          <w:szCs w:val="20"/>
        </w:rPr>
        <w:t>以下にEC２上で定義するWebサイトのURLパスを記載する。</w:t>
      </w:r>
    </w:p>
    <w:tbl>
      <w:tblPr>
        <w:tblStyle w:val="ae"/>
        <w:tblW w:w="9639" w:type="dxa"/>
        <w:tblInd w:w="1271" w:type="dxa"/>
        <w:tblLook w:val="04A0" w:firstRow="1" w:lastRow="0" w:firstColumn="1" w:lastColumn="0" w:noHBand="0" w:noVBand="1"/>
      </w:tblPr>
      <w:tblGrid>
        <w:gridCol w:w="1559"/>
        <w:gridCol w:w="1134"/>
        <w:gridCol w:w="1276"/>
        <w:gridCol w:w="1985"/>
        <w:gridCol w:w="3685"/>
      </w:tblGrid>
      <w:tr w:rsidR="00912DD1" w14:paraId="33EF37A4" w14:textId="77777777" w:rsidTr="00DD0207">
        <w:tc>
          <w:tcPr>
            <w:tcW w:w="1559" w:type="dxa"/>
            <w:shd w:val="clear" w:color="auto" w:fill="B4C6E7" w:themeFill="accent1" w:themeFillTint="66"/>
          </w:tcPr>
          <w:p w14:paraId="3CBC4690" w14:textId="77777777" w:rsidR="00912DD1" w:rsidRDefault="00912DD1" w:rsidP="00DD0207">
            <w:pPr>
              <w:rPr>
                <w:szCs w:val="20"/>
              </w:rPr>
            </w:pPr>
            <w:r>
              <w:rPr>
                <w:rFonts w:hint="eastAsia"/>
                <w:szCs w:val="20"/>
              </w:rPr>
              <w:t>設定対象</w:t>
            </w:r>
          </w:p>
          <w:p w14:paraId="1DEBDC14" w14:textId="77777777" w:rsidR="00912DD1" w:rsidRDefault="00912DD1" w:rsidP="00DD0207">
            <w:pPr>
              <w:rPr>
                <w:szCs w:val="20"/>
              </w:rPr>
            </w:pPr>
            <w:r>
              <w:rPr>
                <w:rFonts w:hint="eastAsia"/>
                <w:szCs w:val="20"/>
              </w:rPr>
              <w:t>サーバ</w:t>
            </w:r>
          </w:p>
        </w:tc>
        <w:tc>
          <w:tcPr>
            <w:tcW w:w="1134" w:type="dxa"/>
            <w:shd w:val="clear" w:color="auto" w:fill="B4C6E7" w:themeFill="accent1" w:themeFillTint="66"/>
          </w:tcPr>
          <w:p w14:paraId="7C66B5F7" w14:textId="77777777" w:rsidR="00912DD1" w:rsidRDefault="00912DD1" w:rsidP="00DD0207">
            <w:pPr>
              <w:rPr>
                <w:szCs w:val="20"/>
              </w:rPr>
            </w:pPr>
            <w:r>
              <w:rPr>
                <w:rFonts w:hint="eastAsia"/>
                <w:szCs w:val="20"/>
              </w:rPr>
              <w:t>Web</w:t>
            </w:r>
          </w:p>
          <w:p w14:paraId="0B5FC89C" w14:textId="77777777" w:rsidR="00912DD1" w:rsidRDefault="00912DD1" w:rsidP="00DD0207">
            <w:pPr>
              <w:rPr>
                <w:szCs w:val="20"/>
              </w:rPr>
            </w:pPr>
            <w:r>
              <w:rPr>
                <w:rFonts w:hint="eastAsia"/>
                <w:szCs w:val="20"/>
              </w:rPr>
              <w:t>サービス</w:t>
            </w:r>
          </w:p>
        </w:tc>
        <w:tc>
          <w:tcPr>
            <w:tcW w:w="1276" w:type="dxa"/>
            <w:shd w:val="clear" w:color="auto" w:fill="B4C6E7" w:themeFill="accent1" w:themeFillTint="66"/>
          </w:tcPr>
          <w:p w14:paraId="749FB028" w14:textId="77777777" w:rsidR="00912DD1" w:rsidRDefault="00912DD1" w:rsidP="00DD0207">
            <w:pPr>
              <w:rPr>
                <w:szCs w:val="20"/>
              </w:rPr>
            </w:pPr>
            <w:r>
              <w:rPr>
                <w:rFonts w:hint="eastAsia"/>
                <w:szCs w:val="20"/>
              </w:rPr>
              <w:t>サイト名</w:t>
            </w:r>
          </w:p>
        </w:tc>
        <w:tc>
          <w:tcPr>
            <w:tcW w:w="1985" w:type="dxa"/>
            <w:shd w:val="clear" w:color="auto" w:fill="B4C6E7" w:themeFill="accent1" w:themeFillTint="66"/>
          </w:tcPr>
          <w:p w14:paraId="2D35E42C" w14:textId="77777777" w:rsidR="00912DD1" w:rsidRDefault="00912DD1" w:rsidP="00DD0207">
            <w:pPr>
              <w:rPr>
                <w:szCs w:val="20"/>
              </w:rPr>
            </w:pPr>
            <w:r>
              <w:rPr>
                <w:rFonts w:hint="eastAsia"/>
                <w:szCs w:val="20"/>
              </w:rPr>
              <w:t>コンテンツディレクトリ</w:t>
            </w:r>
          </w:p>
        </w:tc>
        <w:tc>
          <w:tcPr>
            <w:tcW w:w="3685" w:type="dxa"/>
            <w:shd w:val="clear" w:color="auto" w:fill="B4C6E7" w:themeFill="accent1" w:themeFillTint="66"/>
          </w:tcPr>
          <w:p w14:paraId="077F265B" w14:textId="77777777" w:rsidR="00912DD1" w:rsidRDefault="00912DD1" w:rsidP="00DD0207">
            <w:pPr>
              <w:rPr>
                <w:szCs w:val="20"/>
              </w:rPr>
            </w:pPr>
            <w:r>
              <w:rPr>
                <w:rFonts w:hint="eastAsia"/>
                <w:szCs w:val="20"/>
              </w:rPr>
              <w:t>U</w:t>
            </w:r>
            <w:r>
              <w:rPr>
                <w:szCs w:val="20"/>
              </w:rPr>
              <w:t>RL</w:t>
            </w:r>
            <w:r>
              <w:rPr>
                <w:rFonts w:hint="eastAsia"/>
                <w:szCs w:val="20"/>
              </w:rPr>
              <w:t>パス</w:t>
            </w:r>
          </w:p>
        </w:tc>
      </w:tr>
      <w:tr w:rsidR="00912DD1" w14:paraId="68656076" w14:textId="77777777" w:rsidTr="00DD0207">
        <w:tc>
          <w:tcPr>
            <w:tcW w:w="1559" w:type="dxa"/>
            <w:vMerge w:val="restart"/>
            <w:vAlign w:val="center"/>
          </w:tcPr>
          <w:p w14:paraId="7B366C76" w14:textId="77777777" w:rsidR="00912DD1" w:rsidRDefault="00912DD1" w:rsidP="00DD0207">
            <w:pPr>
              <w:rPr>
                <w:szCs w:val="20"/>
              </w:rPr>
            </w:pPr>
            <w:r>
              <w:rPr>
                <w:rFonts w:hint="eastAsia"/>
                <w:szCs w:val="20"/>
              </w:rPr>
              <w:t>W</w:t>
            </w:r>
            <w:r>
              <w:rPr>
                <w:szCs w:val="20"/>
              </w:rPr>
              <w:t>eb/AP</w:t>
            </w:r>
          </w:p>
          <w:p w14:paraId="71EBDB8E" w14:textId="77777777" w:rsidR="00912DD1" w:rsidRDefault="00912DD1" w:rsidP="00DD0207">
            <w:pPr>
              <w:rPr>
                <w:szCs w:val="20"/>
              </w:rPr>
            </w:pPr>
            <w:r>
              <w:rPr>
                <w:rFonts w:hint="eastAsia"/>
                <w:szCs w:val="20"/>
              </w:rPr>
              <w:t>サーバ（EC2）</w:t>
            </w:r>
          </w:p>
        </w:tc>
        <w:tc>
          <w:tcPr>
            <w:tcW w:w="1134" w:type="dxa"/>
            <w:vMerge w:val="restart"/>
            <w:vAlign w:val="center"/>
          </w:tcPr>
          <w:p w14:paraId="0052DDFC" w14:textId="77777777" w:rsidR="00912DD1" w:rsidRDefault="00912DD1" w:rsidP="00DD0207">
            <w:pPr>
              <w:rPr>
                <w:szCs w:val="20"/>
              </w:rPr>
            </w:pPr>
            <w:r>
              <w:rPr>
                <w:rFonts w:hint="eastAsia"/>
                <w:szCs w:val="20"/>
              </w:rPr>
              <w:t>IIS</w:t>
            </w:r>
          </w:p>
        </w:tc>
        <w:tc>
          <w:tcPr>
            <w:tcW w:w="1276" w:type="dxa"/>
          </w:tcPr>
          <w:p w14:paraId="061AC8B8" w14:textId="77777777" w:rsidR="00912DD1" w:rsidRPr="004C3158" w:rsidRDefault="00912DD1" w:rsidP="00DD0207">
            <w:pPr>
              <w:rPr>
                <w:szCs w:val="20"/>
              </w:rPr>
            </w:pPr>
            <w:r>
              <w:rPr>
                <w:szCs w:val="20"/>
              </w:rPr>
              <w:t>app-A</w:t>
            </w:r>
          </w:p>
        </w:tc>
        <w:tc>
          <w:tcPr>
            <w:tcW w:w="1985" w:type="dxa"/>
          </w:tcPr>
          <w:p w14:paraId="4C92E8DA" w14:textId="77777777" w:rsidR="00912DD1" w:rsidRPr="004C3158" w:rsidRDefault="00912DD1" w:rsidP="00DD0207">
            <w:pPr>
              <w:rPr>
                <w:szCs w:val="20"/>
              </w:rPr>
            </w:pPr>
            <w:r>
              <w:rPr>
                <w:rFonts w:hint="eastAsia"/>
                <w:szCs w:val="20"/>
              </w:rPr>
              <w:t>D:\</w:t>
            </w:r>
            <w:r>
              <w:rPr>
                <w:szCs w:val="20"/>
              </w:rPr>
              <w:t>app-A</w:t>
            </w:r>
          </w:p>
        </w:tc>
        <w:tc>
          <w:tcPr>
            <w:tcW w:w="3685" w:type="dxa"/>
          </w:tcPr>
          <w:p w14:paraId="3AFBC946" w14:textId="77777777" w:rsidR="00912DD1" w:rsidRPr="004C3158" w:rsidRDefault="00912DD1" w:rsidP="00DD0207">
            <w:pPr>
              <w:rPr>
                <w:szCs w:val="20"/>
              </w:rPr>
            </w:pPr>
            <w:r w:rsidRPr="004C3158">
              <w:rPr>
                <w:rFonts w:hint="eastAsia"/>
                <w:szCs w:val="20"/>
              </w:rPr>
              <w:t>h</w:t>
            </w:r>
            <w:r w:rsidRPr="004C3158">
              <w:rPr>
                <w:szCs w:val="20"/>
              </w:rPr>
              <w:t>ttp://</w:t>
            </w:r>
            <w:r>
              <w:rPr>
                <w:rFonts w:hint="eastAsia"/>
                <w:szCs w:val="20"/>
              </w:rPr>
              <w:t>a</w:t>
            </w:r>
            <w:r>
              <w:rPr>
                <w:szCs w:val="20"/>
              </w:rPr>
              <w:t>pp.eys.local</w:t>
            </w:r>
            <w:r w:rsidRPr="004C3158">
              <w:rPr>
                <w:szCs w:val="20"/>
              </w:rPr>
              <w:t>:808</w:t>
            </w:r>
            <w:r>
              <w:rPr>
                <w:rFonts w:hint="eastAsia"/>
                <w:szCs w:val="20"/>
              </w:rPr>
              <w:t>1</w:t>
            </w:r>
            <w:r w:rsidRPr="004C3158">
              <w:rPr>
                <w:szCs w:val="20"/>
              </w:rPr>
              <w:t>/app-</w:t>
            </w:r>
            <w:r>
              <w:rPr>
                <w:szCs w:val="20"/>
              </w:rPr>
              <w:t>A</w:t>
            </w:r>
          </w:p>
        </w:tc>
      </w:tr>
      <w:tr w:rsidR="00912DD1" w14:paraId="111423A3" w14:textId="77777777" w:rsidTr="00DD0207">
        <w:tc>
          <w:tcPr>
            <w:tcW w:w="1559" w:type="dxa"/>
            <w:vMerge/>
          </w:tcPr>
          <w:p w14:paraId="14328D80" w14:textId="77777777" w:rsidR="00912DD1" w:rsidRDefault="00912DD1" w:rsidP="00DD0207">
            <w:pPr>
              <w:rPr>
                <w:szCs w:val="20"/>
              </w:rPr>
            </w:pPr>
          </w:p>
        </w:tc>
        <w:tc>
          <w:tcPr>
            <w:tcW w:w="1134" w:type="dxa"/>
            <w:vMerge/>
          </w:tcPr>
          <w:p w14:paraId="726B19ED" w14:textId="77777777" w:rsidR="00912DD1" w:rsidRDefault="00912DD1" w:rsidP="00DD0207">
            <w:pPr>
              <w:rPr>
                <w:szCs w:val="20"/>
              </w:rPr>
            </w:pPr>
          </w:p>
        </w:tc>
        <w:tc>
          <w:tcPr>
            <w:tcW w:w="1276" w:type="dxa"/>
          </w:tcPr>
          <w:p w14:paraId="11CE7C4E" w14:textId="77777777" w:rsidR="00912DD1" w:rsidRPr="004C3158" w:rsidRDefault="00912DD1" w:rsidP="00DD0207">
            <w:pPr>
              <w:rPr>
                <w:szCs w:val="20"/>
              </w:rPr>
            </w:pPr>
            <w:r>
              <w:rPr>
                <w:szCs w:val="20"/>
              </w:rPr>
              <w:t>app-B</w:t>
            </w:r>
          </w:p>
        </w:tc>
        <w:tc>
          <w:tcPr>
            <w:tcW w:w="1985" w:type="dxa"/>
          </w:tcPr>
          <w:p w14:paraId="398382B2" w14:textId="77777777" w:rsidR="00912DD1" w:rsidRPr="004C3158" w:rsidRDefault="00912DD1" w:rsidP="00DD0207">
            <w:pPr>
              <w:rPr>
                <w:szCs w:val="20"/>
              </w:rPr>
            </w:pPr>
            <w:r>
              <w:rPr>
                <w:rFonts w:hint="eastAsia"/>
                <w:szCs w:val="20"/>
              </w:rPr>
              <w:t>D:\</w:t>
            </w:r>
            <w:r>
              <w:rPr>
                <w:szCs w:val="20"/>
              </w:rPr>
              <w:t>app-B</w:t>
            </w:r>
          </w:p>
        </w:tc>
        <w:tc>
          <w:tcPr>
            <w:tcW w:w="3685" w:type="dxa"/>
          </w:tcPr>
          <w:p w14:paraId="0539AFA6" w14:textId="77777777" w:rsidR="00912DD1" w:rsidRPr="004C3158" w:rsidRDefault="00912DD1" w:rsidP="00DD0207">
            <w:pPr>
              <w:rPr>
                <w:szCs w:val="20"/>
              </w:rPr>
            </w:pPr>
            <w:r w:rsidRPr="004C3158">
              <w:rPr>
                <w:rFonts w:hint="eastAsia"/>
                <w:szCs w:val="20"/>
              </w:rPr>
              <w:t>h</w:t>
            </w:r>
            <w:r w:rsidRPr="004C3158">
              <w:rPr>
                <w:szCs w:val="20"/>
              </w:rPr>
              <w:t>ttp://</w:t>
            </w:r>
            <w:r>
              <w:rPr>
                <w:rFonts w:hint="eastAsia"/>
                <w:szCs w:val="20"/>
              </w:rPr>
              <w:t>a</w:t>
            </w:r>
            <w:r>
              <w:rPr>
                <w:szCs w:val="20"/>
              </w:rPr>
              <w:t>pp.eys.local</w:t>
            </w:r>
            <w:r w:rsidRPr="004C3158">
              <w:rPr>
                <w:szCs w:val="20"/>
              </w:rPr>
              <w:t>:808</w:t>
            </w:r>
            <w:r>
              <w:rPr>
                <w:szCs w:val="20"/>
              </w:rPr>
              <w:t>2</w:t>
            </w:r>
            <w:r w:rsidRPr="004C3158">
              <w:rPr>
                <w:szCs w:val="20"/>
              </w:rPr>
              <w:t>/app-B</w:t>
            </w:r>
          </w:p>
        </w:tc>
      </w:tr>
      <w:tr w:rsidR="00912DD1" w14:paraId="0ACDCB4B" w14:textId="77777777" w:rsidTr="00DD0207">
        <w:tc>
          <w:tcPr>
            <w:tcW w:w="1559" w:type="dxa"/>
            <w:vMerge/>
          </w:tcPr>
          <w:p w14:paraId="4CA7DDC2" w14:textId="77777777" w:rsidR="00912DD1" w:rsidRDefault="00912DD1" w:rsidP="00DD0207">
            <w:pPr>
              <w:rPr>
                <w:szCs w:val="20"/>
              </w:rPr>
            </w:pPr>
          </w:p>
        </w:tc>
        <w:tc>
          <w:tcPr>
            <w:tcW w:w="1134" w:type="dxa"/>
            <w:vMerge/>
          </w:tcPr>
          <w:p w14:paraId="5EF3487F" w14:textId="77777777" w:rsidR="00912DD1" w:rsidRDefault="00912DD1" w:rsidP="00DD0207">
            <w:pPr>
              <w:rPr>
                <w:szCs w:val="20"/>
              </w:rPr>
            </w:pPr>
          </w:p>
        </w:tc>
        <w:tc>
          <w:tcPr>
            <w:tcW w:w="1276" w:type="dxa"/>
          </w:tcPr>
          <w:p w14:paraId="363114FE" w14:textId="77777777" w:rsidR="00912DD1" w:rsidRPr="004C3158" w:rsidRDefault="00912DD1" w:rsidP="00DD0207">
            <w:pPr>
              <w:rPr>
                <w:szCs w:val="20"/>
              </w:rPr>
            </w:pPr>
            <w:r>
              <w:rPr>
                <w:szCs w:val="20"/>
              </w:rPr>
              <w:t>app-C</w:t>
            </w:r>
          </w:p>
        </w:tc>
        <w:tc>
          <w:tcPr>
            <w:tcW w:w="1985" w:type="dxa"/>
          </w:tcPr>
          <w:p w14:paraId="13FF1A7C" w14:textId="77777777" w:rsidR="00912DD1" w:rsidRPr="004C3158" w:rsidRDefault="00912DD1" w:rsidP="00DD0207">
            <w:pPr>
              <w:rPr>
                <w:szCs w:val="20"/>
              </w:rPr>
            </w:pPr>
            <w:r>
              <w:rPr>
                <w:rFonts w:hint="eastAsia"/>
                <w:szCs w:val="20"/>
              </w:rPr>
              <w:t>D:\</w:t>
            </w:r>
            <w:r>
              <w:rPr>
                <w:szCs w:val="20"/>
              </w:rPr>
              <w:t>app-C</w:t>
            </w:r>
          </w:p>
        </w:tc>
        <w:tc>
          <w:tcPr>
            <w:tcW w:w="3685" w:type="dxa"/>
          </w:tcPr>
          <w:p w14:paraId="3CA7C217" w14:textId="77777777" w:rsidR="00912DD1" w:rsidRPr="004C3158" w:rsidRDefault="00912DD1" w:rsidP="00DD0207">
            <w:pPr>
              <w:rPr>
                <w:szCs w:val="20"/>
              </w:rPr>
            </w:pPr>
            <w:r w:rsidRPr="004C3158">
              <w:rPr>
                <w:rFonts w:hint="eastAsia"/>
                <w:szCs w:val="20"/>
              </w:rPr>
              <w:t>h</w:t>
            </w:r>
            <w:r w:rsidRPr="004C3158">
              <w:rPr>
                <w:szCs w:val="20"/>
              </w:rPr>
              <w:t>ttp://</w:t>
            </w:r>
            <w:r>
              <w:rPr>
                <w:rFonts w:hint="eastAsia"/>
                <w:szCs w:val="20"/>
              </w:rPr>
              <w:t>a</w:t>
            </w:r>
            <w:r>
              <w:rPr>
                <w:szCs w:val="20"/>
              </w:rPr>
              <w:t>pp.eys.local</w:t>
            </w:r>
            <w:r w:rsidRPr="004C3158">
              <w:rPr>
                <w:szCs w:val="20"/>
              </w:rPr>
              <w:t>:808</w:t>
            </w:r>
            <w:r>
              <w:rPr>
                <w:szCs w:val="20"/>
              </w:rPr>
              <w:t>3</w:t>
            </w:r>
            <w:r w:rsidRPr="004C3158">
              <w:rPr>
                <w:szCs w:val="20"/>
              </w:rPr>
              <w:t>/app-</w:t>
            </w:r>
            <w:r>
              <w:rPr>
                <w:szCs w:val="20"/>
              </w:rPr>
              <w:t>C</w:t>
            </w:r>
          </w:p>
        </w:tc>
      </w:tr>
      <w:tr w:rsidR="00912DD1" w14:paraId="0F0A709D" w14:textId="77777777" w:rsidTr="00DD0207">
        <w:tc>
          <w:tcPr>
            <w:tcW w:w="1559" w:type="dxa"/>
            <w:vMerge/>
          </w:tcPr>
          <w:p w14:paraId="13FCB50B" w14:textId="77777777" w:rsidR="00912DD1" w:rsidRDefault="00912DD1" w:rsidP="00DD0207">
            <w:pPr>
              <w:rPr>
                <w:szCs w:val="20"/>
              </w:rPr>
            </w:pPr>
          </w:p>
        </w:tc>
        <w:tc>
          <w:tcPr>
            <w:tcW w:w="1134" w:type="dxa"/>
            <w:vMerge/>
          </w:tcPr>
          <w:p w14:paraId="60BA34B2" w14:textId="77777777" w:rsidR="00912DD1" w:rsidRDefault="00912DD1" w:rsidP="00DD0207">
            <w:pPr>
              <w:rPr>
                <w:szCs w:val="20"/>
              </w:rPr>
            </w:pPr>
          </w:p>
        </w:tc>
        <w:tc>
          <w:tcPr>
            <w:tcW w:w="6946" w:type="dxa"/>
            <w:gridSpan w:val="3"/>
          </w:tcPr>
          <w:p w14:paraId="6284785D" w14:textId="77777777" w:rsidR="00912DD1" w:rsidRDefault="00912DD1" w:rsidP="00DD0207">
            <w:pPr>
              <w:rPr>
                <w:szCs w:val="20"/>
              </w:rPr>
            </w:pPr>
            <w:r>
              <w:rPr>
                <w:rFonts w:hint="eastAsia"/>
                <w:szCs w:val="20"/>
              </w:rPr>
              <w:t>・・・</w:t>
            </w:r>
          </w:p>
        </w:tc>
      </w:tr>
      <w:tr w:rsidR="00912DD1" w14:paraId="737EAFC2" w14:textId="77777777" w:rsidTr="00DD0207">
        <w:tc>
          <w:tcPr>
            <w:tcW w:w="1559" w:type="dxa"/>
            <w:vMerge/>
          </w:tcPr>
          <w:p w14:paraId="1E8EEEEF" w14:textId="77777777" w:rsidR="00912DD1" w:rsidRDefault="00912DD1" w:rsidP="00DD0207">
            <w:pPr>
              <w:rPr>
                <w:szCs w:val="20"/>
              </w:rPr>
            </w:pPr>
          </w:p>
        </w:tc>
        <w:tc>
          <w:tcPr>
            <w:tcW w:w="1134" w:type="dxa"/>
            <w:vMerge/>
          </w:tcPr>
          <w:p w14:paraId="6C710DA1" w14:textId="77777777" w:rsidR="00912DD1" w:rsidRDefault="00912DD1" w:rsidP="00DD0207">
            <w:pPr>
              <w:rPr>
                <w:szCs w:val="20"/>
              </w:rPr>
            </w:pPr>
          </w:p>
        </w:tc>
        <w:tc>
          <w:tcPr>
            <w:tcW w:w="1276" w:type="dxa"/>
          </w:tcPr>
          <w:p w14:paraId="4824CC47" w14:textId="77777777" w:rsidR="00912DD1" w:rsidRPr="004C3158" w:rsidRDefault="00912DD1" w:rsidP="00DD0207">
            <w:pPr>
              <w:rPr>
                <w:szCs w:val="20"/>
              </w:rPr>
            </w:pPr>
            <w:r>
              <w:rPr>
                <w:szCs w:val="20"/>
              </w:rPr>
              <w:t>app-X</w:t>
            </w:r>
          </w:p>
        </w:tc>
        <w:tc>
          <w:tcPr>
            <w:tcW w:w="1985" w:type="dxa"/>
          </w:tcPr>
          <w:p w14:paraId="46BDA41F" w14:textId="77777777" w:rsidR="00912DD1" w:rsidRPr="004C3158" w:rsidRDefault="00912DD1" w:rsidP="00DD0207">
            <w:pPr>
              <w:rPr>
                <w:szCs w:val="20"/>
              </w:rPr>
            </w:pPr>
            <w:r>
              <w:rPr>
                <w:rFonts w:hint="eastAsia"/>
                <w:szCs w:val="20"/>
              </w:rPr>
              <w:t>D:\</w:t>
            </w:r>
            <w:r>
              <w:rPr>
                <w:szCs w:val="20"/>
              </w:rPr>
              <w:t>app-X</w:t>
            </w:r>
          </w:p>
        </w:tc>
        <w:tc>
          <w:tcPr>
            <w:tcW w:w="3685" w:type="dxa"/>
          </w:tcPr>
          <w:p w14:paraId="744E1B6A" w14:textId="77777777" w:rsidR="00912DD1" w:rsidRDefault="00912DD1" w:rsidP="00DD0207">
            <w:pPr>
              <w:rPr>
                <w:szCs w:val="20"/>
              </w:rPr>
            </w:pPr>
            <w:r w:rsidRPr="004C3158">
              <w:rPr>
                <w:rFonts w:hint="eastAsia"/>
                <w:szCs w:val="20"/>
              </w:rPr>
              <w:t>h</w:t>
            </w:r>
            <w:r w:rsidRPr="004C3158">
              <w:rPr>
                <w:szCs w:val="20"/>
              </w:rPr>
              <w:t>ttp://</w:t>
            </w:r>
            <w:r>
              <w:rPr>
                <w:rFonts w:hint="eastAsia"/>
                <w:szCs w:val="20"/>
              </w:rPr>
              <w:t>a</w:t>
            </w:r>
            <w:r>
              <w:rPr>
                <w:szCs w:val="20"/>
              </w:rPr>
              <w:t>pp.eys.local</w:t>
            </w:r>
            <w:r w:rsidRPr="004C3158">
              <w:rPr>
                <w:szCs w:val="20"/>
              </w:rPr>
              <w:t>:808</w:t>
            </w:r>
            <w:r>
              <w:rPr>
                <w:rFonts w:hint="eastAsia"/>
                <w:szCs w:val="20"/>
              </w:rPr>
              <w:t>x</w:t>
            </w:r>
            <w:r w:rsidRPr="004C3158">
              <w:rPr>
                <w:szCs w:val="20"/>
              </w:rPr>
              <w:t>/app-</w:t>
            </w:r>
            <w:r>
              <w:rPr>
                <w:rFonts w:hint="eastAsia"/>
                <w:szCs w:val="20"/>
              </w:rPr>
              <w:t>X</w:t>
            </w:r>
          </w:p>
        </w:tc>
      </w:tr>
    </w:tbl>
    <w:p w14:paraId="5E29A83A" w14:textId="77777777" w:rsidR="00077329" w:rsidRPr="00912DD1" w:rsidRDefault="00077329" w:rsidP="00BE1947"/>
    <w:p w14:paraId="7F27918F" w14:textId="77777777" w:rsidR="00BE1947" w:rsidRDefault="00BE1947" w:rsidP="000359C3">
      <w:pPr>
        <w:pStyle w:val="3"/>
      </w:pPr>
      <w:bookmarkStart w:id="233" w:name="_Toc71291709"/>
      <w:bookmarkStart w:id="234" w:name="_Toc71618721"/>
      <w:bookmarkStart w:id="235" w:name="_Toc124835612"/>
      <w:r w:rsidRPr="009D76CF">
        <w:lastRenderedPageBreak/>
        <w:t>独自ドメイン取得及び名前解決</w:t>
      </w:r>
      <w:bookmarkEnd w:id="233"/>
      <w:bookmarkEnd w:id="234"/>
      <w:bookmarkEnd w:id="235"/>
    </w:p>
    <w:p w14:paraId="2C0808A5" w14:textId="77777777" w:rsidR="00EF50E7" w:rsidRDefault="00FA78B5" w:rsidP="00EF50E7">
      <w:pPr>
        <w:ind w:leftChars="638" w:left="1276"/>
      </w:pPr>
      <w:r>
        <w:rPr>
          <w:rFonts w:hint="eastAsia"/>
        </w:rPr>
        <w:t>営業・融資サポートシステムにて利用する独自ドメイン名は名前解決のため、A</w:t>
      </w:r>
      <w:r>
        <w:t>-gate</w:t>
      </w:r>
      <w:r>
        <w:rPr>
          <w:rFonts w:hint="eastAsia"/>
        </w:rPr>
        <w:t>側のRo</w:t>
      </w:r>
      <w:r>
        <w:t>ute53</w:t>
      </w:r>
      <w:r>
        <w:rPr>
          <w:rFonts w:hint="eastAsia"/>
        </w:rPr>
        <w:t>に登録する。</w:t>
      </w:r>
    </w:p>
    <w:p w14:paraId="4B4078C8" w14:textId="77777777" w:rsidR="00FA78B5" w:rsidRDefault="00FA78B5" w:rsidP="00EF50E7">
      <w:pPr>
        <w:ind w:leftChars="638" w:left="1276"/>
      </w:pPr>
    </w:p>
    <w:p w14:paraId="03667E81" w14:textId="77777777" w:rsidR="00F53313" w:rsidRDefault="00F53313" w:rsidP="00F53313">
      <w:pPr>
        <w:ind w:leftChars="567" w:left="1134" w:firstLineChars="71" w:firstLine="142"/>
      </w:pPr>
      <w:r>
        <w:rPr>
          <w:rFonts w:hint="eastAsia"/>
        </w:rPr>
        <w:t>以下に営業・融資サポートシステムにおいての名前解決方法について記載する。なお、FQDNおよびホスト名の情報に</w:t>
      </w:r>
    </w:p>
    <w:p w14:paraId="0E0FD948" w14:textId="77777777" w:rsidR="00F53313" w:rsidRDefault="00F53313" w:rsidP="00F53313">
      <w:pPr>
        <w:ind w:leftChars="567" w:left="1134" w:firstLineChars="71" w:firstLine="142"/>
      </w:pPr>
      <w:r>
        <w:rPr>
          <w:rFonts w:hint="eastAsia"/>
        </w:rPr>
        <w:t>ついては「</w:t>
      </w:r>
      <w:r w:rsidRPr="0085068D">
        <w:rPr>
          <w:rFonts w:hint="eastAsia"/>
        </w:rPr>
        <w:t>別紙</w:t>
      </w:r>
      <w:r w:rsidRPr="0085068D">
        <w:t>_独自ドメイン及び名前解決</w:t>
      </w:r>
      <w:r>
        <w:rPr>
          <w:rFonts w:hint="eastAsia"/>
        </w:rPr>
        <w:t>」、ホスト名の命名規則については「別紙_ホスト名・AWSリソース名命名</w:t>
      </w:r>
    </w:p>
    <w:p w14:paraId="110F5E66" w14:textId="77777777" w:rsidR="00FA78B5" w:rsidRDefault="00F53313" w:rsidP="00F53313">
      <w:pPr>
        <w:ind w:leftChars="638" w:left="1276"/>
      </w:pPr>
      <w:r>
        <w:rPr>
          <w:rFonts w:hint="eastAsia"/>
        </w:rPr>
        <w:t>規則」をそれぞれ参照のこと。</w:t>
      </w:r>
    </w:p>
    <w:p w14:paraId="15A52E39" w14:textId="77777777" w:rsidR="00F53313" w:rsidRDefault="00F53313" w:rsidP="00F53313">
      <w:pPr>
        <w:ind w:leftChars="638" w:left="1276"/>
      </w:pPr>
    </w:p>
    <w:p w14:paraId="7CEAF8E6" w14:textId="77777777" w:rsidR="001E3D6A" w:rsidRDefault="001E3D6A" w:rsidP="003115D5">
      <w:pPr>
        <w:pStyle w:val="af4"/>
        <w:numPr>
          <w:ilvl w:val="0"/>
          <w:numId w:val="81"/>
        </w:numPr>
        <w:ind w:leftChars="0" w:left="1701" w:hanging="425"/>
      </w:pPr>
      <w:r>
        <w:rPr>
          <w:rFonts w:hint="eastAsia"/>
        </w:rPr>
        <w:t>外部システム側イントラ→営業・融資サポートシステムの名前解決</w:t>
      </w:r>
    </w:p>
    <w:p w14:paraId="5D5B9899" w14:textId="77777777" w:rsidR="00B44B6C" w:rsidRDefault="00B44B6C" w:rsidP="00B44B6C">
      <w:pPr>
        <w:pStyle w:val="af4"/>
        <w:ind w:leftChars="0" w:left="1701"/>
      </w:pPr>
      <w:r>
        <w:rPr>
          <w:rFonts w:hint="eastAsia"/>
        </w:rPr>
        <w:t>外部システム側のクライアント端末、サーバからの営業・融資サポートシステム内のサーバ及びサービスに対する名前解決は、イントラDNSサーバに営業・融資サポートシステムのレコードがないため、A</w:t>
      </w:r>
      <w:r>
        <w:t>-gate</w:t>
      </w:r>
      <w:r>
        <w:rPr>
          <w:rFonts w:hint="eastAsia"/>
        </w:rPr>
        <w:t>側R</w:t>
      </w:r>
      <w:r>
        <w:t>oute53</w:t>
      </w:r>
      <w:r>
        <w:rPr>
          <w:rFonts w:hint="eastAsia"/>
        </w:rPr>
        <w:t>のプライベートホストゾーンに営業・融資サポートシステムのレコードを登録することで名前解決を行う。</w:t>
      </w:r>
    </w:p>
    <w:p w14:paraId="1DFA07F7" w14:textId="77777777" w:rsidR="00754D47" w:rsidRDefault="00754D47" w:rsidP="00B44B6C">
      <w:pPr>
        <w:pStyle w:val="af4"/>
        <w:ind w:leftChars="0" w:left="1701"/>
      </w:pPr>
    </w:p>
    <w:p w14:paraId="1C10552A" w14:textId="77777777" w:rsidR="00377D5D" w:rsidRDefault="0047372A" w:rsidP="003115D5">
      <w:pPr>
        <w:pStyle w:val="af4"/>
        <w:numPr>
          <w:ilvl w:val="0"/>
          <w:numId w:val="81"/>
        </w:numPr>
        <w:ind w:leftChars="0" w:left="1701" w:hanging="425"/>
      </w:pPr>
      <w:r>
        <w:rPr>
          <w:rFonts w:hint="eastAsia"/>
        </w:rPr>
        <w:t>営業・融資サポートシステム→外部システム側イントラへの名前解決</w:t>
      </w:r>
    </w:p>
    <w:p w14:paraId="399FFC35" w14:textId="77777777" w:rsidR="007176C8" w:rsidRDefault="009B4AA6" w:rsidP="0050734E">
      <w:pPr>
        <w:pStyle w:val="af4"/>
        <w:ind w:leftChars="0" w:left="1701"/>
      </w:pPr>
      <w:r>
        <w:rPr>
          <w:rFonts w:hint="eastAsia"/>
        </w:rPr>
        <w:t>営業・融資サポートシステム内のサーバから外部システム側イントラへの名前解決にはh</w:t>
      </w:r>
      <w:r>
        <w:t>osts</w:t>
      </w:r>
      <w:r>
        <w:rPr>
          <w:rFonts w:hint="eastAsia"/>
        </w:rPr>
        <w:t>ファイルを使用する。名前解決のためのレコード情報を各サーバのh</w:t>
      </w:r>
      <w:r>
        <w:t>osts</w:t>
      </w:r>
      <w:r>
        <w:rPr>
          <w:rFonts w:hint="eastAsia"/>
        </w:rPr>
        <w:t>ファイルに記載する。</w:t>
      </w:r>
    </w:p>
    <w:p w14:paraId="499B4FD3" w14:textId="77777777" w:rsidR="00EF50E7" w:rsidRPr="00EF50E7" w:rsidRDefault="00EF50E7" w:rsidP="00BE1947"/>
    <w:p w14:paraId="665231EF" w14:textId="77777777" w:rsidR="00BE1947" w:rsidRDefault="00BE1947" w:rsidP="000359C3">
      <w:pPr>
        <w:pStyle w:val="3"/>
      </w:pPr>
      <w:bookmarkStart w:id="236" w:name="_Toc71291710"/>
      <w:bookmarkStart w:id="237" w:name="_Toc71618722"/>
      <w:bookmarkStart w:id="238" w:name="_Toc124835613"/>
      <w:r w:rsidRPr="009D76CF">
        <w:t>SSL証明書設計</w:t>
      </w:r>
      <w:bookmarkEnd w:id="236"/>
      <w:bookmarkEnd w:id="237"/>
      <w:bookmarkEnd w:id="238"/>
    </w:p>
    <w:p w14:paraId="7A528752" w14:textId="77777777" w:rsidR="00D60191" w:rsidRDefault="00813F51" w:rsidP="00D60191">
      <w:pPr>
        <w:ind w:leftChars="638" w:left="1276"/>
      </w:pPr>
      <w:r>
        <w:rPr>
          <w:rFonts w:hint="eastAsia"/>
        </w:rPr>
        <w:t>営業・融資サポートシステムは、</w:t>
      </w:r>
      <w:r w:rsidRPr="00803EAE">
        <w:rPr>
          <w:rFonts w:hint="eastAsia"/>
        </w:rPr>
        <w:t>ユーザ端末とサービス間における通信保護を目的に</w:t>
      </w:r>
      <w:r w:rsidRPr="00803EAE">
        <w:t>SSL/TLSサーバ証明書</w:t>
      </w:r>
      <w:r>
        <w:rPr>
          <w:rFonts w:hint="eastAsia"/>
        </w:rPr>
        <w:t>を導入する。</w:t>
      </w:r>
    </w:p>
    <w:p w14:paraId="4B1E4B66" w14:textId="77777777" w:rsidR="00DA5DE7" w:rsidRDefault="00DA5DE7" w:rsidP="00D60191">
      <w:pPr>
        <w:ind w:leftChars="638" w:left="1276"/>
      </w:pPr>
      <w:r>
        <w:rPr>
          <w:rFonts w:hint="eastAsia"/>
        </w:rPr>
        <w:t>当システム用として取得したドメイン名に利用するSSL</w:t>
      </w:r>
      <w:r>
        <w:t>/TLS</w:t>
      </w:r>
      <w:r>
        <w:rPr>
          <w:rFonts w:hint="eastAsia"/>
        </w:rPr>
        <w:t>証明書は</w:t>
      </w:r>
      <w:r w:rsidRPr="00514483">
        <w:t>プライベート証明書とし、</w:t>
      </w:r>
      <w:r w:rsidR="007028CF">
        <w:t>A-gate</w:t>
      </w:r>
      <w:r w:rsidRPr="00514483">
        <w:t>側のプラ</w:t>
      </w:r>
      <w:r w:rsidR="00D36370" w:rsidRPr="00514483">
        <w:t>イベートCAにて発行・提供される。なお、イントラ端末上にもCA証明書の導入が必要となるが、別途イントラ端末担</w:t>
      </w:r>
      <w:r w:rsidR="00E06249" w:rsidRPr="00514483">
        <w:t>当者にて配布されるため、ここでの説明は割愛する。</w:t>
      </w:r>
    </w:p>
    <w:p w14:paraId="643F7692" w14:textId="77777777" w:rsidR="008A41F0" w:rsidRDefault="008A41F0" w:rsidP="00D60191">
      <w:pPr>
        <w:ind w:leftChars="638" w:left="1276"/>
      </w:pPr>
    </w:p>
    <w:p w14:paraId="71B4BC2B" w14:textId="77777777" w:rsidR="008A41F0" w:rsidRDefault="000D668B" w:rsidP="00D60191">
      <w:pPr>
        <w:ind w:leftChars="638" w:left="1276"/>
      </w:pPr>
      <w:r w:rsidRPr="00135BD2">
        <w:rPr>
          <w:rFonts w:hint="eastAsia"/>
        </w:rPr>
        <w:t>プライベート</w:t>
      </w:r>
      <w:r w:rsidRPr="00135BD2">
        <w:t>CAから発行される証明書についての仕様を以下にまとめる。</w:t>
      </w:r>
    </w:p>
    <w:tbl>
      <w:tblPr>
        <w:tblStyle w:val="ae"/>
        <w:tblW w:w="0" w:type="auto"/>
        <w:tblInd w:w="1271" w:type="dxa"/>
        <w:tblLook w:val="04A0" w:firstRow="1" w:lastRow="0" w:firstColumn="1" w:lastColumn="0" w:noHBand="0" w:noVBand="1"/>
      </w:tblPr>
      <w:tblGrid>
        <w:gridCol w:w="1272"/>
        <w:gridCol w:w="1134"/>
        <w:gridCol w:w="3260"/>
      </w:tblGrid>
      <w:tr w:rsidR="00797C42" w14:paraId="631A4E13" w14:textId="77777777" w:rsidTr="00DD0207">
        <w:tc>
          <w:tcPr>
            <w:tcW w:w="1272" w:type="dxa"/>
            <w:shd w:val="clear" w:color="auto" w:fill="B4C6E7" w:themeFill="accent1" w:themeFillTint="66"/>
          </w:tcPr>
          <w:p w14:paraId="3DA3A480" w14:textId="77777777" w:rsidR="00797C42" w:rsidRDefault="00797C42" w:rsidP="00DD0207">
            <w:pPr>
              <w:widowControl/>
              <w:jc w:val="left"/>
            </w:pPr>
            <w:r>
              <w:rPr>
                <w:rFonts w:hint="eastAsia"/>
              </w:rPr>
              <w:t>認証</w:t>
            </w:r>
          </w:p>
        </w:tc>
        <w:tc>
          <w:tcPr>
            <w:tcW w:w="1134" w:type="dxa"/>
            <w:shd w:val="clear" w:color="auto" w:fill="B4C6E7" w:themeFill="accent1" w:themeFillTint="66"/>
          </w:tcPr>
          <w:p w14:paraId="49EA851C" w14:textId="77777777" w:rsidR="00797C42" w:rsidRDefault="00797C42" w:rsidP="00DD0207">
            <w:pPr>
              <w:widowControl/>
              <w:jc w:val="left"/>
            </w:pPr>
            <w:r>
              <w:rPr>
                <w:rFonts w:hint="eastAsia"/>
              </w:rPr>
              <w:t>有効期間</w:t>
            </w:r>
          </w:p>
        </w:tc>
        <w:tc>
          <w:tcPr>
            <w:tcW w:w="3260" w:type="dxa"/>
            <w:shd w:val="clear" w:color="auto" w:fill="B4C6E7" w:themeFill="accent1" w:themeFillTint="66"/>
          </w:tcPr>
          <w:p w14:paraId="45016F5E" w14:textId="77777777" w:rsidR="00797C42" w:rsidRDefault="00797C42" w:rsidP="00DD0207">
            <w:pPr>
              <w:widowControl/>
              <w:jc w:val="left"/>
            </w:pPr>
            <w:r>
              <w:rPr>
                <w:rFonts w:hint="eastAsia"/>
              </w:rPr>
              <w:t>対応アルゴリズム</w:t>
            </w:r>
          </w:p>
        </w:tc>
      </w:tr>
      <w:tr w:rsidR="00797C42" w14:paraId="04D563DE" w14:textId="77777777" w:rsidTr="00DD0207">
        <w:tc>
          <w:tcPr>
            <w:tcW w:w="1272" w:type="dxa"/>
          </w:tcPr>
          <w:p w14:paraId="03322272" w14:textId="77777777" w:rsidR="00797C42" w:rsidRDefault="00797C42" w:rsidP="00DD0207">
            <w:pPr>
              <w:widowControl/>
              <w:jc w:val="left"/>
            </w:pPr>
            <w:r>
              <w:rPr>
                <w:rFonts w:hint="eastAsia"/>
              </w:rPr>
              <w:t>DV認証</w:t>
            </w:r>
          </w:p>
        </w:tc>
        <w:tc>
          <w:tcPr>
            <w:tcW w:w="1134" w:type="dxa"/>
          </w:tcPr>
          <w:p w14:paraId="35602656" w14:textId="77777777" w:rsidR="00797C42" w:rsidRDefault="00797C42" w:rsidP="00DD0207">
            <w:pPr>
              <w:widowControl/>
              <w:jc w:val="left"/>
            </w:pPr>
            <w:r>
              <w:rPr>
                <w:rFonts w:hint="eastAsia"/>
              </w:rPr>
              <w:t>手動更新</w:t>
            </w:r>
          </w:p>
        </w:tc>
        <w:tc>
          <w:tcPr>
            <w:tcW w:w="3260" w:type="dxa"/>
          </w:tcPr>
          <w:p w14:paraId="44AB908E" w14:textId="77777777" w:rsidR="00797C42" w:rsidRDefault="00797C42" w:rsidP="00DD0207">
            <w:pPr>
              <w:widowControl/>
              <w:jc w:val="left"/>
            </w:pPr>
            <w:r>
              <w:rPr>
                <w:rFonts w:hint="eastAsia"/>
              </w:rPr>
              <w:t>・</w:t>
            </w:r>
            <w:r>
              <w:t>2048 ビット RSA (RSA_2048)</w:t>
            </w:r>
          </w:p>
        </w:tc>
      </w:tr>
    </w:tbl>
    <w:p w14:paraId="0964EBAE" w14:textId="77777777" w:rsidR="000D668B" w:rsidRDefault="000D668B" w:rsidP="00797C42"/>
    <w:p w14:paraId="7FB2363E" w14:textId="77777777" w:rsidR="009A4314" w:rsidRDefault="008E4A25" w:rsidP="009A4314">
      <w:pPr>
        <w:ind w:leftChars="638" w:left="1276"/>
      </w:pPr>
      <w:r>
        <w:rPr>
          <w:rFonts w:hint="eastAsia"/>
        </w:rPr>
        <w:t>上記を踏まえ、当システムに導入するSSL/</w:t>
      </w:r>
      <w:r>
        <w:t>TLS</w:t>
      </w:r>
      <w:r>
        <w:rPr>
          <w:rFonts w:hint="eastAsia"/>
        </w:rPr>
        <w:t>証明書の構成を以下の通りとする。</w:t>
      </w:r>
    </w:p>
    <w:p w14:paraId="72D7E607" w14:textId="77777777" w:rsidR="00BC714E" w:rsidRDefault="00BC714E" w:rsidP="009A4314">
      <w:pPr>
        <w:ind w:leftChars="638" w:left="1276"/>
      </w:pPr>
    </w:p>
    <w:p w14:paraId="5FA07DF9" w14:textId="77777777" w:rsidR="00997B8F" w:rsidRDefault="00997B8F" w:rsidP="003115D5">
      <w:pPr>
        <w:pStyle w:val="af4"/>
        <w:widowControl/>
        <w:numPr>
          <w:ilvl w:val="0"/>
          <w:numId w:val="82"/>
        </w:numPr>
        <w:ind w:leftChars="0" w:left="1701" w:hanging="425"/>
        <w:jc w:val="left"/>
      </w:pPr>
      <w:r>
        <w:rPr>
          <w:rFonts w:hint="eastAsia"/>
        </w:rPr>
        <w:t>ACMでは</w:t>
      </w:r>
      <w:r w:rsidRPr="00CF4D35">
        <w:rPr>
          <w:rFonts w:hint="eastAsia"/>
        </w:rPr>
        <w:t>拡張検証</w:t>
      </w:r>
      <w:r w:rsidRPr="00CF4D35">
        <w:t xml:space="preserve"> (EV)</w:t>
      </w:r>
      <w:r>
        <w:rPr>
          <w:rFonts w:hint="eastAsia"/>
        </w:rPr>
        <w:t>証明書、</w:t>
      </w:r>
      <w:r w:rsidRPr="00CF4D35">
        <w:t>組織検証 (OV) 証明書</w:t>
      </w:r>
      <w:r>
        <w:rPr>
          <w:rFonts w:hint="eastAsia"/>
        </w:rPr>
        <w:t>の発行に対応していないため、ドメイン認証（DV）証明書を採用する。</w:t>
      </w:r>
    </w:p>
    <w:p w14:paraId="2B0D94CC" w14:textId="77777777" w:rsidR="00997B8F" w:rsidRDefault="00997B8F" w:rsidP="003115D5">
      <w:pPr>
        <w:pStyle w:val="af4"/>
        <w:widowControl/>
        <w:numPr>
          <w:ilvl w:val="0"/>
          <w:numId w:val="82"/>
        </w:numPr>
        <w:ind w:leftChars="0" w:left="1701" w:hanging="425"/>
        <w:jc w:val="left"/>
      </w:pPr>
      <w:r>
        <w:rPr>
          <w:rFonts w:hint="eastAsia"/>
        </w:rPr>
        <w:t>証明書にはSSL</w:t>
      </w:r>
      <w:r>
        <w:t>/TLS</w:t>
      </w:r>
      <w:r>
        <w:rPr>
          <w:rFonts w:hint="eastAsia"/>
        </w:rPr>
        <w:t>プロトコルを採用する。（</w:t>
      </w:r>
      <w:r w:rsidRPr="00B43DE3">
        <w:t>SSL/TLS プロトコル以外</w:t>
      </w:r>
      <w:r>
        <w:rPr>
          <w:rFonts w:hint="eastAsia"/>
        </w:rPr>
        <w:t>は</w:t>
      </w:r>
      <w:r w:rsidRPr="00B43DE3">
        <w:t>提供</w:t>
      </w:r>
      <w:r>
        <w:rPr>
          <w:rFonts w:hint="eastAsia"/>
        </w:rPr>
        <w:t>不可）</w:t>
      </w:r>
    </w:p>
    <w:p w14:paraId="431219B2" w14:textId="77777777" w:rsidR="00997B8F" w:rsidRDefault="00997B8F" w:rsidP="003115D5">
      <w:pPr>
        <w:pStyle w:val="af4"/>
        <w:widowControl/>
        <w:numPr>
          <w:ilvl w:val="0"/>
          <w:numId w:val="82"/>
        </w:numPr>
        <w:ind w:leftChars="0" w:left="1701" w:hanging="425"/>
        <w:jc w:val="left"/>
      </w:pPr>
      <w:r w:rsidRPr="00CF7F6F">
        <w:rPr>
          <w:rFonts w:hint="eastAsia"/>
        </w:rPr>
        <w:t>公開鍵の鍵長は</w:t>
      </w:r>
      <w:r w:rsidRPr="00CF7F6F">
        <w:t>2048bit以上であることが推奨されており、また広く</w:t>
      </w:r>
      <w:r>
        <w:rPr>
          <w:rFonts w:hint="eastAsia"/>
        </w:rPr>
        <w:t>一般的</w:t>
      </w:r>
      <w:r w:rsidRPr="00CF7F6F">
        <w:t>に</w:t>
      </w:r>
      <w:r>
        <w:rPr>
          <w:rFonts w:hint="eastAsia"/>
        </w:rPr>
        <w:t>利用され実績のある暗号化アルゴリズムである</w:t>
      </w:r>
      <w:r>
        <w:t>2048 ビット RSA</w:t>
      </w:r>
      <w:r w:rsidRPr="00CF7F6F">
        <w:t xml:space="preserve"> </w:t>
      </w:r>
      <w:r>
        <w:rPr>
          <w:rFonts w:hint="eastAsia"/>
        </w:rPr>
        <w:t>を採用する。</w:t>
      </w:r>
    </w:p>
    <w:p w14:paraId="2870955C" w14:textId="77777777" w:rsidR="00997B8F" w:rsidRPr="00F05778" w:rsidRDefault="00997B8F" w:rsidP="003115D5">
      <w:pPr>
        <w:pStyle w:val="af4"/>
        <w:widowControl/>
        <w:numPr>
          <w:ilvl w:val="0"/>
          <w:numId w:val="82"/>
        </w:numPr>
        <w:ind w:leftChars="0" w:left="1701" w:hanging="425"/>
        <w:jc w:val="left"/>
      </w:pPr>
      <w:r w:rsidRPr="006232FC">
        <w:t>EC2</w:t>
      </w:r>
      <w:r>
        <w:rPr>
          <w:rFonts w:hint="eastAsia"/>
        </w:rPr>
        <w:t>上のW</w:t>
      </w:r>
      <w:r>
        <w:t>eb</w:t>
      </w:r>
      <w:r w:rsidRPr="006232FC">
        <w:t>サイトまたはアプリケーションにACM Certificateを直接インストール</w:t>
      </w:r>
      <w:r>
        <w:rPr>
          <w:rFonts w:hint="eastAsia"/>
        </w:rPr>
        <w:t>することはできないため、ALB上へ証明書のインストールを行う。</w:t>
      </w:r>
      <w:r w:rsidRPr="00AE546F">
        <w:rPr>
          <w:rFonts w:ascii="Segoe UI" w:hAnsi="Segoe UI" w:cs="Segoe UI"/>
          <w:color w:val="242424"/>
          <w:szCs w:val="20"/>
          <w:shd w:val="clear" w:color="auto" w:fill="FFFFFF"/>
        </w:rPr>
        <w:t>なお、クライアント端末と</w:t>
      </w:r>
      <w:r w:rsidRPr="00AE546F">
        <w:rPr>
          <w:rFonts w:ascii="Segoe UI" w:hAnsi="Segoe UI" w:cs="Segoe UI"/>
          <w:color w:val="242424"/>
          <w:szCs w:val="20"/>
          <w:shd w:val="clear" w:color="auto" w:fill="FFFFFF"/>
        </w:rPr>
        <w:t>ALB</w:t>
      </w:r>
      <w:r w:rsidRPr="00AE546F">
        <w:rPr>
          <w:rFonts w:ascii="Segoe UI" w:hAnsi="Segoe UI" w:cs="Segoe UI"/>
          <w:color w:val="242424"/>
          <w:szCs w:val="20"/>
          <w:shd w:val="clear" w:color="auto" w:fill="FFFFFF"/>
        </w:rPr>
        <w:t>間の通信のみが暗号化の対象となるが、内部通信の暗号化は不要なため、本構成で問題なしとする。</w:t>
      </w:r>
    </w:p>
    <w:p w14:paraId="021EC025" w14:textId="77777777" w:rsidR="00997B8F" w:rsidRPr="00AE546F" w:rsidRDefault="00997B8F" w:rsidP="003115D5">
      <w:pPr>
        <w:pStyle w:val="af4"/>
        <w:widowControl/>
        <w:numPr>
          <w:ilvl w:val="0"/>
          <w:numId w:val="82"/>
        </w:numPr>
        <w:ind w:leftChars="0" w:left="1701" w:hanging="425"/>
        <w:jc w:val="left"/>
      </w:pPr>
      <w:r w:rsidRPr="00F051CE">
        <w:rPr>
          <w:rFonts w:hint="eastAsia"/>
        </w:rPr>
        <w:t>証明書の更新およびデプロイは、</w:t>
      </w:r>
      <w:r w:rsidRPr="00F051CE">
        <w:t>A-</w:t>
      </w:r>
      <w:r w:rsidR="00442219">
        <w:t>g</w:t>
      </w:r>
      <w:r w:rsidRPr="00F051CE">
        <w:t>ate側からの更新通知をもって</w:t>
      </w:r>
      <w:r>
        <w:rPr>
          <w:rFonts w:hint="eastAsia"/>
        </w:rPr>
        <w:t>手動更新の</w:t>
      </w:r>
      <w:r w:rsidRPr="00F051CE">
        <w:t>実施調整を行う。</w:t>
      </w:r>
    </w:p>
    <w:p w14:paraId="70BDF71F" w14:textId="77777777" w:rsidR="00997B8F" w:rsidRDefault="00727123" w:rsidP="009A4314">
      <w:pPr>
        <w:ind w:leftChars="638" w:left="1276"/>
      </w:pPr>
      <w:r>
        <w:rPr>
          <w:rFonts w:hint="eastAsia"/>
        </w:rPr>
        <w:lastRenderedPageBreak/>
        <w:t>SSL</w:t>
      </w:r>
      <w:r>
        <w:t>/TLS</w:t>
      </w:r>
      <w:r>
        <w:rPr>
          <w:rFonts w:hint="eastAsia"/>
        </w:rPr>
        <w:t>証明書を発行する対象ドメインを以下に示す。</w:t>
      </w:r>
    </w:p>
    <w:tbl>
      <w:tblPr>
        <w:tblStyle w:val="ae"/>
        <w:tblW w:w="6521" w:type="dxa"/>
        <w:tblInd w:w="1271" w:type="dxa"/>
        <w:tblLook w:val="04A0" w:firstRow="1" w:lastRow="0" w:firstColumn="1" w:lastColumn="0" w:noHBand="0" w:noVBand="1"/>
      </w:tblPr>
      <w:tblGrid>
        <w:gridCol w:w="2126"/>
        <w:gridCol w:w="1418"/>
        <w:gridCol w:w="2977"/>
      </w:tblGrid>
      <w:tr w:rsidR="003D1D28" w14:paraId="7341E180" w14:textId="77777777" w:rsidTr="00DD0207">
        <w:tc>
          <w:tcPr>
            <w:tcW w:w="2126" w:type="dxa"/>
            <w:shd w:val="clear" w:color="auto" w:fill="B4C6E7" w:themeFill="accent1" w:themeFillTint="66"/>
          </w:tcPr>
          <w:p w14:paraId="42BE5C7F" w14:textId="77777777" w:rsidR="003D1D28" w:rsidRDefault="003D1D28" w:rsidP="00DD0207">
            <w:pPr>
              <w:widowControl/>
              <w:jc w:val="left"/>
            </w:pPr>
            <w:r>
              <w:rPr>
                <w:rFonts w:hint="eastAsia"/>
              </w:rPr>
              <w:t>銀行名</w:t>
            </w:r>
          </w:p>
        </w:tc>
        <w:tc>
          <w:tcPr>
            <w:tcW w:w="1418" w:type="dxa"/>
            <w:shd w:val="clear" w:color="auto" w:fill="B4C6E7" w:themeFill="accent1" w:themeFillTint="66"/>
          </w:tcPr>
          <w:p w14:paraId="1BEF44D6" w14:textId="77777777" w:rsidR="003D1D28" w:rsidRDefault="003D1D28" w:rsidP="00DD0207">
            <w:pPr>
              <w:widowControl/>
              <w:jc w:val="left"/>
            </w:pPr>
            <w:r>
              <w:rPr>
                <w:rFonts w:hint="eastAsia"/>
              </w:rPr>
              <w:t>環境</w:t>
            </w:r>
          </w:p>
        </w:tc>
        <w:tc>
          <w:tcPr>
            <w:tcW w:w="2977" w:type="dxa"/>
            <w:shd w:val="clear" w:color="auto" w:fill="B4C6E7" w:themeFill="accent1" w:themeFillTint="66"/>
          </w:tcPr>
          <w:p w14:paraId="45309145" w14:textId="77777777" w:rsidR="003D1D28" w:rsidRDefault="003D1D28" w:rsidP="00DD0207">
            <w:pPr>
              <w:widowControl/>
              <w:jc w:val="left"/>
            </w:pPr>
            <w:r>
              <w:rPr>
                <w:rFonts w:hint="eastAsia"/>
              </w:rPr>
              <w:t>ドメイン名</w:t>
            </w:r>
          </w:p>
        </w:tc>
      </w:tr>
      <w:tr w:rsidR="003D1D28" w14:paraId="45180699" w14:textId="77777777" w:rsidTr="00DD0207">
        <w:tc>
          <w:tcPr>
            <w:tcW w:w="2126" w:type="dxa"/>
            <w:vMerge w:val="restart"/>
          </w:tcPr>
          <w:p w14:paraId="4174D8BF" w14:textId="77777777" w:rsidR="003D1D28" w:rsidRDefault="003D1D28" w:rsidP="00DD0207">
            <w:pPr>
              <w:widowControl/>
              <w:jc w:val="left"/>
            </w:pPr>
            <w:r>
              <w:rPr>
                <w:rFonts w:hint="eastAsia"/>
              </w:rPr>
              <w:t>横浜銀行</w:t>
            </w:r>
          </w:p>
        </w:tc>
        <w:tc>
          <w:tcPr>
            <w:tcW w:w="1418" w:type="dxa"/>
          </w:tcPr>
          <w:p w14:paraId="3AABEAEF" w14:textId="77777777" w:rsidR="003D1D28" w:rsidRDefault="003D1D28" w:rsidP="00DD0207">
            <w:pPr>
              <w:widowControl/>
              <w:jc w:val="left"/>
            </w:pPr>
            <w:r>
              <w:rPr>
                <w:rFonts w:hint="eastAsia"/>
              </w:rPr>
              <w:t>本番</w:t>
            </w:r>
          </w:p>
        </w:tc>
        <w:tc>
          <w:tcPr>
            <w:tcW w:w="2977" w:type="dxa"/>
          </w:tcPr>
          <w:p w14:paraId="70609A9A" w14:textId="77777777" w:rsidR="003D1D28" w:rsidRDefault="003D1D28" w:rsidP="00DD0207">
            <w:pPr>
              <w:widowControl/>
              <w:jc w:val="left"/>
            </w:pPr>
            <w:r>
              <w:t>prod.</w:t>
            </w:r>
            <w:r w:rsidRPr="002E4666">
              <w:t>ybk</w:t>
            </w:r>
            <w:r>
              <w:t>.</w:t>
            </w:r>
            <w:r>
              <w:rPr>
                <w:rFonts w:hint="eastAsia"/>
              </w:rPr>
              <w:t>e</w:t>
            </w:r>
            <w:r>
              <w:t>ys.</w:t>
            </w:r>
            <w:r w:rsidRPr="002E4666">
              <w:t>boy-aws</w:t>
            </w:r>
          </w:p>
        </w:tc>
      </w:tr>
      <w:tr w:rsidR="003D1D28" w14:paraId="463BFA23" w14:textId="77777777" w:rsidTr="00DD0207">
        <w:tc>
          <w:tcPr>
            <w:tcW w:w="2126" w:type="dxa"/>
            <w:vMerge/>
          </w:tcPr>
          <w:p w14:paraId="45C1F0C7" w14:textId="77777777" w:rsidR="003D1D28" w:rsidRDefault="003D1D28" w:rsidP="00DD0207">
            <w:pPr>
              <w:widowControl/>
              <w:jc w:val="left"/>
            </w:pPr>
          </w:p>
        </w:tc>
        <w:tc>
          <w:tcPr>
            <w:tcW w:w="1418" w:type="dxa"/>
          </w:tcPr>
          <w:p w14:paraId="3C3EC9ED" w14:textId="77777777" w:rsidR="003D1D28" w:rsidRDefault="003D1D28" w:rsidP="00DD0207">
            <w:pPr>
              <w:widowControl/>
              <w:jc w:val="left"/>
            </w:pPr>
            <w:r>
              <w:rPr>
                <w:rFonts w:hint="eastAsia"/>
              </w:rPr>
              <w:t>研修</w:t>
            </w:r>
          </w:p>
        </w:tc>
        <w:tc>
          <w:tcPr>
            <w:tcW w:w="2977" w:type="dxa"/>
          </w:tcPr>
          <w:p w14:paraId="4FD55573" w14:textId="77777777" w:rsidR="003D1D28" w:rsidRDefault="003D1D28" w:rsidP="00DD0207">
            <w:pPr>
              <w:widowControl/>
              <w:jc w:val="left"/>
            </w:pPr>
            <w:r>
              <w:t>train.</w:t>
            </w:r>
            <w:r w:rsidRPr="002E4666">
              <w:t>ybk</w:t>
            </w:r>
            <w:r>
              <w:t>.eys.</w:t>
            </w:r>
            <w:r w:rsidRPr="002E4666">
              <w:t>boy-aws</w:t>
            </w:r>
          </w:p>
        </w:tc>
      </w:tr>
      <w:tr w:rsidR="003D1D28" w14:paraId="41C9C208" w14:textId="77777777" w:rsidTr="00DD0207">
        <w:tc>
          <w:tcPr>
            <w:tcW w:w="2126" w:type="dxa"/>
            <w:vMerge/>
          </w:tcPr>
          <w:p w14:paraId="05F7F6FF" w14:textId="77777777" w:rsidR="003D1D28" w:rsidRDefault="003D1D28" w:rsidP="00DD0207">
            <w:pPr>
              <w:widowControl/>
              <w:jc w:val="left"/>
            </w:pPr>
          </w:p>
        </w:tc>
        <w:tc>
          <w:tcPr>
            <w:tcW w:w="1418" w:type="dxa"/>
          </w:tcPr>
          <w:p w14:paraId="14CB45CB" w14:textId="77777777" w:rsidR="003D1D28" w:rsidRDefault="003D1D28" w:rsidP="00DD0207">
            <w:pPr>
              <w:widowControl/>
              <w:jc w:val="left"/>
            </w:pPr>
            <w:r>
              <w:rPr>
                <w:rFonts w:hint="eastAsia"/>
              </w:rPr>
              <w:t>開発</w:t>
            </w:r>
          </w:p>
        </w:tc>
        <w:tc>
          <w:tcPr>
            <w:tcW w:w="2977" w:type="dxa"/>
          </w:tcPr>
          <w:p w14:paraId="55413637" w14:textId="77777777" w:rsidR="003D1D28" w:rsidRDefault="003D1D28" w:rsidP="00DD0207">
            <w:pPr>
              <w:widowControl/>
              <w:jc w:val="left"/>
            </w:pPr>
            <w:r>
              <w:t>dev.</w:t>
            </w:r>
            <w:r w:rsidRPr="002E4666">
              <w:t>ybk</w:t>
            </w:r>
            <w:r>
              <w:t>.</w:t>
            </w:r>
            <w:r>
              <w:rPr>
                <w:rFonts w:hint="eastAsia"/>
              </w:rPr>
              <w:t>e</w:t>
            </w:r>
            <w:r>
              <w:t>ys.</w:t>
            </w:r>
            <w:r w:rsidRPr="002E4666">
              <w:t>boy-aws</w:t>
            </w:r>
          </w:p>
        </w:tc>
      </w:tr>
      <w:tr w:rsidR="003D1D28" w14:paraId="09D25E4B" w14:textId="77777777" w:rsidTr="00DD0207">
        <w:tc>
          <w:tcPr>
            <w:tcW w:w="2126" w:type="dxa"/>
            <w:vMerge w:val="restart"/>
          </w:tcPr>
          <w:p w14:paraId="742595E1" w14:textId="77777777" w:rsidR="003D1D28" w:rsidRDefault="003D1D28" w:rsidP="00DD0207">
            <w:pPr>
              <w:widowControl/>
              <w:jc w:val="left"/>
            </w:pPr>
            <w:r>
              <w:rPr>
                <w:rFonts w:hint="eastAsia"/>
              </w:rPr>
              <w:t>東日本銀行</w:t>
            </w:r>
          </w:p>
        </w:tc>
        <w:tc>
          <w:tcPr>
            <w:tcW w:w="1418" w:type="dxa"/>
          </w:tcPr>
          <w:p w14:paraId="60F3C4EF" w14:textId="77777777" w:rsidR="003D1D28" w:rsidRDefault="003D1D28" w:rsidP="00DD0207">
            <w:pPr>
              <w:widowControl/>
              <w:jc w:val="left"/>
            </w:pPr>
            <w:r>
              <w:rPr>
                <w:rFonts w:hint="eastAsia"/>
              </w:rPr>
              <w:t>本番</w:t>
            </w:r>
          </w:p>
        </w:tc>
        <w:tc>
          <w:tcPr>
            <w:tcW w:w="2977" w:type="dxa"/>
          </w:tcPr>
          <w:p w14:paraId="02D6E9C2" w14:textId="77777777" w:rsidR="003D1D28" w:rsidRDefault="003D1D28" w:rsidP="00DD0207">
            <w:pPr>
              <w:widowControl/>
              <w:jc w:val="left"/>
            </w:pPr>
            <w:r>
              <w:t>prod.</w:t>
            </w:r>
            <w:r>
              <w:rPr>
                <w:rFonts w:hint="eastAsia"/>
              </w:rPr>
              <w:t>e</w:t>
            </w:r>
            <w:r w:rsidRPr="00E77000">
              <w:t>bk</w:t>
            </w:r>
            <w:r>
              <w:t>.eys.</w:t>
            </w:r>
            <w:r w:rsidRPr="00E77000">
              <w:t>hnb-aws</w:t>
            </w:r>
          </w:p>
        </w:tc>
      </w:tr>
      <w:tr w:rsidR="003D1D28" w14:paraId="571EB9C9" w14:textId="77777777" w:rsidTr="00DD0207">
        <w:tc>
          <w:tcPr>
            <w:tcW w:w="2126" w:type="dxa"/>
            <w:vMerge/>
          </w:tcPr>
          <w:p w14:paraId="66781A2B" w14:textId="77777777" w:rsidR="003D1D28" w:rsidRDefault="003D1D28" w:rsidP="00DD0207">
            <w:pPr>
              <w:widowControl/>
              <w:jc w:val="left"/>
            </w:pPr>
          </w:p>
        </w:tc>
        <w:tc>
          <w:tcPr>
            <w:tcW w:w="1418" w:type="dxa"/>
          </w:tcPr>
          <w:p w14:paraId="2890D9ED" w14:textId="77777777" w:rsidR="003D1D28" w:rsidRDefault="003D1D28" w:rsidP="00DD0207">
            <w:pPr>
              <w:widowControl/>
              <w:jc w:val="left"/>
            </w:pPr>
            <w:r>
              <w:rPr>
                <w:rFonts w:hint="eastAsia"/>
              </w:rPr>
              <w:t>研修</w:t>
            </w:r>
          </w:p>
        </w:tc>
        <w:tc>
          <w:tcPr>
            <w:tcW w:w="2977" w:type="dxa"/>
          </w:tcPr>
          <w:p w14:paraId="58051C62" w14:textId="77777777" w:rsidR="003D1D28" w:rsidRDefault="003D1D28" w:rsidP="00DD0207">
            <w:pPr>
              <w:widowControl/>
              <w:jc w:val="left"/>
            </w:pPr>
            <w:r>
              <w:t>train.e</w:t>
            </w:r>
            <w:r w:rsidRPr="00E77000">
              <w:t>bk</w:t>
            </w:r>
            <w:r>
              <w:t>.</w:t>
            </w:r>
            <w:r>
              <w:rPr>
                <w:rFonts w:hint="eastAsia"/>
              </w:rPr>
              <w:t>e</w:t>
            </w:r>
            <w:r>
              <w:t>ys.</w:t>
            </w:r>
            <w:r w:rsidRPr="00E77000">
              <w:t>hnb-aws</w:t>
            </w:r>
          </w:p>
        </w:tc>
      </w:tr>
      <w:tr w:rsidR="003D1D28" w14:paraId="1A77B282" w14:textId="77777777" w:rsidTr="00DD0207">
        <w:tc>
          <w:tcPr>
            <w:tcW w:w="2126" w:type="dxa"/>
            <w:vMerge/>
          </w:tcPr>
          <w:p w14:paraId="50CA3A39" w14:textId="77777777" w:rsidR="003D1D28" w:rsidRDefault="003D1D28" w:rsidP="00DD0207">
            <w:pPr>
              <w:widowControl/>
              <w:jc w:val="left"/>
            </w:pPr>
          </w:p>
        </w:tc>
        <w:tc>
          <w:tcPr>
            <w:tcW w:w="1418" w:type="dxa"/>
          </w:tcPr>
          <w:p w14:paraId="79286D40" w14:textId="77777777" w:rsidR="003D1D28" w:rsidRDefault="003D1D28" w:rsidP="00DD0207">
            <w:pPr>
              <w:widowControl/>
              <w:jc w:val="left"/>
            </w:pPr>
            <w:r>
              <w:rPr>
                <w:rFonts w:hint="eastAsia"/>
              </w:rPr>
              <w:t>開発</w:t>
            </w:r>
          </w:p>
        </w:tc>
        <w:tc>
          <w:tcPr>
            <w:tcW w:w="2977" w:type="dxa"/>
          </w:tcPr>
          <w:p w14:paraId="1EF43A92" w14:textId="77777777" w:rsidR="003D1D28" w:rsidRDefault="003D1D28" w:rsidP="00DD0207">
            <w:pPr>
              <w:widowControl/>
              <w:jc w:val="left"/>
            </w:pPr>
            <w:r>
              <w:t>dev.e</w:t>
            </w:r>
            <w:r w:rsidRPr="00E77000">
              <w:t>bk</w:t>
            </w:r>
            <w:r>
              <w:t>.eys.</w:t>
            </w:r>
            <w:r w:rsidRPr="00E77000">
              <w:t>hnb-aws</w:t>
            </w:r>
          </w:p>
        </w:tc>
      </w:tr>
    </w:tbl>
    <w:p w14:paraId="7D07D2EE" w14:textId="77777777" w:rsidR="00334A90" w:rsidRDefault="00334A90" w:rsidP="00BE1947">
      <w:pPr>
        <w:widowControl/>
        <w:jc w:val="left"/>
      </w:pPr>
    </w:p>
    <w:p w14:paraId="3033ED06" w14:textId="77777777" w:rsidR="00BE1947" w:rsidRPr="002A6D44" w:rsidRDefault="00334A90" w:rsidP="00BE1947">
      <w:pPr>
        <w:widowControl/>
        <w:jc w:val="left"/>
      </w:pPr>
      <w:r>
        <w:br w:type="page"/>
      </w:r>
    </w:p>
    <w:p w14:paraId="5318BCB2" w14:textId="77777777" w:rsidR="00BE1947" w:rsidRDefault="00BE1947" w:rsidP="00BE1947">
      <w:pPr>
        <w:pStyle w:val="1"/>
      </w:pPr>
      <w:bookmarkStart w:id="239" w:name="_Toc71291711"/>
      <w:bookmarkStart w:id="240" w:name="_Toc71618723"/>
      <w:bookmarkStart w:id="241" w:name="_Toc124835614"/>
      <w:r w:rsidRPr="00AD49E1">
        <w:rPr>
          <w:rFonts w:hint="eastAsia"/>
        </w:rPr>
        <w:lastRenderedPageBreak/>
        <w:t>セキュリティ対策</w:t>
      </w:r>
      <w:bookmarkEnd w:id="239"/>
      <w:bookmarkEnd w:id="240"/>
      <w:bookmarkEnd w:id="241"/>
    </w:p>
    <w:p w14:paraId="770BD75F" w14:textId="77777777" w:rsidR="00BE1947" w:rsidRDefault="00BE1947" w:rsidP="000251C7">
      <w:pPr>
        <w:pStyle w:val="2"/>
      </w:pPr>
      <w:bookmarkStart w:id="242" w:name="_Toc71291712"/>
      <w:bookmarkStart w:id="243" w:name="_Toc71618724"/>
      <w:bookmarkStart w:id="244" w:name="_Toc124835615"/>
      <w:r w:rsidRPr="00AD49E1">
        <w:rPr>
          <w:rFonts w:hint="eastAsia"/>
        </w:rPr>
        <w:t>基本方針</w:t>
      </w:r>
      <w:bookmarkEnd w:id="242"/>
      <w:bookmarkEnd w:id="243"/>
      <w:bookmarkEnd w:id="244"/>
    </w:p>
    <w:p w14:paraId="1C524822" w14:textId="77777777" w:rsidR="00180E39" w:rsidRDefault="00180E39" w:rsidP="0019218A">
      <w:pPr>
        <w:ind w:leftChars="426" w:left="1600" w:hangingChars="374" w:hanging="748"/>
      </w:pPr>
      <w:r>
        <w:rPr>
          <w:rFonts w:hint="eastAsia"/>
        </w:rPr>
        <w:t>営業・融資サポートシステムにおける保護される対象の定義し、脅威と対策を検討することで実装するセキュリティ対策を定義す</w:t>
      </w:r>
    </w:p>
    <w:p w14:paraId="1BA5F421" w14:textId="77777777" w:rsidR="00180E39" w:rsidRDefault="00180E39" w:rsidP="0019218A">
      <w:pPr>
        <w:ind w:leftChars="426" w:left="1600" w:hangingChars="374" w:hanging="748"/>
      </w:pPr>
      <w:r>
        <w:rPr>
          <w:rFonts w:hint="eastAsia"/>
        </w:rPr>
        <w:t>る。なお、2</w:t>
      </w:r>
      <w:r>
        <w:t xml:space="preserve">.6.1.1 </w:t>
      </w:r>
      <w:r>
        <w:rPr>
          <w:rFonts w:hint="eastAsia"/>
        </w:rPr>
        <w:t>情報セキュリティに関するコンプライアンスに記載の通り、セキュリティセキュリティスタンダード、</w:t>
      </w:r>
      <w:r w:rsidRPr="008B57C1">
        <w:t>クラウド</w:t>
      </w:r>
      <w:r>
        <w:rPr>
          <w:rFonts w:hint="eastAsia"/>
        </w:rPr>
        <w:t>サービス</w:t>
      </w:r>
      <w:r w:rsidRPr="008B57C1">
        <w:t>チ</w:t>
      </w:r>
    </w:p>
    <w:p w14:paraId="48935D2C" w14:textId="77777777" w:rsidR="0019218A" w:rsidRPr="00DA12A4" w:rsidRDefault="00180E39" w:rsidP="0019218A">
      <w:pPr>
        <w:ind w:leftChars="426" w:left="1600" w:hangingChars="374" w:hanging="748"/>
      </w:pPr>
      <w:r w:rsidRPr="008B57C1">
        <w:t>ェックリスト</w:t>
      </w:r>
      <w:r>
        <w:rPr>
          <w:rFonts w:hint="eastAsia"/>
        </w:rPr>
        <w:t>（IaaS編、SaaS編）およびFISC（</w:t>
      </w:r>
      <w:r w:rsidRPr="00872576">
        <w:t>第9版令和2年3月版</w:t>
      </w:r>
      <w:r>
        <w:rPr>
          <w:rFonts w:hint="eastAsia"/>
        </w:rPr>
        <w:t>）の定める安全対策基準に則るものとする。</w:t>
      </w:r>
    </w:p>
    <w:p w14:paraId="586A29E3" w14:textId="77777777" w:rsidR="00BE1947" w:rsidRPr="0019218A" w:rsidRDefault="00BE1947" w:rsidP="00BE1947"/>
    <w:p w14:paraId="7BD5DF8C" w14:textId="77777777" w:rsidR="00BE1947" w:rsidRDefault="00BE1947" w:rsidP="000251C7">
      <w:pPr>
        <w:pStyle w:val="2"/>
      </w:pPr>
      <w:bookmarkStart w:id="245" w:name="_Toc71291713"/>
      <w:bookmarkStart w:id="246" w:name="_Toc71618725"/>
      <w:bookmarkStart w:id="247" w:name="_Toc124835616"/>
      <w:r w:rsidRPr="00363035">
        <w:rPr>
          <w:rFonts w:hint="eastAsia"/>
        </w:rPr>
        <w:t>保護対象の定義</w:t>
      </w:r>
      <w:bookmarkEnd w:id="245"/>
      <w:bookmarkEnd w:id="246"/>
      <w:bookmarkEnd w:id="247"/>
    </w:p>
    <w:p w14:paraId="56EE0840" w14:textId="77777777" w:rsidR="00367FAC" w:rsidRDefault="00367FAC" w:rsidP="00236D72">
      <w:pPr>
        <w:ind w:leftChars="426" w:left="1600" w:hangingChars="374" w:hanging="748"/>
      </w:pPr>
      <w:r>
        <w:rPr>
          <w:rFonts w:hint="eastAsia"/>
        </w:rPr>
        <w:t>営業・融資サポートシステム内における</w:t>
      </w:r>
      <w:r w:rsidRPr="004D3C6D">
        <w:rPr>
          <w:rFonts w:hint="eastAsia"/>
        </w:rPr>
        <w:t>システム脆弱性、権限過剰、不正アクセス、データ漏洩等に関するセキュリティリスク</w:t>
      </w:r>
      <w:r>
        <w:rPr>
          <w:rFonts w:hint="eastAsia"/>
        </w:rPr>
        <w:t>に脅</w:t>
      </w:r>
    </w:p>
    <w:p w14:paraId="04BF6BFA" w14:textId="77777777" w:rsidR="00B04EF4" w:rsidRDefault="00367FAC" w:rsidP="00236D72">
      <w:pPr>
        <w:ind w:leftChars="426" w:left="1600" w:hangingChars="374" w:hanging="748"/>
      </w:pPr>
      <w:r>
        <w:rPr>
          <w:rFonts w:hint="eastAsia"/>
        </w:rPr>
        <w:t>かされる範囲を保護対象として定義する。</w:t>
      </w:r>
      <w:r w:rsidR="00B04EF4">
        <w:rPr>
          <w:rFonts w:hint="eastAsia"/>
        </w:rPr>
        <w:t>具体的なセキュリティリスクに脅かされる範囲については6</w:t>
      </w:r>
      <w:r w:rsidR="00B04EF4">
        <w:t xml:space="preserve">.3.3 </w:t>
      </w:r>
      <w:r w:rsidR="00B04EF4">
        <w:rPr>
          <w:rFonts w:hint="eastAsia"/>
        </w:rPr>
        <w:t>対策適用箇所一覧を</w:t>
      </w:r>
    </w:p>
    <w:p w14:paraId="3E9DF870" w14:textId="77777777" w:rsidR="00236D72" w:rsidRPr="00DA12A4" w:rsidRDefault="00B04EF4" w:rsidP="00236D72">
      <w:pPr>
        <w:ind w:leftChars="426" w:left="1600" w:hangingChars="374" w:hanging="748"/>
      </w:pPr>
      <w:r>
        <w:rPr>
          <w:rFonts w:hint="eastAsia"/>
        </w:rPr>
        <w:t>参照する。</w:t>
      </w:r>
    </w:p>
    <w:p w14:paraId="4D50B761" w14:textId="77777777" w:rsidR="00BE1947" w:rsidRPr="00236D72" w:rsidRDefault="00BE1947" w:rsidP="00BE1947"/>
    <w:p w14:paraId="2C97E426" w14:textId="77777777" w:rsidR="00BE1947" w:rsidRPr="00363035" w:rsidRDefault="00BE1947" w:rsidP="000251C7">
      <w:pPr>
        <w:pStyle w:val="2"/>
      </w:pPr>
      <w:bookmarkStart w:id="248" w:name="_Toc71291714"/>
      <w:bookmarkStart w:id="249" w:name="_Toc71618726"/>
      <w:bookmarkStart w:id="250" w:name="_Toc124835617"/>
      <w:r w:rsidRPr="00592F23">
        <w:rPr>
          <w:rFonts w:hint="eastAsia"/>
        </w:rPr>
        <w:t>セキュリティ要件対応</w:t>
      </w:r>
      <w:bookmarkEnd w:id="248"/>
      <w:bookmarkEnd w:id="249"/>
      <w:bookmarkEnd w:id="250"/>
    </w:p>
    <w:p w14:paraId="5A184C76" w14:textId="77777777" w:rsidR="00BE1947" w:rsidRDefault="00BE1947" w:rsidP="000359C3">
      <w:pPr>
        <w:pStyle w:val="3"/>
      </w:pPr>
      <w:bookmarkStart w:id="251" w:name="_Toc71291715"/>
      <w:bookmarkStart w:id="252" w:name="_Toc71618727"/>
      <w:bookmarkStart w:id="253" w:name="_Toc124835618"/>
      <w:r w:rsidRPr="00592F23">
        <w:rPr>
          <w:rFonts w:hint="eastAsia"/>
        </w:rPr>
        <w:t>想定されるリスク</w:t>
      </w:r>
      <w:bookmarkEnd w:id="251"/>
      <w:bookmarkEnd w:id="252"/>
      <w:bookmarkEnd w:id="253"/>
    </w:p>
    <w:p w14:paraId="713A2FB8" w14:textId="77777777" w:rsidR="00C025FC" w:rsidRDefault="00C025FC" w:rsidP="00767EB8">
      <w:pPr>
        <w:ind w:leftChars="638" w:left="1276"/>
      </w:pPr>
      <w:r>
        <w:rPr>
          <w:rFonts w:hint="eastAsia"/>
        </w:rPr>
        <w:t>2</w:t>
      </w:r>
      <w:r>
        <w:t xml:space="preserve">.6 </w:t>
      </w:r>
      <w:r>
        <w:rPr>
          <w:rFonts w:hint="eastAsia"/>
        </w:rPr>
        <w:t>セキュリティ及びセキュリティセキュリティスタンダード、</w:t>
      </w:r>
      <w:r w:rsidRPr="008B57C1">
        <w:t>クラウド</w:t>
      </w:r>
      <w:r>
        <w:rPr>
          <w:rFonts w:hint="eastAsia"/>
        </w:rPr>
        <w:t>サービス</w:t>
      </w:r>
      <w:r w:rsidRPr="008B57C1">
        <w:t>チェックリスト</w:t>
      </w:r>
      <w:r>
        <w:rPr>
          <w:rFonts w:hint="eastAsia"/>
        </w:rPr>
        <w:t>（IaaS編、SaaS編）およびFISC</w:t>
      </w:r>
    </w:p>
    <w:p w14:paraId="6045926A" w14:textId="77777777" w:rsidR="00C025FC" w:rsidRDefault="00C025FC" w:rsidP="00767EB8">
      <w:pPr>
        <w:ind w:leftChars="638" w:left="1276"/>
      </w:pPr>
      <w:r>
        <w:rPr>
          <w:rFonts w:hint="eastAsia"/>
        </w:rPr>
        <w:t>（</w:t>
      </w:r>
      <w:r w:rsidRPr="00872576">
        <w:t>第9版令和2年3月版</w:t>
      </w:r>
      <w:r>
        <w:rPr>
          <w:rFonts w:hint="eastAsia"/>
        </w:rPr>
        <w:t>）の内容にもとづき、営業・融資サポートシステムとして想定されるリスクについて以下に分類</w:t>
      </w:r>
    </w:p>
    <w:p w14:paraId="680ECDFD" w14:textId="77777777" w:rsidR="00767EB8" w:rsidRDefault="00C025FC" w:rsidP="00767EB8">
      <w:pPr>
        <w:ind w:leftChars="638" w:left="1276"/>
      </w:pPr>
      <w:r>
        <w:rPr>
          <w:rFonts w:hint="eastAsia"/>
        </w:rPr>
        <w:t>する。</w:t>
      </w:r>
    </w:p>
    <w:p w14:paraId="1B0148D1" w14:textId="77777777" w:rsidR="0091290F" w:rsidRDefault="000646EF" w:rsidP="00767EB8">
      <w:pPr>
        <w:ind w:leftChars="638" w:left="1276"/>
      </w:pPr>
      <w:r>
        <w:rPr>
          <w:rFonts w:hint="eastAsia"/>
        </w:rPr>
        <w:t>なお、上記ドキュメントのうち、インフラ範疇かつEYSシステム構成に関連する項目を対象としている。</w:t>
      </w:r>
    </w:p>
    <w:p w14:paraId="1B532E9A" w14:textId="77777777" w:rsidR="000646EF" w:rsidRDefault="002F0B58" w:rsidP="00767EB8">
      <w:pPr>
        <w:ind w:leftChars="638" w:left="1276"/>
      </w:pPr>
      <w:r>
        <w:rPr>
          <w:rFonts w:hint="eastAsia"/>
        </w:rPr>
        <w:t>各リスクに対する詳細については、6</w:t>
      </w:r>
      <w:r>
        <w:t xml:space="preserve">.3.2 </w:t>
      </w:r>
      <w:r>
        <w:rPr>
          <w:rFonts w:hint="eastAsia"/>
        </w:rPr>
        <w:t>リスク分類の定義を参照する。</w:t>
      </w:r>
    </w:p>
    <w:p w14:paraId="612F9805" w14:textId="77777777" w:rsidR="004D45B8" w:rsidRDefault="004D45B8" w:rsidP="00767EB8">
      <w:pPr>
        <w:ind w:leftChars="638" w:left="1276"/>
      </w:pPr>
    </w:p>
    <w:p w14:paraId="79E7DBFE" w14:textId="77777777" w:rsidR="005656D1" w:rsidRDefault="0002421C" w:rsidP="003115D5">
      <w:pPr>
        <w:pStyle w:val="af4"/>
        <w:numPr>
          <w:ilvl w:val="0"/>
          <w:numId w:val="81"/>
        </w:numPr>
        <w:ind w:leftChars="0" w:left="1701" w:hanging="425"/>
      </w:pPr>
      <w:r>
        <w:rPr>
          <w:rFonts w:hint="eastAsia"/>
        </w:rPr>
        <w:t>マルウェア感染</w:t>
      </w:r>
    </w:p>
    <w:p w14:paraId="4EEF99DB" w14:textId="77777777" w:rsidR="0002421C" w:rsidRDefault="003741B7" w:rsidP="003115D5">
      <w:pPr>
        <w:pStyle w:val="af4"/>
        <w:numPr>
          <w:ilvl w:val="0"/>
          <w:numId w:val="81"/>
        </w:numPr>
        <w:ind w:leftChars="0" w:left="1701" w:hanging="425"/>
      </w:pPr>
      <w:r>
        <w:rPr>
          <w:rFonts w:hint="eastAsia"/>
        </w:rPr>
        <w:t>不正な通信元からのアクセス</w:t>
      </w:r>
    </w:p>
    <w:p w14:paraId="58EE46B1" w14:textId="77777777" w:rsidR="003741B7" w:rsidRDefault="00267728" w:rsidP="003115D5">
      <w:pPr>
        <w:pStyle w:val="af4"/>
        <w:numPr>
          <w:ilvl w:val="0"/>
          <w:numId w:val="81"/>
        </w:numPr>
        <w:ind w:leftChars="0" w:left="1701" w:hanging="425"/>
      </w:pPr>
      <w:r>
        <w:rPr>
          <w:rFonts w:hint="eastAsia"/>
        </w:rPr>
        <w:t>不正な宛先へのアクセス</w:t>
      </w:r>
    </w:p>
    <w:p w14:paraId="481ACFDD" w14:textId="77777777" w:rsidR="00267728" w:rsidRDefault="005935D9" w:rsidP="003115D5">
      <w:pPr>
        <w:pStyle w:val="af4"/>
        <w:numPr>
          <w:ilvl w:val="0"/>
          <w:numId w:val="81"/>
        </w:numPr>
        <w:ind w:leftChars="0" w:left="1701" w:hanging="425"/>
      </w:pPr>
      <w:r>
        <w:rPr>
          <w:rFonts w:hint="eastAsia"/>
        </w:rPr>
        <w:t>不正な通信が内部で発生</w:t>
      </w:r>
    </w:p>
    <w:p w14:paraId="47A529C6" w14:textId="77777777" w:rsidR="005935D9" w:rsidRDefault="006111BE" w:rsidP="003115D5">
      <w:pPr>
        <w:pStyle w:val="af4"/>
        <w:numPr>
          <w:ilvl w:val="0"/>
          <w:numId w:val="81"/>
        </w:numPr>
        <w:ind w:leftChars="0" w:left="1701" w:hanging="425"/>
      </w:pPr>
      <w:r>
        <w:rPr>
          <w:rFonts w:hint="eastAsia"/>
        </w:rPr>
        <w:t>不正なユーザが内部で活動</w:t>
      </w:r>
    </w:p>
    <w:p w14:paraId="26407EA0" w14:textId="77777777" w:rsidR="00896BE9" w:rsidRDefault="00896BE9" w:rsidP="00896BE9">
      <w:pPr>
        <w:widowControl/>
        <w:jc w:val="left"/>
      </w:pPr>
      <w:r>
        <w:br w:type="page"/>
      </w:r>
    </w:p>
    <w:p w14:paraId="134696F8" w14:textId="77777777" w:rsidR="00BE1947" w:rsidRDefault="00BE1947" w:rsidP="000359C3">
      <w:pPr>
        <w:pStyle w:val="3"/>
      </w:pPr>
      <w:bookmarkStart w:id="254" w:name="_Toc71291716"/>
      <w:bookmarkStart w:id="255" w:name="_Toc71618728"/>
      <w:bookmarkStart w:id="256" w:name="_Toc124835619"/>
      <w:r w:rsidRPr="00592F23">
        <w:rPr>
          <w:rFonts w:hint="eastAsia"/>
        </w:rPr>
        <w:lastRenderedPageBreak/>
        <w:t>リスク分類の定義</w:t>
      </w:r>
      <w:bookmarkEnd w:id="254"/>
      <w:bookmarkEnd w:id="255"/>
      <w:bookmarkEnd w:id="256"/>
    </w:p>
    <w:p w14:paraId="161A6F94" w14:textId="77777777" w:rsidR="00F56EA4" w:rsidRDefault="00803286" w:rsidP="00F56EA4">
      <w:pPr>
        <w:ind w:leftChars="638" w:left="1276"/>
      </w:pPr>
      <w:r>
        <w:rPr>
          <w:rFonts w:hint="eastAsia"/>
        </w:rPr>
        <w:t>昨今のITシステムに対する攻撃手法は高度化・複雑化が進んでいるため、多段の防御手法を確立する必要がある。そ</w:t>
      </w:r>
      <w:r w:rsidR="002805B5">
        <w:rPr>
          <w:rFonts w:hint="eastAsia"/>
        </w:rPr>
        <w:t>のため、想定される攻撃手法から考えられるリスクと防御手法を一覧化し、営業・融資サポートシステムの多段防御構</w:t>
      </w:r>
      <w:r w:rsidR="00D52CCF">
        <w:rPr>
          <w:rFonts w:hint="eastAsia"/>
        </w:rPr>
        <w:t>成を定義する。</w:t>
      </w:r>
      <w:r w:rsidR="00D52CCF">
        <w:t xml:space="preserve">6.3.4 </w:t>
      </w:r>
      <w:r w:rsidR="00D52CCF">
        <w:rPr>
          <w:rFonts w:hint="eastAsia"/>
        </w:rPr>
        <w:t>セキュリティ対策</w:t>
      </w:r>
      <w:r w:rsidR="00D52CCF" w:rsidRPr="002D0CA4">
        <w:rPr>
          <w:rFonts w:hint="eastAsia"/>
        </w:rPr>
        <w:t>では、</w:t>
      </w:r>
      <w:r w:rsidR="00D52CCF">
        <w:rPr>
          <w:rFonts w:hint="eastAsia"/>
        </w:rPr>
        <w:t>下記表について営業・融資サポートシステム</w:t>
      </w:r>
      <w:r w:rsidR="00D52CCF" w:rsidRPr="002D0CA4">
        <w:rPr>
          <w:rFonts w:hint="eastAsia"/>
        </w:rPr>
        <w:t>にて考えられるリスクを整理し</w:t>
      </w:r>
      <w:r w:rsidR="0052228C" w:rsidRPr="002D0CA4">
        <w:rPr>
          <w:rFonts w:hint="eastAsia"/>
        </w:rPr>
        <w:t>たうえで、具体的な対応方法を記載する</w:t>
      </w:r>
      <w:r w:rsidR="0052228C">
        <w:rPr>
          <w:rFonts w:hint="eastAsia"/>
        </w:rPr>
        <w:t>。</w:t>
      </w:r>
    </w:p>
    <w:p w14:paraId="0F373F2F" w14:textId="77777777" w:rsidR="00C210B1" w:rsidRDefault="00C210B1" w:rsidP="00F56EA4">
      <w:pPr>
        <w:ind w:leftChars="638" w:left="1276"/>
      </w:pPr>
    </w:p>
    <w:tbl>
      <w:tblPr>
        <w:tblpPr w:leftFromText="142" w:rightFromText="142" w:vertAnchor="text" w:horzAnchor="page" w:tblpX="1860" w:tblpY="-11"/>
        <w:tblOverlap w:val="never"/>
        <w:tblW w:w="9362" w:type="dxa"/>
        <w:tblLook w:val="04A0" w:firstRow="1" w:lastRow="0" w:firstColumn="1" w:lastColumn="0" w:noHBand="0" w:noVBand="1"/>
      </w:tblPr>
      <w:tblGrid>
        <w:gridCol w:w="2547"/>
        <w:gridCol w:w="4121"/>
        <w:gridCol w:w="2694"/>
      </w:tblGrid>
      <w:tr w:rsidR="00C210B1" w:rsidRPr="00DA77D8" w14:paraId="00E5BB31" w14:textId="77777777" w:rsidTr="00DD0207">
        <w:trPr>
          <w:tblHeader/>
        </w:trPr>
        <w:tc>
          <w:tcPr>
            <w:tcW w:w="254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7FAD50" w14:textId="77777777" w:rsidR="00C210B1" w:rsidRDefault="00C210B1" w:rsidP="00DD0207">
            <w:pPr>
              <w:jc w:val="center"/>
              <w:rPr>
                <w:szCs w:val="20"/>
              </w:rPr>
            </w:pPr>
            <w:r>
              <w:rPr>
                <w:rFonts w:hint="eastAsia"/>
                <w:szCs w:val="20"/>
              </w:rPr>
              <w:t>リスク分類</w:t>
            </w:r>
          </w:p>
        </w:tc>
        <w:tc>
          <w:tcPr>
            <w:tcW w:w="412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28BB98" w14:textId="77777777" w:rsidR="00C210B1" w:rsidRDefault="00C210B1" w:rsidP="00DD0207">
            <w:pPr>
              <w:jc w:val="center"/>
              <w:rPr>
                <w:szCs w:val="20"/>
              </w:rPr>
            </w:pPr>
            <w:r>
              <w:rPr>
                <w:rFonts w:hint="eastAsia"/>
                <w:szCs w:val="20"/>
              </w:rPr>
              <w:t>リスク分類に対するセキュリティ対策</w:t>
            </w:r>
          </w:p>
        </w:tc>
        <w:tc>
          <w:tcPr>
            <w:tcW w:w="269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B16E6B" w14:textId="77777777" w:rsidR="00C210B1" w:rsidRPr="00DA77D8" w:rsidRDefault="00C210B1" w:rsidP="00DD0207">
            <w:pPr>
              <w:jc w:val="center"/>
              <w:rPr>
                <w:szCs w:val="20"/>
              </w:rPr>
            </w:pPr>
            <w:r>
              <w:rPr>
                <w:rFonts w:hint="eastAsia"/>
                <w:szCs w:val="20"/>
              </w:rPr>
              <w:t>想定される攻撃手法</w:t>
            </w:r>
          </w:p>
        </w:tc>
      </w:tr>
      <w:tr w:rsidR="00C210B1" w:rsidRPr="00DA77D8" w14:paraId="30D352A4" w14:textId="77777777" w:rsidTr="00DD0207">
        <w:tc>
          <w:tcPr>
            <w:tcW w:w="2547" w:type="dxa"/>
            <w:tcBorders>
              <w:top w:val="single" w:sz="4" w:space="0" w:color="auto"/>
              <w:left w:val="single" w:sz="4" w:space="0" w:color="auto"/>
              <w:bottom w:val="single" w:sz="4" w:space="0" w:color="auto"/>
              <w:right w:val="single" w:sz="4" w:space="0" w:color="auto"/>
            </w:tcBorders>
          </w:tcPr>
          <w:p w14:paraId="084B02BF" w14:textId="77777777" w:rsidR="00C210B1" w:rsidRDefault="00C210B1" w:rsidP="00DD0207">
            <w:pPr>
              <w:jc w:val="left"/>
              <w:rPr>
                <w:szCs w:val="20"/>
              </w:rPr>
            </w:pPr>
            <w:r>
              <w:rPr>
                <w:rFonts w:hint="eastAsia"/>
                <w:szCs w:val="20"/>
              </w:rPr>
              <w:t>マルウェア感染</w:t>
            </w:r>
          </w:p>
        </w:tc>
        <w:tc>
          <w:tcPr>
            <w:tcW w:w="4121" w:type="dxa"/>
            <w:tcBorders>
              <w:top w:val="single" w:sz="4" w:space="0" w:color="auto"/>
              <w:left w:val="single" w:sz="4" w:space="0" w:color="auto"/>
              <w:bottom w:val="single" w:sz="4" w:space="0" w:color="auto"/>
              <w:right w:val="single" w:sz="4" w:space="0" w:color="auto"/>
            </w:tcBorders>
          </w:tcPr>
          <w:p w14:paraId="40B518DA" w14:textId="77777777" w:rsidR="00C210B1" w:rsidRDefault="00C210B1" w:rsidP="00DD0207">
            <w:pPr>
              <w:rPr>
                <w:szCs w:val="20"/>
              </w:rPr>
            </w:pPr>
            <w:r>
              <w:rPr>
                <w:szCs w:val="20"/>
              </w:rPr>
              <w:t xml:space="preserve">6.3.4.5 </w:t>
            </w:r>
            <w:r>
              <w:rPr>
                <w:rFonts w:hint="eastAsia"/>
                <w:szCs w:val="20"/>
              </w:rPr>
              <w:t>マルウェア感染の防止</w:t>
            </w:r>
          </w:p>
        </w:tc>
        <w:tc>
          <w:tcPr>
            <w:tcW w:w="2694" w:type="dxa"/>
            <w:tcBorders>
              <w:top w:val="single" w:sz="4" w:space="0" w:color="auto"/>
              <w:left w:val="single" w:sz="4" w:space="0" w:color="auto"/>
              <w:bottom w:val="single" w:sz="4" w:space="0" w:color="auto"/>
              <w:right w:val="single" w:sz="4" w:space="0" w:color="auto"/>
            </w:tcBorders>
          </w:tcPr>
          <w:p w14:paraId="7E8742C3" w14:textId="77777777" w:rsidR="00C210B1" w:rsidRDefault="00C210B1" w:rsidP="00DD0207">
            <w:pPr>
              <w:rPr>
                <w:szCs w:val="20"/>
              </w:rPr>
            </w:pPr>
            <w:r>
              <w:rPr>
                <w:rFonts w:hint="eastAsia"/>
                <w:szCs w:val="20"/>
              </w:rPr>
              <w:t>マルウェア感染</w:t>
            </w:r>
          </w:p>
          <w:p w14:paraId="26193A03" w14:textId="77777777" w:rsidR="00C210B1" w:rsidRPr="00DA77D8" w:rsidRDefault="00C210B1" w:rsidP="00DD0207">
            <w:pPr>
              <w:rPr>
                <w:szCs w:val="20"/>
              </w:rPr>
            </w:pPr>
            <w:r>
              <w:rPr>
                <w:rFonts w:hint="eastAsia"/>
                <w:szCs w:val="20"/>
              </w:rPr>
              <w:t>標的型メール送付</w:t>
            </w:r>
          </w:p>
        </w:tc>
      </w:tr>
      <w:tr w:rsidR="00C210B1" w:rsidRPr="00DA77D8" w14:paraId="5D02C2AF" w14:textId="77777777" w:rsidTr="00DD0207">
        <w:tc>
          <w:tcPr>
            <w:tcW w:w="2547" w:type="dxa"/>
            <w:tcBorders>
              <w:top w:val="single" w:sz="4" w:space="0" w:color="auto"/>
              <w:left w:val="single" w:sz="4" w:space="0" w:color="auto"/>
              <w:bottom w:val="single" w:sz="4" w:space="0" w:color="auto"/>
              <w:right w:val="single" w:sz="4" w:space="0" w:color="auto"/>
            </w:tcBorders>
          </w:tcPr>
          <w:p w14:paraId="36163758" w14:textId="77777777" w:rsidR="00C210B1" w:rsidRDefault="00C210B1" w:rsidP="00DD0207">
            <w:pPr>
              <w:jc w:val="left"/>
              <w:rPr>
                <w:szCs w:val="20"/>
              </w:rPr>
            </w:pPr>
            <w:r>
              <w:rPr>
                <w:rFonts w:hint="eastAsia"/>
                <w:szCs w:val="20"/>
              </w:rPr>
              <w:t>不正な通信元からのアクセス</w:t>
            </w:r>
          </w:p>
        </w:tc>
        <w:tc>
          <w:tcPr>
            <w:tcW w:w="4121" w:type="dxa"/>
            <w:tcBorders>
              <w:top w:val="single" w:sz="4" w:space="0" w:color="auto"/>
              <w:left w:val="single" w:sz="4" w:space="0" w:color="auto"/>
              <w:bottom w:val="single" w:sz="4" w:space="0" w:color="auto"/>
              <w:right w:val="single" w:sz="4" w:space="0" w:color="auto"/>
            </w:tcBorders>
          </w:tcPr>
          <w:p w14:paraId="0D55F5AD" w14:textId="77777777" w:rsidR="00C210B1" w:rsidRDefault="00C210B1" w:rsidP="00DD0207">
            <w:pPr>
              <w:rPr>
                <w:szCs w:val="20"/>
              </w:rPr>
            </w:pPr>
            <w:r>
              <w:rPr>
                <w:szCs w:val="20"/>
              </w:rPr>
              <w:t xml:space="preserve">6.3.4.1 </w:t>
            </w:r>
            <w:r>
              <w:rPr>
                <w:rFonts w:hint="eastAsia"/>
                <w:szCs w:val="20"/>
              </w:rPr>
              <w:t>不正な接続元及び不正な接続先へのアクセスを制限</w:t>
            </w:r>
          </w:p>
        </w:tc>
        <w:tc>
          <w:tcPr>
            <w:tcW w:w="2694" w:type="dxa"/>
            <w:tcBorders>
              <w:top w:val="single" w:sz="4" w:space="0" w:color="auto"/>
              <w:left w:val="single" w:sz="4" w:space="0" w:color="auto"/>
              <w:bottom w:val="single" w:sz="4" w:space="0" w:color="auto"/>
              <w:right w:val="single" w:sz="4" w:space="0" w:color="auto"/>
            </w:tcBorders>
          </w:tcPr>
          <w:p w14:paraId="35BEA4FF" w14:textId="77777777" w:rsidR="00C210B1" w:rsidRDefault="00C210B1" w:rsidP="00DD0207">
            <w:pPr>
              <w:rPr>
                <w:szCs w:val="20"/>
              </w:rPr>
            </w:pPr>
            <w:r>
              <w:rPr>
                <w:rFonts w:hint="eastAsia"/>
                <w:szCs w:val="20"/>
              </w:rPr>
              <w:t>攻撃目標設定</w:t>
            </w:r>
          </w:p>
          <w:p w14:paraId="6DCC987C" w14:textId="77777777" w:rsidR="00C210B1" w:rsidRDefault="00C210B1" w:rsidP="00DD0207">
            <w:pPr>
              <w:rPr>
                <w:szCs w:val="20"/>
              </w:rPr>
            </w:pPr>
            <w:r>
              <w:rPr>
                <w:rFonts w:hint="eastAsia"/>
                <w:szCs w:val="20"/>
              </w:rPr>
              <w:t>関連調査</w:t>
            </w:r>
          </w:p>
        </w:tc>
      </w:tr>
      <w:tr w:rsidR="00C210B1" w:rsidRPr="00DA77D8" w14:paraId="570905F5" w14:textId="77777777" w:rsidTr="00DD0207">
        <w:tc>
          <w:tcPr>
            <w:tcW w:w="2547" w:type="dxa"/>
            <w:tcBorders>
              <w:top w:val="single" w:sz="4" w:space="0" w:color="auto"/>
              <w:left w:val="single" w:sz="4" w:space="0" w:color="auto"/>
              <w:bottom w:val="single" w:sz="4" w:space="0" w:color="auto"/>
              <w:right w:val="single" w:sz="4" w:space="0" w:color="auto"/>
            </w:tcBorders>
          </w:tcPr>
          <w:p w14:paraId="4DF3944E" w14:textId="77777777" w:rsidR="00C210B1" w:rsidRDefault="00C210B1" w:rsidP="00DD0207">
            <w:pPr>
              <w:jc w:val="left"/>
              <w:rPr>
                <w:szCs w:val="20"/>
              </w:rPr>
            </w:pPr>
            <w:r>
              <w:rPr>
                <w:rFonts w:hint="eastAsia"/>
                <w:szCs w:val="20"/>
              </w:rPr>
              <w:t>不正な宛先へのアクセス</w:t>
            </w:r>
          </w:p>
        </w:tc>
        <w:tc>
          <w:tcPr>
            <w:tcW w:w="4121" w:type="dxa"/>
            <w:tcBorders>
              <w:top w:val="single" w:sz="4" w:space="0" w:color="auto"/>
              <w:left w:val="single" w:sz="4" w:space="0" w:color="auto"/>
              <w:bottom w:val="single" w:sz="4" w:space="0" w:color="auto"/>
              <w:right w:val="single" w:sz="4" w:space="0" w:color="auto"/>
            </w:tcBorders>
          </w:tcPr>
          <w:p w14:paraId="148D6149" w14:textId="77777777" w:rsidR="00C210B1" w:rsidRPr="00C91486" w:rsidRDefault="00C210B1" w:rsidP="00DD0207">
            <w:pPr>
              <w:rPr>
                <w:szCs w:val="20"/>
              </w:rPr>
            </w:pPr>
            <w:r>
              <w:rPr>
                <w:szCs w:val="20"/>
              </w:rPr>
              <w:t xml:space="preserve">6.3.4.1 </w:t>
            </w:r>
            <w:r>
              <w:rPr>
                <w:rFonts w:hint="eastAsia"/>
                <w:szCs w:val="20"/>
              </w:rPr>
              <w:t>不正な接続元及び不正な接続先へのアクセスを制限</w:t>
            </w:r>
          </w:p>
        </w:tc>
        <w:tc>
          <w:tcPr>
            <w:tcW w:w="2694" w:type="dxa"/>
            <w:tcBorders>
              <w:top w:val="single" w:sz="4" w:space="0" w:color="auto"/>
              <w:left w:val="single" w:sz="4" w:space="0" w:color="auto"/>
              <w:bottom w:val="single" w:sz="4" w:space="0" w:color="auto"/>
              <w:right w:val="single" w:sz="4" w:space="0" w:color="auto"/>
            </w:tcBorders>
          </w:tcPr>
          <w:p w14:paraId="0ED9E50B" w14:textId="77777777" w:rsidR="00C210B1" w:rsidRDefault="00C210B1" w:rsidP="00DD0207">
            <w:pPr>
              <w:rPr>
                <w:szCs w:val="20"/>
              </w:rPr>
            </w:pPr>
            <w:r>
              <w:rPr>
                <w:rFonts w:hint="eastAsia"/>
                <w:szCs w:val="20"/>
              </w:rPr>
              <w:t>詐欺サイト誘導</w:t>
            </w:r>
          </w:p>
          <w:p w14:paraId="5834A153" w14:textId="77777777" w:rsidR="00C210B1" w:rsidRDefault="00C210B1" w:rsidP="00DD0207">
            <w:pPr>
              <w:rPr>
                <w:szCs w:val="20"/>
              </w:rPr>
            </w:pPr>
            <w:r>
              <w:rPr>
                <w:rFonts w:hint="eastAsia"/>
                <w:szCs w:val="20"/>
              </w:rPr>
              <w:t>バックドア開設環境調査</w:t>
            </w:r>
          </w:p>
          <w:p w14:paraId="761DCE2E" w14:textId="77777777" w:rsidR="00C210B1" w:rsidRDefault="00C210B1" w:rsidP="00DD0207">
            <w:pPr>
              <w:rPr>
                <w:szCs w:val="20"/>
              </w:rPr>
            </w:pPr>
            <w:r>
              <w:rPr>
                <w:rFonts w:hint="eastAsia"/>
                <w:szCs w:val="20"/>
              </w:rPr>
              <w:t>データの外部送信</w:t>
            </w:r>
          </w:p>
          <w:p w14:paraId="707BC387" w14:textId="77777777" w:rsidR="00C210B1" w:rsidRPr="00DA77D8" w:rsidRDefault="00C210B1" w:rsidP="00DD0207">
            <w:pPr>
              <w:rPr>
                <w:szCs w:val="20"/>
              </w:rPr>
            </w:pPr>
            <w:r>
              <w:rPr>
                <w:rFonts w:hint="eastAsia"/>
                <w:szCs w:val="20"/>
              </w:rPr>
              <w:t>データの盗聴</w:t>
            </w:r>
          </w:p>
        </w:tc>
      </w:tr>
      <w:tr w:rsidR="00C210B1" w:rsidRPr="00DA77D8" w14:paraId="2518180B" w14:textId="77777777" w:rsidTr="00DD0207">
        <w:tc>
          <w:tcPr>
            <w:tcW w:w="2547" w:type="dxa"/>
            <w:tcBorders>
              <w:top w:val="single" w:sz="4" w:space="0" w:color="auto"/>
              <w:left w:val="single" w:sz="4" w:space="0" w:color="auto"/>
              <w:bottom w:val="single" w:sz="4" w:space="0" w:color="auto"/>
              <w:right w:val="single" w:sz="4" w:space="0" w:color="auto"/>
            </w:tcBorders>
          </w:tcPr>
          <w:p w14:paraId="103661D9" w14:textId="77777777" w:rsidR="00C210B1" w:rsidRDefault="00C210B1" w:rsidP="00DD0207">
            <w:pPr>
              <w:jc w:val="left"/>
              <w:rPr>
                <w:szCs w:val="20"/>
              </w:rPr>
            </w:pPr>
            <w:r>
              <w:rPr>
                <w:rFonts w:hint="eastAsia"/>
                <w:szCs w:val="20"/>
              </w:rPr>
              <w:t>不正な通信が内部で発生</w:t>
            </w:r>
          </w:p>
        </w:tc>
        <w:tc>
          <w:tcPr>
            <w:tcW w:w="4121" w:type="dxa"/>
            <w:tcBorders>
              <w:top w:val="single" w:sz="4" w:space="0" w:color="auto"/>
              <w:left w:val="single" w:sz="4" w:space="0" w:color="auto"/>
              <w:bottom w:val="single" w:sz="4" w:space="0" w:color="auto"/>
              <w:right w:val="single" w:sz="4" w:space="0" w:color="auto"/>
            </w:tcBorders>
          </w:tcPr>
          <w:p w14:paraId="11546D25" w14:textId="77777777" w:rsidR="00C210B1" w:rsidRDefault="00C210B1" w:rsidP="00DD0207">
            <w:pPr>
              <w:rPr>
                <w:szCs w:val="20"/>
              </w:rPr>
            </w:pPr>
            <w:r>
              <w:rPr>
                <w:szCs w:val="20"/>
              </w:rPr>
              <w:t xml:space="preserve">6.3.4.3 </w:t>
            </w:r>
            <w:r>
              <w:rPr>
                <w:rFonts w:hint="eastAsia"/>
                <w:szCs w:val="20"/>
              </w:rPr>
              <w:t>不正なデータ改変の防止</w:t>
            </w:r>
          </w:p>
          <w:p w14:paraId="6EEBD777" w14:textId="77777777" w:rsidR="00C210B1" w:rsidRDefault="00C210B1" w:rsidP="00DD0207">
            <w:pPr>
              <w:rPr>
                <w:szCs w:val="20"/>
              </w:rPr>
            </w:pPr>
            <w:r>
              <w:rPr>
                <w:szCs w:val="20"/>
              </w:rPr>
              <w:t xml:space="preserve">6.3.4.4 </w:t>
            </w:r>
            <w:r>
              <w:rPr>
                <w:rFonts w:hint="eastAsia"/>
                <w:szCs w:val="20"/>
              </w:rPr>
              <w:t>不正なデータアクセスの防止</w:t>
            </w:r>
          </w:p>
        </w:tc>
        <w:tc>
          <w:tcPr>
            <w:tcW w:w="2694" w:type="dxa"/>
            <w:tcBorders>
              <w:top w:val="single" w:sz="4" w:space="0" w:color="auto"/>
              <w:left w:val="single" w:sz="4" w:space="0" w:color="auto"/>
              <w:bottom w:val="single" w:sz="4" w:space="0" w:color="auto"/>
              <w:right w:val="single" w:sz="4" w:space="0" w:color="auto"/>
            </w:tcBorders>
          </w:tcPr>
          <w:p w14:paraId="68B5E4D1" w14:textId="77777777" w:rsidR="00C210B1" w:rsidRDefault="00C210B1" w:rsidP="00DD0207">
            <w:pPr>
              <w:rPr>
                <w:szCs w:val="20"/>
              </w:rPr>
            </w:pPr>
            <w:r>
              <w:rPr>
                <w:rFonts w:hint="eastAsia"/>
                <w:szCs w:val="20"/>
              </w:rPr>
              <w:t>端末間での侵害拡大</w:t>
            </w:r>
          </w:p>
        </w:tc>
      </w:tr>
      <w:tr w:rsidR="00C210B1" w:rsidRPr="00DA77D8" w14:paraId="01F32565" w14:textId="77777777" w:rsidTr="00DD0207">
        <w:trPr>
          <w:trHeight w:val="305"/>
        </w:trPr>
        <w:tc>
          <w:tcPr>
            <w:tcW w:w="2547" w:type="dxa"/>
            <w:tcBorders>
              <w:top w:val="single" w:sz="4" w:space="0" w:color="auto"/>
              <w:left w:val="single" w:sz="4" w:space="0" w:color="auto"/>
              <w:bottom w:val="single" w:sz="4" w:space="0" w:color="auto"/>
              <w:right w:val="single" w:sz="4" w:space="0" w:color="auto"/>
            </w:tcBorders>
          </w:tcPr>
          <w:p w14:paraId="285F29FA" w14:textId="77777777" w:rsidR="00C210B1" w:rsidRDefault="00C210B1" w:rsidP="00DD0207">
            <w:pPr>
              <w:jc w:val="left"/>
              <w:rPr>
                <w:szCs w:val="20"/>
              </w:rPr>
            </w:pPr>
            <w:r>
              <w:rPr>
                <w:rFonts w:hint="eastAsia"/>
                <w:szCs w:val="20"/>
              </w:rPr>
              <w:t>不正なユーザが内部で活動</w:t>
            </w:r>
          </w:p>
        </w:tc>
        <w:tc>
          <w:tcPr>
            <w:tcW w:w="4121" w:type="dxa"/>
            <w:tcBorders>
              <w:top w:val="single" w:sz="4" w:space="0" w:color="auto"/>
              <w:left w:val="single" w:sz="4" w:space="0" w:color="auto"/>
              <w:bottom w:val="single" w:sz="4" w:space="0" w:color="auto"/>
              <w:right w:val="single" w:sz="4" w:space="0" w:color="auto"/>
            </w:tcBorders>
          </w:tcPr>
          <w:p w14:paraId="65DA1656" w14:textId="77777777" w:rsidR="00C210B1" w:rsidRDefault="00C210B1" w:rsidP="00DD0207">
            <w:pPr>
              <w:rPr>
                <w:szCs w:val="20"/>
              </w:rPr>
            </w:pPr>
            <w:r>
              <w:rPr>
                <w:szCs w:val="20"/>
              </w:rPr>
              <w:t xml:space="preserve">6.3.4.2 </w:t>
            </w:r>
            <w:r>
              <w:rPr>
                <w:rFonts w:hint="eastAsia"/>
                <w:szCs w:val="20"/>
              </w:rPr>
              <w:t>不正なユーザからのアクセスを制限</w:t>
            </w:r>
          </w:p>
          <w:p w14:paraId="7A97DC1F" w14:textId="77777777" w:rsidR="00C210B1" w:rsidRDefault="00C210B1" w:rsidP="00DD0207">
            <w:pPr>
              <w:rPr>
                <w:szCs w:val="20"/>
              </w:rPr>
            </w:pPr>
            <w:r>
              <w:rPr>
                <w:szCs w:val="20"/>
              </w:rPr>
              <w:t xml:space="preserve">6.3.4.3 </w:t>
            </w:r>
            <w:r>
              <w:rPr>
                <w:rFonts w:hint="eastAsia"/>
                <w:szCs w:val="20"/>
              </w:rPr>
              <w:t>不正なデータ改変の防止</w:t>
            </w:r>
          </w:p>
          <w:p w14:paraId="2EE48D45" w14:textId="77777777" w:rsidR="00C210B1" w:rsidRDefault="00C210B1" w:rsidP="00DD0207">
            <w:pPr>
              <w:rPr>
                <w:szCs w:val="20"/>
              </w:rPr>
            </w:pPr>
            <w:r>
              <w:rPr>
                <w:szCs w:val="20"/>
              </w:rPr>
              <w:t xml:space="preserve">6.3.4.4 </w:t>
            </w:r>
            <w:r>
              <w:rPr>
                <w:rFonts w:hint="eastAsia"/>
                <w:szCs w:val="20"/>
              </w:rPr>
              <w:t>不正なデータアクセスの防止</w:t>
            </w:r>
          </w:p>
        </w:tc>
        <w:tc>
          <w:tcPr>
            <w:tcW w:w="2694" w:type="dxa"/>
            <w:tcBorders>
              <w:top w:val="single" w:sz="4" w:space="0" w:color="auto"/>
              <w:left w:val="single" w:sz="4" w:space="0" w:color="auto"/>
              <w:bottom w:val="single" w:sz="4" w:space="0" w:color="auto"/>
              <w:right w:val="single" w:sz="4" w:space="0" w:color="auto"/>
            </w:tcBorders>
          </w:tcPr>
          <w:p w14:paraId="110C5B39" w14:textId="77777777" w:rsidR="00C210B1" w:rsidRDefault="00C210B1" w:rsidP="00DD0207">
            <w:pPr>
              <w:rPr>
                <w:szCs w:val="20"/>
              </w:rPr>
            </w:pPr>
            <w:r>
              <w:rPr>
                <w:rFonts w:hint="eastAsia"/>
                <w:szCs w:val="20"/>
              </w:rPr>
              <w:t>サーバへの侵入</w:t>
            </w:r>
          </w:p>
          <w:p w14:paraId="2214544E" w14:textId="77777777" w:rsidR="00C210B1" w:rsidRDefault="00C210B1" w:rsidP="00DD0207">
            <w:pPr>
              <w:rPr>
                <w:szCs w:val="20"/>
              </w:rPr>
            </w:pPr>
            <w:r>
              <w:rPr>
                <w:rFonts w:hint="eastAsia"/>
                <w:szCs w:val="20"/>
              </w:rPr>
              <w:t>データ破壊</w:t>
            </w:r>
          </w:p>
          <w:p w14:paraId="00F2E977" w14:textId="77777777" w:rsidR="00C210B1" w:rsidRDefault="00C210B1" w:rsidP="00DD0207">
            <w:pPr>
              <w:rPr>
                <w:szCs w:val="20"/>
              </w:rPr>
            </w:pPr>
            <w:r>
              <w:rPr>
                <w:rFonts w:hint="eastAsia"/>
                <w:szCs w:val="20"/>
              </w:rPr>
              <w:t>業務妨害</w:t>
            </w:r>
          </w:p>
        </w:tc>
      </w:tr>
    </w:tbl>
    <w:p w14:paraId="67EE38C8" w14:textId="77777777" w:rsidR="00C210B1" w:rsidRPr="008237A3" w:rsidRDefault="00C210B1" w:rsidP="00C210B1"/>
    <w:p w14:paraId="390532A0" w14:textId="77777777" w:rsidR="00C210B1" w:rsidRDefault="00C210B1" w:rsidP="00C210B1"/>
    <w:p w14:paraId="1773E6D0" w14:textId="77777777" w:rsidR="00C210B1" w:rsidRPr="00450615" w:rsidRDefault="00C210B1" w:rsidP="00C210B1">
      <w:r>
        <w:br w:type="page"/>
      </w:r>
    </w:p>
    <w:p w14:paraId="546A865D" w14:textId="77777777" w:rsidR="00BE1947" w:rsidRDefault="00BE1947" w:rsidP="000359C3">
      <w:pPr>
        <w:pStyle w:val="3"/>
      </w:pPr>
      <w:bookmarkStart w:id="257" w:name="_Toc71291717"/>
      <w:bookmarkStart w:id="258" w:name="_Toc71618729"/>
      <w:bookmarkStart w:id="259" w:name="_Toc124835620"/>
      <w:r w:rsidRPr="00592F23">
        <w:rPr>
          <w:rFonts w:hint="eastAsia"/>
        </w:rPr>
        <w:lastRenderedPageBreak/>
        <w:t>対策適用箇所一覧</w:t>
      </w:r>
      <w:bookmarkEnd w:id="257"/>
      <w:bookmarkEnd w:id="258"/>
      <w:bookmarkEnd w:id="259"/>
    </w:p>
    <w:p w14:paraId="15B17E98" w14:textId="77777777" w:rsidR="000C084A" w:rsidRDefault="00772088" w:rsidP="000C084A">
      <w:pPr>
        <w:ind w:leftChars="638" w:left="1276"/>
      </w:pPr>
      <w:r>
        <w:rPr>
          <w:rFonts w:hint="eastAsia"/>
        </w:rPr>
        <w:t>営業・融資サポートシステムでセキュリティ対策を施している箇所の一覧を下図及び下表にて記載する。</w:t>
      </w:r>
    </w:p>
    <w:p w14:paraId="55525AC5" w14:textId="77777777" w:rsidR="00BE1947" w:rsidRDefault="00BE1947" w:rsidP="00BE1947"/>
    <w:p w14:paraId="53711154" w14:textId="77777777" w:rsidR="00454457" w:rsidRDefault="00454457" w:rsidP="00BE1947"/>
    <w:tbl>
      <w:tblPr>
        <w:tblpPr w:leftFromText="142" w:rightFromText="142" w:vertAnchor="page" w:horzAnchor="margin" w:tblpXSpec="right" w:tblpY="3451"/>
        <w:tblW w:w="4957" w:type="dxa"/>
        <w:tblLook w:val="04A0" w:firstRow="1" w:lastRow="0" w:firstColumn="1" w:lastColumn="0" w:noHBand="0" w:noVBand="1"/>
      </w:tblPr>
      <w:tblGrid>
        <w:gridCol w:w="1555"/>
        <w:gridCol w:w="2126"/>
        <w:gridCol w:w="1276"/>
      </w:tblGrid>
      <w:tr w:rsidR="00EA5EAC" w:rsidRPr="00DA77D8" w14:paraId="5803853C" w14:textId="77777777" w:rsidTr="00DD0207">
        <w:trPr>
          <w:tblHeader/>
        </w:trPr>
        <w:tc>
          <w:tcPr>
            <w:tcW w:w="155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3B2B495" w14:textId="77777777" w:rsidR="00EA5EAC" w:rsidRDefault="00EA5EAC" w:rsidP="00DD0207">
            <w:pPr>
              <w:jc w:val="center"/>
              <w:rPr>
                <w:szCs w:val="20"/>
              </w:rPr>
            </w:pPr>
            <w:r>
              <w:rPr>
                <w:rFonts w:hint="eastAsia"/>
                <w:szCs w:val="20"/>
              </w:rPr>
              <w:lastRenderedPageBreak/>
              <w:t>リスク分類</w:t>
            </w: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C695A3" w14:textId="77777777" w:rsidR="00EA5EAC" w:rsidRDefault="00EA5EAC" w:rsidP="00DD0207">
            <w:pPr>
              <w:jc w:val="center"/>
              <w:rPr>
                <w:szCs w:val="20"/>
              </w:rPr>
            </w:pPr>
            <w:r>
              <w:rPr>
                <w:rFonts w:hint="eastAsia"/>
                <w:szCs w:val="20"/>
              </w:rPr>
              <w:t>セキュリティ対策</w:t>
            </w:r>
          </w:p>
        </w:tc>
        <w:tc>
          <w:tcPr>
            <w:tcW w:w="127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67826F" w14:textId="77777777" w:rsidR="00EA5EAC" w:rsidRDefault="00EA5EAC" w:rsidP="00DD0207">
            <w:pPr>
              <w:jc w:val="center"/>
              <w:rPr>
                <w:szCs w:val="20"/>
              </w:rPr>
            </w:pPr>
            <w:r>
              <w:rPr>
                <w:rFonts w:hint="eastAsia"/>
                <w:szCs w:val="20"/>
              </w:rPr>
              <w:t>対象番号</w:t>
            </w:r>
          </w:p>
        </w:tc>
      </w:tr>
      <w:tr w:rsidR="00AB5D15" w:rsidRPr="00DA77D8" w14:paraId="1A128D78" w14:textId="77777777" w:rsidTr="00DD0207">
        <w:tc>
          <w:tcPr>
            <w:tcW w:w="1555" w:type="dxa"/>
            <w:vMerge w:val="restart"/>
            <w:tcBorders>
              <w:top w:val="single" w:sz="4" w:space="0" w:color="auto"/>
              <w:left w:val="single" w:sz="4" w:space="0" w:color="auto"/>
              <w:right w:val="single" w:sz="4" w:space="0" w:color="auto"/>
            </w:tcBorders>
            <w:shd w:val="clear" w:color="auto" w:fill="FFFFFF" w:themeFill="background1"/>
            <w:vAlign w:val="center"/>
          </w:tcPr>
          <w:p w14:paraId="1A1B2F62" w14:textId="77777777" w:rsidR="00AB5D15" w:rsidRDefault="00AB5D15" w:rsidP="00AB5D15">
            <w:pPr>
              <w:jc w:val="left"/>
              <w:rPr>
                <w:szCs w:val="20"/>
              </w:rPr>
            </w:pPr>
            <w:r>
              <w:rPr>
                <w:rFonts w:hint="eastAsia"/>
                <w:szCs w:val="20"/>
              </w:rPr>
              <w:t>マルウェア感染</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1FF59241" w14:textId="77777777" w:rsidR="00AB5D15" w:rsidRDefault="00AB5D15" w:rsidP="00AB5D15">
            <w:pPr>
              <w:jc w:val="left"/>
              <w:rPr>
                <w:szCs w:val="20"/>
              </w:rPr>
            </w:pPr>
            <w:ins w:id="260" w:author="小西 博和 Hirokazu Konishi" w:date="2022-10-02T10:21:00Z">
              <w:r>
                <w:rPr>
                  <w:rFonts w:hint="eastAsia"/>
                  <w:szCs w:val="20"/>
                </w:rPr>
                <w:t>Network ACL</w:t>
              </w:r>
            </w:ins>
            <w:del w:id="261" w:author="小西 博和 Hirokazu Konishi" w:date="2022-10-02T10:21:00Z">
              <w:r w:rsidDel="00DA2128">
                <w:rPr>
                  <w:rFonts w:hint="eastAsia"/>
                  <w:szCs w:val="20"/>
                </w:rPr>
                <w:delText>アンチマルウェア</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AF87E50" w14:textId="77777777" w:rsidR="00AB5D15" w:rsidRPr="00763470" w:rsidRDefault="00AB5D15" w:rsidP="00AB5D15">
            <w:pPr>
              <w:jc w:val="center"/>
              <w:rPr>
                <w:szCs w:val="20"/>
              </w:rPr>
            </w:pPr>
            <w:ins w:id="262" w:author="小西 博和 Hirokazu Konishi" w:date="2022-10-02T10:21:00Z">
              <w:r>
                <w:rPr>
                  <w:rFonts w:hint="eastAsia"/>
                  <w:szCs w:val="20"/>
                </w:rPr>
                <w:t>①</w:t>
              </w:r>
            </w:ins>
            <w:del w:id="263" w:author="小西 博和 Hirokazu Konishi" w:date="2022-10-02T10:21:00Z">
              <w:r w:rsidRPr="00763470" w:rsidDel="00DA2128">
                <w:rPr>
                  <w:rFonts w:hint="eastAsia"/>
                  <w:szCs w:val="20"/>
                </w:rPr>
                <w:delText>⑨</w:delText>
              </w:r>
            </w:del>
          </w:p>
        </w:tc>
      </w:tr>
      <w:tr w:rsidR="00AB5D15" w:rsidRPr="00DA77D8" w14:paraId="499A0A46" w14:textId="77777777" w:rsidTr="00DD0207">
        <w:tc>
          <w:tcPr>
            <w:tcW w:w="1555" w:type="dxa"/>
            <w:vMerge/>
            <w:tcBorders>
              <w:left w:val="single" w:sz="4" w:space="0" w:color="auto"/>
              <w:right w:val="single" w:sz="4" w:space="0" w:color="auto"/>
            </w:tcBorders>
            <w:shd w:val="clear" w:color="auto" w:fill="FFFFFF" w:themeFill="background1"/>
          </w:tcPr>
          <w:p w14:paraId="54C9F63B" w14:textId="77777777" w:rsidR="00AB5D15" w:rsidRDefault="00AB5D15" w:rsidP="00AB5D15">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813C4" w14:textId="77777777" w:rsidR="00AB5D15" w:rsidRDefault="00AB5D15" w:rsidP="00AB5D15">
            <w:pPr>
              <w:jc w:val="left"/>
              <w:rPr>
                <w:szCs w:val="20"/>
              </w:rPr>
            </w:pPr>
            <w:ins w:id="264" w:author="小西 博和 Hirokazu Konishi" w:date="2022-10-02T10:21:00Z">
              <w:r>
                <w:rPr>
                  <w:rFonts w:hint="eastAsia"/>
                  <w:szCs w:val="20"/>
                </w:rPr>
                <w:t>Security Group</w:t>
              </w:r>
            </w:ins>
            <w:del w:id="265" w:author="小西 博和 Hirokazu Konishi" w:date="2022-10-02T10:21:00Z">
              <w:r w:rsidDel="00DA2128">
                <w:rPr>
                  <w:rFonts w:hint="eastAsia"/>
                  <w:szCs w:val="20"/>
                </w:rPr>
                <w:delText>Network ACL</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21B3A57" w14:textId="77777777" w:rsidR="00AB5D15" w:rsidRPr="00A55377" w:rsidRDefault="00AB5D15" w:rsidP="00AB5D15">
            <w:pPr>
              <w:jc w:val="center"/>
              <w:rPr>
                <w:szCs w:val="20"/>
              </w:rPr>
            </w:pPr>
            <w:ins w:id="266" w:author="小西 博和 Hirokazu Konishi" w:date="2022-10-02T10:21:00Z">
              <w:r>
                <w:rPr>
                  <w:rFonts w:hint="eastAsia"/>
                  <w:szCs w:val="20"/>
                </w:rPr>
                <w:t>②</w:t>
              </w:r>
            </w:ins>
            <w:del w:id="267" w:author="小西 博和 Hirokazu Konishi" w:date="2022-10-02T10:21:00Z">
              <w:r w:rsidDel="00DA2128">
                <w:rPr>
                  <w:rFonts w:hint="eastAsia"/>
                  <w:szCs w:val="20"/>
                </w:rPr>
                <w:delText>①</w:delText>
              </w:r>
            </w:del>
          </w:p>
        </w:tc>
      </w:tr>
      <w:tr w:rsidR="00EA5EAC" w:rsidRPr="00DA77D8" w14:paraId="72B06F59"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35890422" w14:textId="77777777" w:rsidR="00EA5EAC" w:rsidRDefault="00EA5EAC" w:rsidP="00DD0207">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64706AFC" w14:textId="77777777" w:rsidR="00EA5EAC" w:rsidRDefault="00EA5EAC" w:rsidP="00DD0207">
            <w:pPr>
              <w:jc w:val="left"/>
              <w:rPr>
                <w:szCs w:val="20"/>
              </w:rPr>
            </w:pPr>
            <w:del w:id="268" w:author="小西 博和 Hirokazu Konishi" w:date="2022-10-02T10:21:00Z">
              <w:r w:rsidDel="00201C53">
                <w:rPr>
                  <w:rFonts w:hint="eastAsia"/>
                  <w:szCs w:val="20"/>
                </w:rPr>
                <w:delText>Security Group</w:delText>
              </w:r>
            </w:del>
            <w:ins w:id="269" w:author="小西 博和 Hirokazu Konishi" w:date="2022-10-02T10:21:00Z">
              <w:r w:rsidR="00201C53">
                <w:rPr>
                  <w:rFonts w:hint="eastAsia"/>
                  <w:szCs w:val="20"/>
                </w:rPr>
                <w:t>アンチマルウェア</w:t>
              </w:r>
            </w:ins>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7C52F32" w14:textId="77777777" w:rsidR="00EA5EAC" w:rsidRPr="00201C53" w:rsidRDefault="00201C53" w:rsidP="00201C53">
            <w:pPr>
              <w:jc w:val="center"/>
              <w:rPr>
                <w:szCs w:val="20"/>
              </w:rPr>
            </w:pPr>
            <w:ins w:id="270" w:author="小西 博和 Hirokazu Konishi" w:date="2022-10-02T10:21:00Z">
              <w:r w:rsidRPr="00201C53">
                <w:rPr>
                  <w:rFonts w:hint="eastAsia"/>
                  <w:szCs w:val="20"/>
                </w:rPr>
                <w:t>⑨</w:t>
              </w:r>
            </w:ins>
            <w:del w:id="271" w:author="小西 博和 Hirokazu Konishi" w:date="2022-10-02T10:21:00Z">
              <w:r w:rsidR="00EA5EAC" w:rsidRPr="00201C53" w:rsidDel="00201C53">
                <w:rPr>
                  <w:rFonts w:hint="eastAsia"/>
                  <w:szCs w:val="20"/>
                </w:rPr>
                <w:delText>②</w:delText>
              </w:r>
            </w:del>
          </w:p>
        </w:tc>
      </w:tr>
      <w:tr w:rsidR="00EA5EAC" w:rsidRPr="00DA77D8" w14:paraId="6A663343" w14:textId="77777777" w:rsidTr="00DD0207">
        <w:tc>
          <w:tcPr>
            <w:tcW w:w="1555" w:type="dxa"/>
            <w:vMerge w:val="restart"/>
            <w:tcBorders>
              <w:top w:val="single" w:sz="4" w:space="0" w:color="auto"/>
              <w:left w:val="single" w:sz="4" w:space="0" w:color="auto"/>
              <w:right w:val="single" w:sz="4" w:space="0" w:color="auto"/>
            </w:tcBorders>
            <w:shd w:val="clear" w:color="auto" w:fill="FFFFFF" w:themeFill="background1"/>
            <w:vAlign w:val="center"/>
          </w:tcPr>
          <w:p w14:paraId="75AC8F88" w14:textId="77777777" w:rsidR="00EA5EAC" w:rsidRDefault="00EA5EAC" w:rsidP="00DD0207">
            <w:pPr>
              <w:jc w:val="left"/>
              <w:rPr>
                <w:szCs w:val="20"/>
              </w:rPr>
            </w:pPr>
            <w:r>
              <w:rPr>
                <w:rFonts w:hint="eastAsia"/>
                <w:szCs w:val="20"/>
              </w:rPr>
              <w:t>不正な通信元</w:t>
            </w:r>
          </w:p>
          <w:p w14:paraId="780B4B50" w14:textId="77777777" w:rsidR="00EA5EAC" w:rsidRDefault="00EA5EAC" w:rsidP="00DD0207">
            <w:pPr>
              <w:jc w:val="left"/>
              <w:rPr>
                <w:szCs w:val="20"/>
              </w:rPr>
            </w:pPr>
            <w:r>
              <w:rPr>
                <w:rFonts w:hint="eastAsia"/>
                <w:szCs w:val="20"/>
              </w:rPr>
              <w:t>からのアクセス</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64554674" w14:textId="77777777" w:rsidR="00EA5EAC" w:rsidRDefault="00EA5EAC" w:rsidP="00DD0207">
            <w:pPr>
              <w:jc w:val="left"/>
              <w:rPr>
                <w:szCs w:val="20"/>
              </w:rPr>
            </w:pPr>
            <w:r>
              <w:rPr>
                <w:rFonts w:hint="eastAsia"/>
                <w:szCs w:val="20"/>
              </w:rPr>
              <w:t>Network ACL</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67CBCDD" w14:textId="77777777" w:rsidR="00EA5EAC" w:rsidRPr="00A55377" w:rsidRDefault="00EA5EAC" w:rsidP="00DD0207">
            <w:pPr>
              <w:jc w:val="center"/>
              <w:rPr>
                <w:szCs w:val="20"/>
              </w:rPr>
            </w:pPr>
            <w:r>
              <w:rPr>
                <w:rFonts w:hint="eastAsia"/>
                <w:szCs w:val="20"/>
              </w:rPr>
              <w:t>①</w:t>
            </w:r>
          </w:p>
        </w:tc>
      </w:tr>
      <w:tr w:rsidR="00EA5EAC" w:rsidRPr="00DA77D8" w14:paraId="63DD82CC"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6DC98E65" w14:textId="77777777" w:rsidR="00EA5EAC" w:rsidRDefault="00EA5EAC" w:rsidP="00DD0207">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68689899" w14:textId="77777777" w:rsidR="00EA5EAC" w:rsidRDefault="00EA5EAC" w:rsidP="00DD0207">
            <w:pPr>
              <w:jc w:val="left"/>
              <w:rPr>
                <w:szCs w:val="20"/>
              </w:rPr>
            </w:pPr>
            <w:r>
              <w:rPr>
                <w:rFonts w:hint="eastAsia"/>
                <w:szCs w:val="20"/>
              </w:rPr>
              <w:t>Security Group</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FB3129B" w14:textId="77777777" w:rsidR="00EA5EAC" w:rsidRPr="00A55377" w:rsidRDefault="00EA5EAC" w:rsidP="00DD0207">
            <w:pPr>
              <w:jc w:val="center"/>
              <w:rPr>
                <w:szCs w:val="20"/>
              </w:rPr>
            </w:pPr>
            <w:r>
              <w:rPr>
                <w:rFonts w:hint="eastAsia"/>
                <w:szCs w:val="20"/>
              </w:rPr>
              <w:t>②</w:t>
            </w:r>
          </w:p>
        </w:tc>
      </w:tr>
      <w:tr w:rsidR="00EA5EAC" w:rsidRPr="00DA77D8" w14:paraId="7BB1E155" w14:textId="77777777" w:rsidTr="00DD0207">
        <w:tc>
          <w:tcPr>
            <w:tcW w:w="1555" w:type="dxa"/>
            <w:vMerge w:val="restart"/>
            <w:tcBorders>
              <w:top w:val="single" w:sz="4" w:space="0" w:color="auto"/>
              <w:left w:val="single" w:sz="4" w:space="0" w:color="auto"/>
              <w:right w:val="single" w:sz="4" w:space="0" w:color="auto"/>
            </w:tcBorders>
            <w:shd w:val="clear" w:color="auto" w:fill="FFFFFF" w:themeFill="background1"/>
            <w:vAlign w:val="center"/>
          </w:tcPr>
          <w:p w14:paraId="43EFB8AE" w14:textId="77777777" w:rsidR="00EA5EAC" w:rsidRDefault="00EA5EAC" w:rsidP="00DD0207">
            <w:pPr>
              <w:jc w:val="left"/>
              <w:rPr>
                <w:szCs w:val="20"/>
              </w:rPr>
            </w:pPr>
            <w:r>
              <w:rPr>
                <w:rFonts w:hint="eastAsia"/>
                <w:szCs w:val="20"/>
              </w:rPr>
              <w:t>不正な宛先</w:t>
            </w:r>
          </w:p>
          <w:p w14:paraId="5E8CCC9E" w14:textId="77777777" w:rsidR="00EA5EAC" w:rsidRDefault="00EA5EAC" w:rsidP="00DD0207">
            <w:pPr>
              <w:jc w:val="left"/>
              <w:rPr>
                <w:szCs w:val="20"/>
              </w:rPr>
            </w:pPr>
            <w:r>
              <w:rPr>
                <w:rFonts w:hint="eastAsia"/>
                <w:szCs w:val="20"/>
              </w:rPr>
              <w:t>へのアクセス</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5A92A855" w14:textId="77777777" w:rsidR="00EA5EAC" w:rsidRDefault="00EA5EAC" w:rsidP="00DD0207">
            <w:pPr>
              <w:jc w:val="left"/>
              <w:rPr>
                <w:szCs w:val="20"/>
              </w:rPr>
            </w:pPr>
            <w:r>
              <w:rPr>
                <w:rFonts w:hint="eastAsia"/>
                <w:szCs w:val="20"/>
              </w:rPr>
              <w:t>Network ACL</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750A40A" w14:textId="77777777" w:rsidR="00EA5EAC" w:rsidRPr="00A55377" w:rsidRDefault="00EA5EAC" w:rsidP="00DD0207">
            <w:pPr>
              <w:jc w:val="center"/>
              <w:rPr>
                <w:szCs w:val="20"/>
              </w:rPr>
            </w:pPr>
            <w:r>
              <w:rPr>
                <w:rFonts w:hint="eastAsia"/>
                <w:szCs w:val="20"/>
              </w:rPr>
              <w:t>①</w:t>
            </w:r>
          </w:p>
        </w:tc>
      </w:tr>
      <w:tr w:rsidR="00EA5EAC" w:rsidRPr="00DA77D8" w14:paraId="44FD7394"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721E6194" w14:textId="77777777" w:rsidR="00EA5EAC" w:rsidRDefault="00EA5EAC" w:rsidP="00DD0207">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12925398" w14:textId="77777777" w:rsidR="00EA5EAC" w:rsidRDefault="00EA5EAC" w:rsidP="00DD0207">
            <w:pPr>
              <w:jc w:val="left"/>
              <w:rPr>
                <w:szCs w:val="20"/>
              </w:rPr>
            </w:pPr>
            <w:r>
              <w:rPr>
                <w:rFonts w:hint="eastAsia"/>
                <w:szCs w:val="20"/>
              </w:rPr>
              <w:t>Security Group</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29DA631" w14:textId="77777777" w:rsidR="00EA5EAC" w:rsidRPr="00A55377" w:rsidRDefault="00EA5EAC" w:rsidP="00DD0207">
            <w:pPr>
              <w:jc w:val="center"/>
              <w:rPr>
                <w:szCs w:val="20"/>
              </w:rPr>
            </w:pPr>
            <w:r>
              <w:rPr>
                <w:rFonts w:hint="eastAsia"/>
                <w:szCs w:val="20"/>
              </w:rPr>
              <w:t>②</w:t>
            </w:r>
          </w:p>
        </w:tc>
      </w:tr>
      <w:tr w:rsidR="00201C53" w:rsidRPr="00DA77D8" w14:paraId="42EF7BE5" w14:textId="77777777" w:rsidTr="00DD0207">
        <w:tc>
          <w:tcPr>
            <w:tcW w:w="1555" w:type="dxa"/>
            <w:vMerge w:val="restart"/>
            <w:tcBorders>
              <w:top w:val="single" w:sz="4" w:space="0" w:color="auto"/>
              <w:left w:val="single" w:sz="4" w:space="0" w:color="auto"/>
              <w:right w:val="single" w:sz="4" w:space="0" w:color="auto"/>
            </w:tcBorders>
            <w:shd w:val="clear" w:color="auto" w:fill="FFFFFF" w:themeFill="background1"/>
            <w:vAlign w:val="center"/>
          </w:tcPr>
          <w:p w14:paraId="4A47BD12" w14:textId="77777777" w:rsidR="00201C53" w:rsidRDefault="00201C53" w:rsidP="00201C53">
            <w:pPr>
              <w:jc w:val="left"/>
              <w:rPr>
                <w:szCs w:val="20"/>
              </w:rPr>
            </w:pPr>
            <w:r>
              <w:rPr>
                <w:rFonts w:hint="eastAsia"/>
                <w:szCs w:val="20"/>
              </w:rPr>
              <w:t>不正な通信が</w:t>
            </w:r>
          </w:p>
          <w:p w14:paraId="3D2D403E" w14:textId="77777777" w:rsidR="00201C53" w:rsidRDefault="00201C53" w:rsidP="00201C53">
            <w:pPr>
              <w:jc w:val="left"/>
              <w:rPr>
                <w:szCs w:val="20"/>
              </w:rPr>
            </w:pPr>
            <w:r>
              <w:rPr>
                <w:rFonts w:hint="eastAsia"/>
                <w:szCs w:val="20"/>
              </w:rPr>
              <w:t>内部で発生</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0C066929" w14:textId="77777777" w:rsidR="00201C53" w:rsidRDefault="00201C53" w:rsidP="00201C53">
            <w:pPr>
              <w:jc w:val="left"/>
              <w:rPr>
                <w:szCs w:val="20"/>
              </w:rPr>
            </w:pPr>
            <w:ins w:id="272" w:author="小西 博和 Hirokazu Konishi" w:date="2022-10-02T10:22:00Z">
              <w:r>
                <w:rPr>
                  <w:rFonts w:hint="eastAsia"/>
                  <w:szCs w:val="20"/>
                </w:rPr>
                <w:t>Network ACL</w:t>
              </w:r>
            </w:ins>
            <w:del w:id="273" w:author="小西 博和 Hirokazu Konishi" w:date="2022-10-02T10:22:00Z">
              <w:r w:rsidDel="003C7304">
                <w:rPr>
                  <w:rFonts w:hint="eastAsia"/>
                  <w:szCs w:val="20"/>
                </w:rPr>
                <w:delText>OS要塞化</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CFD0D2D" w14:textId="77777777" w:rsidR="00201C53" w:rsidRPr="00A55377" w:rsidRDefault="00201C53" w:rsidP="00201C53">
            <w:pPr>
              <w:jc w:val="center"/>
              <w:rPr>
                <w:szCs w:val="20"/>
              </w:rPr>
            </w:pPr>
            <w:ins w:id="274" w:author="小西 博和 Hirokazu Konishi" w:date="2022-10-02T10:22:00Z">
              <w:r>
                <w:rPr>
                  <w:rFonts w:hint="eastAsia"/>
                  <w:szCs w:val="20"/>
                </w:rPr>
                <w:t>①</w:t>
              </w:r>
            </w:ins>
            <w:del w:id="275" w:author="小西 博和 Hirokazu Konishi" w:date="2022-10-02T10:22:00Z">
              <w:r w:rsidDel="003C7304">
                <w:rPr>
                  <w:rFonts w:hint="eastAsia"/>
                  <w:szCs w:val="20"/>
                </w:rPr>
                <w:delText>⑥</w:delText>
              </w:r>
            </w:del>
          </w:p>
        </w:tc>
      </w:tr>
      <w:tr w:rsidR="00201C53" w:rsidRPr="00DA77D8" w14:paraId="12CBBF6B" w14:textId="77777777" w:rsidTr="00DD0207">
        <w:tc>
          <w:tcPr>
            <w:tcW w:w="1555" w:type="dxa"/>
            <w:vMerge/>
            <w:tcBorders>
              <w:left w:val="single" w:sz="4" w:space="0" w:color="auto"/>
              <w:right w:val="single" w:sz="4" w:space="0" w:color="auto"/>
            </w:tcBorders>
            <w:shd w:val="clear" w:color="auto" w:fill="FFFFFF" w:themeFill="background1"/>
          </w:tcPr>
          <w:p w14:paraId="7870E677" w14:textId="77777777" w:rsidR="00201C53" w:rsidRDefault="00201C53" w:rsidP="00201C53">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1E46611D" w14:textId="77777777" w:rsidR="00201C53" w:rsidRDefault="00201C53" w:rsidP="00201C53">
            <w:pPr>
              <w:jc w:val="left"/>
              <w:rPr>
                <w:szCs w:val="20"/>
              </w:rPr>
            </w:pPr>
            <w:ins w:id="276" w:author="小西 博和 Hirokazu Konishi" w:date="2022-10-02T10:22:00Z">
              <w:r>
                <w:rPr>
                  <w:rFonts w:hint="eastAsia"/>
                  <w:szCs w:val="20"/>
                </w:rPr>
                <w:t>Security Group</w:t>
              </w:r>
            </w:ins>
            <w:del w:id="277" w:author="小西 博和 Hirokazu Konishi" w:date="2022-10-02T10:22:00Z">
              <w:r w:rsidDel="003C7304">
                <w:rPr>
                  <w:rFonts w:hint="eastAsia"/>
                  <w:szCs w:val="20"/>
                </w:rPr>
                <w:delText>暗号化(通信)</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D084F02" w14:textId="77777777" w:rsidR="00201C53" w:rsidRPr="00A55377" w:rsidRDefault="00201C53" w:rsidP="00201C53">
            <w:pPr>
              <w:jc w:val="center"/>
              <w:rPr>
                <w:szCs w:val="20"/>
              </w:rPr>
            </w:pPr>
            <w:ins w:id="278" w:author="小西 博和 Hirokazu Konishi" w:date="2022-10-02T10:22:00Z">
              <w:r>
                <w:rPr>
                  <w:rFonts w:hint="eastAsia"/>
                  <w:szCs w:val="20"/>
                </w:rPr>
                <w:t>②</w:t>
              </w:r>
            </w:ins>
            <w:del w:id="279" w:author="小西 博和 Hirokazu Konishi" w:date="2022-10-02T10:22:00Z">
              <w:r w:rsidDel="003C7304">
                <w:rPr>
                  <w:rFonts w:hint="eastAsia"/>
                  <w:szCs w:val="20"/>
                </w:rPr>
                <w:delText>⑦</w:delText>
              </w:r>
            </w:del>
          </w:p>
        </w:tc>
      </w:tr>
      <w:tr w:rsidR="00201C53" w:rsidRPr="00DA77D8" w14:paraId="06A4A94D" w14:textId="77777777" w:rsidTr="00DD0207">
        <w:tc>
          <w:tcPr>
            <w:tcW w:w="1555" w:type="dxa"/>
            <w:vMerge/>
            <w:tcBorders>
              <w:left w:val="single" w:sz="4" w:space="0" w:color="auto"/>
              <w:right w:val="single" w:sz="4" w:space="0" w:color="auto"/>
            </w:tcBorders>
            <w:shd w:val="clear" w:color="auto" w:fill="FFFFFF" w:themeFill="background1"/>
          </w:tcPr>
          <w:p w14:paraId="2D7B2E7C" w14:textId="77777777" w:rsidR="00201C53" w:rsidRDefault="00201C53" w:rsidP="00201C53">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69B310E1" w14:textId="77777777" w:rsidR="00201C53" w:rsidRDefault="00201C53" w:rsidP="00201C53">
            <w:pPr>
              <w:jc w:val="left"/>
              <w:rPr>
                <w:szCs w:val="20"/>
              </w:rPr>
            </w:pPr>
            <w:ins w:id="280" w:author="小西 博和 Hirokazu Konishi" w:date="2022-10-02T10:22:00Z">
              <w:r>
                <w:rPr>
                  <w:rFonts w:hint="eastAsia"/>
                  <w:szCs w:val="20"/>
                </w:rPr>
                <w:t>OS要塞化</w:t>
              </w:r>
            </w:ins>
            <w:del w:id="281" w:author="小西 博和 Hirokazu Konishi" w:date="2022-10-02T10:22:00Z">
              <w:r w:rsidDel="00F641DD">
                <w:rPr>
                  <w:rFonts w:hint="eastAsia"/>
                  <w:szCs w:val="20"/>
                </w:rPr>
                <w:delText>暗号化(データ)</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59B6CAB" w14:textId="77777777" w:rsidR="00201C53" w:rsidRPr="00A55377" w:rsidRDefault="00201C53" w:rsidP="00201C53">
            <w:pPr>
              <w:jc w:val="center"/>
              <w:rPr>
                <w:szCs w:val="20"/>
              </w:rPr>
            </w:pPr>
            <w:ins w:id="282" w:author="小西 博和 Hirokazu Konishi" w:date="2022-10-02T10:22:00Z">
              <w:r>
                <w:rPr>
                  <w:rFonts w:hint="eastAsia"/>
                  <w:szCs w:val="20"/>
                </w:rPr>
                <w:t>⑥</w:t>
              </w:r>
            </w:ins>
            <w:del w:id="283" w:author="小西 博和 Hirokazu Konishi" w:date="2022-10-02T10:22:00Z">
              <w:r w:rsidDel="00F641DD">
                <w:rPr>
                  <w:rFonts w:hint="eastAsia"/>
                  <w:szCs w:val="20"/>
                </w:rPr>
                <w:delText>⑧</w:delText>
              </w:r>
            </w:del>
          </w:p>
        </w:tc>
      </w:tr>
      <w:tr w:rsidR="00201C53" w:rsidRPr="00DA77D8" w14:paraId="3B94A940" w14:textId="77777777" w:rsidTr="00DD0207">
        <w:tc>
          <w:tcPr>
            <w:tcW w:w="1555" w:type="dxa"/>
            <w:vMerge/>
            <w:tcBorders>
              <w:left w:val="single" w:sz="4" w:space="0" w:color="auto"/>
              <w:right w:val="single" w:sz="4" w:space="0" w:color="auto"/>
            </w:tcBorders>
            <w:shd w:val="clear" w:color="auto" w:fill="FFFFFF" w:themeFill="background1"/>
          </w:tcPr>
          <w:p w14:paraId="75FFA5E4" w14:textId="77777777" w:rsidR="00201C53" w:rsidRDefault="00201C53" w:rsidP="00201C53">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6B8C217F" w14:textId="77777777" w:rsidR="00201C53" w:rsidRDefault="00201C53" w:rsidP="00201C53">
            <w:pPr>
              <w:jc w:val="left"/>
              <w:rPr>
                <w:szCs w:val="20"/>
              </w:rPr>
            </w:pPr>
            <w:ins w:id="284" w:author="小西 博和 Hirokazu Konishi" w:date="2022-10-02T10:22:00Z">
              <w:r>
                <w:rPr>
                  <w:rFonts w:hint="eastAsia"/>
                  <w:szCs w:val="20"/>
                </w:rPr>
                <w:t>暗号化(通信)</w:t>
              </w:r>
            </w:ins>
            <w:del w:id="285" w:author="小西 博和 Hirokazu Konishi" w:date="2022-10-02T10:22:00Z">
              <w:r w:rsidDel="00F641DD">
                <w:rPr>
                  <w:rFonts w:hint="eastAsia"/>
                  <w:szCs w:val="20"/>
                </w:rPr>
                <w:delText>Network ACL</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9EE0722" w14:textId="77777777" w:rsidR="00201C53" w:rsidRPr="00A55377" w:rsidRDefault="00201C53" w:rsidP="00201C53">
            <w:pPr>
              <w:jc w:val="center"/>
              <w:rPr>
                <w:szCs w:val="20"/>
              </w:rPr>
            </w:pPr>
            <w:ins w:id="286" w:author="小西 博和 Hirokazu Konishi" w:date="2022-10-02T10:22:00Z">
              <w:r>
                <w:rPr>
                  <w:rFonts w:hint="eastAsia"/>
                  <w:szCs w:val="20"/>
                </w:rPr>
                <w:t>⑦</w:t>
              </w:r>
            </w:ins>
            <w:del w:id="287" w:author="小西 博和 Hirokazu Konishi" w:date="2022-10-02T10:22:00Z">
              <w:r w:rsidDel="00F641DD">
                <w:rPr>
                  <w:rFonts w:hint="eastAsia"/>
                  <w:szCs w:val="20"/>
                </w:rPr>
                <w:delText>①</w:delText>
              </w:r>
            </w:del>
          </w:p>
        </w:tc>
      </w:tr>
      <w:tr w:rsidR="00201C53" w:rsidRPr="00DA77D8" w14:paraId="164837E0"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512DC681" w14:textId="77777777" w:rsidR="00201C53" w:rsidRDefault="00201C53" w:rsidP="00201C53">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64251CED" w14:textId="77777777" w:rsidR="00201C53" w:rsidRDefault="00201C53" w:rsidP="00201C53">
            <w:pPr>
              <w:jc w:val="left"/>
              <w:rPr>
                <w:szCs w:val="20"/>
              </w:rPr>
            </w:pPr>
            <w:ins w:id="288" w:author="小西 博和 Hirokazu Konishi" w:date="2022-10-02T10:22:00Z">
              <w:r>
                <w:rPr>
                  <w:rFonts w:hint="eastAsia"/>
                  <w:szCs w:val="20"/>
                </w:rPr>
                <w:t>暗号化(データ)</w:t>
              </w:r>
            </w:ins>
            <w:del w:id="289" w:author="小西 博和 Hirokazu Konishi" w:date="2022-10-02T10:22:00Z">
              <w:r w:rsidDel="00F641DD">
                <w:rPr>
                  <w:rFonts w:hint="eastAsia"/>
                  <w:szCs w:val="20"/>
                </w:rPr>
                <w:delText>Security Group</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ED396AC" w14:textId="77777777" w:rsidR="00201C53" w:rsidRPr="00A55377" w:rsidRDefault="00201C53" w:rsidP="00201C53">
            <w:pPr>
              <w:jc w:val="center"/>
              <w:rPr>
                <w:szCs w:val="20"/>
              </w:rPr>
            </w:pPr>
            <w:ins w:id="290" w:author="小西 博和 Hirokazu Konishi" w:date="2022-10-02T10:22:00Z">
              <w:r>
                <w:rPr>
                  <w:rFonts w:hint="eastAsia"/>
                  <w:szCs w:val="20"/>
                </w:rPr>
                <w:t>⑧</w:t>
              </w:r>
            </w:ins>
            <w:del w:id="291" w:author="小西 博和 Hirokazu Konishi" w:date="2022-10-02T10:22:00Z">
              <w:r w:rsidDel="00F641DD">
                <w:rPr>
                  <w:rFonts w:hint="eastAsia"/>
                  <w:szCs w:val="20"/>
                </w:rPr>
                <w:delText>②</w:delText>
              </w:r>
            </w:del>
          </w:p>
        </w:tc>
      </w:tr>
      <w:tr w:rsidR="005B65F9" w:rsidRPr="00DA77D8" w14:paraId="7092EEB8" w14:textId="77777777" w:rsidTr="00DD0207">
        <w:tc>
          <w:tcPr>
            <w:tcW w:w="155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945BB9" w14:textId="77777777" w:rsidR="005B65F9" w:rsidRDefault="005B65F9" w:rsidP="005B65F9">
            <w:pPr>
              <w:jc w:val="left"/>
              <w:rPr>
                <w:szCs w:val="20"/>
              </w:rPr>
            </w:pPr>
            <w:r>
              <w:rPr>
                <w:rFonts w:hint="eastAsia"/>
                <w:szCs w:val="20"/>
              </w:rPr>
              <w:t>不正なユーザが</w:t>
            </w:r>
          </w:p>
          <w:p w14:paraId="358FAFC2" w14:textId="77777777" w:rsidR="005B65F9" w:rsidRDefault="005B65F9" w:rsidP="005B65F9">
            <w:pPr>
              <w:jc w:val="left"/>
              <w:rPr>
                <w:szCs w:val="20"/>
              </w:rPr>
            </w:pPr>
            <w:r>
              <w:rPr>
                <w:rFonts w:hint="eastAsia"/>
                <w:szCs w:val="20"/>
              </w:rPr>
              <w:t>内部で活動</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64568083" w14:textId="77777777" w:rsidR="005B65F9" w:rsidRDefault="005B65F9" w:rsidP="005B65F9">
            <w:pPr>
              <w:jc w:val="left"/>
              <w:rPr>
                <w:szCs w:val="20"/>
              </w:rPr>
            </w:pPr>
            <w:ins w:id="292" w:author="小西 博和 Hirokazu Konishi" w:date="2022-10-02T10:23:00Z">
              <w:r>
                <w:rPr>
                  <w:rFonts w:hint="eastAsia"/>
                  <w:szCs w:val="20"/>
                </w:rPr>
                <w:t>Network ACL</w:t>
              </w:r>
            </w:ins>
            <w:del w:id="293" w:author="小西 博和 Hirokazu Konishi" w:date="2022-10-02T10:23:00Z">
              <w:r w:rsidDel="00B06093">
                <w:rPr>
                  <w:rFonts w:hint="eastAsia"/>
                  <w:szCs w:val="20"/>
                </w:rPr>
                <w:delText>アクセス管理</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58D1607" w14:textId="77777777" w:rsidR="005B65F9" w:rsidRPr="00A55377" w:rsidRDefault="005B65F9" w:rsidP="005B65F9">
            <w:pPr>
              <w:jc w:val="center"/>
              <w:rPr>
                <w:szCs w:val="20"/>
              </w:rPr>
            </w:pPr>
            <w:ins w:id="294" w:author="小西 博和 Hirokazu Konishi" w:date="2022-10-02T10:23:00Z">
              <w:r>
                <w:rPr>
                  <w:rFonts w:hint="eastAsia"/>
                  <w:szCs w:val="20"/>
                </w:rPr>
                <w:t>①</w:t>
              </w:r>
            </w:ins>
            <w:del w:id="295" w:author="小西 博和 Hirokazu Konishi" w:date="2022-10-02T10:23:00Z">
              <w:r w:rsidDel="00B06093">
                <w:rPr>
                  <w:rFonts w:hint="eastAsia"/>
                  <w:szCs w:val="20"/>
                </w:rPr>
                <w:delText>③</w:delText>
              </w:r>
            </w:del>
          </w:p>
        </w:tc>
      </w:tr>
      <w:tr w:rsidR="005B65F9" w:rsidRPr="00DA77D8" w14:paraId="221849C7"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4FDD036D" w14:textId="77777777" w:rsidR="005B65F9" w:rsidRDefault="005B65F9" w:rsidP="005B65F9">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6CD94CBA" w14:textId="77777777" w:rsidR="005B65F9" w:rsidRDefault="005B65F9" w:rsidP="005B65F9">
            <w:pPr>
              <w:jc w:val="left"/>
              <w:rPr>
                <w:szCs w:val="20"/>
              </w:rPr>
            </w:pPr>
            <w:ins w:id="296" w:author="小西 博和 Hirokazu Konishi" w:date="2022-10-02T10:23:00Z">
              <w:r>
                <w:rPr>
                  <w:rFonts w:hint="eastAsia"/>
                  <w:szCs w:val="20"/>
                </w:rPr>
                <w:t>Security Group</w:t>
              </w:r>
            </w:ins>
            <w:del w:id="297" w:author="小西 博和 Hirokazu Konishi" w:date="2022-10-02T10:23:00Z">
              <w:r w:rsidDel="00B06093">
                <w:rPr>
                  <w:rFonts w:hint="eastAsia"/>
                  <w:szCs w:val="20"/>
                </w:rPr>
                <w:delText>アカウント管理</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7617D7E" w14:textId="77777777" w:rsidR="005B65F9" w:rsidRPr="00A55377" w:rsidRDefault="005B65F9" w:rsidP="005B65F9">
            <w:pPr>
              <w:jc w:val="center"/>
              <w:rPr>
                <w:szCs w:val="20"/>
              </w:rPr>
            </w:pPr>
            <w:ins w:id="298" w:author="小西 博和 Hirokazu Konishi" w:date="2022-10-02T10:23:00Z">
              <w:r>
                <w:rPr>
                  <w:rFonts w:hint="eastAsia"/>
                  <w:szCs w:val="20"/>
                </w:rPr>
                <w:t>②</w:t>
              </w:r>
            </w:ins>
            <w:del w:id="299" w:author="小西 博和 Hirokazu Konishi" w:date="2022-10-02T10:23:00Z">
              <w:r w:rsidDel="00B06093">
                <w:rPr>
                  <w:rFonts w:hint="eastAsia"/>
                  <w:szCs w:val="20"/>
                </w:rPr>
                <w:delText>④</w:delText>
              </w:r>
            </w:del>
          </w:p>
        </w:tc>
      </w:tr>
      <w:tr w:rsidR="005B65F9" w:rsidRPr="00DA77D8" w14:paraId="1E86A4E6"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18D32C90" w14:textId="77777777" w:rsidR="005B65F9" w:rsidRDefault="005B65F9" w:rsidP="005B65F9">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78615EE9" w14:textId="77777777" w:rsidR="005B65F9" w:rsidRDefault="005B65F9" w:rsidP="005B65F9">
            <w:pPr>
              <w:jc w:val="left"/>
              <w:rPr>
                <w:szCs w:val="20"/>
              </w:rPr>
            </w:pPr>
            <w:ins w:id="300" w:author="小西 博和 Hirokazu Konishi" w:date="2022-10-02T10:22:00Z">
              <w:r>
                <w:rPr>
                  <w:rFonts w:hint="eastAsia"/>
                  <w:szCs w:val="20"/>
                </w:rPr>
                <w:t>アクセス管理</w:t>
              </w:r>
            </w:ins>
            <w:del w:id="301" w:author="小西 博和 Hirokazu Konishi" w:date="2022-10-02T10:22:00Z">
              <w:r w:rsidDel="00F14E5D">
                <w:rPr>
                  <w:rFonts w:hint="eastAsia"/>
                  <w:szCs w:val="20"/>
                </w:rPr>
                <w:delText>パスワード管理・更新</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A82FF3D" w14:textId="77777777" w:rsidR="005B65F9" w:rsidRPr="00A55377" w:rsidRDefault="005B65F9" w:rsidP="005B65F9">
            <w:pPr>
              <w:jc w:val="center"/>
              <w:rPr>
                <w:szCs w:val="20"/>
              </w:rPr>
            </w:pPr>
            <w:ins w:id="302" w:author="小西 博和 Hirokazu Konishi" w:date="2022-10-02T10:22:00Z">
              <w:r>
                <w:rPr>
                  <w:rFonts w:hint="eastAsia"/>
                  <w:szCs w:val="20"/>
                </w:rPr>
                <w:t>③</w:t>
              </w:r>
            </w:ins>
            <w:del w:id="303" w:author="小西 博和 Hirokazu Konishi" w:date="2022-10-02T10:22:00Z">
              <w:r w:rsidDel="00F14E5D">
                <w:rPr>
                  <w:rFonts w:hint="eastAsia"/>
                  <w:szCs w:val="20"/>
                </w:rPr>
                <w:delText>⑤</w:delText>
              </w:r>
            </w:del>
          </w:p>
        </w:tc>
      </w:tr>
      <w:tr w:rsidR="005B65F9" w:rsidRPr="00DA77D8" w14:paraId="2FB07EE3"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2E70C7F3" w14:textId="77777777" w:rsidR="005B65F9" w:rsidRDefault="005B65F9" w:rsidP="005B65F9">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37B37830" w14:textId="77777777" w:rsidR="005B65F9" w:rsidRDefault="005B65F9" w:rsidP="005B65F9">
            <w:pPr>
              <w:jc w:val="left"/>
              <w:rPr>
                <w:szCs w:val="20"/>
              </w:rPr>
            </w:pPr>
            <w:ins w:id="304" w:author="小西 博和 Hirokazu Konishi" w:date="2022-10-02T10:22:00Z">
              <w:r>
                <w:rPr>
                  <w:rFonts w:hint="eastAsia"/>
                  <w:szCs w:val="20"/>
                </w:rPr>
                <w:t>アカウント管理</w:t>
              </w:r>
            </w:ins>
            <w:del w:id="305" w:author="小西 博和 Hirokazu Konishi" w:date="2022-10-02T10:22:00Z">
              <w:r w:rsidDel="00F14E5D">
                <w:rPr>
                  <w:rFonts w:hint="eastAsia"/>
                  <w:szCs w:val="20"/>
                </w:rPr>
                <w:delText>OS要塞化</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B16AB24" w14:textId="77777777" w:rsidR="005B65F9" w:rsidRDefault="005B65F9" w:rsidP="005B65F9">
            <w:pPr>
              <w:jc w:val="center"/>
              <w:rPr>
                <w:szCs w:val="20"/>
              </w:rPr>
            </w:pPr>
            <w:ins w:id="306" w:author="小西 博和 Hirokazu Konishi" w:date="2022-10-02T10:22:00Z">
              <w:r>
                <w:rPr>
                  <w:rFonts w:hint="eastAsia"/>
                  <w:szCs w:val="20"/>
                </w:rPr>
                <w:t>④</w:t>
              </w:r>
            </w:ins>
            <w:del w:id="307" w:author="小西 博和 Hirokazu Konishi" w:date="2022-10-02T10:22:00Z">
              <w:r w:rsidDel="00F14E5D">
                <w:rPr>
                  <w:rFonts w:hint="eastAsia"/>
                  <w:szCs w:val="20"/>
                </w:rPr>
                <w:delText>⑥</w:delText>
              </w:r>
            </w:del>
          </w:p>
        </w:tc>
      </w:tr>
      <w:tr w:rsidR="005B65F9" w:rsidRPr="00DA77D8" w14:paraId="27B9031E"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21009937" w14:textId="77777777" w:rsidR="005B65F9" w:rsidRDefault="005B65F9" w:rsidP="005B65F9">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2F02A926" w14:textId="77777777" w:rsidR="005B65F9" w:rsidRDefault="005B65F9" w:rsidP="005B65F9">
            <w:pPr>
              <w:jc w:val="left"/>
              <w:rPr>
                <w:szCs w:val="20"/>
              </w:rPr>
            </w:pPr>
            <w:ins w:id="308" w:author="小西 博和 Hirokazu Konishi" w:date="2022-10-02T10:22:00Z">
              <w:r>
                <w:rPr>
                  <w:rFonts w:hint="eastAsia"/>
                  <w:szCs w:val="20"/>
                </w:rPr>
                <w:t>パスワード管理・更新</w:t>
              </w:r>
            </w:ins>
            <w:del w:id="309" w:author="小西 博和 Hirokazu Konishi" w:date="2022-10-02T10:22:00Z">
              <w:r w:rsidDel="00F14E5D">
                <w:rPr>
                  <w:rFonts w:hint="eastAsia"/>
                  <w:szCs w:val="20"/>
                </w:rPr>
                <w:delText>暗号化(通信)</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41FEC4D" w14:textId="77777777" w:rsidR="005B65F9" w:rsidRDefault="005B65F9" w:rsidP="005B65F9">
            <w:pPr>
              <w:jc w:val="center"/>
              <w:rPr>
                <w:szCs w:val="20"/>
              </w:rPr>
            </w:pPr>
            <w:ins w:id="310" w:author="小西 博和 Hirokazu Konishi" w:date="2022-10-02T10:22:00Z">
              <w:r>
                <w:rPr>
                  <w:rFonts w:hint="eastAsia"/>
                  <w:szCs w:val="20"/>
                </w:rPr>
                <w:t>⑤</w:t>
              </w:r>
            </w:ins>
            <w:del w:id="311" w:author="小西 博和 Hirokazu Konishi" w:date="2022-10-02T10:22:00Z">
              <w:r w:rsidDel="00F14E5D">
                <w:rPr>
                  <w:rFonts w:hint="eastAsia"/>
                  <w:szCs w:val="20"/>
                </w:rPr>
                <w:delText>⑦</w:delText>
              </w:r>
            </w:del>
          </w:p>
        </w:tc>
      </w:tr>
      <w:tr w:rsidR="005B65F9" w:rsidRPr="00DA77D8" w14:paraId="01A780EE"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7FB951C3" w14:textId="77777777" w:rsidR="005B65F9" w:rsidRDefault="005B65F9" w:rsidP="005B65F9">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0382AB11" w14:textId="77777777" w:rsidR="005B65F9" w:rsidRDefault="005B65F9" w:rsidP="005B65F9">
            <w:pPr>
              <w:jc w:val="left"/>
              <w:rPr>
                <w:szCs w:val="20"/>
              </w:rPr>
            </w:pPr>
            <w:ins w:id="312" w:author="小西 博和 Hirokazu Konishi" w:date="2022-10-02T10:22:00Z">
              <w:r>
                <w:rPr>
                  <w:rFonts w:hint="eastAsia"/>
                  <w:szCs w:val="20"/>
                </w:rPr>
                <w:t>OS要塞化</w:t>
              </w:r>
            </w:ins>
            <w:del w:id="313" w:author="小西 博和 Hirokazu Konishi" w:date="2022-10-02T10:22:00Z">
              <w:r w:rsidDel="00F14E5D">
                <w:rPr>
                  <w:rFonts w:hint="eastAsia"/>
                  <w:szCs w:val="20"/>
                </w:rPr>
                <w:delText>暗号化(データ)</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6E95D27" w14:textId="77777777" w:rsidR="005B65F9" w:rsidRDefault="005B65F9" w:rsidP="005B65F9">
            <w:pPr>
              <w:jc w:val="center"/>
              <w:rPr>
                <w:szCs w:val="20"/>
              </w:rPr>
            </w:pPr>
            <w:ins w:id="314" w:author="小西 博和 Hirokazu Konishi" w:date="2022-10-02T10:22:00Z">
              <w:r>
                <w:rPr>
                  <w:rFonts w:hint="eastAsia"/>
                  <w:szCs w:val="20"/>
                </w:rPr>
                <w:t>⑥</w:t>
              </w:r>
            </w:ins>
            <w:del w:id="315" w:author="小西 博和 Hirokazu Konishi" w:date="2022-10-02T10:22:00Z">
              <w:r w:rsidDel="00F14E5D">
                <w:rPr>
                  <w:rFonts w:hint="eastAsia"/>
                  <w:szCs w:val="20"/>
                </w:rPr>
                <w:delText>⑧</w:delText>
              </w:r>
            </w:del>
          </w:p>
        </w:tc>
      </w:tr>
      <w:tr w:rsidR="005B65F9" w:rsidRPr="00DA77D8" w14:paraId="7B293BA0"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1209E32F" w14:textId="77777777" w:rsidR="005B65F9" w:rsidRDefault="005B65F9" w:rsidP="005B65F9">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205D48CF" w14:textId="77777777" w:rsidR="005B65F9" w:rsidRDefault="005B65F9" w:rsidP="005B65F9">
            <w:pPr>
              <w:jc w:val="left"/>
              <w:rPr>
                <w:szCs w:val="20"/>
              </w:rPr>
            </w:pPr>
            <w:ins w:id="316" w:author="小西 博和 Hirokazu Konishi" w:date="2022-10-02T10:22:00Z">
              <w:r>
                <w:rPr>
                  <w:rFonts w:hint="eastAsia"/>
                  <w:szCs w:val="20"/>
                </w:rPr>
                <w:t>暗号化(通</w:t>
              </w:r>
              <w:r>
                <w:rPr>
                  <w:rFonts w:hint="eastAsia"/>
                  <w:szCs w:val="20"/>
                </w:rPr>
                <w:lastRenderedPageBreak/>
                <w:t>信)</w:t>
              </w:r>
            </w:ins>
            <w:del w:id="317" w:author="小西 博和 Hirokazu Konishi" w:date="2022-10-02T10:22:00Z">
              <w:r w:rsidDel="00F14E5D">
                <w:rPr>
                  <w:rFonts w:hint="eastAsia"/>
                  <w:szCs w:val="20"/>
                </w:rPr>
                <w:delText>Network ACL</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5BEFE29" w14:textId="77777777" w:rsidR="005B65F9" w:rsidRPr="00AB4122" w:rsidRDefault="005B65F9" w:rsidP="005B65F9">
            <w:pPr>
              <w:jc w:val="center"/>
              <w:rPr>
                <w:szCs w:val="20"/>
              </w:rPr>
            </w:pPr>
            <w:ins w:id="318" w:author="小西 博和 Hirokazu Konishi" w:date="2022-10-02T10:22:00Z">
              <w:r>
                <w:rPr>
                  <w:rFonts w:hint="eastAsia"/>
                  <w:szCs w:val="20"/>
                </w:rPr>
                <w:lastRenderedPageBreak/>
                <w:t>⑦</w:t>
              </w:r>
            </w:ins>
            <w:del w:id="319" w:author="小西 博和 Hirokazu Konishi" w:date="2022-10-02T10:22:00Z">
              <w:r w:rsidRPr="00AB4122" w:rsidDel="00F14E5D">
                <w:rPr>
                  <w:rFonts w:hint="eastAsia"/>
                  <w:szCs w:val="20"/>
                </w:rPr>
                <w:delText>①</w:delText>
              </w:r>
            </w:del>
          </w:p>
        </w:tc>
      </w:tr>
      <w:tr w:rsidR="005B65F9" w:rsidRPr="00DA77D8" w14:paraId="52C06466" w14:textId="77777777" w:rsidTr="00DD0207">
        <w:tc>
          <w:tcPr>
            <w:tcW w:w="1555" w:type="dxa"/>
            <w:vMerge/>
            <w:tcBorders>
              <w:left w:val="single" w:sz="4" w:space="0" w:color="auto"/>
              <w:bottom w:val="single" w:sz="4" w:space="0" w:color="auto"/>
              <w:right w:val="single" w:sz="4" w:space="0" w:color="auto"/>
            </w:tcBorders>
            <w:shd w:val="clear" w:color="auto" w:fill="FFFFFF" w:themeFill="background1"/>
          </w:tcPr>
          <w:p w14:paraId="77E171A4" w14:textId="77777777" w:rsidR="005B65F9" w:rsidRDefault="005B65F9" w:rsidP="005B65F9">
            <w:pPr>
              <w:jc w:val="left"/>
              <w:rPr>
                <w:szCs w:val="20"/>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1ED19EFC" w14:textId="77777777" w:rsidR="005B65F9" w:rsidRDefault="005B65F9" w:rsidP="005B65F9">
            <w:pPr>
              <w:jc w:val="left"/>
              <w:rPr>
                <w:szCs w:val="20"/>
              </w:rPr>
            </w:pPr>
            <w:ins w:id="320" w:author="小西 博和 Hirokazu Konishi" w:date="2022-10-02T10:22:00Z">
              <w:r>
                <w:rPr>
                  <w:rFonts w:hint="eastAsia"/>
                  <w:szCs w:val="20"/>
                </w:rPr>
                <w:t>暗号化(データ)</w:t>
              </w:r>
            </w:ins>
            <w:del w:id="321" w:author="小西 博和 Hirokazu Konishi" w:date="2022-10-02T10:22:00Z">
              <w:r w:rsidDel="00F14E5D">
                <w:rPr>
                  <w:rFonts w:hint="eastAsia"/>
                  <w:szCs w:val="20"/>
                </w:rPr>
                <w:delText>Security Group</w:delText>
              </w:r>
            </w:del>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ACCED81" w14:textId="77777777" w:rsidR="005B65F9" w:rsidRDefault="005B65F9" w:rsidP="005B65F9">
            <w:pPr>
              <w:jc w:val="center"/>
              <w:rPr>
                <w:szCs w:val="20"/>
              </w:rPr>
            </w:pPr>
            <w:ins w:id="322" w:author="小西 博和 Hirokazu Konishi" w:date="2022-10-02T10:22:00Z">
              <w:r>
                <w:rPr>
                  <w:rFonts w:hint="eastAsia"/>
                  <w:szCs w:val="20"/>
                </w:rPr>
                <w:t>⑧</w:t>
              </w:r>
            </w:ins>
            <w:del w:id="323" w:author="小西 博和 Hirokazu Konishi" w:date="2022-10-02T10:22:00Z">
              <w:r w:rsidDel="00F14E5D">
                <w:rPr>
                  <w:rFonts w:hint="eastAsia"/>
                  <w:szCs w:val="20"/>
                </w:rPr>
                <w:delText>②</w:delText>
              </w:r>
            </w:del>
          </w:p>
        </w:tc>
      </w:tr>
    </w:tbl>
    <w:p w14:paraId="39D884AE" w14:textId="77777777" w:rsidR="00156187" w:rsidRDefault="00906ACC" w:rsidP="00BE1947">
      <w:r>
        <w:rPr>
          <w:noProof/>
        </w:rPr>
        <mc:AlternateContent>
          <mc:Choice Requires="wps">
            <w:drawing>
              <wp:anchor distT="0" distB="0" distL="114300" distR="114300" simplePos="0" relativeHeight="251658248" behindDoc="0" locked="0" layoutInCell="1" allowOverlap="1" wp14:anchorId="7EF84BFB" wp14:editId="1687E049">
                <wp:simplePos x="0" y="0"/>
                <wp:positionH relativeFrom="column">
                  <wp:posOffset>1119732</wp:posOffset>
                </wp:positionH>
                <wp:positionV relativeFrom="paragraph">
                  <wp:posOffset>1669235</wp:posOffset>
                </wp:positionV>
                <wp:extent cx="593677" cy="327035"/>
                <wp:effectExtent l="0" t="0" r="0" b="0"/>
                <wp:wrapNone/>
                <wp:docPr id="56" name="正方形/長方形 56"/>
                <wp:cNvGraphicFramePr/>
                <a:graphic xmlns:a="http://schemas.openxmlformats.org/drawingml/2006/main">
                  <a:graphicData uri="http://schemas.microsoft.com/office/word/2010/wordprocessingShape">
                    <wps:wsp>
                      <wps:cNvSpPr/>
                      <wps:spPr>
                        <a:xfrm>
                          <a:off x="0" y="0"/>
                          <a:ext cx="593677" cy="327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CB350F" w14:textId="77777777" w:rsidR="00A621E0" w:rsidRPr="00906ACC" w:rsidRDefault="00A621E0" w:rsidP="00906ACC">
                            <w:pPr>
                              <w:spacing w:line="120" w:lineRule="auto"/>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⑥</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⑦</w:t>
                            </w:r>
                            <w:r>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⑧</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F84BFB" id="正方形/長方形 56" o:spid="_x0000_s1029" style="position:absolute;left:0;text-align:left;margin-left:88.15pt;margin-top:131.45pt;width:46.75pt;height:25.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" filled="f" stroked="f" strokeweight="1pt">
                <v:textbox>
                  <w:txbxContent>
                    <w:p w14:paraId="16CB350F" w14:textId="77777777" w:rsidR="00A621E0" w:rsidRPr="00906ACC" w:rsidRDefault="00A621E0" w:rsidP="00906ACC">
                      <w:pPr>
                        <w:spacing w:line="120" w:lineRule="auto"/>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⑥</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⑦</w:t>
                      </w:r>
                      <w:r>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⑧</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⑨</w:t>
                      </w:r>
                    </w:p>
                  </w:txbxContent>
                </v:textbox>
              </v:rect>
            </w:pict>
          </mc:Fallback>
        </mc:AlternateContent>
      </w:r>
      <w:r>
        <w:rPr>
          <w:noProof/>
        </w:rPr>
        <mc:AlternateContent>
          <mc:Choice Requires="wps">
            <w:drawing>
              <wp:anchor distT="0" distB="0" distL="114300" distR="114300" simplePos="0" relativeHeight="251658247" behindDoc="0" locked="0" layoutInCell="1" allowOverlap="1" wp14:anchorId="75B40CFC" wp14:editId="17630FCB">
                <wp:simplePos x="0" y="0"/>
                <wp:positionH relativeFrom="column">
                  <wp:posOffset>1120348</wp:posOffset>
                </wp:positionH>
                <wp:positionV relativeFrom="paragraph">
                  <wp:posOffset>1594438</wp:posOffset>
                </wp:positionV>
                <wp:extent cx="593677" cy="327035"/>
                <wp:effectExtent l="0" t="0" r="0" b="0"/>
                <wp:wrapNone/>
                <wp:docPr id="55" name="正方形/長方形 55"/>
                <wp:cNvGraphicFramePr/>
                <a:graphic xmlns:a="http://schemas.openxmlformats.org/drawingml/2006/main">
                  <a:graphicData uri="http://schemas.microsoft.com/office/word/2010/wordprocessingShape">
                    <wps:wsp>
                      <wps:cNvSpPr/>
                      <wps:spPr>
                        <a:xfrm>
                          <a:off x="0" y="0"/>
                          <a:ext cx="593677" cy="327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84F6C0" w14:textId="77777777" w:rsidR="00A621E0" w:rsidRPr="00906ACC" w:rsidRDefault="00A621E0" w:rsidP="00906ACC">
                            <w:pPr>
                              <w:spacing w:line="120" w:lineRule="auto"/>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③④⑤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B40CFC" id="正方形/長方形 55" o:spid="_x0000_s1030" style="position:absolute;left:0;text-align:left;margin-left:88.2pt;margin-top:125.55pt;width:46.75pt;height:25.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" filled="f" stroked="f" strokeweight="1pt">
                <v:textbox>
                  <w:txbxContent>
                    <w:p w14:paraId="2184F6C0" w14:textId="77777777" w:rsidR="00A621E0" w:rsidRPr="00906ACC" w:rsidRDefault="00A621E0" w:rsidP="00906ACC">
                      <w:pPr>
                        <w:spacing w:line="120" w:lineRule="auto"/>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③④⑤</w:t>
                      </w:r>
                    </w:p>
                  </w:txbxContent>
                </v:textbox>
              </v:rect>
            </w:pict>
          </mc:Fallback>
        </mc:AlternateContent>
      </w:r>
      <w:r>
        <w:rPr>
          <w:noProof/>
        </w:rPr>
        <mc:AlternateContent>
          <mc:Choice Requires="wps">
            <w:drawing>
              <wp:anchor distT="0" distB="0" distL="114300" distR="114300" simplePos="0" relativeHeight="251658246" behindDoc="0" locked="0" layoutInCell="1" allowOverlap="1" wp14:anchorId="4E61961E" wp14:editId="10C8DFA8">
                <wp:simplePos x="0" y="0"/>
                <wp:positionH relativeFrom="column">
                  <wp:posOffset>969607</wp:posOffset>
                </wp:positionH>
                <wp:positionV relativeFrom="paragraph">
                  <wp:posOffset>1464310</wp:posOffset>
                </wp:positionV>
                <wp:extent cx="511232" cy="340313"/>
                <wp:effectExtent l="0" t="0" r="0" b="3175"/>
                <wp:wrapNone/>
                <wp:docPr id="44" name="正方形/長方形 44"/>
                <wp:cNvGraphicFramePr/>
                <a:graphic xmlns:a="http://schemas.openxmlformats.org/drawingml/2006/main">
                  <a:graphicData uri="http://schemas.microsoft.com/office/word/2010/wordprocessingShape">
                    <wps:wsp>
                      <wps:cNvSpPr/>
                      <wps:spPr>
                        <a:xfrm>
                          <a:off x="0" y="0"/>
                          <a:ext cx="511232" cy="3403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7582D8" w14:textId="77777777" w:rsidR="00A621E0" w:rsidRPr="00906ACC" w:rsidRDefault="00A621E0" w:rsidP="00906ACC">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ACC">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61961E" id="正方形/長方形 44" o:spid="_x0000_s1031" style="position:absolute;left:0;text-align:left;margin-left:76.35pt;margin-top:115.3pt;width:40.25pt;height:26.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" filled="f" stroked="f" strokeweight="1pt">
                <v:textbox>
                  <w:txbxContent>
                    <w:p w14:paraId="287582D8" w14:textId="77777777" w:rsidR="00A621E0" w:rsidRPr="00906ACC" w:rsidRDefault="00A621E0" w:rsidP="00906ACC">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ACC">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①</w:t>
                      </w:r>
                    </w:p>
                  </w:txbxContent>
                </v:textbox>
              </v:rect>
            </w:pict>
          </mc:Fallback>
        </mc:AlternateContent>
      </w:r>
      <w:r>
        <w:rPr>
          <w:noProof/>
        </w:rPr>
        <mc:AlternateContent>
          <mc:Choice Requires="wps">
            <w:drawing>
              <wp:anchor distT="0" distB="0" distL="114300" distR="114300" simplePos="0" relativeHeight="251658245" behindDoc="0" locked="0" layoutInCell="1" allowOverlap="1" wp14:anchorId="0538F2F2" wp14:editId="74CCE941">
                <wp:simplePos x="0" y="0"/>
                <wp:positionH relativeFrom="column">
                  <wp:posOffset>1809570</wp:posOffset>
                </wp:positionH>
                <wp:positionV relativeFrom="paragraph">
                  <wp:posOffset>1451079</wp:posOffset>
                </wp:positionV>
                <wp:extent cx="511232" cy="340313"/>
                <wp:effectExtent l="0" t="0" r="0" b="3175"/>
                <wp:wrapNone/>
                <wp:docPr id="42" name="正方形/長方形 42"/>
                <wp:cNvGraphicFramePr/>
                <a:graphic xmlns:a="http://schemas.openxmlformats.org/drawingml/2006/main">
                  <a:graphicData uri="http://schemas.microsoft.com/office/word/2010/wordprocessingShape">
                    <wps:wsp>
                      <wps:cNvSpPr/>
                      <wps:spPr>
                        <a:xfrm>
                          <a:off x="0" y="0"/>
                          <a:ext cx="511232" cy="3403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07E9E9" w14:textId="77777777" w:rsidR="00A621E0" w:rsidRPr="00906ACC" w:rsidRDefault="00A621E0" w:rsidP="00906ACC">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ACC">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38F2F2" id="正方形/長方形 42" o:spid="_x0000_s1032" style="position:absolute;left:0;text-align:left;margin-left:142.5pt;margin-top:114.25pt;width:40.25pt;height:26.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" filled="f" stroked="f" strokeweight="1pt">
                <v:textbox>
                  <w:txbxContent>
                    <w:p w14:paraId="3207E9E9" w14:textId="77777777" w:rsidR="00A621E0" w:rsidRPr="00906ACC" w:rsidRDefault="00A621E0" w:rsidP="00906ACC">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ACC">
                        <w:rPr>
                          <w:rFonts w:hint="eastAsia"/>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①</w:t>
                      </w:r>
                    </w:p>
                  </w:txbxContent>
                </v:textbox>
              </v:rect>
            </w:pict>
          </mc:Fallback>
        </mc:AlternateContent>
      </w:r>
      <w:r w:rsidR="00E968A0">
        <w:rPr>
          <w:noProof/>
        </w:rPr>
        <w:drawing>
          <wp:inline distT="0" distB="0" distL="0" distR="0" wp14:anchorId="741D5D6B" wp14:editId="2595C6FC">
            <wp:extent cx="3524054" cy="4582782"/>
            <wp:effectExtent l="0" t="0" r="635"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24054" cy="4582782"/>
                    </a:xfrm>
                    <a:prstGeom prst="rect">
                      <a:avLst/>
                    </a:prstGeom>
                  </pic:spPr>
                </pic:pic>
              </a:graphicData>
            </a:graphic>
          </wp:inline>
        </w:drawing>
      </w:r>
    </w:p>
    <w:p w14:paraId="4266E911" w14:textId="77777777" w:rsidR="00156187" w:rsidRDefault="00156187">
      <w:pPr>
        <w:widowControl/>
        <w:jc w:val="left"/>
      </w:pPr>
      <w:r>
        <w:br w:type="page"/>
      </w:r>
    </w:p>
    <w:p w14:paraId="01081390" w14:textId="77777777" w:rsidR="00BE1947" w:rsidRDefault="00BE1947" w:rsidP="000359C3">
      <w:pPr>
        <w:pStyle w:val="3"/>
      </w:pPr>
      <w:bookmarkStart w:id="324" w:name="_Toc71291718"/>
      <w:bookmarkStart w:id="325" w:name="_Toc71618730"/>
      <w:bookmarkStart w:id="326" w:name="_Toc124835621"/>
      <w:r w:rsidRPr="008A41FB">
        <w:rPr>
          <w:rFonts w:hint="eastAsia"/>
        </w:rPr>
        <w:lastRenderedPageBreak/>
        <w:t>セキュリティ対策</w:t>
      </w:r>
      <w:bookmarkEnd w:id="324"/>
      <w:bookmarkEnd w:id="325"/>
      <w:bookmarkEnd w:id="326"/>
    </w:p>
    <w:p w14:paraId="2DE31B62" w14:textId="77777777" w:rsidR="002F23D4" w:rsidRDefault="001D0A5D" w:rsidP="003115D5">
      <w:pPr>
        <w:pStyle w:val="4"/>
        <w:numPr>
          <w:ilvl w:val="3"/>
          <w:numId w:val="83"/>
        </w:numPr>
        <w:tabs>
          <w:tab w:val="left" w:pos="2127"/>
        </w:tabs>
      </w:pPr>
      <w:r>
        <w:rPr>
          <w:rFonts w:hint="eastAsia"/>
        </w:rPr>
        <w:t>不正な接続元及び不正な接続先へのアクセスを制限</w:t>
      </w:r>
    </w:p>
    <w:p w14:paraId="7C9E4E8C" w14:textId="77777777" w:rsidR="0051111B" w:rsidRPr="003E3F30" w:rsidRDefault="00A9477E">
      <w:pPr>
        <w:pStyle w:val="50"/>
      </w:pPr>
      <w:r>
        <w:rPr>
          <w:rFonts w:hint="eastAsia"/>
        </w:rPr>
        <w:t>ファイアウォール</w:t>
      </w:r>
    </w:p>
    <w:p w14:paraId="6038554B" w14:textId="77777777" w:rsidR="00474D24" w:rsidRDefault="00474D24" w:rsidP="002B4571">
      <w:pPr>
        <w:pStyle w:val="6"/>
        <w:ind w:left="3119" w:hanging="1418"/>
      </w:pPr>
      <w:r>
        <w:rPr>
          <w:rFonts w:hint="eastAsia"/>
        </w:rPr>
        <w:t>Security Group</w:t>
      </w:r>
    </w:p>
    <w:p w14:paraId="6C2D0D36" w14:textId="77777777" w:rsidR="00773E18" w:rsidRDefault="00FC4DDD" w:rsidP="00666E6B">
      <w:pPr>
        <w:pStyle w:val="12"/>
        <w:ind w:leftChars="820" w:left="1640" w:firstLineChars="142" w:firstLine="284"/>
      </w:pPr>
      <w:r w:rsidRPr="008E1209">
        <w:rPr>
          <w:rFonts w:hint="eastAsia"/>
        </w:rPr>
        <w:t>Security</w:t>
      </w:r>
      <w:r>
        <w:t xml:space="preserve"> </w:t>
      </w:r>
      <w:r w:rsidRPr="008E1209">
        <w:rPr>
          <w:rFonts w:hint="eastAsia"/>
        </w:rPr>
        <w:t>Group(以下、SG)は、EC2、</w:t>
      </w:r>
      <w:r>
        <w:rPr>
          <w:rFonts w:hint="eastAsia"/>
        </w:rPr>
        <w:t>Amazon Aurora</w:t>
      </w:r>
      <w:r w:rsidRPr="008E1209">
        <w:rPr>
          <w:rFonts w:hint="eastAsia"/>
        </w:rPr>
        <w:t>、</w:t>
      </w:r>
      <w:r w:rsidRPr="00465BB8">
        <w:t>ElastiCache for Redis</w:t>
      </w:r>
      <w:r>
        <w:rPr>
          <w:rFonts w:hint="eastAsia"/>
        </w:rPr>
        <w:t>、</w:t>
      </w:r>
      <w:r>
        <w:t>A</w:t>
      </w:r>
      <w:r w:rsidRPr="008E1209">
        <w:rPr>
          <w:rFonts w:hint="eastAsia"/>
        </w:rPr>
        <w:t>LB、インターフェ</w:t>
      </w:r>
      <w:r>
        <w:rPr>
          <w:rFonts w:hint="eastAsia"/>
        </w:rPr>
        <w:t>ー</w:t>
      </w:r>
    </w:p>
    <w:p w14:paraId="1760D132" w14:textId="77777777" w:rsidR="00037F46" w:rsidRDefault="00773E18" w:rsidP="00666E6B">
      <w:pPr>
        <w:pStyle w:val="12"/>
        <w:ind w:leftChars="820" w:left="1640" w:firstLineChars="142" w:firstLine="284"/>
      </w:pPr>
      <w:r w:rsidRPr="008E1209">
        <w:rPr>
          <w:rFonts w:hint="eastAsia"/>
        </w:rPr>
        <w:t>スVPC</w:t>
      </w:r>
      <w:r w:rsidRPr="008E1209">
        <w:t xml:space="preserve"> Endpoint</w:t>
      </w:r>
      <w:r w:rsidRPr="008E1209">
        <w:rPr>
          <w:rFonts w:hint="eastAsia"/>
        </w:rPr>
        <w:t>に適用する。適用対象ごとに専用のSGを作成</w:t>
      </w:r>
      <w:r>
        <w:rPr>
          <w:rFonts w:hint="eastAsia"/>
        </w:rPr>
        <w:t>し、</w:t>
      </w:r>
      <w:r w:rsidRPr="008E1209">
        <w:rPr>
          <w:rFonts w:hint="eastAsia"/>
        </w:rPr>
        <w:t>必要なプロトコル、ポート番号、送信元</w:t>
      </w:r>
    </w:p>
    <w:p w14:paraId="78463950" w14:textId="77777777" w:rsidR="00AE195A" w:rsidRDefault="00037F46" w:rsidP="00666E6B">
      <w:pPr>
        <w:pStyle w:val="12"/>
        <w:ind w:leftChars="820" w:left="1640" w:firstLineChars="142" w:firstLine="284"/>
      </w:pPr>
      <w:r w:rsidRPr="008E1209">
        <w:rPr>
          <w:rFonts w:hint="eastAsia"/>
        </w:rPr>
        <w:t>(インバウンドルール)/宛先(アウトバウンドルール)を明示的に許可するホワイトリスト形式で指定する。</w:t>
      </w:r>
      <w:r>
        <w:rPr>
          <w:rFonts w:hint="eastAsia"/>
        </w:rPr>
        <w:t>許可する</w:t>
      </w:r>
    </w:p>
    <w:p w14:paraId="39119D36" w14:textId="77777777" w:rsidR="00FC4DDD" w:rsidRDefault="00AE195A" w:rsidP="00666E6B">
      <w:pPr>
        <w:pStyle w:val="12"/>
        <w:ind w:leftChars="820" w:left="1640" w:firstLineChars="142" w:firstLine="284"/>
      </w:pPr>
      <w:r w:rsidRPr="008E1209">
        <w:rPr>
          <w:rFonts w:hint="eastAsia"/>
        </w:rPr>
        <w:t>通信内容は別紙、「</w:t>
      </w:r>
      <w:r w:rsidRPr="00307AA8">
        <w:rPr>
          <w:rFonts w:hint="eastAsia"/>
        </w:rPr>
        <w:t>別紙</w:t>
      </w:r>
      <w:r w:rsidRPr="00307AA8">
        <w:t>_営業・融資サポートシステム_通信要件一覧</w:t>
      </w:r>
      <w:r w:rsidRPr="008E1209">
        <w:rPr>
          <w:rFonts w:hint="eastAsia"/>
        </w:rPr>
        <w:t>」を参照とする。</w:t>
      </w:r>
    </w:p>
    <w:p w14:paraId="73C8F0DD" w14:textId="77777777" w:rsidR="006F580C" w:rsidRPr="006F580C" w:rsidRDefault="006F580C" w:rsidP="006F580C"/>
    <w:p w14:paraId="7ECD3CBA" w14:textId="77777777" w:rsidR="001C3DCC" w:rsidRDefault="009D42BE" w:rsidP="001C3DCC">
      <w:pPr>
        <w:pStyle w:val="6"/>
        <w:ind w:left="3119" w:hanging="1418"/>
      </w:pPr>
      <w:r>
        <w:rPr>
          <w:rFonts w:hint="eastAsia"/>
        </w:rPr>
        <w:t>Network ACL</w:t>
      </w:r>
    </w:p>
    <w:p w14:paraId="229FA1E2" w14:textId="77777777" w:rsidR="00AE089F" w:rsidRDefault="00FD1E4B" w:rsidP="005C68E7">
      <w:pPr>
        <w:pStyle w:val="12"/>
        <w:ind w:leftChars="820" w:left="1640" w:firstLineChars="142" w:firstLine="284"/>
      </w:pPr>
      <w:r>
        <w:rPr>
          <w:rFonts w:hint="eastAsia"/>
        </w:rPr>
        <w:t>原則として、SGで制御可能な通信制御はSGで行い、制御できない場合はNetwork ACLで通信制御を</w:t>
      </w:r>
    </w:p>
    <w:p w14:paraId="61122DBF" w14:textId="77777777" w:rsidR="009F1B76" w:rsidRDefault="00AE089F" w:rsidP="005C68E7">
      <w:pPr>
        <w:pStyle w:val="12"/>
        <w:ind w:leftChars="820" w:left="1640" w:firstLineChars="142" w:firstLine="284"/>
      </w:pPr>
      <w:r>
        <w:rPr>
          <w:rFonts w:hint="eastAsia"/>
        </w:rPr>
        <w:t>実施する。営業・融資サポートシステムの通信制御項目はすべてSGで制御可能なため、Network ACLで</w:t>
      </w:r>
      <w:r w:rsidR="009F1B76">
        <w:rPr>
          <w:rFonts w:hint="eastAsia"/>
        </w:rPr>
        <w:t>通</w:t>
      </w:r>
    </w:p>
    <w:p w14:paraId="1171DFA4" w14:textId="77777777" w:rsidR="005C68E7" w:rsidRDefault="009F1B76" w:rsidP="005C68E7">
      <w:pPr>
        <w:pStyle w:val="12"/>
        <w:ind w:leftChars="820" w:left="1640" w:firstLineChars="142" w:firstLine="284"/>
      </w:pPr>
      <w:r>
        <w:rPr>
          <w:rFonts w:hint="eastAsia"/>
        </w:rPr>
        <w:t>信制御は行わない。</w:t>
      </w:r>
    </w:p>
    <w:p w14:paraId="589D5597" w14:textId="77777777" w:rsidR="00BE1947" w:rsidRPr="0051111B" w:rsidRDefault="00BE1947" w:rsidP="00BE1947"/>
    <w:p w14:paraId="26E978D8" w14:textId="77777777" w:rsidR="00CF143F" w:rsidRDefault="004A2E5B" w:rsidP="003115D5">
      <w:pPr>
        <w:pStyle w:val="4"/>
        <w:numPr>
          <w:ilvl w:val="3"/>
          <w:numId w:val="83"/>
        </w:numPr>
        <w:tabs>
          <w:tab w:val="left" w:pos="2127"/>
        </w:tabs>
      </w:pPr>
      <w:r>
        <w:rPr>
          <w:rFonts w:hint="eastAsia"/>
        </w:rPr>
        <w:t>不正なユーザからのアクセスを制限</w:t>
      </w:r>
    </w:p>
    <w:p w14:paraId="65CDBB07" w14:textId="77777777" w:rsidR="008A7B07" w:rsidRDefault="00562599">
      <w:pPr>
        <w:pStyle w:val="50"/>
      </w:pPr>
      <w:r>
        <w:rPr>
          <w:rFonts w:hint="eastAsia"/>
        </w:rPr>
        <w:t>アカウント管理</w:t>
      </w:r>
    </w:p>
    <w:p w14:paraId="208CDD1A" w14:textId="77777777" w:rsidR="008F14FC" w:rsidRDefault="00803F49" w:rsidP="008F14FC">
      <w:pPr>
        <w:ind w:left="839" w:firstLine="839"/>
      </w:pPr>
      <w:r w:rsidRPr="00AA5E5A">
        <w:rPr>
          <w:rFonts w:hint="eastAsia"/>
        </w:rPr>
        <w:t>システムにアクセスできるアカウントを適正に管理、制限することで不正なユーザのアクセスを防止する。</w:t>
      </w:r>
    </w:p>
    <w:p w14:paraId="570AF4F4" w14:textId="77777777" w:rsidR="00454457" w:rsidRPr="008F14FC" w:rsidRDefault="00454457" w:rsidP="00BE1947"/>
    <w:p w14:paraId="5A640B8E" w14:textId="77777777" w:rsidR="008C2CF0" w:rsidRDefault="00B93CA9" w:rsidP="008C2CF0">
      <w:pPr>
        <w:pStyle w:val="6"/>
        <w:ind w:left="3119" w:hanging="1418"/>
      </w:pPr>
      <w:r>
        <w:rPr>
          <w:rFonts w:hint="eastAsia"/>
        </w:rPr>
        <w:t>アカウント種別</w:t>
      </w:r>
    </w:p>
    <w:p w14:paraId="4B1C3B66" w14:textId="77777777" w:rsidR="00011E9B" w:rsidRDefault="00011E9B" w:rsidP="004E73E2">
      <w:pPr>
        <w:pStyle w:val="12"/>
        <w:ind w:leftChars="820" w:left="1640" w:firstLineChars="142" w:firstLine="284"/>
      </w:pPr>
      <w:r w:rsidRPr="00011E9B">
        <w:rPr>
          <w:rFonts w:hint="eastAsia"/>
        </w:rPr>
        <w:t>アカウントの不正使用による不正アクセスを排除し、システムの安全性を確保することを目的に、システムに登録</w:t>
      </w:r>
    </w:p>
    <w:p w14:paraId="151F98B7" w14:textId="77777777" w:rsidR="00011E9B" w:rsidRDefault="00011E9B" w:rsidP="004E73E2">
      <w:pPr>
        <w:pStyle w:val="12"/>
        <w:ind w:leftChars="820" w:left="1640" w:firstLineChars="142" w:firstLine="284"/>
      </w:pPr>
      <w:r w:rsidRPr="00011E9B">
        <w:rPr>
          <w:rFonts w:hint="eastAsia"/>
        </w:rPr>
        <w:t>されているアカウントを管理する。詳細は、別紙、「別紙</w:t>
      </w:r>
      <w:r w:rsidRPr="00011E9B">
        <w:t>_機器アカウント種別一覧」を参照する。なお、OSと</w:t>
      </w:r>
    </w:p>
    <w:p w14:paraId="78326417" w14:textId="77777777" w:rsidR="004E73E2" w:rsidRDefault="00011E9B" w:rsidP="004E73E2">
      <w:pPr>
        <w:pStyle w:val="12"/>
        <w:ind w:leftChars="820" w:left="1640" w:firstLineChars="142" w:firstLine="284"/>
      </w:pPr>
      <w:r w:rsidRPr="00011E9B">
        <w:t>MW/AP上に作成するアカウントの命名規則は別紙、「別紙_ユーザID命名規則」を参照のこと。</w:t>
      </w:r>
    </w:p>
    <w:p w14:paraId="4036CEBA" w14:textId="77777777" w:rsidR="008A7B07" w:rsidRPr="004E73E2" w:rsidRDefault="008A7B07" w:rsidP="00BE1947"/>
    <w:p w14:paraId="11A57F87" w14:textId="77777777" w:rsidR="0079700A" w:rsidRDefault="005E1AD8" w:rsidP="0079700A">
      <w:pPr>
        <w:pStyle w:val="6"/>
        <w:ind w:left="3119" w:hanging="1418"/>
      </w:pPr>
      <w:r>
        <w:rPr>
          <w:rFonts w:hint="eastAsia"/>
        </w:rPr>
        <w:t>パスワード更新</w:t>
      </w:r>
    </w:p>
    <w:p w14:paraId="151A1C3D" w14:textId="77777777" w:rsidR="00031B5C" w:rsidRDefault="00031B5C" w:rsidP="00D31BEA">
      <w:pPr>
        <w:pStyle w:val="12"/>
        <w:ind w:leftChars="820" w:left="1640" w:firstLineChars="142" w:firstLine="284"/>
      </w:pPr>
      <w:r w:rsidRPr="00B93899">
        <w:rPr>
          <w:rFonts w:hint="eastAsia"/>
        </w:rPr>
        <w:t>パスワードを適切に更新することで、パスワード漏えいによる不正なデータのアクセスを防止する。</w:t>
      </w:r>
      <w:r>
        <w:rPr>
          <w:rFonts w:hint="eastAsia"/>
        </w:rPr>
        <w:t>システムアカウン</w:t>
      </w:r>
    </w:p>
    <w:p w14:paraId="25B9FA7F" w14:textId="77777777" w:rsidR="00D31BEA" w:rsidRDefault="00031B5C" w:rsidP="00D31BEA">
      <w:pPr>
        <w:pStyle w:val="12"/>
        <w:ind w:leftChars="820" w:left="1640" w:firstLineChars="142" w:firstLine="284"/>
      </w:pPr>
      <w:r>
        <w:rPr>
          <w:rFonts w:hint="eastAsia"/>
        </w:rPr>
        <w:t>トの</w:t>
      </w:r>
      <w:r w:rsidRPr="00B93899">
        <w:rPr>
          <w:rFonts w:hint="eastAsia"/>
        </w:rPr>
        <w:t>パスワード更新方針について以下に記載する。</w:t>
      </w:r>
    </w:p>
    <w:p w14:paraId="6ACBA5AA" w14:textId="77777777" w:rsidR="00F86871" w:rsidRDefault="00F86871" w:rsidP="00D31BEA">
      <w:pPr>
        <w:pStyle w:val="12"/>
        <w:ind w:leftChars="820" w:left="1640" w:firstLineChars="142" w:firstLine="284"/>
      </w:pPr>
    </w:p>
    <w:p w14:paraId="219F4832" w14:textId="77777777" w:rsidR="0013589D" w:rsidRDefault="0013589D" w:rsidP="003115D5">
      <w:pPr>
        <w:pStyle w:val="12"/>
        <w:numPr>
          <w:ilvl w:val="0"/>
          <w:numId w:val="84"/>
        </w:numPr>
        <w:ind w:leftChars="0" w:left="134" w:firstLine="1984"/>
      </w:pPr>
      <w:r>
        <w:rPr>
          <w:rFonts w:hint="eastAsia"/>
        </w:rPr>
        <w:t>一定期間(原則6か月)未使用のアカウントに対しては手動によりアクセス権を停止する。</w:t>
      </w:r>
    </w:p>
    <w:p w14:paraId="76A16D1E" w14:textId="77777777" w:rsidR="005931FD" w:rsidRDefault="003707DD" w:rsidP="003115D5">
      <w:pPr>
        <w:pStyle w:val="12"/>
        <w:numPr>
          <w:ilvl w:val="0"/>
          <w:numId w:val="84"/>
        </w:numPr>
        <w:ind w:leftChars="0" w:left="134" w:firstLine="1984"/>
      </w:pPr>
      <w:r>
        <w:rPr>
          <w:rFonts w:hint="eastAsia"/>
        </w:rPr>
        <w:t>パスワードを一定回数(原則1</w:t>
      </w:r>
      <w:r>
        <w:t>0</w:t>
      </w:r>
      <w:r>
        <w:rPr>
          <w:rFonts w:hint="eastAsia"/>
        </w:rPr>
        <w:t>回)連続誤入力時に該当アカウントを使用停止する。</w:t>
      </w:r>
    </w:p>
    <w:p w14:paraId="29E418A0" w14:textId="77777777" w:rsidR="003707DD" w:rsidRDefault="00C77DE7" w:rsidP="003115D5">
      <w:pPr>
        <w:pStyle w:val="12"/>
        <w:numPr>
          <w:ilvl w:val="0"/>
          <w:numId w:val="84"/>
        </w:numPr>
        <w:ind w:leftChars="0" w:left="134" w:firstLine="1984"/>
      </w:pPr>
      <w:r>
        <w:rPr>
          <w:rFonts w:hint="eastAsia"/>
        </w:rPr>
        <w:t>一定時間未使用のアカウントを強制的にログオフする。</w:t>
      </w:r>
    </w:p>
    <w:p w14:paraId="2E918E5D" w14:textId="77777777" w:rsidR="00C77DE7" w:rsidRDefault="00CC4B2E" w:rsidP="003115D5">
      <w:pPr>
        <w:pStyle w:val="12"/>
        <w:numPr>
          <w:ilvl w:val="0"/>
          <w:numId w:val="84"/>
        </w:numPr>
        <w:ind w:leftChars="0" w:left="134" w:firstLine="1984"/>
      </w:pPr>
      <w:r>
        <w:rPr>
          <w:rFonts w:hint="eastAsia"/>
        </w:rPr>
        <w:t>パスワードの有効期間は原則6</w:t>
      </w:r>
      <w:r>
        <w:t>0</w:t>
      </w:r>
      <w:r>
        <w:rPr>
          <w:rFonts w:hint="eastAsia"/>
        </w:rPr>
        <w:t>日とする。</w:t>
      </w:r>
    </w:p>
    <w:p w14:paraId="210F5044" w14:textId="77777777" w:rsidR="00CC4B2E" w:rsidRDefault="00B13270" w:rsidP="003115D5">
      <w:pPr>
        <w:pStyle w:val="12"/>
        <w:numPr>
          <w:ilvl w:val="0"/>
          <w:numId w:val="84"/>
        </w:numPr>
        <w:ind w:leftChars="0" w:left="134" w:firstLine="1984"/>
      </w:pPr>
      <w:r>
        <w:rPr>
          <w:rFonts w:hint="eastAsia"/>
        </w:rPr>
        <w:t>過去3世代と同様のパスワードは指定不可とする。</w:t>
      </w:r>
    </w:p>
    <w:p w14:paraId="6387094F" w14:textId="77777777" w:rsidR="00F86871" w:rsidRPr="0013589D" w:rsidRDefault="00F86871" w:rsidP="00D31BEA">
      <w:pPr>
        <w:pStyle w:val="12"/>
        <w:ind w:leftChars="820" w:left="1640" w:firstLineChars="142" w:firstLine="284"/>
      </w:pPr>
    </w:p>
    <w:p w14:paraId="4E7CF5EA" w14:textId="77777777" w:rsidR="00152156" w:rsidRDefault="00152156" w:rsidP="008B1CC4">
      <w:pPr>
        <w:pStyle w:val="12"/>
        <w:ind w:leftChars="820" w:left="1640" w:firstLineChars="142" w:firstLine="284"/>
      </w:pPr>
      <w:r w:rsidRPr="00152156">
        <w:rPr>
          <w:rFonts w:hint="eastAsia"/>
        </w:rPr>
        <w:t>なお、</w:t>
      </w:r>
      <w:r w:rsidRPr="00152156">
        <w:t>AWS管理コンソール用のログインユーザ(ルートユーザ、IAMユーザ)については、「パスワードを一定回数</w:t>
      </w:r>
    </w:p>
    <w:p w14:paraId="2AF2E029" w14:textId="77777777" w:rsidR="00152156" w:rsidRDefault="00152156" w:rsidP="008B1CC4">
      <w:pPr>
        <w:pStyle w:val="12"/>
        <w:ind w:leftChars="820" w:left="1640" w:firstLineChars="142" w:firstLine="284"/>
      </w:pPr>
      <w:r w:rsidRPr="00152156">
        <w:t>連続誤入力時に該当アカウントを使用停止する」がAWS仕様上達成不可であるが、多要素認証(MFA)を</w:t>
      </w:r>
    </w:p>
    <w:p w14:paraId="428E49AE" w14:textId="77777777" w:rsidR="00152156" w:rsidRDefault="00152156" w:rsidP="008B1CC4">
      <w:pPr>
        <w:pStyle w:val="12"/>
        <w:ind w:leftChars="820" w:left="1640" w:firstLineChars="142" w:firstLine="284"/>
      </w:pPr>
      <w:r w:rsidRPr="00152156">
        <w:t>導入することでセキュリティリスクの低下を防止することとする。パスワード変更運用についての詳細は、別紙、「別</w:t>
      </w:r>
    </w:p>
    <w:p w14:paraId="67AD684F" w14:textId="77777777" w:rsidR="008B1CC4" w:rsidRDefault="00152156" w:rsidP="008B1CC4">
      <w:pPr>
        <w:pStyle w:val="12"/>
        <w:ind w:leftChars="820" w:left="1640" w:firstLineChars="142" w:firstLine="284"/>
      </w:pPr>
      <w:r w:rsidRPr="00152156">
        <w:t>紙_機器アカウント種別一覧」を参照する。</w:t>
      </w:r>
    </w:p>
    <w:p w14:paraId="02877F36" w14:textId="77777777" w:rsidR="008A7B07" w:rsidRPr="00D31BEA" w:rsidRDefault="008A7B07" w:rsidP="00BE1947"/>
    <w:p w14:paraId="2327EC4C" w14:textId="77777777" w:rsidR="00DD3D15" w:rsidRDefault="00450448">
      <w:pPr>
        <w:pStyle w:val="50"/>
      </w:pPr>
      <w:r>
        <w:rPr>
          <w:rFonts w:hint="eastAsia"/>
        </w:rPr>
        <w:lastRenderedPageBreak/>
        <w:t>アクセス</w:t>
      </w:r>
      <w:r w:rsidR="00DD3D15">
        <w:rPr>
          <w:rFonts w:hint="eastAsia"/>
        </w:rPr>
        <w:t>管理</w:t>
      </w:r>
    </w:p>
    <w:p w14:paraId="4DA0E37F" w14:textId="77777777" w:rsidR="00785567" w:rsidRDefault="00785567" w:rsidP="00CC52C4">
      <w:pPr>
        <w:ind w:left="839" w:firstLine="839"/>
      </w:pPr>
      <w:r>
        <w:rPr>
          <w:rFonts w:hint="eastAsia"/>
        </w:rPr>
        <w:t>6</w:t>
      </w:r>
      <w:r>
        <w:t>.3.4.</w:t>
      </w:r>
      <w:r>
        <w:rPr>
          <w:rFonts w:hint="eastAsia"/>
        </w:rPr>
        <w:t>2</w:t>
      </w:r>
      <w:r>
        <w:t xml:space="preserve">.1 </w:t>
      </w:r>
      <w:r>
        <w:rPr>
          <w:rFonts w:hint="eastAsia"/>
        </w:rPr>
        <w:t>アカウント管理で定義されたアカウントからのアクセス時または、不正なアカウントからのアクセス時の操作ロ</w:t>
      </w:r>
    </w:p>
    <w:p w14:paraId="30445F59" w14:textId="77777777" w:rsidR="00CC52C4" w:rsidRDefault="00785567" w:rsidP="00CC52C4">
      <w:pPr>
        <w:ind w:left="839" w:firstLine="839"/>
      </w:pPr>
      <w:r>
        <w:rPr>
          <w:rFonts w:hint="eastAsia"/>
        </w:rPr>
        <w:t>グを記録する。操作ログとして以下を記録する。</w:t>
      </w:r>
    </w:p>
    <w:p w14:paraId="4A0A9580" w14:textId="77777777" w:rsidR="005D7090" w:rsidRDefault="005D7090" w:rsidP="00CC52C4">
      <w:pPr>
        <w:ind w:left="839" w:firstLine="839"/>
      </w:pPr>
    </w:p>
    <w:p w14:paraId="131623DF" w14:textId="77777777" w:rsidR="00262B47" w:rsidRDefault="00262B47" w:rsidP="00262B47">
      <w:pPr>
        <w:pStyle w:val="af4"/>
        <w:numPr>
          <w:ilvl w:val="0"/>
          <w:numId w:val="85"/>
        </w:numPr>
        <w:ind w:leftChars="0" w:left="2093"/>
      </w:pPr>
      <w:r>
        <w:rPr>
          <w:rFonts w:hint="eastAsia"/>
        </w:rPr>
        <w:t>CloudTrailによるAWSアカウントに対するAPI操作ログ(※</w:t>
      </w:r>
      <w:r>
        <w:t>)</w:t>
      </w:r>
    </w:p>
    <w:p w14:paraId="536AE9B8" w14:textId="77777777" w:rsidR="00262B47" w:rsidRDefault="00262B47" w:rsidP="00262B47">
      <w:pPr>
        <w:pStyle w:val="af4"/>
        <w:numPr>
          <w:ilvl w:val="0"/>
          <w:numId w:val="85"/>
        </w:numPr>
        <w:ind w:leftChars="0" w:left="2093"/>
      </w:pPr>
      <w:r>
        <w:rPr>
          <w:rFonts w:hint="eastAsia"/>
        </w:rPr>
        <w:t>ConfigによるAWSリソースへの構成変更ログ(※</w:t>
      </w:r>
      <w:r>
        <w:t>)</w:t>
      </w:r>
    </w:p>
    <w:p w14:paraId="47950B2A" w14:textId="77777777" w:rsidR="00262B47" w:rsidRDefault="00262B47" w:rsidP="00262B47">
      <w:pPr>
        <w:pStyle w:val="af4"/>
        <w:numPr>
          <w:ilvl w:val="0"/>
          <w:numId w:val="85"/>
        </w:numPr>
        <w:ind w:leftChars="0" w:left="2093"/>
      </w:pPr>
      <w:r>
        <w:rPr>
          <w:rFonts w:hint="eastAsia"/>
        </w:rPr>
        <w:t>S3によるS3バケットへのアクセスログ</w:t>
      </w:r>
    </w:p>
    <w:p w14:paraId="3BDA237F" w14:textId="77777777" w:rsidR="00262B47" w:rsidRDefault="00262B47" w:rsidP="00262B47">
      <w:pPr>
        <w:pStyle w:val="af4"/>
        <w:numPr>
          <w:ilvl w:val="0"/>
          <w:numId w:val="85"/>
        </w:numPr>
        <w:ind w:leftChars="0" w:left="2093"/>
      </w:pPr>
      <w:r>
        <w:rPr>
          <w:rFonts w:hint="eastAsia"/>
        </w:rPr>
        <w:t>OSによるOSへのログインログ</w:t>
      </w:r>
    </w:p>
    <w:p w14:paraId="3A90A5CA" w14:textId="77777777" w:rsidR="00262B47" w:rsidRDefault="00262B47" w:rsidP="00262B47">
      <w:pPr>
        <w:pStyle w:val="af4"/>
        <w:numPr>
          <w:ilvl w:val="0"/>
          <w:numId w:val="85"/>
        </w:numPr>
        <w:ind w:leftChars="0" w:left="2093"/>
      </w:pPr>
      <w:r>
        <w:rPr>
          <w:rFonts w:hint="eastAsia"/>
        </w:rPr>
        <w:t>アプリケーションによるアプリケーションの操作/アクセスログ</w:t>
      </w:r>
    </w:p>
    <w:p w14:paraId="5A350A60" w14:textId="77777777" w:rsidR="00262B47" w:rsidRDefault="00262B47" w:rsidP="00262B47">
      <w:pPr>
        <w:pStyle w:val="af4"/>
        <w:numPr>
          <w:ilvl w:val="0"/>
          <w:numId w:val="85"/>
        </w:numPr>
        <w:ind w:leftChars="0" w:left="2093"/>
      </w:pPr>
      <w:r>
        <w:rPr>
          <w:rFonts w:hint="eastAsia"/>
        </w:rPr>
        <w:t>AuroraによるDBのアクセスログ/クエリログ</w:t>
      </w:r>
    </w:p>
    <w:p w14:paraId="3FDBF677" w14:textId="77777777" w:rsidR="00262B47" w:rsidRDefault="00262B47" w:rsidP="00262B47">
      <w:pPr>
        <w:pStyle w:val="af4"/>
        <w:numPr>
          <w:ilvl w:val="0"/>
          <w:numId w:val="85"/>
        </w:numPr>
        <w:ind w:leftChars="0" w:left="2093"/>
      </w:pPr>
      <w:r>
        <w:rPr>
          <w:rFonts w:hint="eastAsia"/>
        </w:rPr>
        <w:t>VPCによるVPCフローログ(※</w:t>
      </w:r>
      <w:r>
        <w:t>)</w:t>
      </w:r>
    </w:p>
    <w:p w14:paraId="748B1B27" w14:textId="77777777" w:rsidR="00262B47" w:rsidRDefault="00262B47" w:rsidP="00262B47">
      <w:pPr>
        <w:ind w:left="839" w:firstLine="839"/>
      </w:pPr>
    </w:p>
    <w:p w14:paraId="179DA4E7" w14:textId="77777777" w:rsidR="00262B47" w:rsidRDefault="00262B47" w:rsidP="00262B47">
      <w:pPr>
        <w:pStyle w:val="af4"/>
        <w:numPr>
          <w:ilvl w:val="0"/>
          <w:numId w:val="143"/>
        </w:numPr>
        <w:ind w:leftChars="0"/>
      </w:pPr>
      <w:r>
        <w:rPr>
          <w:rFonts w:hint="eastAsia"/>
        </w:rPr>
        <w:t>A-gate仕様として収集されることからE</w:t>
      </w:r>
      <w:r>
        <w:t>YS</w:t>
      </w:r>
      <w:r>
        <w:rPr>
          <w:rFonts w:hint="eastAsia"/>
        </w:rPr>
        <w:t>としての個別設計は行わない。</w:t>
      </w:r>
    </w:p>
    <w:p w14:paraId="15CBDD9B" w14:textId="77777777" w:rsidR="005D7090" w:rsidRPr="005D7090" w:rsidRDefault="005D7090" w:rsidP="00CC52C4">
      <w:pPr>
        <w:ind w:left="839" w:firstLine="839"/>
      </w:pPr>
    </w:p>
    <w:p w14:paraId="490132D0" w14:textId="77777777" w:rsidR="00306135" w:rsidRDefault="004D0BEA" w:rsidP="003115D5">
      <w:pPr>
        <w:pStyle w:val="4"/>
        <w:numPr>
          <w:ilvl w:val="3"/>
          <w:numId w:val="83"/>
        </w:numPr>
        <w:tabs>
          <w:tab w:val="left" w:pos="2127"/>
        </w:tabs>
      </w:pPr>
      <w:r>
        <w:rPr>
          <w:rFonts w:hint="eastAsia"/>
        </w:rPr>
        <w:t>不正なデータ改変の防止</w:t>
      </w:r>
    </w:p>
    <w:p w14:paraId="4E07358C" w14:textId="77777777" w:rsidR="00CD76DE" w:rsidRDefault="00BB13CB">
      <w:pPr>
        <w:pStyle w:val="50"/>
      </w:pPr>
      <w:r>
        <w:rPr>
          <w:rFonts w:hint="eastAsia"/>
        </w:rPr>
        <w:t>OS要塞化</w:t>
      </w:r>
    </w:p>
    <w:p w14:paraId="059E097D" w14:textId="77777777" w:rsidR="006B41F8" w:rsidRDefault="009433EB" w:rsidP="006B41F8">
      <w:pPr>
        <w:ind w:left="839" w:firstLine="839"/>
      </w:pPr>
      <w:r>
        <w:rPr>
          <w:rFonts w:hint="eastAsia"/>
        </w:rPr>
        <w:t>不要なサービスの</w:t>
      </w:r>
      <w:r w:rsidRPr="008E1209">
        <w:rPr>
          <w:rFonts w:hint="eastAsia"/>
        </w:rPr>
        <w:t>停止</w:t>
      </w:r>
      <w:r>
        <w:rPr>
          <w:rFonts w:hint="eastAsia"/>
        </w:rPr>
        <w:t>、脆弱性対策、アプリケーション制御をおこなうことで</w:t>
      </w:r>
      <w:r w:rsidRPr="008E1209">
        <w:rPr>
          <w:rFonts w:hint="eastAsia"/>
        </w:rPr>
        <w:t>、不正侵入・データ改変を防止する。</w:t>
      </w:r>
    </w:p>
    <w:p w14:paraId="1ADEBAC8" w14:textId="77777777" w:rsidR="00454457" w:rsidRPr="006B41F8" w:rsidRDefault="00454457" w:rsidP="00BE1947"/>
    <w:p w14:paraId="6DB0513C" w14:textId="77777777" w:rsidR="002820A2" w:rsidRDefault="006F3D5F" w:rsidP="002820A2">
      <w:pPr>
        <w:pStyle w:val="6"/>
        <w:ind w:left="3119" w:hanging="1418"/>
      </w:pPr>
      <w:r>
        <w:rPr>
          <w:rFonts w:hint="eastAsia"/>
        </w:rPr>
        <w:t>パッチ適用</w:t>
      </w:r>
    </w:p>
    <w:p w14:paraId="20296F0C" w14:textId="77777777" w:rsidR="00F8430C" w:rsidRDefault="00DB04FE" w:rsidP="00F8430C">
      <w:pPr>
        <w:pStyle w:val="12"/>
        <w:ind w:leftChars="820" w:left="1640" w:firstLineChars="142" w:firstLine="284"/>
      </w:pPr>
      <w:r>
        <w:rPr>
          <w:rFonts w:hint="eastAsia"/>
        </w:rPr>
        <w:t>サーバのセキュリティパッチ</w:t>
      </w:r>
      <w:r>
        <w:t>(</w:t>
      </w:r>
      <w:r>
        <w:rPr>
          <w:rFonts w:hint="eastAsia"/>
        </w:rPr>
        <w:t>OS</w:t>
      </w:r>
      <w:r w:rsidRPr="00864ADC">
        <w:rPr>
          <w:rFonts w:hint="eastAsia"/>
        </w:rPr>
        <w:t>共通</w:t>
      </w:r>
      <w:r>
        <w:t>)</w:t>
      </w:r>
    </w:p>
    <w:p w14:paraId="7095E9C3" w14:textId="77777777" w:rsidR="00DB04FE" w:rsidRDefault="004021DA" w:rsidP="00F8430C">
      <w:pPr>
        <w:pStyle w:val="12"/>
        <w:ind w:leftChars="820" w:left="1640" w:firstLineChars="142" w:firstLine="284"/>
      </w:pPr>
      <w:r>
        <w:rPr>
          <w:rFonts w:hint="eastAsia"/>
        </w:rPr>
        <w:t>セキュリティ対策として</w:t>
      </w:r>
      <w:r>
        <w:t>OSの最新のパッチを適用する。定期的にパッチリリース情報を収集し、月次定例会で報</w:t>
      </w:r>
    </w:p>
    <w:p w14:paraId="4235C5D7" w14:textId="77777777" w:rsidR="004021DA" w:rsidRDefault="00F02235" w:rsidP="00F8430C">
      <w:pPr>
        <w:pStyle w:val="12"/>
        <w:ind w:leftChars="820" w:left="1640" w:firstLineChars="142" w:firstLine="284"/>
      </w:pPr>
      <w:r>
        <w:rPr>
          <w:rFonts w:hint="eastAsia"/>
        </w:rPr>
        <w:t>告後に適用する。なお、セキュリティインシデントが発生した際は随時対応する。</w:t>
      </w:r>
    </w:p>
    <w:p w14:paraId="23F3A771" w14:textId="77777777" w:rsidR="00DA43CB" w:rsidRDefault="00DA43CB" w:rsidP="00F8430C">
      <w:pPr>
        <w:pStyle w:val="12"/>
        <w:ind w:leftChars="820" w:left="1640" w:firstLineChars="142" w:firstLine="284"/>
      </w:pPr>
    </w:p>
    <w:p w14:paraId="556B67D3" w14:textId="77777777" w:rsidR="00DA43CB" w:rsidRDefault="00DA43CB" w:rsidP="00F8430C">
      <w:pPr>
        <w:pStyle w:val="12"/>
        <w:ind w:leftChars="820" w:left="1640" w:firstLineChars="142" w:firstLine="284"/>
      </w:pPr>
      <w:r>
        <w:rPr>
          <w:rFonts w:hint="eastAsia"/>
        </w:rPr>
        <w:t>Aurora</w:t>
      </w:r>
      <w:r w:rsidRPr="00864ADC">
        <w:rPr>
          <w:rFonts w:hint="eastAsia"/>
        </w:rPr>
        <w:t>の重要なパッチ</w:t>
      </w:r>
    </w:p>
    <w:p w14:paraId="147AF853" w14:textId="77777777" w:rsidR="002E33F6" w:rsidRDefault="002E33F6" w:rsidP="00F8430C">
      <w:pPr>
        <w:pStyle w:val="12"/>
        <w:ind w:leftChars="820" w:left="1640" w:firstLineChars="142" w:firstLine="284"/>
      </w:pPr>
      <w:r>
        <w:rPr>
          <w:rFonts w:hint="eastAsia"/>
        </w:rPr>
        <w:t>AWSからパッチ情報がメールで送られてきたタイミングでパッチ内容を確認し、アプリケーションへの影響度を考慮</w:t>
      </w:r>
    </w:p>
    <w:p w14:paraId="4C95467E" w14:textId="77777777" w:rsidR="002E33F6" w:rsidRDefault="00F010D3" w:rsidP="00F8430C">
      <w:pPr>
        <w:pStyle w:val="12"/>
        <w:ind w:leftChars="820" w:left="1640" w:firstLineChars="142" w:firstLine="284"/>
      </w:pPr>
      <w:r>
        <w:rPr>
          <w:rFonts w:hint="eastAsia"/>
        </w:rPr>
        <w:t>してパッチの適用可否を都度判断する。ただし、Auroraの制限事項として重要度の高い重要なパッチ※のみ</w:t>
      </w:r>
    </w:p>
    <w:p w14:paraId="15BE2E69" w14:textId="77777777" w:rsidR="00EE5B3D" w:rsidRDefault="00EE5B3D" w:rsidP="00F8430C">
      <w:pPr>
        <w:pStyle w:val="12"/>
        <w:ind w:leftChars="820" w:left="1640" w:firstLineChars="142" w:firstLine="284"/>
      </w:pPr>
      <w:r>
        <w:rPr>
          <w:rFonts w:hint="eastAsia"/>
        </w:rPr>
        <w:t>適用が必須となる。</w:t>
      </w:r>
    </w:p>
    <w:p w14:paraId="3C07356E" w14:textId="77777777" w:rsidR="005541F6" w:rsidRDefault="005541F6" w:rsidP="00F8430C">
      <w:pPr>
        <w:pStyle w:val="12"/>
        <w:ind w:leftChars="820" w:left="1640" w:firstLineChars="142" w:firstLine="284"/>
      </w:pPr>
      <w:r>
        <w:rPr>
          <w:rFonts w:hint="eastAsia"/>
        </w:rPr>
        <w:t>※AWSが重要と判断したセキュリティやインスタンスの信頼性に関連するパッチ</w:t>
      </w:r>
    </w:p>
    <w:p w14:paraId="7B999B24" w14:textId="77777777" w:rsidR="0092589A" w:rsidRDefault="0092589A" w:rsidP="00BE1947"/>
    <w:p w14:paraId="4EE1C0A5" w14:textId="77777777" w:rsidR="004014B6" w:rsidRDefault="00886099" w:rsidP="004014B6">
      <w:pPr>
        <w:pStyle w:val="6"/>
        <w:ind w:left="3119" w:hanging="1418"/>
      </w:pPr>
      <w:r>
        <w:rPr>
          <w:rFonts w:hint="eastAsia"/>
        </w:rPr>
        <w:t>不要なサービスの停止</w:t>
      </w:r>
    </w:p>
    <w:p w14:paraId="45A84A7D" w14:textId="77777777" w:rsidR="00886099" w:rsidRDefault="004C591E" w:rsidP="00886099">
      <w:pPr>
        <w:pStyle w:val="12"/>
        <w:ind w:leftChars="820" w:left="1640" w:firstLineChars="142" w:firstLine="284"/>
      </w:pPr>
      <w:r w:rsidRPr="008E1209">
        <w:rPr>
          <w:rFonts w:hint="eastAsia"/>
        </w:rPr>
        <w:t>外部アクセスや不正プログラムの侵入を許してしまう可能性がある</w:t>
      </w:r>
      <w:r>
        <w:rPr>
          <w:rFonts w:hint="eastAsia"/>
        </w:rPr>
        <w:t>ため、不要なサービスやプロセスは停止、また</w:t>
      </w:r>
    </w:p>
    <w:p w14:paraId="643E815D" w14:textId="77777777" w:rsidR="009E7D0D" w:rsidRDefault="009E7D0D" w:rsidP="00886099">
      <w:pPr>
        <w:pStyle w:val="12"/>
        <w:ind w:leftChars="820" w:left="1640" w:firstLineChars="142" w:firstLine="284"/>
      </w:pPr>
      <w:r>
        <w:rPr>
          <w:rFonts w:hint="eastAsia"/>
        </w:rPr>
        <w:t>は削除(無効化)を手動にて実施する</w:t>
      </w:r>
      <w:r w:rsidRPr="008E1209">
        <w:rPr>
          <w:rFonts w:hint="eastAsia"/>
        </w:rPr>
        <w:t>。不要なサービス/プロセス一覧は詳細設計で定義する。</w:t>
      </w:r>
    </w:p>
    <w:p w14:paraId="4CF5B276" w14:textId="77777777" w:rsidR="004014B6" w:rsidRPr="00886099" w:rsidRDefault="004014B6" w:rsidP="00BE1947"/>
    <w:p w14:paraId="08CC455E" w14:textId="77777777" w:rsidR="00991E06" w:rsidRDefault="007F0114">
      <w:pPr>
        <w:pStyle w:val="50"/>
      </w:pPr>
      <w:r>
        <w:rPr>
          <w:rFonts w:hint="eastAsia"/>
        </w:rPr>
        <w:t>ファイアウォール</w:t>
      </w:r>
    </w:p>
    <w:p w14:paraId="1F8DDB3A" w14:textId="77777777" w:rsidR="007F0114" w:rsidRDefault="001F657B" w:rsidP="007F0114">
      <w:pPr>
        <w:ind w:left="839" w:firstLine="839"/>
      </w:pPr>
      <w:r w:rsidRPr="008E1209">
        <w:rPr>
          <w:rFonts w:hint="eastAsia"/>
        </w:rPr>
        <w:t>不正な接続元</w:t>
      </w:r>
      <w:r>
        <w:rPr>
          <w:rFonts w:hint="eastAsia"/>
        </w:rPr>
        <w:t>からのアクセスを制限することにより、不正な</w:t>
      </w:r>
      <w:r w:rsidRPr="008E1209">
        <w:rPr>
          <w:rFonts w:hint="eastAsia"/>
        </w:rPr>
        <w:t>データ改変を防止する。</w:t>
      </w:r>
    </w:p>
    <w:p w14:paraId="201FFCC4" w14:textId="77777777" w:rsidR="005D7139" w:rsidRDefault="005D7139" w:rsidP="007F0114">
      <w:pPr>
        <w:ind w:left="839" w:firstLine="839"/>
      </w:pPr>
      <w:r>
        <w:rPr>
          <w:rFonts w:hint="eastAsia"/>
        </w:rPr>
        <w:t>詳細は、6</w:t>
      </w:r>
      <w:r>
        <w:t>.3.4.1.1</w:t>
      </w:r>
      <w:r>
        <w:rPr>
          <w:rFonts w:hint="eastAsia"/>
        </w:rPr>
        <w:t xml:space="preserve"> ファイアウォールを参照する。</w:t>
      </w:r>
    </w:p>
    <w:p w14:paraId="0630A3A1" w14:textId="77777777" w:rsidR="004014B6" w:rsidRDefault="004014B6" w:rsidP="00BE1947"/>
    <w:p w14:paraId="1302025A" w14:textId="77777777" w:rsidR="00745B52" w:rsidRDefault="0071046C">
      <w:pPr>
        <w:pStyle w:val="50"/>
      </w:pPr>
      <w:r>
        <w:rPr>
          <w:rFonts w:hint="eastAsia"/>
        </w:rPr>
        <w:t>アカウント管理</w:t>
      </w:r>
    </w:p>
    <w:p w14:paraId="4F20E646" w14:textId="77777777" w:rsidR="007F67BD" w:rsidRDefault="0007119B" w:rsidP="007F67BD">
      <w:pPr>
        <w:ind w:left="839" w:firstLine="839"/>
      </w:pPr>
      <w:r>
        <w:rPr>
          <w:rFonts w:hint="eastAsia"/>
        </w:rPr>
        <w:t>適切なアカウント管理を行うことにより、不正なユーザによるデータ改変を防止する。</w:t>
      </w:r>
    </w:p>
    <w:p w14:paraId="3C2EF262" w14:textId="77777777" w:rsidR="0007119B" w:rsidRDefault="00014F93" w:rsidP="007F67BD">
      <w:pPr>
        <w:ind w:left="839" w:firstLine="839"/>
      </w:pPr>
      <w:r>
        <w:rPr>
          <w:rFonts w:hint="eastAsia"/>
        </w:rPr>
        <w:lastRenderedPageBreak/>
        <w:t>詳細は、6</w:t>
      </w:r>
      <w:r>
        <w:t xml:space="preserve">.3.4.2.1 </w:t>
      </w:r>
      <w:r>
        <w:rPr>
          <w:rFonts w:hint="eastAsia"/>
        </w:rPr>
        <w:t>アカウント管理を参照する。</w:t>
      </w:r>
    </w:p>
    <w:p w14:paraId="7015631B" w14:textId="77777777" w:rsidR="00745B52" w:rsidRPr="007F67BD" w:rsidRDefault="00745B52" w:rsidP="00BE1947"/>
    <w:p w14:paraId="7F87E3E9" w14:textId="77777777" w:rsidR="00C70086" w:rsidRDefault="003F6ED2">
      <w:pPr>
        <w:pStyle w:val="50"/>
      </w:pPr>
      <w:r>
        <w:rPr>
          <w:rFonts w:hint="eastAsia"/>
        </w:rPr>
        <w:t>暗号化</w:t>
      </w:r>
    </w:p>
    <w:p w14:paraId="1B3F716F" w14:textId="77777777" w:rsidR="0074381E" w:rsidRDefault="001570D9" w:rsidP="0074381E">
      <w:pPr>
        <w:ind w:left="839" w:firstLine="839"/>
      </w:pPr>
      <w:r>
        <w:rPr>
          <w:rFonts w:hint="eastAsia"/>
        </w:rPr>
        <w:t>通信及びデータの暗号化を行うことで</w:t>
      </w:r>
      <w:r w:rsidRPr="008E1209">
        <w:rPr>
          <w:rFonts w:hint="eastAsia"/>
        </w:rPr>
        <w:t>情報漏えい、改ざんなどの脅威</w:t>
      </w:r>
      <w:r>
        <w:rPr>
          <w:rFonts w:hint="eastAsia"/>
        </w:rPr>
        <w:t>を防止する。</w:t>
      </w:r>
    </w:p>
    <w:p w14:paraId="6BEF78AD" w14:textId="77777777" w:rsidR="0092589A" w:rsidRPr="0074381E" w:rsidRDefault="0092589A" w:rsidP="00BE1947"/>
    <w:p w14:paraId="5CF57E61" w14:textId="77777777" w:rsidR="0058603A" w:rsidRDefault="00464D3F" w:rsidP="0058603A">
      <w:pPr>
        <w:pStyle w:val="6"/>
        <w:ind w:left="3119" w:hanging="1418"/>
      </w:pPr>
      <w:r>
        <w:rPr>
          <w:rFonts w:hint="eastAsia"/>
        </w:rPr>
        <w:t>通信の暗号化</w:t>
      </w:r>
    </w:p>
    <w:p w14:paraId="50FE410E" w14:textId="77777777" w:rsidR="00112F3C" w:rsidRDefault="00F22DB2" w:rsidP="00112F3C">
      <w:pPr>
        <w:pStyle w:val="12"/>
        <w:ind w:leftChars="820" w:left="1640" w:firstLineChars="142" w:firstLine="284"/>
      </w:pPr>
      <w:r>
        <w:rPr>
          <w:rFonts w:hint="eastAsia"/>
        </w:rPr>
        <w:t>営業・融資サポートシステム上の通信に対する盗聴などによる脅威への対策として、通信の暗号化を行う。通</w:t>
      </w:r>
    </w:p>
    <w:p w14:paraId="45128C8E" w14:textId="77777777" w:rsidR="008268EC" w:rsidRDefault="008268EC" w:rsidP="00112F3C">
      <w:pPr>
        <w:pStyle w:val="12"/>
        <w:ind w:leftChars="820" w:left="1640" w:firstLineChars="142" w:firstLine="284"/>
      </w:pPr>
      <w:r>
        <w:rPr>
          <w:rFonts w:hint="eastAsia"/>
        </w:rPr>
        <w:t>信経路ごとの暗号化方針を以下とする。</w:t>
      </w:r>
    </w:p>
    <w:p w14:paraId="73A6EE96" w14:textId="77777777" w:rsidR="008268EC" w:rsidRDefault="008268EC" w:rsidP="00112F3C">
      <w:pPr>
        <w:pStyle w:val="12"/>
        <w:ind w:leftChars="820" w:left="1640" w:firstLineChars="142" w:firstLine="284"/>
      </w:pPr>
    </w:p>
    <w:tbl>
      <w:tblPr>
        <w:tblStyle w:val="ae"/>
        <w:tblW w:w="0" w:type="auto"/>
        <w:tblInd w:w="1980" w:type="dxa"/>
        <w:tblLook w:val="04A0" w:firstRow="1" w:lastRow="0" w:firstColumn="1" w:lastColumn="0" w:noHBand="0" w:noVBand="1"/>
      </w:tblPr>
      <w:tblGrid>
        <w:gridCol w:w="3402"/>
        <w:gridCol w:w="5380"/>
      </w:tblGrid>
      <w:tr w:rsidR="00F71A4E" w14:paraId="7E3E4E94" w14:textId="77777777" w:rsidTr="00DD0207">
        <w:tc>
          <w:tcPr>
            <w:tcW w:w="3402" w:type="dxa"/>
            <w:shd w:val="clear" w:color="auto" w:fill="D9E2F3" w:themeFill="accent1" w:themeFillTint="33"/>
          </w:tcPr>
          <w:p w14:paraId="661BE9E0" w14:textId="77777777" w:rsidR="00F71A4E" w:rsidRDefault="00F71A4E" w:rsidP="00DD0207">
            <w:pPr>
              <w:jc w:val="center"/>
            </w:pPr>
            <w:r>
              <w:rPr>
                <w:rFonts w:hint="eastAsia"/>
              </w:rPr>
              <w:t>通信経路</w:t>
            </w:r>
          </w:p>
        </w:tc>
        <w:tc>
          <w:tcPr>
            <w:tcW w:w="5380" w:type="dxa"/>
            <w:shd w:val="clear" w:color="auto" w:fill="D9E2F3" w:themeFill="accent1" w:themeFillTint="33"/>
          </w:tcPr>
          <w:p w14:paraId="57E81A1A" w14:textId="77777777" w:rsidR="00F71A4E" w:rsidRDefault="00F71A4E" w:rsidP="00DD0207">
            <w:pPr>
              <w:jc w:val="center"/>
            </w:pPr>
            <w:r>
              <w:rPr>
                <w:rFonts w:hint="eastAsia"/>
              </w:rPr>
              <w:t>暗号化方針</w:t>
            </w:r>
          </w:p>
        </w:tc>
      </w:tr>
      <w:tr w:rsidR="00F71A4E" w14:paraId="78A1992D" w14:textId="77777777" w:rsidTr="00DD0207">
        <w:tc>
          <w:tcPr>
            <w:tcW w:w="3402" w:type="dxa"/>
          </w:tcPr>
          <w:p w14:paraId="37597CA0" w14:textId="77777777" w:rsidR="00F71A4E" w:rsidRDefault="00F71A4E" w:rsidP="00DD0207">
            <w:r>
              <w:rPr>
                <w:rFonts w:hint="eastAsia"/>
              </w:rPr>
              <w:t>VPC内通信</w:t>
            </w:r>
          </w:p>
        </w:tc>
        <w:tc>
          <w:tcPr>
            <w:tcW w:w="5380" w:type="dxa"/>
          </w:tcPr>
          <w:p w14:paraId="7F0EDF83" w14:textId="77777777" w:rsidR="00F71A4E" w:rsidRDefault="00F71A4E" w:rsidP="00DD0207">
            <w:r>
              <w:rPr>
                <w:rFonts w:hint="eastAsia"/>
              </w:rPr>
              <w:t>VPC内通信に関しては、盗聴されるリスクが存在しないため当通信経路上の暗号化は実施しない。</w:t>
            </w:r>
          </w:p>
        </w:tc>
      </w:tr>
      <w:tr w:rsidR="00F71A4E" w14:paraId="52335C02" w14:textId="77777777" w:rsidTr="00DD0207">
        <w:tc>
          <w:tcPr>
            <w:tcW w:w="3402" w:type="dxa"/>
          </w:tcPr>
          <w:p w14:paraId="6A7E4576" w14:textId="77777777" w:rsidR="00F71A4E" w:rsidRDefault="00F71A4E" w:rsidP="00DD0207">
            <w:r>
              <w:rPr>
                <w:rFonts w:hint="eastAsia"/>
              </w:rPr>
              <w:t>VPC外のAWSサービスとの通信</w:t>
            </w:r>
          </w:p>
        </w:tc>
        <w:tc>
          <w:tcPr>
            <w:tcW w:w="5380" w:type="dxa"/>
          </w:tcPr>
          <w:p w14:paraId="093BB249" w14:textId="77777777" w:rsidR="00F71A4E" w:rsidRDefault="00F71A4E" w:rsidP="00DD0207">
            <w:r w:rsidRPr="00930153">
              <w:t>VPCエンドポイント経由でVPC外のAWSサービスと通信を行うため、暗号化通信がデフォルトで実施される。</w:t>
            </w:r>
          </w:p>
        </w:tc>
      </w:tr>
      <w:tr w:rsidR="00F71A4E" w14:paraId="2C088F80" w14:textId="77777777" w:rsidTr="00DD0207">
        <w:tc>
          <w:tcPr>
            <w:tcW w:w="3402" w:type="dxa"/>
          </w:tcPr>
          <w:p w14:paraId="175D8921" w14:textId="77777777" w:rsidR="00F71A4E" w:rsidRDefault="00F71A4E" w:rsidP="00DD0207">
            <w:r>
              <w:rPr>
                <w:rFonts w:hint="eastAsia"/>
              </w:rPr>
              <w:t>営業・融資サポートシステム外との通信</w:t>
            </w:r>
          </w:p>
        </w:tc>
        <w:tc>
          <w:tcPr>
            <w:tcW w:w="5380" w:type="dxa"/>
          </w:tcPr>
          <w:p w14:paraId="7A6266A4" w14:textId="77777777" w:rsidR="00F71A4E" w:rsidRDefault="00F71A4E" w:rsidP="00DD0207">
            <w:r>
              <w:rPr>
                <w:rFonts w:hint="eastAsia"/>
              </w:rPr>
              <w:t>営業・融資サポートシステム外のシステムと通信はDirect Connect経由の通信を行うため、盗聴のリスクは低いがACMで発行された証明書を用いて暗号化を実施する。</w:t>
            </w:r>
          </w:p>
        </w:tc>
      </w:tr>
    </w:tbl>
    <w:p w14:paraId="5F75E6F5" w14:textId="77777777" w:rsidR="008268EC" w:rsidRDefault="008268EC" w:rsidP="00A773DD">
      <w:pPr>
        <w:pStyle w:val="12"/>
        <w:ind w:leftChars="0" w:left="134"/>
      </w:pPr>
    </w:p>
    <w:p w14:paraId="492A2D74" w14:textId="77777777" w:rsidR="00A773DD" w:rsidRDefault="00D14229" w:rsidP="00D14229">
      <w:pPr>
        <w:pStyle w:val="6"/>
        <w:ind w:left="3119" w:hanging="1418"/>
      </w:pPr>
      <w:r>
        <w:rPr>
          <w:rFonts w:hint="eastAsia"/>
        </w:rPr>
        <w:t>データ</w:t>
      </w:r>
      <w:r w:rsidR="00A773DD">
        <w:rPr>
          <w:rFonts w:hint="eastAsia"/>
        </w:rPr>
        <w:t>の暗号化</w:t>
      </w:r>
    </w:p>
    <w:p w14:paraId="721E9CEB" w14:textId="77777777" w:rsidR="00DE1425" w:rsidRDefault="00DE1425" w:rsidP="00330E21">
      <w:pPr>
        <w:pStyle w:val="12"/>
        <w:ind w:leftChars="820" w:left="1640" w:firstLineChars="142" w:firstLine="284"/>
      </w:pPr>
      <w:r w:rsidRPr="00DE1425">
        <w:rPr>
          <w:rFonts w:hint="eastAsia"/>
        </w:rPr>
        <w:t>情報漏えい及びデータ改ざんの脅威への対策としてデータ暗号化を実施する。暗号化するデータは、</w:t>
      </w:r>
      <w:r w:rsidRPr="00DE1425">
        <w:t>AWS環境</w:t>
      </w:r>
    </w:p>
    <w:p w14:paraId="1B76E526" w14:textId="77777777" w:rsidR="00DE1425" w:rsidRDefault="00DE1425" w:rsidP="00330E21">
      <w:pPr>
        <w:pStyle w:val="12"/>
        <w:ind w:leftChars="820" w:left="1640" w:firstLineChars="142" w:firstLine="284"/>
      </w:pPr>
      <w:r w:rsidRPr="00DE1425">
        <w:t>のストレージ(EBS、S3)とDB(Aurora、ElastiCache for Redis)に保管するデータとする。AWS環境のデー</w:t>
      </w:r>
    </w:p>
    <w:p w14:paraId="3B41AD5C" w14:textId="77777777" w:rsidR="00DE1425" w:rsidRDefault="00DE1425" w:rsidP="00330E21">
      <w:pPr>
        <w:pStyle w:val="12"/>
        <w:ind w:leftChars="820" w:left="1640" w:firstLineChars="142" w:firstLine="284"/>
      </w:pPr>
      <w:r w:rsidRPr="00DE1425">
        <w:t>タは、KMSにて作成した暗号化鍵を使用して暗号化する。暗号化強度は、AWSの仕様によりAES-256と</w:t>
      </w:r>
    </w:p>
    <w:p w14:paraId="61A471FE" w14:textId="77777777" w:rsidR="00DE1425" w:rsidRDefault="00DE1425" w:rsidP="00330E21">
      <w:pPr>
        <w:pStyle w:val="12"/>
        <w:ind w:leftChars="820" w:left="1640" w:firstLineChars="142" w:firstLine="284"/>
      </w:pPr>
      <w:r w:rsidRPr="00DE1425">
        <w:t>なる。なお、S3に関してはCloudWatch Logsからのエクスポートに対応できなくなってしまうため、S3で作成</w:t>
      </w:r>
    </w:p>
    <w:p w14:paraId="7CB619BA" w14:textId="77777777" w:rsidR="00330E21" w:rsidRDefault="00DE1425" w:rsidP="00330E21">
      <w:pPr>
        <w:pStyle w:val="12"/>
        <w:ind w:leftChars="820" w:left="1640" w:firstLineChars="142" w:firstLine="284"/>
      </w:pPr>
      <w:r w:rsidRPr="00DE1425">
        <w:t>した暗号化鍵(S3キー)を使用する。暗号鍵の保管と管理はAWSにて実施する。</w:t>
      </w:r>
    </w:p>
    <w:p w14:paraId="7105E975" w14:textId="77777777" w:rsidR="005877F9" w:rsidRDefault="005877F9" w:rsidP="00330E21">
      <w:pPr>
        <w:pStyle w:val="12"/>
        <w:ind w:leftChars="820" w:left="1640" w:firstLineChars="142" w:firstLine="284"/>
      </w:pPr>
    </w:p>
    <w:p w14:paraId="0ADA1522" w14:textId="77777777" w:rsidR="00D31473" w:rsidRDefault="00D31473" w:rsidP="00330E21">
      <w:pPr>
        <w:pStyle w:val="12"/>
        <w:ind w:leftChars="820" w:left="1640" w:firstLineChars="142" w:firstLine="284"/>
      </w:pPr>
      <w:r w:rsidRPr="00D31473">
        <w:t>CloudWatch Logsに保管されるデータについては、KMSのカスタマーマスターキー(CMK)を使用すれば暗号</w:t>
      </w:r>
    </w:p>
    <w:p w14:paraId="6B6974EB" w14:textId="77777777" w:rsidR="00D31473" w:rsidRDefault="00D31473" w:rsidP="00330E21">
      <w:pPr>
        <w:pStyle w:val="12"/>
        <w:ind w:leftChars="820" w:left="1640" w:firstLineChars="142" w:firstLine="284"/>
      </w:pPr>
      <w:r w:rsidRPr="00D31473">
        <w:t>化可能であるが、本システムではCMKを使用しない前提かつIAMによるアクセス制御を行うため暗号化は実</w:t>
      </w:r>
    </w:p>
    <w:p w14:paraId="47B744B8" w14:textId="77777777" w:rsidR="005877F9" w:rsidRDefault="00D31473" w:rsidP="00330E21">
      <w:pPr>
        <w:pStyle w:val="12"/>
        <w:ind w:leftChars="820" w:left="1640" w:firstLineChars="142" w:firstLine="284"/>
      </w:pPr>
      <w:r w:rsidRPr="00D31473">
        <w:t>施しない。</w:t>
      </w:r>
    </w:p>
    <w:p w14:paraId="5CD42FAB" w14:textId="77777777" w:rsidR="00C70086" w:rsidRDefault="00C70086" w:rsidP="00BE1947"/>
    <w:p w14:paraId="53359161" w14:textId="77777777" w:rsidR="00E623DF" w:rsidRDefault="00FF1B11" w:rsidP="003115D5">
      <w:pPr>
        <w:pStyle w:val="4"/>
        <w:numPr>
          <w:ilvl w:val="3"/>
          <w:numId w:val="83"/>
        </w:numPr>
        <w:tabs>
          <w:tab w:val="left" w:pos="2127"/>
        </w:tabs>
      </w:pPr>
      <w:r>
        <w:rPr>
          <w:rFonts w:hint="eastAsia"/>
        </w:rPr>
        <w:t>不正なデータアクセスの防止</w:t>
      </w:r>
    </w:p>
    <w:p w14:paraId="49172369" w14:textId="77777777" w:rsidR="002B1EA5" w:rsidRDefault="002B1EA5">
      <w:pPr>
        <w:pStyle w:val="50"/>
      </w:pPr>
      <w:r>
        <w:rPr>
          <w:rFonts w:hint="eastAsia"/>
        </w:rPr>
        <w:t>暗号化</w:t>
      </w:r>
    </w:p>
    <w:p w14:paraId="17B63F93" w14:textId="77777777" w:rsidR="00945B99" w:rsidRDefault="00945B99" w:rsidP="00945B99">
      <w:pPr>
        <w:ind w:left="839" w:firstLine="839"/>
      </w:pPr>
      <w:r w:rsidRPr="00945B99">
        <w:t>A-gateを利用しているためリスクは著しく低いが盗聴や不正ログインによるファイルの持ち出しや改ざんなどの脅威が存</w:t>
      </w:r>
    </w:p>
    <w:p w14:paraId="45B1A85E" w14:textId="77777777" w:rsidR="00945B99" w:rsidRDefault="00945B99" w:rsidP="00945B99">
      <w:pPr>
        <w:ind w:left="839" w:firstLine="839"/>
      </w:pPr>
      <w:r w:rsidRPr="00945B99">
        <w:t>在する。通信、保管データ、DBおよびプログラムの設定ファイルに保存するパスワードに対して暗号化を行うことで、こ</w:t>
      </w:r>
    </w:p>
    <w:p w14:paraId="4B95004E" w14:textId="77777777" w:rsidR="007564F3" w:rsidRPr="007E6803" w:rsidRDefault="00945B99" w:rsidP="00945B99">
      <w:pPr>
        <w:ind w:left="839" w:firstLine="839"/>
      </w:pPr>
      <w:r w:rsidRPr="00945B99">
        <w:t>れらの脅威への対策を行う。詳細については、6.3.4.3.4 暗号化を参照する。</w:t>
      </w:r>
    </w:p>
    <w:p w14:paraId="2E39883A" w14:textId="77777777" w:rsidR="007564F3" w:rsidRDefault="007564F3" w:rsidP="00BE1947"/>
    <w:p w14:paraId="702BF561" w14:textId="77777777" w:rsidR="00DA0DCA" w:rsidRDefault="006D3CAE">
      <w:pPr>
        <w:pStyle w:val="50"/>
      </w:pPr>
      <w:r>
        <w:rPr>
          <w:rFonts w:hint="eastAsia"/>
        </w:rPr>
        <w:t>ファイアウォール</w:t>
      </w:r>
    </w:p>
    <w:p w14:paraId="6171820C" w14:textId="77777777" w:rsidR="00553BBB" w:rsidRDefault="003E4B4A" w:rsidP="00553BBB">
      <w:pPr>
        <w:ind w:left="839" w:firstLine="839"/>
      </w:pPr>
      <w:r>
        <w:rPr>
          <w:rFonts w:hint="eastAsia"/>
        </w:rPr>
        <w:t>不正な接続元からのアクセスを制限することで、不正なデータアクセスを防止する。</w:t>
      </w:r>
    </w:p>
    <w:p w14:paraId="5A96F148" w14:textId="77777777" w:rsidR="007564F3" w:rsidRDefault="00094FAF" w:rsidP="005902D9">
      <w:pPr>
        <w:ind w:left="839" w:firstLine="839"/>
      </w:pPr>
      <w:r>
        <w:rPr>
          <w:rFonts w:hint="eastAsia"/>
        </w:rPr>
        <w:t>詳細については、6</w:t>
      </w:r>
      <w:r>
        <w:t xml:space="preserve">.3.4.1.1 </w:t>
      </w:r>
      <w:r>
        <w:rPr>
          <w:rFonts w:hint="eastAsia"/>
        </w:rPr>
        <w:t>ファイアウォールを参照する。</w:t>
      </w:r>
    </w:p>
    <w:p w14:paraId="6BB338B6" w14:textId="77777777" w:rsidR="00DE797A" w:rsidRDefault="004576D4" w:rsidP="003115D5">
      <w:pPr>
        <w:pStyle w:val="4"/>
        <w:numPr>
          <w:ilvl w:val="3"/>
          <w:numId w:val="83"/>
        </w:numPr>
        <w:tabs>
          <w:tab w:val="left" w:pos="2127"/>
        </w:tabs>
      </w:pPr>
      <w:r>
        <w:rPr>
          <w:rFonts w:hint="eastAsia"/>
        </w:rPr>
        <w:lastRenderedPageBreak/>
        <w:t>マルウェア感染の防止</w:t>
      </w:r>
    </w:p>
    <w:p w14:paraId="55938AFD" w14:textId="77777777" w:rsidR="00243AF5" w:rsidRDefault="00BF6A79">
      <w:pPr>
        <w:pStyle w:val="50"/>
      </w:pPr>
      <w:r>
        <w:rPr>
          <w:rFonts w:hint="eastAsia"/>
        </w:rPr>
        <w:t>アンチマルウェア</w:t>
      </w:r>
    </w:p>
    <w:p w14:paraId="1847E2E8" w14:textId="77777777" w:rsidR="00B30D64" w:rsidRDefault="00B30D64" w:rsidP="00BF6A79">
      <w:pPr>
        <w:ind w:left="839" w:firstLine="839"/>
      </w:pPr>
      <w:r w:rsidRPr="00B30D64">
        <w:rPr>
          <w:rFonts w:hint="eastAsia"/>
        </w:rPr>
        <w:t>営業・融資サポートシステム内のマルウェア対策のため、</w:t>
      </w:r>
      <w:r w:rsidRPr="00B30D64">
        <w:t>EC2へSymantecから提供されているアンチマルウェアソフト</w:t>
      </w:r>
    </w:p>
    <w:p w14:paraId="18D88D57" w14:textId="77777777" w:rsidR="00B30D64" w:rsidRDefault="00B30D64" w:rsidP="00BF6A79">
      <w:pPr>
        <w:ind w:left="839" w:firstLine="839"/>
      </w:pPr>
      <w:r w:rsidRPr="00B30D64">
        <w:t>ウェアのSEPにて対策を実施する。営業・融資サポートシステムはインターネットに直接繋がっていないため感染の確率</w:t>
      </w:r>
    </w:p>
    <w:p w14:paraId="46B2F8C7" w14:textId="77777777" w:rsidR="00B30D64" w:rsidRDefault="00B30D64" w:rsidP="00BF6A79">
      <w:pPr>
        <w:ind w:left="839" w:firstLine="839"/>
      </w:pPr>
      <w:r w:rsidRPr="00B30D64">
        <w:t>は低いが、アンチマルウェアを実施する事により運用上のセキュリティリスク低下が可能となる。なお、研修環境および開</w:t>
      </w:r>
    </w:p>
    <w:p w14:paraId="5AFED0A5" w14:textId="77777777" w:rsidR="00BF6A79" w:rsidRDefault="00B30D64" w:rsidP="00BF6A79">
      <w:pPr>
        <w:ind w:left="839" w:firstLine="839"/>
      </w:pPr>
      <w:r w:rsidRPr="00B30D64">
        <w:t>発環境においても本番環境同様にアンチマルウェアソフトウェアによる対策を実施する。</w:t>
      </w:r>
    </w:p>
    <w:p w14:paraId="7C97286C" w14:textId="77777777" w:rsidR="007564F3" w:rsidRDefault="007564F3" w:rsidP="00BE1947"/>
    <w:p w14:paraId="4DF6B94F" w14:textId="77777777" w:rsidR="00A85152" w:rsidRDefault="00A14283">
      <w:pPr>
        <w:pStyle w:val="50"/>
      </w:pPr>
      <w:r>
        <w:rPr>
          <w:rFonts w:hint="eastAsia"/>
        </w:rPr>
        <w:t>ファイアウォール</w:t>
      </w:r>
    </w:p>
    <w:p w14:paraId="0D2FF221" w14:textId="77777777" w:rsidR="00F41C59" w:rsidRDefault="00FB3EF5" w:rsidP="00F41C59">
      <w:pPr>
        <w:ind w:left="839" w:firstLine="839"/>
      </w:pPr>
      <w:r>
        <w:rPr>
          <w:rFonts w:hint="eastAsia"/>
        </w:rPr>
        <w:t>不正な接続元からのアクセスを制限することで、マルウェアの侵入・感染を防止する。</w:t>
      </w:r>
    </w:p>
    <w:p w14:paraId="03689B15" w14:textId="77777777" w:rsidR="0096026C" w:rsidRDefault="000A6572" w:rsidP="00F41C59">
      <w:pPr>
        <w:ind w:left="839" w:firstLine="839"/>
      </w:pPr>
      <w:r>
        <w:rPr>
          <w:rFonts w:hint="eastAsia"/>
        </w:rPr>
        <w:t>詳細については、6</w:t>
      </w:r>
      <w:r>
        <w:t xml:space="preserve">.3.4.1.1 </w:t>
      </w:r>
      <w:r>
        <w:rPr>
          <w:rFonts w:hint="eastAsia"/>
        </w:rPr>
        <w:t>ファイアウォールを参照する。</w:t>
      </w:r>
    </w:p>
    <w:p w14:paraId="5F1225DB" w14:textId="77777777" w:rsidR="00C70086" w:rsidRDefault="00D217F2" w:rsidP="009057E8">
      <w:pPr>
        <w:widowControl/>
        <w:jc w:val="left"/>
      </w:pPr>
      <w:r>
        <w:br w:type="page"/>
      </w:r>
    </w:p>
    <w:p w14:paraId="5643295C" w14:textId="77777777" w:rsidR="008D47A7" w:rsidRDefault="008D47A7" w:rsidP="008D47A7">
      <w:pPr>
        <w:pStyle w:val="1"/>
      </w:pPr>
      <w:bookmarkStart w:id="327" w:name="_Toc124835622"/>
      <w:r w:rsidRPr="008A41FB">
        <w:rPr>
          <w:rFonts w:hint="eastAsia"/>
        </w:rPr>
        <w:lastRenderedPageBreak/>
        <w:t>バックアップ／リストア設計</w:t>
      </w:r>
      <w:bookmarkEnd w:id="327"/>
    </w:p>
    <w:p w14:paraId="6996905A" w14:textId="77777777" w:rsidR="00BE1947" w:rsidRPr="008A41FB" w:rsidRDefault="00376C8D" w:rsidP="000251C7">
      <w:pPr>
        <w:pStyle w:val="2"/>
      </w:pPr>
      <w:bookmarkStart w:id="328" w:name="_Toc124835623"/>
      <w:r w:rsidRPr="008A41FB">
        <w:rPr>
          <w:rFonts w:hint="eastAsia"/>
        </w:rPr>
        <w:t>バックップ／リストア基本方針</w:t>
      </w:r>
      <w:bookmarkEnd w:id="328"/>
    </w:p>
    <w:p w14:paraId="502CB60B" w14:textId="77777777" w:rsidR="002F47FD" w:rsidRDefault="002F47FD" w:rsidP="00EC31BF">
      <w:pPr>
        <w:ind w:leftChars="426" w:left="1600" w:hangingChars="374" w:hanging="748"/>
      </w:pPr>
      <w:r w:rsidRPr="008D2108">
        <w:rPr>
          <w:rFonts w:hint="eastAsia"/>
        </w:rPr>
        <w:t>システム障害やデータ改ざん、利用者の操作ミス等によるデータ消失時に、システムおよびデータを復旧できるよう、バックアップ/リ</w:t>
      </w:r>
    </w:p>
    <w:p w14:paraId="5E50ACAB" w14:textId="77777777" w:rsidR="002F47FD" w:rsidRDefault="002F47FD" w:rsidP="00EC31BF">
      <w:pPr>
        <w:ind w:leftChars="426" w:left="1600" w:hangingChars="374" w:hanging="748"/>
      </w:pPr>
      <w:r w:rsidRPr="008D2108">
        <w:rPr>
          <w:rFonts w:hint="eastAsia"/>
        </w:rPr>
        <w:t>ストア設計を実施する。</w:t>
      </w:r>
      <w:r w:rsidRPr="008E3988">
        <w:rPr>
          <w:rFonts w:hint="eastAsia"/>
        </w:rPr>
        <w:t>目標復旧地点と目標復旧時間内にシステムおよびデータを復旧するためにEC2、</w:t>
      </w:r>
      <w:r>
        <w:rPr>
          <w:rFonts w:hint="eastAsia"/>
        </w:rPr>
        <w:t>Amazon Aurora、</w:t>
      </w:r>
    </w:p>
    <w:p w14:paraId="57FD12CE" w14:textId="77777777" w:rsidR="002F47FD" w:rsidRDefault="002F47FD" w:rsidP="00EC31BF">
      <w:pPr>
        <w:ind w:leftChars="426" w:left="1600" w:hangingChars="374" w:hanging="748"/>
      </w:pPr>
      <w:r>
        <w:rPr>
          <w:rFonts w:hint="eastAsia"/>
        </w:rPr>
        <w:t>EBS、各ログ(AWS、OS、ミドルウェア、監査ログ)</w:t>
      </w:r>
      <w:r w:rsidRPr="008E3988">
        <w:rPr>
          <w:rFonts w:hint="eastAsia"/>
        </w:rPr>
        <w:t>に対し、バックアップ/リストアを実施する。</w:t>
      </w:r>
      <w:r>
        <w:rPr>
          <w:rFonts w:hint="eastAsia"/>
        </w:rPr>
        <w:t>またシステム復旧に必要となる</w:t>
      </w:r>
      <w:r w:rsidR="00CC4D24">
        <w:t>DB</w:t>
      </w:r>
    </w:p>
    <w:p w14:paraId="22C75E40" w14:textId="77777777" w:rsidR="002F47FD" w:rsidRDefault="002F47FD" w:rsidP="00EC31BF">
      <w:pPr>
        <w:ind w:leftChars="426" w:left="1600" w:hangingChars="374" w:hanging="748"/>
      </w:pPr>
      <w:r>
        <w:rPr>
          <w:rFonts w:hint="eastAsia"/>
        </w:rPr>
        <w:t>データは災害対策として、大阪リージョンへの退避を行う。なお、</w:t>
      </w:r>
      <w:r>
        <w:t xml:space="preserve">3.2.2 </w:t>
      </w:r>
      <w:r>
        <w:rPr>
          <w:rFonts w:hint="eastAsia"/>
        </w:rPr>
        <w:t>AWS構成要素に記載されている</w:t>
      </w:r>
      <w:r w:rsidRPr="008E3988">
        <w:rPr>
          <w:rFonts w:hint="eastAsia"/>
        </w:rPr>
        <w:t>EC2、</w:t>
      </w:r>
      <w:r>
        <w:rPr>
          <w:rFonts w:hint="eastAsia"/>
        </w:rPr>
        <w:t xml:space="preserve">Amazon </w:t>
      </w:r>
    </w:p>
    <w:p w14:paraId="557788ED" w14:textId="77777777" w:rsidR="00EC31BF" w:rsidRDefault="002F47FD" w:rsidP="00EC31BF">
      <w:pPr>
        <w:ind w:leftChars="426" w:left="1600" w:hangingChars="374" w:hanging="748"/>
      </w:pPr>
      <w:r>
        <w:rPr>
          <w:rFonts w:hint="eastAsia"/>
        </w:rPr>
        <w:t>Aurora</w:t>
      </w:r>
      <w:r w:rsidRPr="008E3988">
        <w:rPr>
          <w:rFonts w:hint="eastAsia"/>
        </w:rPr>
        <w:t>以外のAWSサービスのバックアップ/リストア方針は以下とする。</w:t>
      </w:r>
    </w:p>
    <w:p w14:paraId="65CCD778" w14:textId="77777777" w:rsidR="00B233B5" w:rsidRDefault="00B233B5" w:rsidP="00EC31BF">
      <w:pPr>
        <w:ind w:leftChars="426" w:left="1600" w:hangingChars="374" w:hanging="748"/>
      </w:pPr>
    </w:p>
    <w:p w14:paraId="7E72FB98" w14:textId="77777777" w:rsidR="00244199" w:rsidRDefault="00244199" w:rsidP="00F35C06">
      <w:pPr>
        <w:pStyle w:val="12"/>
        <w:numPr>
          <w:ilvl w:val="0"/>
          <w:numId w:val="86"/>
        </w:numPr>
        <w:ind w:leftChars="0" w:left="1134" w:hanging="283"/>
      </w:pPr>
      <w:r w:rsidRPr="008E3988">
        <w:t>設定情報を保管する機能を持たないため、パラメータシートへ記載して最新の設定を管理する。誤設定や誤削除に対しては構築手順書とパラメータシートを用いて、復旧作業を実施する。</w:t>
      </w:r>
    </w:p>
    <w:p w14:paraId="1C2AF0BB" w14:textId="77777777" w:rsidR="00245164" w:rsidRDefault="007032B8" w:rsidP="00F35C06">
      <w:pPr>
        <w:pStyle w:val="12"/>
        <w:numPr>
          <w:ilvl w:val="0"/>
          <w:numId w:val="86"/>
        </w:numPr>
        <w:ind w:leftChars="0" w:left="1134" w:hanging="283"/>
      </w:pPr>
      <w:r w:rsidRPr="008E3988">
        <w:t>AWSサービス障害については、AWSがサービス提供範囲として復旧対応するため、設計範囲外とする。</w:t>
      </w:r>
    </w:p>
    <w:p w14:paraId="3661E8D0" w14:textId="77777777" w:rsidR="009A4E3A" w:rsidRDefault="009A4E3A" w:rsidP="009A4E3A">
      <w:pPr>
        <w:pStyle w:val="12"/>
        <w:ind w:leftChars="0" w:left="134"/>
      </w:pPr>
    </w:p>
    <w:p w14:paraId="652D33D9" w14:textId="77777777" w:rsidR="00B233B5" w:rsidRDefault="009801A1" w:rsidP="00EC31BF">
      <w:pPr>
        <w:ind w:leftChars="426" w:left="1600" w:hangingChars="374" w:hanging="748"/>
      </w:pPr>
      <w:r w:rsidRPr="008D2108">
        <w:rPr>
          <w:rFonts w:hint="eastAsia"/>
        </w:rPr>
        <w:t>EC2、</w:t>
      </w:r>
      <w:r>
        <w:rPr>
          <w:rFonts w:hint="eastAsia"/>
        </w:rPr>
        <w:t>Amazon Aurora、各ログ(AWS、OS、ミドルウェア、監査ログ)</w:t>
      </w:r>
      <w:r w:rsidRPr="008D2108">
        <w:rPr>
          <w:rFonts w:hint="eastAsia"/>
        </w:rPr>
        <w:t>のバックアップ/リストアについて以下の表に記載する。</w:t>
      </w:r>
    </w:p>
    <w:tbl>
      <w:tblPr>
        <w:tblStyle w:val="ae"/>
        <w:tblW w:w="9781" w:type="dxa"/>
        <w:tblInd w:w="846" w:type="dxa"/>
        <w:tblLook w:val="04A0" w:firstRow="1" w:lastRow="0" w:firstColumn="1" w:lastColumn="0" w:noHBand="0" w:noVBand="1"/>
      </w:tblPr>
      <w:tblGrid>
        <w:gridCol w:w="1984"/>
        <w:gridCol w:w="851"/>
        <w:gridCol w:w="3827"/>
        <w:gridCol w:w="3119"/>
      </w:tblGrid>
      <w:tr w:rsidR="007D76D4" w14:paraId="1FEF226A" w14:textId="77777777" w:rsidTr="007D76D4">
        <w:tc>
          <w:tcPr>
            <w:tcW w:w="1984" w:type="dxa"/>
            <w:shd w:val="clear" w:color="auto" w:fill="D9E2F3" w:themeFill="accent1" w:themeFillTint="33"/>
          </w:tcPr>
          <w:p w14:paraId="122B0631" w14:textId="77777777" w:rsidR="007D76D4" w:rsidRDefault="007D76D4" w:rsidP="00DD0207">
            <w:pPr>
              <w:widowControl/>
              <w:jc w:val="center"/>
            </w:pPr>
            <w:r>
              <w:rPr>
                <w:rFonts w:hint="eastAsia"/>
              </w:rPr>
              <w:t>設計対象</w:t>
            </w:r>
          </w:p>
        </w:tc>
        <w:tc>
          <w:tcPr>
            <w:tcW w:w="851" w:type="dxa"/>
            <w:shd w:val="clear" w:color="auto" w:fill="D9E2F3" w:themeFill="accent1" w:themeFillTint="33"/>
          </w:tcPr>
          <w:p w14:paraId="17995108" w14:textId="77777777" w:rsidR="007D76D4" w:rsidRDefault="007D76D4" w:rsidP="00DD0207">
            <w:pPr>
              <w:widowControl/>
              <w:jc w:val="center"/>
            </w:pPr>
            <w:r>
              <w:rPr>
                <w:rFonts w:hint="eastAsia"/>
              </w:rPr>
              <w:t>区分</w:t>
            </w:r>
          </w:p>
        </w:tc>
        <w:tc>
          <w:tcPr>
            <w:tcW w:w="3827" w:type="dxa"/>
            <w:shd w:val="clear" w:color="auto" w:fill="D9E2F3" w:themeFill="accent1" w:themeFillTint="33"/>
          </w:tcPr>
          <w:p w14:paraId="6FC66177" w14:textId="77777777" w:rsidR="007D76D4" w:rsidRDefault="007D76D4" w:rsidP="00DD0207">
            <w:pPr>
              <w:widowControl/>
              <w:jc w:val="center"/>
            </w:pPr>
            <w:r>
              <w:rPr>
                <w:rFonts w:hint="eastAsia"/>
              </w:rPr>
              <w:t>バックアップ取得タイミング</w:t>
            </w:r>
          </w:p>
        </w:tc>
        <w:tc>
          <w:tcPr>
            <w:tcW w:w="3119" w:type="dxa"/>
            <w:shd w:val="clear" w:color="auto" w:fill="D9E2F3" w:themeFill="accent1" w:themeFillTint="33"/>
          </w:tcPr>
          <w:p w14:paraId="28960FF6" w14:textId="77777777" w:rsidR="007D76D4" w:rsidRDefault="007D76D4" w:rsidP="00DD0207">
            <w:pPr>
              <w:widowControl/>
              <w:jc w:val="center"/>
            </w:pPr>
            <w:r>
              <w:rPr>
                <w:rFonts w:hint="eastAsia"/>
              </w:rPr>
              <w:t>目標復旧地点</w:t>
            </w:r>
          </w:p>
        </w:tc>
      </w:tr>
      <w:tr w:rsidR="007D76D4" w14:paraId="4594275C" w14:textId="77777777" w:rsidTr="007D76D4">
        <w:trPr>
          <w:trHeight w:val="150"/>
        </w:trPr>
        <w:tc>
          <w:tcPr>
            <w:tcW w:w="1984" w:type="dxa"/>
            <w:vMerge w:val="restart"/>
          </w:tcPr>
          <w:p w14:paraId="34081260" w14:textId="77777777" w:rsidR="007D76D4" w:rsidRDefault="007D76D4" w:rsidP="00DD0207">
            <w:pPr>
              <w:widowControl/>
              <w:jc w:val="left"/>
            </w:pPr>
            <w:r>
              <w:rPr>
                <w:rFonts w:hint="eastAsia"/>
              </w:rPr>
              <w:t>EC2</w:t>
            </w:r>
          </w:p>
        </w:tc>
        <w:tc>
          <w:tcPr>
            <w:tcW w:w="851" w:type="dxa"/>
            <w:vMerge w:val="restart"/>
          </w:tcPr>
          <w:p w14:paraId="34B5CCDC" w14:textId="77777777" w:rsidR="007D76D4" w:rsidRDefault="007D76D4" w:rsidP="00DD0207">
            <w:pPr>
              <w:widowControl/>
              <w:jc w:val="left"/>
            </w:pPr>
            <w:r>
              <w:rPr>
                <w:rFonts w:hint="eastAsia"/>
              </w:rPr>
              <w:t>システム</w:t>
            </w:r>
          </w:p>
        </w:tc>
        <w:tc>
          <w:tcPr>
            <w:tcW w:w="3827" w:type="dxa"/>
          </w:tcPr>
          <w:p w14:paraId="3D80E18C" w14:textId="77777777" w:rsidR="007D76D4" w:rsidRDefault="007D76D4" w:rsidP="00DD0207">
            <w:pPr>
              <w:widowControl/>
              <w:jc w:val="left"/>
            </w:pPr>
            <w:r>
              <w:rPr>
                <w:rFonts w:hint="eastAsia"/>
              </w:rPr>
              <w:t>1日1回バックアップを自動取得</w:t>
            </w:r>
          </w:p>
        </w:tc>
        <w:tc>
          <w:tcPr>
            <w:tcW w:w="3119" w:type="dxa"/>
          </w:tcPr>
          <w:p w14:paraId="14599898" w14:textId="77777777" w:rsidR="007D76D4" w:rsidRDefault="007D76D4" w:rsidP="00DD0207">
            <w:pPr>
              <w:widowControl/>
              <w:jc w:val="left"/>
            </w:pPr>
            <w:r>
              <w:rPr>
                <w:rFonts w:hint="eastAsia"/>
              </w:rPr>
              <w:t>・バックアップ時点の状態に復旧</w:t>
            </w:r>
          </w:p>
          <w:p w14:paraId="4C3FC5CD" w14:textId="77777777" w:rsidR="007D76D4" w:rsidRDefault="007D76D4" w:rsidP="00DD0207">
            <w:pPr>
              <w:widowControl/>
              <w:jc w:val="left"/>
            </w:pPr>
            <w:r>
              <w:rPr>
                <w:rFonts w:hint="eastAsia"/>
              </w:rPr>
              <w:t>・最長3日前の状態に復旧</w:t>
            </w:r>
          </w:p>
        </w:tc>
      </w:tr>
      <w:tr w:rsidR="007D76D4" w14:paraId="64A98F5A" w14:textId="77777777" w:rsidTr="007D76D4">
        <w:trPr>
          <w:trHeight w:val="150"/>
        </w:trPr>
        <w:tc>
          <w:tcPr>
            <w:tcW w:w="1984" w:type="dxa"/>
            <w:vMerge/>
          </w:tcPr>
          <w:p w14:paraId="5FB6BEC0" w14:textId="77777777" w:rsidR="007D76D4" w:rsidRDefault="007D76D4" w:rsidP="00DD0207">
            <w:pPr>
              <w:widowControl/>
              <w:jc w:val="left"/>
            </w:pPr>
          </w:p>
        </w:tc>
        <w:tc>
          <w:tcPr>
            <w:tcW w:w="851" w:type="dxa"/>
            <w:vMerge/>
          </w:tcPr>
          <w:p w14:paraId="00C0ACC9" w14:textId="77777777" w:rsidR="007D76D4" w:rsidRDefault="007D76D4" w:rsidP="00DD0207">
            <w:pPr>
              <w:widowControl/>
              <w:jc w:val="left"/>
            </w:pPr>
          </w:p>
        </w:tc>
        <w:tc>
          <w:tcPr>
            <w:tcW w:w="3827" w:type="dxa"/>
          </w:tcPr>
          <w:p w14:paraId="7AB1571C" w14:textId="77777777" w:rsidR="007D76D4" w:rsidRDefault="007D76D4" w:rsidP="00DD0207">
            <w:pPr>
              <w:widowControl/>
              <w:jc w:val="left"/>
            </w:pPr>
            <w:r>
              <w:rPr>
                <w:rFonts w:hint="eastAsia"/>
              </w:rPr>
              <w:t>設定変更作業前</w:t>
            </w:r>
            <w:r w:rsidR="000138D9">
              <w:rPr>
                <w:rFonts w:hint="eastAsia"/>
              </w:rPr>
              <w:t>後</w:t>
            </w:r>
            <w:r>
              <w:rPr>
                <w:rFonts w:hint="eastAsia"/>
              </w:rPr>
              <w:t>にバックアップを手動取得</w:t>
            </w:r>
          </w:p>
        </w:tc>
        <w:tc>
          <w:tcPr>
            <w:tcW w:w="3119" w:type="dxa"/>
          </w:tcPr>
          <w:p w14:paraId="0067C0F1" w14:textId="77777777" w:rsidR="007D76D4" w:rsidRDefault="007D76D4" w:rsidP="00DD0207">
            <w:pPr>
              <w:widowControl/>
              <w:jc w:val="left"/>
            </w:pPr>
            <w:r>
              <w:rPr>
                <w:rFonts w:hint="eastAsia"/>
              </w:rPr>
              <w:t>・設定変更作業直前の状態に復旧</w:t>
            </w:r>
          </w:p>
          <w:p w14:paraId="27618EA1" w14:textId="77777777" w:rsidR="007D76D4" w:rsidRDefault="007D76D4" w:rsidP="00DD0207">
            <w:pPr>
              <w:widowControl/>
              <w:jc w:val="left"/>
            </w:pPr>
            <w:r>
              <w:rPr>
                <w:rFonts w:hint="eastAsia"/>
              </w:rPr>
              <w:t>・最長3世代前の状態に復旧</w:t>
            </w:r>
          </w:p>
        </w:tc>
      </w:tr>
      <w:tr w:rsidR="007D76D4" w14:paraId="0D2745F5" w14:textId="77777777" w:rsidTr="007D76D4">
        <w:tc>
          <w:tcPr>
            <w:tcW w:w="1984" w:type="dxa"/>
          </w:tcPr>
          <w:p w14:paraId="57ED6841" w14:textId="77777777" w:rsidR="007D76D4" w:rsidRDefault="007D76D4" w:rsidP="00DD0207">
            <w:pPr>
              <w:widowControl/>
              <w:jc w:val="left"/>
            </w:pPr>
            <w:r>
              <w:rPr>
                <w:rFonts w:hint="eastAsia"/>
              </w:rPr>
              <w:t>Amazon Aurora</w:t>
            </w:r>
          </w:p>
        </w:tc>
        <w:tc>
          <w:tcPr>
            <w:tcW w:w="851" w:type="dxa"/>
          </w:tcPr>
          <w:p w14:paraId="49C5696B" w14:textId="77777777" w:rsidR="007D76D4" w:rsidRDefault="007D76D4" w:rsidP="00DD0207">
            <w:pPr>
              <w:widowControl/>
              <w:jc w:val="left"/>
            </w:pPr>
            <w:r>
              <w:rPr>
                <w:rFonts w:hint="eastAsia"/>
              </w:rPr>
              <w:t>データ</w:t>
            </w:r>
          </w:p>
        </w:tc>
        <w:tc>
          <w:tcPr>
            <w:tcW w:w="3827" w:type="dxa"/>
          </w:tcPr>
          <w:p w14:paraId="356A059D" w14:textId="77777777" w:rsidR="007D76D4" w:rsidRDefault="007D76D4" w:rsidP="00DD0207">
            <w:pPr>
              <w:widowControl/>
              <w:jc w:val="left"/>
            </w:pPr>
            <w:r>
              <w:rPr>
                <w:rFonts w:hint="eastAsia"/>
              </w:rPr>
              <w:t>・1日1回バックアップを自動取得</w:t>
            </w:r>
          </w:p>
          <w:p w14:paraId="3F662669" w14:textId="77777777" w:rsidR="007D76D4" w:rsidRDefault="007D76D4" w:rsidP="00DD0207">
            <w:pPr>
              <w:widowControl/>
              <w:jc w:val="left"/>
            </w:pPr>
            <w:r>
              <w:rPr>
                <w:rFonts w:hint="eastAsia"/>
              </w:rPr>
              <w:t>・数分間隔のトランザクションログを自動取得</w:t>
            </w:r>
          </w:p>
        </w:tc>
        <w:tc>
          <w:tcPr>
            <w:tcW w:w="3119" w:type="dxa"/>
          </w:tcPr>
          <w:p w14:paraId="4CDC63D5" w14:textId="77777777" w:rsidR="007D76D4" w:rsidRDefault="007D76D4" w:rsidP="00DD0207">
            <w:pPr>
              <w:widowControl/>
              <w:jc w:val="left"/>
            </w:pPr>
            <w:r>
              <w:rPr>
                <w:rFonts w:hint="eastAsia"/>
              </w:rPr>
              <w:t>・障害発生前の状態に復旧</w:t>
            </w:r>
          </w:p>
          <w:p w14:paraId="3DEECC7A" w14:textId="77777777" w:rsidR="007D76D4" w:rsidRDefault="007D76D4" w:rsidP="00DD0207">
            <w:pPr>
              <w:widowControl/>
              <w:jc w:val="left"/>
            </w:pPr>
            <w:r>
              <w:rPr>
                <w:rFonts w:hint="eastAsia"/>
              </w:rPr>
              <w:t>・最長7日前の状態に復旧</w:t>
            </w:r>
          </w:p>
        </w:tc>
      </w:tr>
      <w:tr w:rsidR="007D76D4" w14:paraId="6EBFCB3B" w14:textId="77777777" w:rsidTr="007D76D4">
        <w:tc>
          <w:tcPr>
            <w:tcW w:w="1984" w:type="dxa"/>
          </w:tcPr>
          <w:p w14:paraId="36B36F1E" w14:textId="77777777" w:rsidR="007D76D4" w:rsidRDefault="007D76D4" w:rsidP="00DD0207">
            <w:pPr>
              <w:widowControl/>
              <w:jc w:val="left"/>
            </w:pPr>
            <w:r>
              <w:rPr>
                <w:rFonts w:hint="eastAsia"/>
              </w:rPr>
              <w:t>A</w:t>
            </w:r>
            <w:r>
              <w:t>LB</w:t>
            </w:r>
            <w:r>
              <w:rPr>
                <w:rFonts w:hint="eastAsia"/>
              </w:rPr>
              <w:t>ログ</w:t>
            </w:r>
          </w:p>
        </w:tc>
        <w:tc>
          <w:tcPr>
            <w:tcW w:w="851" w:type="dxa"/>
          </w:tcPr>
          <w:p w14:paraId="1CBAA4B2" w14:textId="77777777" w:rsidR="007D76D4" w:rsidRDefault="007D76D4" w:rsidP="00DD0207">
            <w:pPr>
              <w:widowControl/>
              <w:jc w:val="left"/>
            </w:pPr>
            <w:r>
              <w:rPr>
                <w:rFonts w:hint="eastAsia"/>
              </w:rPr>
              <w:t>データ</w:t>
            </w:r>
          </w:p>
        </w:tc>
        <w:tc>
          <w:tcPr>
            <w:tcW w:w="3827" w:type="dxa"/>
          </w:tcPr>
          <w:p w14:paraId="3F4D0F7D" w14:textId="77777777" w:rsidR="007D76D4" w:rsidRDefault="007D76D4" w:rsidP="00DD0207">
            <w:pPr>
              <w:widowControl/>
              <w:jc w:val="left"/>
            </w:pPr>
            <w:r>
              <w:rPr>
                <w:rFonts w:hint="eastAsia"/>
              </w:rPr>
              <w:t>即時にバックアップを自動取得</w:t>
            </w:r>
          </w:p>
        </w:tc>
        <w:tc>
          <w:tcPr>
            <w:tcW w:w="3119" w:type="dxa"/>
          </w:tcPr>
          <w:p w14:paraId="0A580B8D" w14:textId="77777777" w:rsidR="007D76D4" w:rsidRDefault="007D76D4" w:rsidP="00DD0207">
            <w:pPr>
              <w:widowControl/>
              <w:jc w:val="left"/>
            </w:pPr>
            <w:r>
              <w:rPr>
                <w:rFonts w:hint="eastAsia"/>
              </w:rPr>
              <w:t>ログの復旧は行わない</w:t>
            </w:r>
          </w:p>
        </w:tc>
      </w:tr>
      <w:tr w:rsidR="007D76D4" w14:paraId="293D2D7F" w14:textId="77777777" w:rsidTr="007D76D4">
        <w:tc>
          <w:tcPr>
            <w:tcW w:w="1984" w:type="dxa"/>
          </w:tcPr>
          <w:p w14:paraId="4EE47A50" w14:textId="77777777" w:rsidR="007D76D4" w:rsidRDefault="007D76D4" w:rsidP="00DD0207">
            <w:pPr>
              <w:widowControl/>
              <w:jc w:val="left"/>
            </w:pPr>
            <w:r>
              <w:rPr>
                <w:rFonts w:hint="eastAsia"/>
              </w:rPr>
              <w:t>Amazon Aurora、OS、ミドルウェアのログ</w:t>
            </w:r>
          </w:p>
        </w:tc>
        <w:tc>
          <w:tcPr>
            <w:tcW w:w="851" w:type="dxa"/>
          </w:tcPr>
          <w:p w14:paraId="2E352DD9" w14:textId="77777777" w:rsidR="007D76D4" w:rsidRDefault="007D76D4" w:rsidP="00DD0207">
            <w:pPr>
              <w:widowControl/>
              <w:jc w:val="left"/>
            </w:pPr>
            <w:r>
              <w:rPr>
                <w:rFonts w:hint="eastAsia"/>
              </w:rPr>
              <w:t>データ</w:t>
            </w:r>
          </w:p>
        </w:tc>
        <w:tc>
          <w:tcPr>
            <w:tcW w:w="3827" w:type="dxa"/>
          </w:tcPr>
          <w:p w14:paraId="492CAF0E" w14:textId="77777777" w:rsidR="007D76D4" w:rsidRDefault="007D76D4" w:rsidP="00DD0207">
            <w:pPr>
              <w:widowControl/>
              <w:jc w:val="left"/>
            </w:pPr>
            <w:r>
              <w:rPr>
                <w:rFonts w:hint="eastAsia"/>
              </w:rPr>
              <w:t>即時にバックアップを自動取得し、週次でS</w:t>
            </w:r>
            <w:r>
              <w:t>3</w:t>
            </w:r>
            <w:r>
              <w:rPr>
                <w:rFonts w:hint="eastAsia"/>
              </w:rPr>
              <w:t>へ自動退避</w:t>
            </w:r>
          </w:p>
        </w:tc>
        <w:tc>
          <w:tcPr>
            <w:tcW w:w="3119" w:type="dxa"/>
          </w:tcPr>
          <w:p w14:paraId="52448207" w14:textId="77777777" w:rsidR="007D76D4" w:rsidRDefault="007D76D4" w:rsidP="00DD0207">
            <w:pPr>
              <w:widowControl/>
              <w:jc w:val="left"/>
            </w:pPr>
            <w:r>
              <w:rPr>
                <w:rFonts w:hint="eastAsia"/>
              </w:rPr>
              <w:t>ログの復旧は行わない</w:t>
            </w:r>
          </w:p>
        </w:tc>
      </w:tr>
      <w:tr w:rsidR="007D76D4" w14:paraId="513EA482" w14:textId="77777777" w:rsidTr="007D76D4">
        <w:tc>
          <w:tcPr>
            <w:tcW w:w="1984" w:type="dxa"/>
          </w:tcPr>
          <w:p w14:paraId="2B072AA5" w14:textId="77777777" w:rsidR="007D76D4" w:rsidRDefault="007D76D4" w:rsidP="00DD0207">
            <w:pPr>
              <w:widowControl/>
              <w:jc w:val="left"/>
            </w:pPr>
            <w:r>
              <w:rPr>
                <w:rFonts w:hint="eastAsia"/>
              </w:rPr>
              <w:t>監査ログ</w:t>
            </w:r>
          </w:p>
        </w:tc>
        <w:tc>
          <w:tcPr>
            <w:tcW w:w="851" w:type="dxa"/>
          </w:tcPr>
          <w:p w14:paraId="4CFBB6AF" w14:textId="77777777" w:rsidR="007D76D4" w:rsidRDefault="007D76D4" w:rsidP="00DD0207">
            <w:pPr>
              <w:widowControl/>
              <w:jc w:val="left"/>
            </w:pPr>
            <w:r>
              <w:rPr>
                <w:rFonts w:hint="eastAsia"/>
              </w:rPr>
              <w:t>データ</w:t>
            </w:r>
          </w:p>
        </w:tc>
        <w:tc>
          <w:tcPr>
            <w:tcW w:w="3827" w:type="dxa"/>
          </w:tcPr>
          <w:p w14:paraId="6F9C40FF" w14:textId="77777777" w:rsidR="007D76D4" w:rsidRDefault="007D76D4" w:rsidP="00DD0207">
            <w:pPr>
              <w:widowControl/>
              <w:jc w:val="left"/>
            </w:pPr>
            <w:r>
              <w:rPr>
                <w:rFonts w:hint="eastAsia"/>
              </w:rPr>
              <w:t>即時にバックアップを自動取得し、週次でS</w:t>
            </w:r>
            <w:r>
              <w:t>3</w:t>
            </w:r>
            <w:r>
              <w:rPr>
                <w:rFonts w:hint="eastAsia"/>
              </w:rPr>
              <w:t>へ自動退避</w:t>
            </w:r>
          </w:p>
        </w:tc>
        <w:tc>
          <w:tcPr>
            <w:tcW w:w="3119" w:type="dxa"/>
          </w:tcPr>
          <w:p w14:paraId="58766647" w14:textId="77777777" w:rsidR="007D76D4" w:rsidRDefault="007D76D4" w:rsidP="00DD0207">
            <w:pPr>
              <w:widowControl/>
              <w:jc w:val="left"/>
            </w:pPr>
            <w:r>
              <w:rPr>
                <w:rFonts w:hint="eastAsia"/>
              </w:rPr>
              <w:t>ログの復旧は行わない</w:t>
            </w:r>
          </w:p>
        </w:tc>
      </w:tr>
    </w:tbl>
    <w:p w14:paraId="6B39EC96" w14:textId="77777777" w:rsidR="008B50B2" w:rsidRDefault="008B50B2" w:rsidP="00EC31BF">
      <w:pPr>
        <w:ind w:leftChars="426" w:left="1600" w:hangingChars="374" w:hanging="748"/>
      </w:pPr>
      <w:r w:rsidRPr="008B50B2">
        <w:rPr>
          <w:rFonts w:hint="eastAsia"/>
        </w:rPr>
        <w:t>なお、原則としてバックアップ／リストアの実施範囲は本番環境のみとする。研修環境及び開発環境においては設定変更作業</w:t>
      </w:r>
    </w:p>
    <w:p w14:paraId="28361CC5" w14:textId="77777777" w:rsidR="00ED0765" w:rsidRDefault="00F04A42" w:rsidP="00EC31BF">
      <w:pPr>
        <w:ind w:leftChars="426" w:left="1600" w:hangingChars="374" w:hanging="748"/>
      </w:pPr>
      <w:r>
        <w:rPr>
          <w:rFonts w:hint="eastAsia"/>
        </w:rPr>
        <w:t>前</w:t>
      </w:r>
      <w:r w:rsidR="008B50B2" w:rsidRPr="008B50B2">
        <w:rPr>
          <w:rFonts w:hint="eastAsia"/>
        </w:rPr>
        <w:t>後に手動でバックアップを実施し、</w:t>
      </w:r>
      <w:r w:rsidR="008B50B2" w:rsidRPr="008B50B2">
        <w:t>1世代のみの保管とする。また、ログ関連についてもそれ自体は取得するものの、バックアップ</w:t>
      </w:r>
    </w:p>
    <w:p w14:paraId="3EFA8928" w14:textId="77777777" w:rsidR="00ED0765" w:rsidRDefault="008B50B2" w:rsidP="00ED0765">
      <w:pPr>
        <w:ind w:leftChars="426" w:left="1600" w:hangingChars="374" w:hanging="748"/>
      </w:pPr>
      <w:r w:rsidRPr="008B50B2">
        <w:t>は対象外とする。S3にバックアップされ</w:t>
      </w:r>
      <w:r w:rsidRPr="008B50B2">
        <w:rPr>
          <w:rFonts w:hint="eastAsia"/>
        </w:rPr>
        <w:t>たデータに関しては、</w:t>
      </w:r>
      <w:r w:rsidRPr="008B50B2">
        <w:t>AWS料金の利用料低減を目的として、1か月経過したログからS3</w:t>
      </w:r>
    </w:p>
    <w:p w14:paraId="2C6CAA56" w14:textId="77777777" w:rsidR="007D66E4" w:rsidRPr="007D76D4" w:rsidRDefault="008B50B2">
      <w:pPr>
        <w:ind w:leftChars="426" w:left="1600" w:hangingChars="374" w:hanging="748"/>
      </w:pPr>
      <w:r w:rsidRPr="008B50B2">
        <w:t>の標準ストレージクラスからS3のGlacierストレージクラスへローテーションを実施する。</w:t>
      </w:r>
    </w:p>
    <w:p w14:paraId="5FCF60CF" w14:textId="77777777" w:rsidR="00BE1947" w:rsidRDefault="00BE1947" w:rsidP="00BE1947">
      <w:pPr>
        <w:widowControl/>
        <w:jc w:val="left"/>
      </w:pPr>
    </w:p>
    <w:p w14:paraId="31C1CE8D" w14:textId="77777777" w:rsidR="00694771" w:rsidRDefault="00694771" w:rsidP="00BE1947">
      <w:pPr>
        <w:widowControl/>
        <w:jc w:val="left"/>
      </w:pPr>
    </w:p>
    <w:p w14:paraId="731DB988" w14:textId="77777777" w:rsidR="00A022A8" w:rsidRPr="008A41FB" w:rsidRDefault="00A022A8" w:rsidP="000251C7">
      <w:pPr>
        <w:pStyle w:val="2"/>
      </w:pPr>
      <w:bookmarkStart w:id="329" w:name="_Toc124835624"/>
      <w:r>
        <w:rPr>
          <w:rFonts w:hint="eastAsia"/>
        </w:rPr>
        <w:lastRenderedPageBreak/>
        <w:t>システム</w:t>
      </w:r>
      <w:bookmarkEnd w:id="329"/>
    </w:p>
    <w:p w14:paraId="56638D17" w14:textId="77777777" w:rsidR="00B5471F" w:rsidRDefault="00CE4391" w:rsidP="000359C3">
      <w:pPr>
        <w:pStyle w:val="3"/>
      </w:pPr>
      <w:bookmarkStart w:id="330" w:name="_Toc124835625"/>
      <w:r>
        <w:rPr>
          <w:rFonts w:hint="eastAsia"/>
        </w:rPr>
        <w:t>EC２</w:t>
      </w:r>
      <w:bookmarkEnd w:id="330"/>
    </w:p>
    <w:p w14:paraId="4428A0C5" w14:textId="77777777" w:rsidR="0020703F" w:rsidRDefault="00C51A21" w:rsidP="003115D5">
      <w:pPr>
        <w:pStyle w:val="4"/>
        <w:numPr>
          <w:ilvl w:val="3"/>
          <w:numId w:val="87"/>
        </w:numPr>
        <w:tabs>
          <w:tab w:val="left" w:pos="2127"/>
        </w:tabs>
      </w:pPr>
      <w:r>
        <w:rPr>
          <w:rFonts w:hint="eastAsia"/>
        </w:rPr>
        <w:t>EC2のバックアップ</w:t>
      </w:r>
    </w:p>
    <w:p w14:paraId="65AC713E" w14:textId="77777777" w:rsidR="00A16D1F" w:rsidRDefault="001E4F52" w:rsidP="00A16D1F">
      <w:pPr>
        <w:ind w:leftChars="850" w:left="1700"/>
      </w:pPr>
      <w:r>
        <w:rPr>
          <w:rFonts w:hint="eastAsia"/>
        </w:rPr>
        <w:t>以下の目標復旧地点と目標復旧時間でシステム復旧可能なバックアップ方式を設計する。</w:t>
      </w:r>
    </w:p>
    <w:tbl>
      <w:tblPr>
        <w:tblStyle w:val="ae"/>
        <w:tblW w:w="0" w:type="auto"/>
        <w:tblInd w:w="1696" w:type="dxa"/>
        <w:tblLook w:val="04A0" w:firstRow="1" w:lastRow="0" w:firstColumn="1" w:lastColumn="0" w:noHBand="0" w:noVBand="1"/>
      </w:tblPr>
      <w:tblGrid>
        <w:gridCol w:w="1843"/>
        <w:gridCol w:w="1276"/>
        <w:gridCol w:w="1134"/>
        <w:gridCol w:w="3094"/>
        <w:gridCol w:w="1719"/>
      </w:tblGrid>
      <w:tr w:rsidR="00237674" w14:paraId="38CEE2F8" w14:textId="77777777" w:rsidTr="00B31027">
        <w:tc>
          <w:tcPr>
            <w:tcW w:w="1843" w:type="dxa"/>
            <w:shd w:val="clear" w:color="auto" w:fill="D9E2F3" w:themeFill="accent1" w:themeFillTint="33"/>
          </w:tcPr>
          <w:p w14:paraId="238142E6" w14:textId="77777777" w:rsidR="00237674" w:rsidRDefault="00237674" w:rsidP="00DD0207">
            <w:pPr>
              <w:jc w:val="center"/>
            </w:pPr>
            <w:r>
              <w:rPr>
                <w:rFonts w:hint="eastAsia"/>
              </w:rPr>
              <w:t>対象サーバ</w:t>
            </w:r>
          </w:p>
        </w:tc>
        <w:tc>
          <w:tcPr>
            <w:tcW w:w="1276" w:type="dxa"/>
            <w:shd w:val="clear" w:color="auto" w:fill="D9E2F3" w:themeFill="accent1" w:themeFillTint="33"/>
          </w:tcPr>
          <w:p w14:paraId="30F03032" w14:textId="77777777" w:rsidR="00237674" w:rsidRDefault="00237674" w:rsidP="00DD0207">
            <w:pPr>
              <w:jc w:val="center"/>
            </w:pPr>
            <w:r>
              <w:rPr>
                <w:rFonts w:hint="eastAsia"/>
              </w:rPr>
              <w:t>対象サービス</w:t>
            </w:r>
          </w:p>
        </w:tc>
        <w:tc>
          <w:tcPr>
            <w:tcW w:w="4228" w:type="dxa"/>
            <w:gridSpan w:val="2"/>
            <w:shd w:val="clear" w:color="auto" w:fill="D9E2F3" w:themeFill="accent1" w:themeFillTint="33"/>
          </w:tcPr>
          <w:p w14:paraId="0975C250" w14:textId="77777777" w:rsidR="00237674" w:rsidRDefault="00237674" w:rsidP="00DD0207">
            <w:pPr>
              <w:jc w:val="center"/>
            </w:pPr>
            <w:r>
              <w:rPr>
                <w:rFonts w:hint="eastAsia"/>
              </w:rPr>
              <w:t>目標復旧地点</w:t>
            </w:r>
          </w:p>
        </w:tc>
        <w:tc>
          <w:tcPr>
            <w:tcW w:w="1719" w:type="dxa"/>
            <w:shd w:val="clear" w:color="auto" w:fill="D9E2F3" w:themeFill="accent1" w:themeFillTint="33"/>
          </w:tcPr>
          <w:p w14:paraId="05AC29DE" w14:textId="77777777" w:rsidR="00237674" w:rsidRDefault="00237674" w:rsidP="00DD0207">
            <w:pPr>
              <w:jc w:val="center"/>
            </w:pPr>
            <w:r>
              <w:rPr>
                <w:rFonts w:hint="eastAsia"/>
              </w:rPr>
              <w:t>目標復旧時間</w:t>
            </w:r>
          </w:p>
        </w:tc>
      </w:tr>
      <w:tr w:rsidR="00237674" w14:paraId="15D18694" w14:textId="77777777" w:rsidTr="00B31027">
        <w:tc>
          <w:tcPr>
            <w:tcW w:w="1843" w:type="dxa"/>
            <w:vMerge w:val="restart"/>
          </w:tcPr>
          <w:p w14:paraId="73E61C35" w14:textId="77777777" w:rsidR="00B31027" w:rsidRPr="00A0186A" w:rsidRDefault="00B31027" w:rsidP="00DD0207">
            <w:r w:rsidRPr="005902D9">
              <w:rPr>
                <w:rFonts w:hint="eastAsia"/>
              </w:rPr>
              <w:t>ファイル連携サーバ</w:t>
            </w:r>
          </w:p>
          <w:p w14:paraId="5DD50E78" w14:textId="77777777" w:rsidR="00237674" w:rsidRDefault="00237674" w:rsidP="00DD0207">
            <w:r>
              <w:rPr>
                <w:rFonts w:hint="eastAsia"/>
              </w:rPr>
              <w:t>バッチサーバ</w:t>
            </w:r>
          </w:p>
          <w:p w14:paraId="5198FD1D" w14:textId="77777777" w:rsidR="0024317B" w:rsidRDefault="00237674" w:rsidP="00B31027">
            <w:r>
              <w:rPr>
                <w:rFonts w:hint="eastAsia"/>
              </w:rPr>
              <w:t>W</w:t>
            </w:r>
            <w:r>
              <w:t>eb/AP</w:t>
            </w:r>
            <w:r>
              <w:rPr>
                <w:rFonts w:hint="eastAsia"/>
              </w:rPr>
              <w:t>サーバ</w:t>
            </w:r>
          </w:p>
        </w:tc>
        <w:tc>
          <w:tcPr>
            <w:tcW w:w="1276" w:type="dxa"/>
          </w:tcPr>
          <w:p w14:paraId="75333479" w14:textId="77777777" w:rsidR="00237674" w:rsidRDefault="00237674" w:rsidP="00DD0207">
            <w:r>
              <w:rPr>
                <w:rFonts w:hint="eastAsia"/>
              </w:rPr>
              <w:t>EBS</w:t>
            </w:r>
          </w:p>
        </w:tc>
        <w:tc>
          <w:tcPr>
            <w:tcW w:w="1134" w:type="dxa"/>
          </w:tcPr>
          <w:p w14:paraId="4870F839" w14:textId="77777777" w:rsidR="00237674" w:rsidRDefault="00237674" w:rsidP="00DD0207">
            <w:r>
              <w:rPr>
                <w:rFonts w:hint="eastAsia"/>
              </w:rPr>
              <w:t>自動取得</w:t>
            </w:r>
          </w:p>
        </w:tc>
        <w:tc>
          <w:tcPr>
            <w:tcW w:w="3094" w:type="dxa"/>
          </w:tcPr>
          <w:p w14:paraId="30EF7CB2" w14:textId="77777777" w:rsidR="00237674" w:rsidRDefault="00237674" w:rsidP="00DD0207">
            <w:r>
              <w:rPr>
                <w:rFonts w:hint="eastAsia"/>
              </w:rPr>
              <w:t>過去3日間のバックアップ時点</w:t>
            </w:r>
          </w:p>
        </w:tc>
        <w:tc>
          <w:tcPr>
            <w:tcW w:w="1719" w:type="dxa"/>
            <w:vMerge w:val="restart"/>
          </w:tcPr>
          <w:p w14:paraId="6E8F9845" w14:textId="77777777" w:rsidR="00237674" w:rsidRDefault="00237674" w:rsidP="00DD0207">
            <w:r>
              <w:rPr>
                <w:rFonts w:hint="eastAsia"/>
              </w:rPr>
              <w:t>2時間以内</w:t>
            </w:r>
          </w:p>
        </w:tc>
      </w:tr>
      <w:tr w:rsidR="00237674" w14:paraId="6DD0B0DD" w14:textId="77777777" w:rsidTr="00B31027">
        <w:tc>
          <w:tcPr>
            <w:tcW w:w="1843" w:type="dxa"/>
            <w:vMerge/>
          </w:tcPr>
          <w:p w14:paraId="2224AAD1" w14:textId="77777777" w:rsidR="00237674" w:rsidRDefault="00237674" w:rsidP="00DD0207"/>
        </w:tc>
        <w:tc>
          <w:tcPr>
            <w:tcW w:w="1276" w:type="dxa"/>
          </w:tcPr>
          <w:p w14:paraId="73B9DF9A" w14:textId="77777777" w:rsidR="00237674" w:rsidRDefault="00237674" w:rsidP="00DD0207">
            <w:r>
              <w:rPr>
                <w:rFonts w:hint="eastAsia"/>
              </w:rPr>
              <w:t>EC2</w:t>
            </w:r>
          </w:p>
        </w:tc>
        <w:tc>
          <w:tcPr>
            <w:tcW w:w="1134" w:type="dxa"/>
          </w:tcPr>
          <w:p w14:paraId="3CC40251" w14:textId="77777777" w:rsidR="00237674" w:rsidRDefault="00237674" w:rsidP="00DD0207">
            <w:r>
              <w:rPr>
                <w:rFonts w:hint="eastAsia"/>
              </w:rPr>
              <w:t>手動取得</w:t>
            </w:r>
          </w:p>
        </w:tc>
        <w:tc>
          <w:tcPr>
            <w:tcW w:w="3094" w:type="dxa"/>
          </w:tcPr>
          <w:p w14:paraId="4699C281" w14:textId="77777777" w:rsidR="00237674" w:rsidRDefault="00237674" w:rsidP="00DD0207">
            <w:r>
              <w:rPr>
                <w:rFonts w:hint="eastAsia"/>
              </w:rPr>
              <w:t>1世代～3世代前</w:t>
            </w:r>
          </w:p>
        </w:tc>
        <w:tc>
          <w:tcPr>
            <w:tcW w:w="1719" w:type="dxa"/>
            <w:vMerge/>
          </w:tcPr>
          <w:p w14:paraId="13C7A9FB" w14:textId="77777777" w:rsidR="00237674" w:rsidRDefault="00237674" w:rsidP="00DD0207"/>
        </w:tc>
      </w:tr>
    </w:tbl>
    <w:p w14:paraId="7A1DEE57" w14:textId="77777777" w:rsidR="00237674" w:rsidRDefault="00237674" w:rsidP="00A16D1F">
      <w:pPr>
        <w:ind w:leftChars="850" w:left="1700"/>
      </w:pPr>
    </w:p>
    <w:p w14:paraId="694D7AB6" w14:textId="77777777" w:rsidR="007167FA" w:rsidRPr="003E3F30" w:rsidRDefault="003B3C7E">
      <w:pPr>
        <w:pStyle w:val="50"/>
      </w:pPr>
      <w:r>
        <w:rPr>
          <w:rFonts w:hint="eastAsia"/>
        </w:rPr>
        <w:t>バックアップ方式</w:t>
      </w:r>
    </w:p>
    <w:p w14:paraId="5C6982BD" w14:textId="77777777" w:rsidR="001948E3" w:rsidRDefault="001948E3" w:rsidP="004E6CBA">
      <w:pPr>
        <w:pStyle w:val="12"/>
        <w:ind w:rightChars="0" w:right="0" w:firstLine="141"/>
      </w:pPr>
      <w:r>
        <w:rPr>
          <w:rFonts w:hint="eastAsia"/>
        </w:rPr>
        <w:t>EBSスナップショット及びEC2の構成情報(インスタンスタイプやディスク容量など)＋EBSスナップショットを合わせて</w:t>
      </w:r>
    </w:p>
    <w:p w14:paraId="56C978B5" w14:textId="77777777" w:rsidR="00E26FC8" w:rsidRDefault="001948E3" w:rsidP="004E6CBA">
      <w:pPr>
        <w:pStyle w:val="12"/>
        <w:ind w:rightChars="0" w:right="0" w:firstLine="141"/>
      </w:pPr>
      <w:r>
        <w:rPr>
          <w:rFonts w:hint="eastAsia"/>
        </w:rPr>
        <w:t>取得するAMIを用いてバックアップを行う。</w:t>
      </w:r>
    </w:p>
    <w:p w14:paraId="0A288EC0" w14:textId="77777777" w:rsidR="00BE1947" w:rsidRPr="00E26FC8" w:rsidRDefault="00BE1947" w:rsidP="00BE1947">
      <w:pPr>
        <w:widowControl/>
        <w:jc w:val="left"/>
      </w:pPr>
    </w:p>
    <w:p w14:paraId="50F90ACE" w14:textId="77777777" w:rsidR="004B42E6" w:rsidRPr="003E3F30" w:rsidRDefault="001B24B4">
      <w:pPr>
        <w:pStyle w:val="50"/>
      </w:pPr>
      <w:r>
        <w:rPr>
          <w:rFonts w:hint="eastAsia"/>
        </w:rPr>
        <w:t>取得タイミングと取得方法</w:t>
      </w:r>
    </w:p>
    <w:p w14:paraId="7D205D5E" w14:textId="77777777" w:rsidR="00FD0FC9" w:rsidRDefault="00903909" w:rsidP="004E6CBA">
      <w:pPr>
        <w:pStyle w:val="12"/>
        <w:ind w:rightChars="0" w:right="0" w:firstLine="141"/>
      </w:pPr>
      <w:r>
        <w:rPr>
          <w:rFonts w:hint="eastAsia"/>
        </w:rPr>
        <w:t>バックアップの自動取得時と手動取得時の取得タイミングと取得方法を以下に記載する。</w:t>
      </w:r>
    </w:p>
    <w:tbl>
      <w:tblPr>
        <w:tblStyle w:val="ae"/>
        <w:tblW w:w="8789" w:type="dxa"/>
        <w:tblInd w:w="1838" w:type="dxa"/>
        <w:tblLook w:val="04A0" w:firstRow="1" w:lastRow="0" w:firstColumn="1" w:lastColumn="0" w:noHBand="0" w:noVBand="1"/>
      </w:tblPr>
      <w:tblGrid>
        <w:gridCol w:w="1134"/>
        <w:gridCol w:w="2835"/>
        <w:gridCol w:w="1843"/>
        <w:gridCol w:w="2977"/>
      </w:tblGrid>
      <w:tr w:rsidR="00431FDB" w14:paraId="3A7707AB" w14:textId="77777777" w:rsidTr="00431FDB">
        <w:trPr>
          <w:trHeight w:val="366"/>
        </w:trPr>
        <w:tc>
          <w:tcPr>
            <w:tcW w:w="1134" w:type="dxa"/>
            <w:shd w:val="clear" w:color="auto" w:fill="D9E2F3" w:themeFill="accent1" w:themeFillTint="33"/>
          </w:tcPr>
          <w:p w14:paraId="5DAAEBDD" w14:textId="77777777" w:rsidR="00431FDB" w:rsidRDefault="00431FDB" w:rsidP="00DD0207">
            <w:pPr>
              <w:jc w:val="center"/>
            </w:pPr>
            <w:r>
              <w:rPr>
                <w:rFonts w:hint="eastAsia"/>
              </w:rPr>
              <w:t>対象環境</w:t>
            </w:r>
          </w:p>
        </w:tc>
        <w:tc>
          <w:tcPr>
            <w:tcW w:w="2835" w:type="dxa"/>
            <w:shd w:val="clear" w:color="auto" w:fill="D9E2F3" w:themeFill="accent1" w:themeFillTint="33"/>
          </w:tcPr>
          <w:p w14:paraId="01275BEC" w14:textId="77777777" w:rsidR="00431FDB" w:rsidRDefault="00431FDB" w:rsidP="00DD0207">
            <w:pPr>
              <w:jc w:val="center"/>
            </w:pPr>
            <w:r>
              <w:rPr>
                <w:rFonts w:hint="eastAsia"/>
              </w:rPr>
              <w:t>取得タイミング</w:t>
            </w:r>
          </w:p>
        </w:tc>
        <w:tc>
          <w:tcPr>
            <w:tcW w:w="1843" w:type="dxa"/>
            <w:shd w:val="clear" w:color="auto" w:fill="D9E2F3" w:themeFill="accent1" w:themeFillTint="33"/>
          </w:tcPr>
          <w:p w14:paraId="5DFE3005" w14:textId="77777777" w:rsidR="00431FDB" w:rsidRDefault="00431FDB" w:rsidP="00DD0207">
            <w:pPr>
              <w:jc w:val="center"/>
            </w:pPr>
            <w:r>
              <w:rPr>
                <w:rFonts w:hint="eastAsia"/>
              </w:rPr>
              <w:t>バックアップ方式</w:t>
            </w:r>
          </w:p>
        </w:tc>
        <w:tc>
          <w:tcPr>
            <w:tcW w:w="2977" w:type="dxa"/>
            <w:shd w:val="clear" w:color="auto" w:fill="D9E2F3" w:themeFill="accent1" w:themeFillTint="33"/>
          </w:tcPr>
          <w:p w14:paraId="7B850E00" w14:textId="77777777" w:rsidR="00431FDB" w:rsidRDefault="00431FDB" w:rsidP="00DD0207">
            <w:pPr>
              <w:jc w:val="center"/>
            </w:pPr>
            <w:r>
              <w:rPr>
                <w:rFonts w:hint="eastAsia"/>
              </w:rPr>
              <w:t>取得方法</w:t>
            </w:r>
          </w:p>
        </w:tc>
      </w:tr>
      <w:tr w:rsidR="00431FDB" w14:paraId="2B66DB31" w14:textId="77777777" w:rsidTr="00431FDB">
        <w:trPr>
          <w:trHeight w:val="1477"/>
        </w:trPr>
        <w:tc>
          <w:tcPr>
            <w:tcW w:w="1134" w:type="dxa"/>
          </w:tcPr>
          <w:p w14:paraId="036DF3BB" w14:textId="77777777" w:rsidR="00431FDB" w:rsidRDefault="00431FDB" w:rsidP="00DD0207">
            <w:r>
              <w:rPr>
                <w:rFonts w:hint="eastAsia"/>
              </w:rPr>
              <w:t>本番環境</w:t>
            </w:r>
          </w:p>
        </w:tc>
        <w:tc>
          <w:tcPr>
            <w:tcW w:w="2835" w:type="dxa"/>
          </w:tcPr>
          <w:p w14:paraId="2C2C00C9" w14:textId="77777777" w:rsidR="00431FDB" w:rsidRDefault="00431FDB" w:rsidP="00DD0207">
            <w:r>
              <w:rPr>
                <w:rFonts w:hint="eastAsia"/>
              </w:rPr>
              <w:t>1日1回</w:t>
            </w:r>
          </w:p>
          <w:p w14:paraId="2F26ED2C" w14:textId="77777777" w:rsidR="00431FDB" w:rsidRDefault="00431FDB" w:rsidP="00DD0207">
            <w:r>
              <w:rPr>
                <w:rFonts w:hint="eastAsia"/>
              </w:rPr>
              <w:t>・</w:t>
            </w:r>
            <w:r w:rsidR="00B31027" w:rsidRPr="005902D9">
              <w:rPr>
                <w:rFonts w:hint="eastAsia"/>
              </w:rPr>
              <w:t>ファイル連携サーバ、</w:t>
            </w:r>
            <w:r>
              <w:rPr>
                <w:rFonts w:hint="eastAsia"/>
              </w:rPr>
              <w:t>バッチサーバは</w:t>
            </w:r>
            <w:r w:rsidR="00B64AFE">
              <w:t>9</w:t>
            </w:r>
            <w:r>
              <w:t>:00</w:t>
            </w:r>
            <w:r>
              <w:rPr>
                <w:rFonts w:hint="eastAsia"/>
              </w:rPr>
              <w:t>取得開始</w:t>
            </w:r>
          </w:p>
          <w:p w14:paraId="036575C6" w14:textId="77777777" w:rsidR="00431FDB" w:rsidRDefault="00431FDB" w:rsidP="00DD0207">
            <w:r>
              <w:rPr>
                <w:rFonts w:hint="eastAsia"/>
              </w:rPr>
              <w:t>・Web/APサーバは2</w:t>
            </w:r>
            <w:r>
              <w:t>3:00</w:t>
            </w:r>
            <w:r>
              <w:rPr>
                <w:rFonts w:hint="eastAsia"/>
              </w:rPr>
              <w:t>取得開始</w:t>
            </w:r>
          </w:p>
          <w:p w14:paraId="6663D6AA" w14:textId="77777777" w:rsidR="00431FDB" w:rsidRDefault="00431FDB" w:rsidP="00DD0207">
            <w:r>
              <w:rPr>
                <w:rFonts w:hint="eastAsia"/>
              </w:rPr>
              <w:t>・バックアップウィンドウとしては下記とする。</w:t>
            </w:r>
          </w:p>
          <w:p w14:paraId="1F2F1845" w14:textId="77777777" w:rsidR="00431FDB" w:rsidRDefault="00431FDB" w:rsidP="00DD0207">
            <w:r>
              <w:rPr>
                <w:rFonts w:hint="eastAsia"/>
              </w:rPr>
              <w:t>[</w:t>
            </w:r>
            <w:r>
              <w:t>1</w:t>
            </w:r>
            <w:r>
              <w:rPr>
                <w:rFonts w:hint="eastAsia"/>
              </w:rPr>
              <w:t>時間以内に開始し、2時間以内に完了</w:t>
            </w:r>
            <w:r>
              <w:t>]</w:t>
            </w:r>
          </w:p>
        </w:tc>
        <w:tc>
          <w:tcPr>
            <w:tcW w:w="1843" w:type="dxa"/>
          </w:tcPr>
          <w:p w14:paraId="6CC2C0BE" w14:textId="77777777" w:rsidR="00431FDB" w:rsidRDefault="00431FDB" w:rsidP="00DD0207">
            <w:r>
              <w:rPr>
                <w:rFonts w:hint="eastAsia"/>
              </w:rPr>
              <w:t>E</w:t>
            </w:r>
            <w:r>
              <w:t>BS</w:t>
            </w:r>
            <w:r>
              <w:rPr>
                <w:rFonts w:hint="eastAsia"/>
              </w:rPr>
              <w:t>スナップショットの自動取得</w:t>
            </w:r>
          </w:p>
          <w:p w14:paraId="06692347" w14:textId="77777777" w:rsidR="00431FDB" w:rsidRDefault="00431FDB" w:rsidP="00DD0207">
            <w:r>
              <w:rPr>
                <w:rFonts w:hint="eastAsia"/>
              </w:rPr>
              <w:t>(EC2は停止状態)</w:t>
            </w:r>
          </w:p>
        </w:tc>
        <w:tc>
          <w:tcPr>
            <w:tcW w:w="2977" w:type="dxa"/>
          </w:tcPr>
          <w:p w14:paraId="0A7AFDCA" w14:textId="77777777" w:rsidR="00431FDB" w:rsidRDefault="00431FDB" w:rsidP="00DD0207">
            <w:r>
              <w:rPr>
                <w:rFonts w:hint="eastAsia"/>
              </w:rPr>
              <w:t>AWS Backupにて定義したバックアップスケジュールに従ってバックアップジョブがEBSスナップショットを自動取得</w:t>
            </w:r>
          </w:p>
        </w:tc>
      </w:tr>
      <w:tr w:rsidR="00431FDB" w14:paraId="5D77090F" w14:textId="77777777" w:rsidTr="00431FDB">
        <w:trPr>
          <w:trHeight w:val="505"/>
        </w:trPr>
        <w:tc>
          <w:tcPr>
            <w:tcW w:w="1134" w:type="dxa"/>
          </w:tcPr>
          <w:p w14:paraId="23F3B21B" w14:textId="77777777" w:rsidR="00431FDB" w:rsidRDefault="00431FDB" w:rsidP="00DD0207">
            <w:r>
              <w:rPr>
                <w:rFonts w:hint="eastAsia"/>
              </w:rPr>
              <w:t>本番環境</w:t>
            </w:r>
          </w:p>
        </w:tc>
        <w:tc>
          <w:tcPr>
            <w:tcW w:w="2835" w:type="dxa"/>
          </w:tcPr>
          <w:p w14:paraId="57047E57" w14:textId="77777777" w:rsidR="00431FDB" w:rsidRDefault="0025144B" w:rsidP="000774B3">
            <w:r w:rsidRPr="0025144B">
              <w:rPr>
                <w:rFonts w:hint="eastAsia"/>
              </w:rPr>
              <w:t>設定変更作業</w:t>
            </w:r>
            <w:r w:rsidR="000774B3">
              <w:rPr>
                <w:rFonts w:hint="eastAsia"/>
              </w:rPr>
              <w:t>前後</w:t>
            </w:r>
          </w:p>
        </w:tc>
        <w:tc>
          <w:tcPr>
            <w:tcW w:w="1843" w:type="dxa"/>
          </w:tcPr>
          <w:p w14:paraId="626FA2D9" w14:textId="77777777" w:rsidR="00431FDB" w:rsidRDefault="00431FDB" w:rsidP="00DD0207">
            <w:r>
              <w:rPr>
                <w:rFonts w:hint="eastAsia"/>
              </w:rPr>
              <w:t>AMIの手動取得</w:t>
            </w:r>
          </w:p>
          <w:p w14:paraId="6FC75777" w14:textId="77777777" w:rsidR="00431FDB" w:rsidRDefault="00431FDB" w:rsidP="00DD0207">
            <w:r>
              <w:rPr>
                <w:rFonts w:hint="eastAsia"/>
              </w:rPr>
              <w:t>(EC2は停止状態)</w:t>
            </w:r>
          </w:p>
        </w:tc>
        <w:tc>
          <w:tcPr>
            <w:tcW w:w="2977" w:type="dxa"/>
          </w:tcPr>
          <w:p w14:paraId="4D735B01" w14:textId="77777777" w:rsidR="00431FDB" w:rsidRDefault="00431FDB" w:rsidP="00DD0207">
            <w:r>
              <w:rPr>
                <w:rFonts w:hint="eastAsia"/>
              </w:rPr>
              <w:t>AWSマネジメントコンソールから作業者が手動でAMIを取得</w:t>
            </w:r>
          </w:p>
        </w:tc>
      </w:tr>
    </w:tbl>
    <w:p w14:paraId="3AA35A2B" w14:textId="77777777" w:rsidR="00431FDB" w:rsidRPr="00431FDB" w:rsidRDefault="00F97476" w:rsidP="00FF4EF9">
      <w:pPr>
        <w:pStyle w:val="12"/>
        <w:ind w:rightChars="0" w:right="0" w:firstLine="283"/>
      </w:pPr>
      <w:r>
        <w:rPr>
          <w:rFonts w:hint="eastAsia"/>
        </w:rPr>
        <w:t>※研修環境・開発環境は、設定変更作業</w:t>
      </w:r>
      <w:r w:rsidR="0015230D">
        <w:rPr>
          <w:rFonts w:hint="eastAsia"/>
        </w:rPr>
        <w:t>前</w:t>
      </w:r>
      <w:r>
        <w:rPr>
          <w:rFonts w:hint="eastAsia"/>
        </w:rPr>
        <w:t>後にシステムバックアップを取得し、1世代管理とする。</w:t>
      </w:r>
    </w:p>
    <w:p w14:paraId="27C6F5AB" w14:textId="77777777" w:rsidR="00BE1947" w:rsidRDefault="00BE1947" w:rsidP="00BE1947">
      <w:pPr>
        <w:widowControl/>
        <w:jc w:val="left"/>
      </w:pPr>
    </w:p>
    <w:p w14:paraId="16CB76FE" w14:textId="77777777" w:rsidR="00237D48" w:rsidRPr="003E3F30" w:rsidRDefault="00845306">
      <w:pPr>
        <w:pStyle w:val="50"/>
      </w:pPr>
      <w:r>
        <w:rPr>
          <w:rFonts w:hint="eastAsia"/>
        </w:rPr>
        <w:t>保管期間と保管世代</w:t>
      </w:r>
    </w:p>
    <w:p w14:paraId="16A0A7E5" w14:textId="77777777" w:rsidR="00DA7B67" w:rsidRDefault="00DA7B67" w:rsidP="00FF4EF9">
      <w:pPr>
        <w:pStyle w:val="12"/>
        <w:ind w:rightChars="0" w:right="0" w:firstLine="141"/>
      </w:pPr>
      <w:r>
        <w:rPr>
          <w:rFonts w:hint="eastAsia"/>
        </w:rPr>
        <w:t>自動</w:t>
      </w:r>
      <w:r w:rsidRPr="009E1337">
        <w:rPr>
          <w:rFonts w:hint="eastAsia"/>
        </w:rPr>
        <w:t>取得する</w:t>
      </w:r>
      <w:r>
        <w:rPr>
          <w:rFonts w:hint="eastAsia"/>
        </w:rPr>
        <w:t>EBSスナップショット</w:t>
      </w:r>
      <w:r w:rsidRPr="009E1337">
        <w:t>の</w:t>
      </w:r>
      <w:r w:rsidRPr="009E1337">
        <w:rPr>
          <w:rFonts w:hint="eastAsia"/>
        </w:rPr>
        <w:t>保管期間は</w:t>
      </w:r>
      <w:r>
        <w:t>3</w:t>
      </w:r>
      <w:r w:rsidRPr="009E1337">
        <w:t>日</w:t>
      </w:r>
      <w:r w:rsidRPr="009E1337">
        <w:rPr>
          <w:rFonts w:hint="eastAsia"/>
        </w:rPr>
        <w:t>、保管世代は</w:t>
      </w:r>
      <w:r>
        <w:t>3</w:t>
      </w:r>
      <w:r w:rsidRPr="009E1337">
        <w:t>世代</w:t>
      </w:r>
      <w:r w:rsidRPr="009E1337">
        <w:rPr>
          <w:rFonts w:hint="eastAsia"/>
        </w:rPr>
        <w:t>とする。世代数を超えた場合古いもの</w:t>
      </w:r>
    </w:p>
    <w:p w14:paraId="2C55C9D2" w14:textId="77777777" w:rsidR="00DA7B67" w:rsidRDefault="00DA7B67" w:rsidP="00FF4EF9">
      <w:pPr>
        <w:pStyle w:val="12"/>
        <w:ind w:rightChars="0" w:right="0" w:firstLine="141"/>
      </w:pPr>
      <w:r w:rsidRPr="009E1337">
        <w:rPr>
          <w:rFonts w:hint="eastAsia"/>
        </w:rPr>
        <w:t>から</w:t>
      </w:r>
      <w:r w:rsidRPr="009E1337">
        <w:t>1つずつ</w:t>
      </w:r>
      <w:r w:rsidRPr="009E1337">
        <w:rPr>
          <w:rFonts w:hint="eastAsia"/>
        </w:rPr>
        <w:t>自動で削除する。</w:t>
      </w:r>
      <w:r>
        <w:rPr>
          <w:rFonts w:hint="eastAsia"/>
        </w:rPr>
        <w:t>手動</w:t>
      </w:r>
      <w:r w:rsidRPr="009E1337">
        <w:rPr>
          <w:rFonts w:hint="eastAsia"/>
        </w:rPr>
        <w:t>取得する</w:t>
      </w:r>
      <w:r w:rsidRPr="009E1337">
        <w:t>AMIの保管期間は</w:t>
      </w:r>
      <w:r w:rsidRPr="009E1337">
        <w:rPr>
          <w:rFonts w:hint="eastAsia"/>
        </w:rPr>
        <w:t>取得タイ</w:t>
      </w:r>
      <w:r w:rsidRPr="006A3F2D">
        <w:rPr>
          <w:rFonts w:hint="eastAsia"/>
        </w:rPr>
        <w:t>ミングが任意のため定め</w:t>
      </w:r>
      <w:r>
        <w:rPr>
          <w:rFonts w:hint="eastAsia"/>
        </w:rPr>
        <w:t>ない。</w:t>
      </w:r>
      <w:r w:rsidRPr="00840DDF">
        <w:rPr>
          <w:rFonts w:hint="eastAsia"/>
        </w:rPr>
        <w:t>保管世代</w:t>
      </w:r>
    </w:p>
    <w:p w14:paraId="722C37A8" w14:textId="77777777" w:rsidR="00DA7B67" w:rsidRDefault="00DA7B67" w:rsidP="00FF4EF9">
      <w:pPr>
        <w:pStyle w:val="12"/>
        <w:ind w:rightChars="0" w:right="0" w:firstLine="141"/>
      </w:pPr>
      <w:r w:rsidRPr="00840DDF">
        <w:rPr>
          <w:rFonts w:hint="eastAsia"/>
        </w:rPr>
        <w:t>は前回の設定変更作業後と、今回の作業前後に取得した手動バックアップの計</w:t>
      </w:r>
      <w:r>
        <w:t>3</w:t>
      </w:r>
      <w:r w:rsidRPr="00840DDF">
        <w:t>世代を保管する。</w:t>
      </w:r>
      <w:r>
        <w:rPr>
          <w:rFonts w:hint="eastAsia"/>
        </w:rPr>
        <w:t>世代数を超</w:t>
      </w:r>
    </w:p>
    <w:p w14:paraId="256014FB" w14:textId="77777777" w:rsidR="004322E4" w:rsidRDefault="00DA7B67" w:rsidP="00FF4EF9">
      <w:pPr>
        <w:pStyle w:val="12"/>
        <w:ind w:rightChars="0" w:right="0" w:firstLine="141"/>
      </w:pPr>
      <w:r>
        <w:rPr>
          <w:rFonts w:hint="eastAsia"/>
        </w:rPr>
        <w:t>えた場合古いものから1つずつ</w:t>
      </w:r>
      <w:r w:rsidR="006A4117">
        <w:rPr>
          <w:rFonts w:hint="eastAsia"/>
        </w:rPr>
        <w:t>手動</w:t>
      </w:r>
      <w:r>
        <w:rPr>
          <w:rFonts w:hint="eastAsia"/>
        </w:rPr>
        <w:t>で削除する。</w:t>
      </w:r>
    </w:p>
    <w:p w14:paraId="721198DA" w14:textId="77777777" w:rsidR="00BE1947" w:rsidRPr="004322E4" w:rsidRDefault="00BE1947" w:rsidP="00BE1947">
      <w:pPr>
        <w:widowControl/>
        <w:jc w:val="left"/>
      </w:pPr>
    </w:p>
    <w:p w14:paraId="2821E1D3" w14:textId="77777777" w:rsidR="00141668" w:rsidRDefault="00141668" w:rsidP="003115D5">
      <w:pPr>
        <w:pStyle w:val="4"/>
        <w:numPr>
          <w:ilvl w:val="3"/>
          <w:numId w:val="87"/>
        </w:numPr>
        <w:tabs>
          <w:tab w:val="left" w:pos="2127"/>
        </w:tabs>
      </w:pPr>
      <w:r>
        <w:rPr>
          <w:rFonts w:hint="eastAsia"/>
        </w:rPr>
        <w:lastRenderedPageBreak/>
        <w:t>EC2の</w:t>
      </w:r>
      <w:r w:rsidR="00603CD4">
        <w:rPr>
          <w:rFonts w:hint="eastAsia"/>
        </w:rPr>
        <w:t>リストア</w:t>
      </w:r>
    </w:p>
    <w:p w14:paraId="36E13498" w14:textId="77777777" w:rsidR="00141668" w:rsidRPr="003E3F30" w:rsidRDefault="00B55717">
      <w:pPr>
        <w:pStyle w:val="50"/>
      </w:pPr>
      <w:r>
        <w:rPr>
          <w:rFonts w:hint="eastAsia"/>
        </w:rPr>
        <w:t>リストア方式</w:t>
      </w:r>
    </w:p>
    <w:p w14:paraId="78AB75FE" w14:textId="77777777" w:rsidR="00C55D73" w:rsidRDefault="002C5DF2" w:rsidP="00C55D73">
      <w:pPr>
        <w:pStyle w:val="6"/>
        <w:ind w:left="3119" w:hanging="1418"/>
      </w:pPr>
      <w:r>
        <w:rPr>
          <w:rFonts w:hint="eastAsia"/>
        </w:rPr>
        <w:t>自動取得バックアップからのリストア</w:t>
      </w:r>
    </w:p>
    <w:p w14:paraId="64DA9C1D" w14:textId="77777777" w:rsidR="00AA6C3E" w:rsidRDefault="00C03E78" w:rsidP="00AA6C3E">
      <w:pPr>
        <w:pStyle w:val="12"/>
        <w:ind w:leftChars="820" w:left="1640" w:firstLineChars="142" w:firstLine="284"/>
      </w:pPr>
      <w:r>
        <w:rPr>
          <w:rFonts w:hint="eastAsia"/>
        </w:rPr>
        <w:t>AWS BackupコンソールとEC2コンソールからリストアを実施する。</w:t>
      </w:r>
    </w:p>
    <w:p w14:paraId="31A3F4B4" w14:textId="77777777" w:rsidR="000B5588" w:rsidRDefault="000B5588" w:rsidP="00AA6C3E">
      <w:pPr>
        <w:pStyle w:val="12"/>
        <w:ind w:leftChars="820" w:left="1640" w:firstLineChars="142" w:firstLine="284"/>
      </w:pPr>
      <w:r>
        <w:rPr>
          <w:rFonts w:hint="eastAsia"/>
        </w:rPr>
        <w:t>AWS BackupコンソールからEBSをリストアし、EC2コンソールからリストアしたEBSを使用してE</w:t>
      </w:r>
      <w:r>
        <w:t>C2</w:t>
      </w:r>
      <w:r>
        <w:rPr>
          <w:rFonts w:hint="eastAsia"/>
        </w:rPr>
        <w:t>インスタ</w:t>
      </w:r>
    </w:p>
    <w:p w14:paraId="79EF7401" w14:textId="77777777" w:rsidR="000B5588" w:rsidRDefault="000B5588" w:rsidP="00AA6C3E">
      <w:pPr>
        <w:pStyle w:val="12"/>
        <w:ind w:leftChars="820" w:left="1640" w:firstLineChars="142" w:firstLine="284"/>
      </w:pPr>
      <w:r>
        <w:rPr>
          <w:rFonts w:hint="eastAsia"/>
        </w:rPr>
        <w:t>ンスをリストアする。</w:t>
      </w:r>
    </w:p>
    <w:p w14:paraId="724249AA" w14:textId="77777777" w:rsidR="00767A43" w:rsidRDefault="00767A43" w:rsidP="00AA6C3E">
      <w:pPr>
        <w:pStyle w:val="12"/>
        <w:ind w:leftChars="820" w:left="1640" w:firstLineChars="142" w:firstLine="284"/>
      </w:pPr>
      <w:r>
        <w:rPr>
          <w:rFonts w:hint="eastAsia"/>
        </w:rPr>
        <w:t>EC2インスタンスをリストアする際に指定する設定値はパラメータシートを参照する。</w:t>
      </w:r>
    </w:p>
    <w:p w14:paraId="7410EFF9" w14:textId="77777777" w:rsidR="00BE1947" w:rsidRPr="00AA6C3E" w:rsidRDefault="00BE1947" w:rsidP="00BE1947">
      <w:pPr>
        <w:widowControl/>
        <w:jc w:val="left"/>
      </w:pPr>
    </w:p>
    <w:p w14:paraId="48D30EFB" w14:textId="77777777" w:rsidR="006A5838" w:rsidRDefault="006A5838" w:rsidP="006A5838">
      <w:pPr>
        <w:pStyle w:val="6"/>
        <w:ind w:left="3119" w:hanging="1418"/>
      </w:pPr>
      <w:r>
        <w:rPr>
          <w:rFonts w:hint="eastAsia"/>
        </w:rPr>
        <w:t>自動取得バックアップからのリストア</w:t>
      </w:r>
    </w:p>
    <w:p w14:paraId="63F27FD5" w14:textId="77777777" w:rsidR="00FA462A" w:rsidRDefault="00190943" w:rsidP="00FA462A">
      <w:pPr>
        <w:pStyle w:val="12"/>
        <w:ind w:leftChars="820" w:left="1640" w:firstLineChars="142" w:firstLine="284"/>
      </w:pPr>
      <w:r>
        <w:rPr>
          <w:rFonts w:hint="eastAsia"/>
        </w:rPr>
        <w:t>AMIコンソールからリストアを実施する。</w:t>
      </w:r>
    </w:p>
    <w:p w14:paraId="691F079C" w14:textId="77777777" w:rsidR="001C1066" w:rsidRDefault="001C1066" w:rsidP="00FA462A">
      <w:pPr>
        <w:pStyle w:val="12"/>
        <w:ind w:leftChars="820" w:left="1640" w:firstLineChars="142" w:firstLine="284"/>
      </w:pPr>
      <w:r>
        <w:rPr>
          <w:rFonts w:hint="eastAsia"/>
        </w:rPr>
        <w:t>指定する設定値はパラメータシートを参照しリストアを実施する。</w:t>
      </w:r>
    </w:p>
    <w:p w14:paraId="6673E7D3" w14:textId="77777777" w:rsidR="00EF6EFA" w:rsidRPr="00FA462A" w:rsidRDefault="00EF6EFA" w:rsidP="00BE1947">
      <w:pPr>
        <w:widowControl/>
        <w:jc w:val="left"/>
      </w:pPr>
    </w:p>
    <w:p w14:paraId="07918909" w14:textId="77777777" w:rsidR="005C1F34" w:rsidRPr="008A41FB" w:rsidRDefault="005C1F34" w:rsidP="000251C7">
      <w:pPr>
        <w:pStyle w:val="2"/>
      </w:pPr>
      <w:bookmarkStart w:id="331" w:name="_Toc124835626"/>
      <w:r>
        <w:rPr>
          <w:rFonts w:hint="eastAsia"/>
        </w:rPr>
        <w:t>データ</w:t>
      </w:r>
      <w:bookmarkEnd w:id="331"/>
    </w:p>
    <w:p w14:paraId="7542C9A6" w14:textId="77777777" w:rsidR="00DB1915" w:rsidRDefault="00A270B5" w:rsidP="000359C3">
      <w:pPr>
        <w:pStyle w:val="3"/>
      </w:pPr>
      <w:bookmarkStart w:id="332" w:name="_Toc124835627"/>
      <w:r>
        <w:rPr>
          <w:rFonts w:hint="eastAsia"/>
        </w:rPr>
        <w:t>Amazon Aurora</w:t>
      </w:r>
      <w:bookmarkEnd w:id="332"/>
    </w:p>
    <w:p w14:paraId="1E3EEC07" w14:textId="77777777" w:rsidR="0075002F" w:rsidRDefault="00B1732C" w:rsidP="003115D5">
      <w:pPr>
        <w:pStyle w:val="4"/>
        <w:numPr>
          <w:ilvl w:val="3"/>
          <w:numId w:val="88"/>
        </w:numPr>
        <w:tabs>
          <w:tab w:val="left" w:pos="2127"/>
        </w:tabs>
      </w:pPr>
      <w:r>
        <w:rPr>
          <w:rFonts w:hint="eastAsia"/>
        </w:rPr>
        <w:t>Amazon Auroraのバックアップ</w:t>
      </w:r>
    </w:p>
    <w:p w14:paraId="6EF192CB" w14:textId="77777777" w:rsidR="002246CE" w:rsidRDefault="004E5AD0" w:rsidP="002246CE">
      <w:pPr>
        <w:ind w:leftChars="850" w:left="1700"/>
      </w:pPr>
      <w:r>
        <w:rPr>
          <w:rFonts w:hint="eastAsia"/>
        </w:rPr>
        <w:t>以下の目標復旧地点と目標復旧時間でシステム復旧可能なバックアップ方式を設計する。</w:t>
      </w:r>
    </w:p>
    <w:tbl>
      <w:tblPr>
        <w:tblStyle w:val="ae"/>
        <w:tblW w:w="0" w:type="auto"/>
        <w:tblInd w:w="1696" w:type="dxa"/>
        <w:tblLook w:val="04A0" w:firstRow="1" w:lastRow="0" w:firstColumn="1" w:lastColumn="0" w:noHBand="0" w:noVBand="1"/>
      </w:tblPr>
      <w:tblGrid>
        <w:gridCol w:w="1985"/>
        <w:gridCol w:w="2977"/>
        <w:gridCol w:w="2409"/>
      </w:tblGrid>
      <w:tr w:rsidR="003C0BD6" w14:paraId="130D25BD" w14:textId="77777777" w:rsidTr="00DD0207">
        <w:tc>
          <w:tcPr>
            <w:tcW w:w="1985" w:type="dxa"/>
            <w:shd w:val="clear" w:color="auto" w:fill="D9E2F3" w:themeFill="accent1" w:themeFillTint="33"/>
          </w:tcPr>
          <w:p w14:paraId="4499762C" w14:textId="77777777" w:rsidR="003C0BD6" w:rsidRDefault="003C0BD6" w:rsidP="00DD0207">
            <w:pPr>
              <w:jc w:val="center"/>
            </w:pPr>
            <w:r>
              <w:rPr>
                <w:rFonts w:hint="eastAsia"/>
              </w:rPr>
              <w:t>対象</w:t>
            </w:r>
          </w:p>
        </w:tc>
        <w:tc>
          <w:tcPr>
            <w:tcW w:w="2977" w:type="dxa"/>
            <w:shd w:val="clear" w:color="auto" w:fill="D9E2F3" w:themeFill="accent1" w:themeFillTint="33"/>
          </w:tcPr>
          <w:p w14:paraId="4E575CB6" w14:textId="77777777" w:rsidR="003C0BD6" w:rsidRDefault="003C0BD6" w:rsidP="00DD0207">
            <w:pPr>
              <w:jc w:val="center"/>
            </w:pPr>
            <w:r>
              <w:rPr>
                <w:rFonts w:hint="eastAsia"/>
              </w:rPr>
              <w:t>目標復旧地点</w:t>
            </w:r>
          </w:p>
        </w:tc>
        <w:tc>
          <w:tcPr>
            <w:tcW w:w="2409" w:type="dxa"/>
            <w:shd w:val="clear" w:color="auto" w:fill="D9E2F3" w:themeFill="accent1" w:themeFillTint="33"/>
          </w:tcPr>
          <w:p w14:paraId="088C8D15" w14:textId="77777777" w:rsidR="003C0BD6" w:rsidRDefault="003C0BD6" w:rsidP="00DD0207">
            <w:pPr>
              <w:jc w:val="center"/>
            </w:pPr>
            <w:r>
              <w:rPr>
                <w:rFonts w:hint="eastAsia"/>
              </w:rPr>
              <w:t>目標復旧時間</w:t>
            </w:r>
          </w:p>
        </w:tc>
      </w:tr>
      <w:tr w:rsidR="003C0BD6" w14:paraId="4A0A6F87" w14:textId="77777777" w:rsidTr="00DD0207">
        <w:tc>
          <w:tcPr>
            <w:tcW w:w="1985" w:type="dxa"/>
          </w:tcPr>
          <w:p w14:paraId="7A6D8598" w14:textId="77777777" w:rsidR="003C0BD6" w:rsidRDefault="003C0BD6" w:rsidP="00DD0207">
            <w:r>
              <w:rPr>
                <w:rFonts w:hint="eastAsia"/>
              </w:rPr>
              <w:t>Amazon Aurora</w:t>
            </w:r>
          </w:p>
        </w:tc>
        <w:tc>
          <w:tcPr>
            <w:tcW w:w="2977" w:type="dxa"/>
          </w:tcPr>
          <w:p w14:paraId="56AB126D" w14:textId="77777777" w:rsidR="003C0BD6" w:rsidRDefault="003C0BD6" w:rsidP="00DD0207">
            <w:r>
              <w:rPr>
                <w:rFonts w:hint="eastAsia"/>
              </w:rPr>
              <w:t>・過去７日間のAuroraスナップショットを取得時点</w:t>
            </w:r>
          </w:p>
          <w:p w14:paraId="7BEEC353" w14:textId="77777777" w:rsidR="003C0BD6" w:rsidRDefault="003C0BD6" w:rsidP="00DD0207">
            <w:r>
              <w:rPr>
                <w:rFonts w:hint="eastAsia"/>
              </w:rPr>
              <w:t>・最短障害発生5分前</w:t>
            </w:r>
          </w:p>
        </w:tc>
        <w:tc>
          <w:tcPr>
            <w:tcW w:w="2409" w:type="dxa"/>
          </w:tcPr>
          <w:p w14:paraId="11C83E4B" w14:textId="77777777" w:rsidR="003C0BD6" w:rsidRDefault="003C0BD6" w:rsidP="00DD0207">
            <w:r>
              <w:rPr>
                <w:rFonts w:hint="eastAsia"/>
              </w:rPr>
              <w:t>2時間以内</w:t>
            </w:r>
          </w:p>
        </w:tc>
      </w:tr>
    </w:tbl>
    <w:p w14:paraId="0D65754C" w14:textId="77777777" w:rsidR="00BE1947" w:rsidRPr="002246CE" w:rsidRDefault="00BE1947" w:rsidP="00BE1947">
      <w:pPr>
        <w:widowControl/>
        <w:jc w:val="left"/>
      </w:pPr>
    </w:p>
    <w:p w14:paraId="0851A3A1" w14:textId="77777777" w:rsidR="00232290" w:rsidRPr="003E3F30" w:rsidRDefault="00232290">
      <w:pPr>
        <w:pStyle w:val="50"/>
      </w:pPr>
      <w:r>
        <w:rPr>
          <w:rFonts w:hint="eastAsia"/>
        </w:rPr>
        <w:t>バックアップ方式</w:t>
      </w:r>
    </w:p>
    <w:p w14:paraId="3EFF01C0" w14:textId="77777777" w:rsidR="006A3EDB" w:rsidRDefault="00BD54B9" w:rsidP="00D37D46">
      <w:pPr>
        <w:pStyle w:val="12"/>
        <w:ind w:rightChars="0" w:right="0" w:firstLine="141"/>
      </w:pPr>
      <w:r>
        <w:t>Aurora</w:t>
      </w:r>
      <w:r>
        <w:rPr>
          <w:rFonts w:hint="eastAsia"/>
        </w:rPr>
        <w:t>スナップショットおよびトランザクションログのバックアップを取得する。</w:t>
      </w:r>
    </w:p>
    <w:p w14:paraId="57F2E74F" w14:textId="77777777" w:rsidR="006D609C" w:rsidRDefault="006D609C" w:rsidP="00D37D46">
      <w:pPr>
        <w:pStyle w:val="12"/>
        <w:ind w:rightChars="0" w:right="0" w:firstLine="141"/>
      </w:pPr>
      <w:r>
        <w:rPr>
          <w:rFonts w:hint="eastAsia"/>
        </w:rPr>
        <w:t>上記に加え、データの隔地保管を目的としてグローバルデータベースを利用し、大阪リージョンにレプリケーション</w:t>
      </w:r>
    </w:p>
    <w:p w14:paraId="1CA0A342" w14:textId="77777777" w:rsidR="00F34442" w:rsidRDefault="00D23AF0" w:rsidP="00D37D46">
      <w:pPr>
        <w:pStyle w:val="12"/>
        <w:ind w:rightChars="0" w:right="0" w:firstLine="141"/>
      </w:pPr>
      <w:r>
        <w:rPr>
          <w:rFonts w:hint="eastAsia"/>
        </w:rPr>
        <w:t>を行う。</w:t>
      </w:r>
    </w:p>
    <w:p w14:paraId="59A3E17C" w14:textId="77777777" w:rsidR="00F34442" w:rsidRDefault="00F34442" w:rsidP="00BE1947">
      <w:pPr>
        <w:widowControl/>
        <w:jc w:val="left"/>
      </w:pPr>
    </w:p>
    <w:p w14:paraId="7F0E28F6" w14:textId="77777777" w:rsidR="00F34442" w:rsidRPr="003E3F30" w:rsidRDefault="00C365E9">
      <w:pPr>
        <w:pStyle w:val="50"/>
      </w:pPr>
      <w:r>
        <w:rPr>
          <w:rFonts w:hint="eastAsia"/>
        </w:rPr>
        <w:t>取得タイミングと取得方法</w:t>
      </w:r>
    </w:p>
    <w:p w14:paraId="5D465A2E" w14:textId="77777777" w:rsidR="00585E9F" w:rsidRDefault="00FF6A92" w:rsidP="000E0872">
      <w:pPr>
        <w:pStyle w:val="12"/>
        <w:ind w:rightChars="0" w:right="0" w:firstLine="141"/>
      </w:pPr>
      <w:r>
        <w:rPr>
          <w:rFonts w:hint="eastAsia"/>
        </w:rPr>
        <w:t>バックアップの取得タイミングと取得方法を以下に記載する。</w:t>
      </w:r>
    </w:p>
    <w:tbl>
      <w:tblPr>
        <w:tblStyle w:val="ae"/>
        <w:tblW w:w="8921" w:type="dxa"/>
        <w:tblInd w:w="1696" w:type="dxa"/>
        <w:tblLook w:val="04A0" w:firstRow="1" w:lastRow="0" w:firstColumn="1" w:lastColumn="0" w:noHBand="0" w:noVBand="1"/>
      </w:tblPr>
      <w:tblGrid>
        <w:gridCol w:w="1276"/>
        <w:gridCol w:w="2835"/>
        <w:gridCol w:w="1692"/>
        <w:gridCol w:w="3118"/>
      </w:tblGrid>
      <w:tr w:rsidR="008D5BE2" w14:paraId="6BD1268A" w14:textId="77777777" w:rsidTr="0000292A">
        <w:tc>
          <w:tcPr>
            <w:tcW w:w="1276" w:type="dxa"/>
            <w:shd w:val="clear" w:color="auto" w:fill="D9E2F3" w:themeFill="accent1" w:themeFillTint="33"/>
          </w:tcPr>
          <w:p w14:paraId="6EFE7771" w14:textId="77777777" w:rsidR="008D5BE2" w:rsidRDefault="008D5BE2" w:rsidP="00DD0207">
            <w:pPr>
              <w:jc w:val="center"/>
            </w:pPr>
            <w:r>
              <w:rPr>
                <w:rFonts w:hint="eastAsia"/>
              </w:rPr>
              <w:t>対象環境</w:t>
            </w:r>
          </w:p>
        </w:tc>
        <w:tc>
          <w:tcPr>
            <w:tcW w:w="2835" w:type="dxa"/>
            <w:shd w:val="clear" w:color="auto" w:fill="D9E2F3" w:themeFill="accent1" w:themeFillTint="33"/>
          </w:tcPr>
          <w:p w14:paraId="333916FF" w14:textId="77777777" w:rsidR="008D5BE2" w:rsidRDefault="008D5BE2" w:rsidP="00DD0207">
            <w:pPr>
              <w:jc w:val="center"/>
            </w:pPr>
            <w:r>
              <w:rPr>
                <w:rFonts w:hint="eastAsia"/>
              </w:rPr>
              <w:t>取得タイミング</w:t>
            </w:r>
          </w:p>
        </w:tc>
        <w:tc>
          <w:tcPr>
            <w:tcW w:w="1692" w:type="dxa"/>
            <w:shd w:val="clear" w:color="auto" w:fill="D9E2F3" w:themeFill="accent1" w:themeFillTint="33"/>
          </w:tcPr>
          <w:p w14:paraId="303412AC" w14:textId="77777777" w:rsidR="008D5BE2" w:rsidRDefault="008D5BE2" w:rsidP="00DD0207">
            <w:pPr>
              <w:jc w:val="center"/>
            </w:pPr>
            <w:r>
              <w:rPr>
                <w:rFonts w:hint="eastAsia"/>
              </w:rPr>
              <w:t>バックアップ方式</w:t>
            </w:r>
          </w:p>
        </w:tc>
        <w:tc>
          <w:tcPr>
            <w:tcW w:w="3118" w:type="dxa"/>
            <w:shd w:val="clear" w:color="auto" w:fill="D9E2F3" w:themeFill="accent1" w:themeFillTint="33"/>
          </w:tcPr>
          <w:p w14:paraId="58BD28C0" w14:textId="77777777" w:rsidR="008D5BE2" w:rsidRDefault="008D5BE2" w:rsidP="00DD0207">
            <w:pPr>
              <w:jc w:val="center"/>
            </w:pPr>
            <w:r>
              <w:rPr>
                <w:rFonts w:hint="eastAsia"/>
              </w:rPr>
              <w:t>取得方法</w:t>
            </w:r>
          </w:p>
        </w:tc>
      </w:tr>
      <w:tr w:rsidR="00067AD3" w14:paraId="1CF490DF" w14:textId="77777777" w:rsidTr="0000292A">
        <w:tc>
          <w:tcPr>
            <w:tcW w:w="1276" w:type="dxa"/>
            <w:vMerge w:val="restart"/>
          </w:tcPr>
          <w:p w14:paraId="49C4A12B" w14:textId="77777777" w:rsidR="00067AD3" w:rsidRDefault="00067AD3" w:rsidP="00DD0207">
            <w:pPr>
              <w:rPr>
                <w:ins w:id="333" w:author="柴崎 幸一 Koichi Shibasaki" w:date="2023-02-14T13:33:00Z"/>
              </w:rPr>
            </w:pPr>
            <w:r>
              <w:rPr>
                <w:rFonts w:hint="eastAsia"/>
              </w:rPr>
              <w:t>本番環境</w:t>
            </w:r>
          </w:p>
          <w:p w14:paraId="51C05F56" w14:textId="051D123C" w:rsidR="00067AD3" w:rsidRDefault="00067AD3" w:rsidP="00DD0207">
            <w:ins w:id="334" w:author="柴崎 幸一 Koichi Shibasaki" w:date="2023-02-14T13:33:00Z">
              <w:r w:rsidRPr="009D299B">
                <w:rPr>
                  <w:rFonts w:hint="eastAsia"/>
                </w:rPr>
                <w:t>※1</w:t>
              </w:r>
            </w:ins>
          </w:p>
        </w:tc>
        <w:tc>
          <w:tcPr>
            <w:tcW w:w="2835" w:type="dxa"/>
          </w:tcPr>
          <w:p w14:paraId="5F7996B6" w14:textId="2BF37D32" w:rsidR="00067AD3" w:rsidRDefault="00067AD3" w:rsidP="00DD0207">
            <w:r>
              <w:rPr>
                <w:rFonts w:hint="eastAsia"/>
              </w:rPr>
              <w:t>・1日1回(</w:t>
            </w:r>
            <w:r>
              <w:t>1:00</w:t>
            </w:r>
            <w:r>
              <w:rPr>
                <w:rFonts w:hint="eastAsia"/>
              </w:rPr>
              <w:t>取得開始[</w:t>
            </w:r>
            <w:r>
              <w:t>1</w:t>
            </w:r>
            <w:r>
              <w:rPr>
                <w:rFonts w:hint="eastAsia"/>
              </w:rPr>
              <w:t>時間以内に開始し、2時間以内に完了</w:t>
            </w:r>
            <w:r>
              <w:t>]</w:t>
            </w:r>
            <w:r>
              <w:rPr>
                <w:rFonts w:hint="eastAsia"/>
              </w:rPr>
              <w:t>)のスナップショット取得</w:t>
            </w:r>
            <w:del w:id="335" w:author="柴崎 幸一 Koichi Shibasaki" w:date="2023-02-14T13:35:00Z">
              <w:r w:rsidDel="00AE2155">
                <w:rPr>
                  <w:rFonts w:hint="eastAsia"/>
                </w:rPr>
                <w:delText>・5分間隔のトランザクションログ取得</w:delText>
              </w:r>
            </w:del>
          </w:p>
        </w:tc>
        <w:tc>
          <w:tcPr>
            <w:tcW w:w="1692" w:type="dxa"/>
          </w:tcPr>
          <w:p w14:paraId="56979ACF" w14:textId="77777777" w:rsidR="00067AD3" w:rsidRDefault="00067AD3" w:rsidP="00DD0207">
            <w:r>
              <w:t>Aurora</w:t>
            </w:r>
            <w:r>
              <w:rPr>
                <w:rFonts w:hint="eastAsia"/>
              </w:rPr>
              <w:t>スナップショット</w:t>
            </w:r>
          </w:p>
          <w:p w14:paraId="111AD71C" w14:textId="106D24A2" w:rsidR="00067AD3" w:rsidRDefault="00067AD3" w:rsidP="00DD0207">
            <w:del w:id="336" w:author="柴崎 幸一 Koichi Shibasaki" w:date="2023-02-14T13:35:00Z">
              <w:r w:rsidDel="00AE2155">
                <w:rPr>
                  <w:rFonts w:hint="eastAsia"/>
                </w:rPr>
                <w:delText>トランザクションログ</w:delText>
              </w:r>
            </w:del>
          </w:p>
        </w:tc>
        <w:tc>
          <w:tcPr>
            <w:tcW w:w="3118" w:type="dxa"/>
          </w:tcPr>
          <w:p w14:paraId="4DBB13D4" w14:textId="40EE040E" w:rsidR="00067AD3" w:rsidRDefault="00067AD3" w:rsidP="00DD0207">
            <w:r>
              <w:rPr>
                <w:rFonts w:hint="eastAsia"/>
              </w:rPr>
              <w:t>AWS Backupにて定義したバックアップスケジュールに従ってバックアップジョブ</w:t>
            </w:r>
            <w:ins w:id="337" w:author="柴崎 幸一 Koichi Shibasaki" w:date="2023-02-14T13:36:00Z">
              <w:r w:rsidR="00D7267D">
                <w:rPr>
                  <w:rFonts w:hint="eastAsia"/>
                </w:rPr>
                <w:t>で</w:t>
              </w:r>
            </w:ins>
            <w:del w:id="338" w:author="柴崎 幸一 Koichi Shibasaki" w:date="2023-02-14T13:36:00Z">
              <w:r w:rsidDel="00D7267D">
                <w:rPr>
                  <w:rFonts w:hint="eastAsia"/>
                </w:rPr>
                <w:delText>がAurora</w:delText>
              </w:r>
            </w:del>
            <w:r>
              <w:rPr>
                <w:rFonts w:hint="eastAsia"/>
              </w:rPr>
              <w:t>スナップショットを自動取得</w:t>
            </w:r>
          </w:p>
        </w:tc>
      </w:tr>
      <w:tr w:rsidR="00067AD3" w14:paraId="61A677C7" w14:textId="77777777" w:rsidTr="00A42D69">
        <w:trPr>
          <w:trHeight w:val="1034"/>
          <w:ins w:id="339" w:author="柴崎 幸一 Koichi Shibasaki" w:date="2023-02-14T13:33:00Z"/>
        </w:trPr>
        <w:tc>
          <w:tcPr>
            <w:tcW w:w="1276" w:type="dxa"/>
            <w:vMerge/>
          </w:tcPr>
          <w:p w14:paraId="7021F43C" w14:textId="77777777" w:rsidR="00067AD3" w:rsidRDefault="00067AD3" w:rsidP="00DD0207">
            <w:pPr>
              <w:rPr>
                <w:ins w:id="340" w:author="柴崎 幸一 Koichi Shibasaki" w:date="2023-02-14T13:33:00Z"/>
              </w:rPr>
            </w:pPr>
          </w:p>
        </w:tc>
        <w:tc>
          <w:tcPr>
            <w:tcW w:w="2835" w:type="dxa"/>
          </w:tcPr>
          <w:p w14:paraId="166CCF69" w14:textId="77777777" w:rsidR="00AE2155" w:rsidRPr="004E4A4E" w:rsidRDefault="00AE2155" w:rsidP="00AE2155">
            <w:pPr>
              <w:rPr>
                <w:ins w:id="341" w:author="柴崎 幸一 Koichi Shibasaki" w:date="2023-02-14T13:35:00Z"/>
              </w:rPr>
            </w:pPr>
            <w:ins w:id="342" w:author="柴崎 幸一 Koichi Shibasaki" w:date="2023-02-14T13:35:00Z">
              <w:r w:rsidRPr="004E4A4E">
                <w:rPr>
                  <w:rFonts w:hint="eastAsia"/>
                </w:rPr>
                <w:t>・1日１回(3:30～4:00)のスナップショット取得※2</w:t>
              </w:r>
            </w:ins>
          </w:p>
          <w:p w14:paraId="61A3A751" w14:textId="675DABFC" w:rsidR="00067AD3" w:rsidRDefault="00AE2155" w:rsidP="00AE2155">
            <w:pPr>
              <w:rPr>
                <w:ins w:id="343" w:author="柴崎 幸一 Koichi Shibasaki" w:date="2023-02-14T13:33:00Z"/>
              </w:rPr>
            </w:pPr>
            <w:ins w:id="344" w:author="柴崎 幸一 Koichi Shibasaki" w:date="2023-02-14T13:35:00Z">
              <w:r w:rsidRPr="00AE2155">
                <w:rPr>
                  <w:rFonts w:hint="eastAsia"/>
                </w:rPr>
                <w:lastRenderedPageBreak/>
                <w:t>・5分間隔のトランザクションログ取得</w:t>
              </w:r>
            </w:ins>
          </w:p>
        </w:tc>
        <w:tc>
          <w:tcPr>
            <w:tcW w:w="1692" w:type="dxa"/>
          </w:tcPr>
          <w:p w14:paraId="5E56C2A3" w14:textId="586384CB" w:rsidR="00067AD3" w:rsidRDefault="007F2E5F" w:rsidP="00DD0207">
            <w:pPr>
              <w:rPr>
                <w:ins w:id="345" w:author="柴崎 幸一 Koichi Shibasaki" w:date="2023-02-14T13:33:00Z"/>
              </w:rPr>
            </w:pPr>
            <w:ins w:id="346" w:author="柴崎 幸一 Koichi Shibasaki" w:date="2023-02-14T13:37:00Z">
              <w:r w:rsidRPr="004E4A4E">
                <w:lastRenderedPageBreak/>
                <w:t>Aurora</w:t>
              </w:r>
              <w:r w:rsidRPr="004E4A4E">
                <w:rPr>
                  <w:rFonts w:hint="eastAsia"/>
                </w:rPr>
                <w:t>スナップショット</w:t>
              </w:r>
            </w:ins>
          </w:p>
        </w:tc>
        <w:tc>
          <w:tcPr>
            <w:tcW w:w="3118" w:type="dxa"/>
          </w:tcPr>
          <w:p w14:paraId="4175DCDA" w14:textId="38F00346" w:rsidR="00067AD3" w:rsidRDefault="00894DCF" w:rsidP="00DD0207">
            <w:pPr>
              <w:rPr>
                <w:ins w:id="347" w:author="柴崎 幸一 Koichi Shibasaki" w:date="2023-02-14T13:33:00Z"/>
              </w:rPr>
            </w:pPr>
            <w:ins w:id="348" w:author="柴崎 幸一 Koichi Shibasaki" w:date="2023-02-14T13:37:00Z">
              <w:r w:rsidRPr="004E4A4E">
                <w:rPr>
                  <w:rFonts w:hint="eastAsia"/>
                </w:rPr>
                <w:t>Aurora機能でスナップショットを自動取得</w:t>
              </w:r>
            </w:ins>
          </w:p>
        </w:tc>
      </w:tr>
      <w:tr w:rsidR="008D5BE2" w14:paraId="669B2025" w14:textId="77777777" w:rsidTr="0000292A">
        <w:tc>
          <w:tcPr>
            <w:tcW w:w="1276" w:type="dxa"/>
          </w:tcPr>
          <w:p w14:paraId="6D668138" w14:textId="77777777" w:rsidR="008D5BE2" w:rsidRDefault="008D5BE2" w:rsidP="00DD0207">
            <w:r>
              <w:rPr>
                <w:rFonts w:hint="eastAsia"/>
              </w:rPr>
              <w:t>本番環境</w:t>
            </w:r>
          </w:p>
        </w:tc>
        <w:tc>
          <w:tcPr>
            <w:tcW w:w="2835" w:type="dxa"/>
          </w:tcPr>
          <w:p w14:paraId="107822C1" w14:textId="77777777" w:rsidR="008D5BE2" w:rsidRDefault="008D5BE2" w:rsidP="00DD0207">
            <w:r>
              <w:rPr>
                <w:rFonts w:hint="eastAsia"/>
              </w:rPr>
              <w:t>即時</w:t>
            </w:r>
          </w:p>
        </w:tc>
        <w:tc>
          <w:tcPr>
            <w:tcW w:w="1692" w:type="dxa"/>
          </w:tcPr>
          <w:p w14:paraId="6BD9FEAF" w14:textId="77777777" w:rsidR="008D5BE2" w:rsidRDefault="008D5BE2" w:rsidP="00DD0207">
            <w:r>
              <w:rPr>
                <w:rFonts w:hint="eastAsia"/>
              </w:rPr>
              <w:t>大阪リージョンへのレプリケーション</w:t>
            </w:r>
          </w:p>
        </w:tc>
        <w:tc>
          <w:tcPr>
            <w:tcW w:w="3118" w:type="dxa"/>
          </w:tcPr>
          <w:p w14:paraId="250C5EBC" w14:textId="77777777" w:rsidR="008D5BE2" w:rsidRDefault="008D5BE2" w:rsidP="00DD0207">
            <w:r>
              <w:rPr>
                <w:rFonts w:hint="eastAsia"/>
              </w:rPr>
              <w:t>東京リージョンのAuroraをグローバルデータベースとして構築し、大阪リージョンのAuroraへレプリケーションするよう設定する。</w:t>
            </w:r>
          </w:p>
        </w:tc>
      </w:tr>
    </w:tbl>
    <w:p w14:paraId="682D2114" w14:textId="603A66DD" w:rsidR="008E4A47" w:rsidRDefault="004E3449" w:rsidP="00381EBC">
      <w:pPr>
        <w:pStyle w:val="12"/>
        <w:ind w:rightChars="0" w:right="0" w:firstLine="141"/>
        <w:rPr>
          <w:ins w:id="349" w:author="柴崎 幸一 Koichi Shibasaki" w:date="2023-02-14T13:40:00Z"/>
        </w:rPr>
      </w:pPr>
      <w:ins w:id="350" w:author="柴崎 幸一 Koichi Shibasaki" w:date="2023-02-14T13:39:00Z">
        <w:r w:rsidRPr="004E4A4E">
          <w:rPr>
            <w:rFonts w:hint="eastAsia"/>
          </w:rPr>
          <w:t>※1</w:t>
        </w:r>
      </w:ins>
      <w:del w:id="351" w:author="柴崎 幸一 Koichi Shibasaki" w:date="2023-02-14T13:39:00Z">
        <w:r w:rsidR="009B12DD" w:rsidDel="004E3449">
          <w:rPr>
            <w:rFonts w:hint="eastAsia"/>
          </w:rPr>
          <w:delText>※</w:delText>
        </w:r>
      </w:del>
      <w:r w:rsidR="002F4F50">
        <w:rPr>
          <w:rFonts w:hint="eastAsia"/>
        </w:rPr>
        <w:t>研修環境・開発環境は、</w:t>
      </w:r>
      <w:r w:rsidR="007E6CE5">
        <w:rPr>
          <w:rFonts w:hint="eastAsia"/>
        </w:rPr>
        <w:t>設定変更作業</w:t>
      </w:r>
      <w:r w:rsidR="00234563">
        <w:rPr>
          <w:rFonts w:hint="eastAsia"/>
        </w:rPr>
        <w:t>前</w:t>
      </w:r>
      <w:r w:rsidR="007E6CE5">
        <w:rPr>
          <w:rFonts w:hint="eastAsia"/>
        </w:rPr>
        <w:t>後に</w:t>
      </w:r>
      <w:r w:rsidR="00193191">
        <w:t>Aurora</w:t>
      </w:r>
      <w:r w:rsidR="00E64CA5">
        <w:rPr>
          <w:rFonts w:hint="eastAsia"/>
        </w:rPr>
        <w:t>スナップショットを取得し、</w:t>
      </w:r>
      <w:r w:rsidR="00D47C7A">
        <w:rPr>
          <w:rFonts w:hint="eastAsia"/>
        </w:rPr>
        <w:t>1世代管理とする。</w:t>
      </w:r>
    </w:p>
    <w:p w14:paraId="18042B32" w14:textId="77777777" w:rsidR="008B642C" w:rsidRPr="00732DE6" w:rsidRDefault="008B642C" w:rsidP="00A85978">
      <w:pPr>
        <w:widowControl/>
        <w:ind w:leftChars="851" w:left="2126" w:hangingChars="212" w:hanging="424"/>
        <w:jc w:val="left"/>
        <w:rPr>
          <w:ins w:id="352" w:author="柴崎 幸一 Koichi Shibasaki" w:date="2023-02-14T13:40:00Z"/>
          <w:rFonts w:cs="Meiryo UI"/>
          <w:kern w:val="0"/>
          <w:szCs w:val="21"/>
        </w:rPr>
      </w:pPr>
      <w:ins w:id="353" w:author="柴崎 幸一 Koichi Shibasaki" w:date="2023-02-14T13:40:00Z">
        <w:r w:rsidRPr="00732DE6">
          <w:rPr>
            <w:rFonts w:cs="Meiryo UI" w:hint="eastAsia"/>
            <w:kern w:val="0"/>
            <w:szCs w:val="21"/>
          </w:rPr>
          <w:t>※</w:t>
        </w:r>
        <w:r w:rsidRPr="00732DE6">
          <w:rPr>
            <w:rFonts w:cs="Meiryo UI"/>
            <w:kern w:val="0"/>
            <w:szCs w:val="21"/>
          </w:rPr>
          <w:t>2 DBのスナップショットはAWS Backupに加えてAurora機能でも自動取得される。なお、Aurora機能の自動スナップショット</w:t>
        </w:r>
        <w:r w:rsidRPr="00732DE6">
          <w:rPr>
            <w:rFonts w:cs="Meiryo UI" w:hint="eastAsia"/>
            <w:kern w:val="0"/>
            <w:szCs w:val="21"/>
          </w:rPr>
          <w:t>は</w:t>
        </w:r>
        <w:r w:rsidRPr="00732DE6">
          <w:rPr>
            <w:rFonts w:cs="Meiryo UI"/>
            <w:kern w:val="0"/>
            <w:szCs w:val="21"/>
          </w:rPr>
          <w:t>無効化できないことと、DBスナップショットはAWS Backupで一元管理するため、Aurora機能で自動取得されるスナップショットは運用上使用しない。</w:t>
        </w:r>
      </w:ins>
    </w:p>
    <w:p w14:paraId="4E3C3D28" w14:textId="77777777" w:rsidR="00057DF6" w:rsidRPr="008B642C" w:rsidRDefault="00057DF6" w:rsidP="00381EBC">
      <w:pPr>
        <w:pStyle w:val="12"/>
        <w:ind w:rightChars="0" w:right="0" w:firstLine="141"/>
      </w:pPr>
    </w:p>
    <w:p w14:paraId="265ADCDA" w14:textId="77777777" w:rsidR="00F34442" w:rsidRPr="008E4A47" w:rsidRDefault="00F34442" w:rsidP="00BE1947">
      <w:pPr>
        <w:widowControl/>
        <w:jc w:val="left"/>
      </w:pPr>
    </w:p>
    <w:p w14:paraId="06D74FD8" w14:textId="77777777" w:rsidR="00F27691" w:rsidRPr="003E3F30" w:rsidRDefault="004A6C20">
      <w:pPr>
        <w:pStyle w:val="50"/>
      </w:pPr>
      <w:r>
        <w:rPr>
          <w:rFonts w:hint="eastAsia"/>
        </w:rPr>
        <w:t>保管期間と保管世代</w:t>
      </w:r>
    </w:p>
    <w:p w14:paraId="724DB460" w14:textId="60A7D94F" w:rsidR="004A6C20" w:rsidRDefault="00B74817" w:rsidP="00C52D6F">
      <w:pPr>
        <w:pStyle w:val="12"/>
        <w:ind w:rightChars="0" w:right="0" w:firstLine="141"/>
      </w:pPr>
      <w:r>
        <w:rPr>
          <w:rFonts w:hint="eastAsia"/>
        </w:rPr>
        <w:t>Auroraスナップショット</w:t>
      </w:r>
      <w:r w:rsidRPr="009E1337">
        <w:t>の</w:t>
      </w:r>
      <w:r w:rsidRPr="009E1337">
        <w:rPr>
          <w:rFonts w:hint="eastAsia"/>
        </w:rPr>
        <w:t>保管期間は</w:t>
      </w:r>
      <w:r>
        <w:t>7</w:t>
      </w:r>
      <w:r w:rsidRPr="009E1337">
        <w:t>日</w:t>
      </w:r>
      <w:r w:rsidRPr="009E1337">
        <w:rPr>
          <w:rFonts w:hint="eastAsia"/>
        </w:rPr>
        <w:t>、保管世代は</w:t>
      </w:r>
      <w:r>
        <w:t>7</w:t>
      </w:r>
      <w:r w:rsidRPr="009E1337">
        <w:t>世代</w:t>
      </w:r>
      <w:r w:rsidRPr="009E1337">
        <w:rPr>
          <w:rFonts w:hint="eastAsia"/>
        </w:rPr>
        <w:t>とする。世代数を超えた場合古いものから</w:t>
      </w:r>
      <w:r w:rsidRPr="009E1337">
        <w:t>1</w:t>
      </w:r>
      <w:r w:rsidR="00D80677" w:rsidRPr="009E1337">
        <w:t>つずつ</w:t>
      </w:r>
      <w:r w:rsidR="00D80677" w:rsidRPr="009E1337">
        <w:rPr>
          <w:rFonts w:hint="eastAsia"/>
        </w:rPr>
        <w:t>自動で削除する。</w:t>
      </w:r>
    </w:p>
    <w:p w14:paraId="2A0DAEF4" w14:textId="77777777" w:rsidR="00F34442" w:rsidRDefault="00F34442" w:rsidP="00BE1947">
      <w:pPr>
        <w:widowControl/>
        <w:jc w:val="left"/>
      </w:pPr>
    </w:p>
    <w:p w14:paraId="69FD85A7" w14:textId="77777777" w:rsidR="00E367CC" w:rsidRDefault="00E367CC" w:rsidP="003115D5">
      <w:pPr>
        <w:pStyle w:val="4"/>
        <w:numPr>
          <w:ilvl w:val="3"/>
          <w:numId w:val="88"/>
        </w:numPr>
        <w:tabs>
          <w:tab w:val="left" w:pos="2127"/>
        </w:tabs>
      </w:pPr>
      <w:r>
        <w:rPr>
          <w:rFonts w:hint="eastAsia"/>
        </w:rPr>
        <w:t>Amazon Auroraの</w:t>
      </w:r>
      <w:r w:rsidR="00B65F20">
        <w:rPr>
          <w:rFonts w:hint="eastAsia"/>
        </w:rPr>
        <w:t>リストア</w:t>
      </w:r>
    </w:p>
    <w:p w14:paraId="3DFD4EA8" w14:textId="77777777" w:rsidR="00021FCB" w:rsidRPr="003E3F30" w:rsidRDefault="00D95FD6">
      <w:pPr>
        <w:pStyle w:val="50"/>
      </w:pPr>
      <w:r>
        <w:rPr>
          <w:rFonts w:hint="eastAsia"/>
        </w:rPr>
        <w:t>リストア</w:t>
      </w:r>
      <w:r w:rsidR="00021FCB">
        <w:rPr>
          <w:rFonts w:hint="eastAsia"/>
        </w:rPr>
        <w:t>方式</w:t>
      </w:r>
    </w:p>
    <w:p w14:paraId="39BF4797" w14:textId="77777777" w:rsidR="008A186E" w:rsidRDefault="00C425B7" w:rsidP="008A186E">
      <w:pPr>
        <w:pStyle w:val="6"/>
        <w:ind w:left="3119" w:hanging="1418"/>
      </w:pPr>
      <w:r>
        <w:rPr>
          <w:rFonts w:hint="eastAsia"/>
        </w:rPr>
        <w:t>Auroraスナップショット</w:t>
      </w:r>
    </w:p>
    <w:p w14:paraId="7A2A4D69" w14:textId="627AF902" w:rsidR="006F17C4" w:rsidRDefault="009F243E" w:rsidP="006F17C4">
      <w:pPr>
        <w:pStyle w:val="12"/>
        <w:ind w:leftChars="820" w:left="1640" w:firstLineChars="142" w:firstLine="284"/>
      </w:pPr>
      <w:r>
        <w:rPr>
          <w:rFonts w:hint="eastAsia"/>
        </w:rPr>
        <w:t>AWS Backupコンソールから</w:t>
      </w:r>
      <w:ins w:id="354" w:author="柴崎 幸一 Koichi Shibasaki" w:date="2023-02-14T13:45:00Z">
        <w:r w:rsidR="00CA5D7A" w:rsidRPr="0069094A">
          <w:rPr>
            <w:rFonts w:hint="eastAsia"/>
          </w:rPr>
          <w:t>AWS Backupで取得した</w:t>
        </w:r>
      </w:ins>
      <w:del w:id="355" w:author="柴崎 幸一 Koichi Shibasaki" w:date="2023-02-14T13:45:00Z">
        <w:r w:rsidDel="00CA5D7A">
          <w:rPr>
            <w:rFonts w:hint="eastAsia"/>
          </w:rPr>
          <w:delText>Aurora</w:delText>
        </w:r>
      </w:del>
      <w:r>
        <w:rPr>
          <w:rFonts w:hint="eastAsia"/>
        </w:rPr>
        <w:t>スナップショットを用いてリストア実施する。</w:t>
      </w:r>
    </w:p>
    <w:p w14:paraId="43E8A204" w14:textId="77777777" w:rsidR="00057C85" w:rsidRDefault="00057C85" w:rsidP="006F17C4">
      <w:pPr>
        <w:pStyle w:val="12"/>
        <w:ind w:leftChars="820" w:left="1640" w:firstLineChars="142" w:firstLine="284"/>
      </w:pPr>
      <w:r>
        <w:rPr>
          <w:rFonts w:hint="eastAsia"/>
        </w:rPr>
        <w:t>AuroraスナップショットからAurora</w:t>
      </w:r>
      <w:r w:rsidR="00CD557A">
        <w:rPr>
          <w:rFonts w:hint="eastAsia"/>
        </w:rPr>
        <w:t>クラスタ</w:t>
      </w:r>
      <w:r>
        <w:rPr>
          <w:rFonts w:hint="eastAsia"/>
        </w:rPr>
        <w:t>をリストアした後、AWS CLIを用いてAurora</w:t>
      </w:r>
      <w:r w:rsidR="00CD557A">
        <w:rPr>
          <w:rFonts w:hint="eastAsia"/>
        </w:rPr>
        <w:t>クラスタ</w:t>
      </w:r>
      <w:r>
        <w:rPr>
          <w:rFonts w:hint="eastAsia"/>
        </w:rPr>
        <w:t>へ</w:t>
      </w:r>
    </w:p>
    <w:p w14:paraId="4E9C4A72" w14:textId="77777777" w:rsidR="00057C85" w:rsidRDefault="00057C85" w:rsidP="006F17C4">
      <w:pPr>
        <w:pStyle w:val="12"/>
        <w:ind w:leftChars="820" w:left="1640" w:firstLineChars="142" w:firstLine="284"/>
      </w:pPr>
      <w:r>
        <w:rPr>
          <w:rFonts w:hint="eastAsia"/>
        </w:rPr>
        <w:t>Auroraインスタンスを追加する。A</w:t>
      </w:r>
      <w:r>
        <w:t>urora</w:t>
      </w:r>
      <w:r w:rsidR="00CD557A">
        <w:rPr>
          <w:rFonts w:hint="eastAsia"/>
        </w:rPr>
        <w:t>クラスタ</w:t>
      </w:r>
      <w:r>
        <w:rPr>
          <w:rFonts w:hint="eastAsia"/>
        </w:rPr>
        <w:t>のリストア及びAuroraインスタンスを追加する際に指定す</w:t>
      </w:r>
    </w:p>
    <w:p w14:paraId="5CE0CCD5" w14:textId="77777777" w:rsidR="009F243E" w:rsidRDefault="00057C85" w:rsidP="006F17C4">
      <w:pPr>
        <w:pStyle w:val="12"/>
        <w:ind w:leftChars="820" w:left="1640" w:firstLineChars="142" w:firstLine="284"/>
      </w:pPr>
      <w:r>
        <w:rPr>
          <w:rFonts w:hint="eastAsia"/>
        </w:rPr>
        <w:t>る設定値はパラメータシートを参照する。</w:t>
      </w:r>
    </w:p>
    <w:p w14:paraId="371EE3EB" w14:textId="77777777" w:rsidR="00D226DF" w:rsidRDefault="00D226DF" w:rsidP="006F17C4">
      <w:pPr>
        <w:pStyle w:val="12"/>
        <w:ind w:leftChars="820" w:left="1640" w:firstLineChars="142" w:firstLine="284"/>
      </w:pPr>
      <w:r>
        <w:rPr>
          <w:rFonts w:hint="eastAsia"/>
        </w:rPr>
        <w:t>なお、リストアの際にはAurora</w:t>
      </w:r>
      <w:r w:rsidR="00CD557A">
        <w:rPr>
          <w:rFonts w:hint="eastAsia"/>
        </w:rPr>
        <w:t>クラスタ</w:t>
      </w:r>
      <w:r>
        <w:rPr>
          <w:rFonts w:hint="eastAsia"/>
        </w:rPr>
        <w:t>のエンドポイントがリストア前と同一となるよう、Aurora</w:t>
      </w:r>
      <w:r w:rsidR="00CD557A">
        <w:rPr>
          <w:rFonts w:hint="eastAsia"/>
        </w:rPr>
        <w:t>クラスタ</w:t>
      </w:r>
      <w:r>
        <w:rPr>
          <w:rFonts w:hint="eastAsia"/>
        </w:rPr>
        <w:t>の識</w:t>
      </w:r>
    </w:p>
    <w:p w14:paraId="371A6E5C" w14:textId="77777777" w:rsidR="00057C85" w:rsidRDefault="00D226DF" w:rsidP="006F17C4">
      <w:pPr>
        <w:pStyle w:val="12"/>
        <w:ind w:leftChars="820" w:left="1640" w:firstLineChars="142" w:firstLine="284"/>
      </w:pPr>
      <w:r>
        <w:rPr>
          <w:rFonts w:hint="eastAsia"/>
        </w:rPr>
        <w:t>別子(クラスターID)をリストア前と同様のものとする。</w:t>
      </w:r>
    </w:p>
    <w:p w14:paraId="0C089DE9" w14:textId="77777777" w:rsidR="00E367CC" w:rsidRPr="006F17C4" w:rsidRDefault="00E367CC" w:rsidP="00BE1947">
      <w:pPr>
        <w:widowControl/>
        <w:jc w:val="left"/>
      </w:pPr>
    </w:p>
    <w:p w14:paraId="419EA8FE" w14:textId="77777777" w:rsidR="0015604B" w:rsidRDefault="00597405" w:rsidP="0015604B">
      <w:pPr>
        <w:pStyle w:val="6"/>
        <w:ind w:left="3119" w:hanging="1418"/>
      </w:pPr>
      <w:r>
        <w:rPr>
          <w:rFonts w:hint="eastAsia"/>
        </w:rPr>
        <w:t>トランザクションログ</w:t>
      </w:r>
    </w:p>
    <w:p w14:paraId="7EC5FEB2" w14:textId="1EBAC3BF" w:rsidR="00FE20EB" w:rsidRDefault="00D97E7C" w:rsidP="00FE20EB">
      <w:pPr>
        <w:pStyle w:val="12"/>
        <w:ind w:leftChars="820" w:left="1640" w:firstLineChars="142" w:firstLine="284"/>
      </w:pPr>
      <w:r>
        <w:rPr>
          <w:rFonts w:hint="eastAsia"/>
        </w:rPr>
        <w:t>RDSコンソールから</w:t>
      </w:r>
      <w:ins w:id="356" w:author="柴崎 幸一 Koichi Shibasaki" w:date="2023-02-14T13:46:00Z">
        <w:r w:rsidR="00EE66CC" w:rsidRPr="009708A8">
          <w:rPr>
            <w:rFonts w:hint="eastAsia"/>
          </w:rPr>
          <w:t>Aurora機能で取得した</w:t>
        </w:r>
      </w:ins>
      <w:del w:id="357" w:author="柴崎 幸一 Koichi Shibasaki" w:date="2023-02-14T13:46:00Z">
        <w:r w:rsidDel="00036B32">
          <w:rPr>
            <w:rFonts w:hint="eastAsia"/>
          </w:rPr>
          <w:delText>Aurora</w:delText>
        </w:r>
      </w:del>
      <w:r>
        <w:rPr>
          <w:rFonts w:hint="eastAsia"/>
        </w:rPr>
        <w:t>スナップショットを用いてリストア実施する。</w:t>
      </w:r>
    </w:p>
    <w:p w14:paraId="0CC8FE7C" w14:textId="77777777" w:rsidR="00703991" w:rsidRDefault="00703991" w:rsidP="00FE20EB">
      <w:pPr>
        <w:pStyle w:val="12"/>
        <w:ind w:leftChars="820" w:left="1640" w:firstLineChars="142" w:firstLine="284"/>
      </w:pPr>
      <w:r>
        <w:rPr>
          <w:rFonts w:hint="eastAsia"/>
        </w:rPr>
        <w:t>リストア対象を選択し、特定時点への復元から任意の復元時点を選択してリストアを実施する。</w:t>
      </w:r>
    </w:p>
    <w:p w14:paraId="15D78C6D" w14:textId="77777777" w:rsidR="00703991" w:rsidRDefault="00D275C6" w:rsidP="00FE20EB">
      <w:pPr>
        <w:pStyle w:val="12"/>
        <w:ind w:leftChars="820" w:left="1640" w:firstLineChars="142" w:firstLine="284"/>
      </w:pPr>
      <w:r>
        <w:rPr>
          <w:rFonts w:hint="eastAsia"/>
        </w:rPr>
        <w:t>Auroraスナップショットからリストアをする際に指定する設定値はパラメータシートを参照する。</w:t>
      </w:r>
    </w:p>
    <w:p w14:paraId="0932FFFA" w14:textId="77777777" w:rsidR="00E7093A" w:rsidRDefault="00E7093A" w:rsidP="00FE20EB">
      <w:pPr>
        <w:pStyle w:val="12"/>
        <w:ind w:leftChars="820" w:left="1640" w:firstLineChars="142" w:firstLine="284"/>
      </w:pPr>
      <w:r>
        <w:rPr>
          <w:rFonts w:hint="eastAsia"/>
        </w:rPr>
        <w:t>なお、リストアの際にはAurora</w:t>
      </w:r>
      <w:r w:rsidR="00CD557A">
        <w:rPr>
          <w:rFonts w:hint="eastAsia"/>
        </w:rPr>
        <w:t>クラスタ</w:t>
      </w:r>
      <w:r>
        <w:rPr>
          <w:rFonts w:hint="eastAsia"/>
        </w:rPr>
        <w:t>のエンドポイントがリストア前と同一となるよう、Aurora</w:t>
      </w:r>
      <w:r w:rsidR="00CD557A">
        <w:rPr>
          <w:rFonts w:hint="eastAsia"/>
        </w:rPr>
        <w:t>クラスタ</w:t>
      </w:r>
      <w:r>
        <w:rPr>
          <w:rFonts w:hint="eastAsia"/>
        </w:rPr>
        <w:t>の識</w:t>
      </w:r>
    </w:p>
    <w:p w14:paraId="0492CD26" w14:textId="77777777" w:rsidR="00D275C6" w:rsidRDefault="00E7093A" w:rsidP="00FE20EB">
      <w:pPr>
        <w:pStyle w:val="12"/>
        <w:ind w:leftChars="820" w:left="1640" w:firstLineChars="142" w:firstLine="284"/>
      </w:pPr>
      <w:r>
        <w:rPr>
          <w:rFonts w:hint="eastAsia"/>
        </w:rPr>
        <w:t>別子(クラスターID)をリストア前と同様のものとする。</w:t>
      </w:r>
    </w:p>
    <w:p w14:paraId="0ED4EE8B" w14:textId="77777777" w:rsidR="00064E0D" w:rsidRDefault="00064E0D" w:rsidP="00BE1947">
      <w:pPr>
        <w:widowControl/>
        <w:jc w:val="left"/>
      </w:pPr>
    </w:p>
    <w:p w14:paraId="19D005C4" w14:textId="77777777" w:rsidR="00064E0D" w:rsidRDefault="007C1BCB" w:rsidP="00064E0D">
      <w:pPr>
        <w:pStyle w:val="6"/>
        <w:ind w:left="3119" w:hanging="1418"/>
      </w:pPr>
      <w:r>
        <w:rPr>
          <w:rFonts w:hint="eastAsia"/>
        </w:rPr>
        <w:t>大阪リージョンからの</w:t>
      </w:r>
      <w:r w:rsidR="00ED0EE7">
        <w:rPr>
          <w:rFonts w:hint="eastAsia"/>
        </w:rPr>
        <w:t>フェールオーバ</w:t>
      </w:r>
    </w:p>
    <w:p w14:paraId="5C79FDAD" w14:textId="77777777" w:rsidR="006209C5" w:rsidRDefault="0080539C" w:rsidP="006209C5">
      <w:pPr>
        <w:pStyle w:val="12"/>
        <w:ind w:leftChars="820" w:left="1640" w:firstLineChars="142" w:firstLine="284"/>
      </w:pPr>
      <w:r>
        <w:rPr>
          <w:rFonts w:hint="eastAsia"/>
        </w:rPr>
        <w:t>RDSコンソールから</w:t>
      </w:r>
      <w:r w:rsidR="00ED0EE7">
        <w:rPr>
          <w:rFonts w:hint="eastAsia"/>
        </w:rPr>
        <w:t>フェールオーバ</w:t>
      </w:r>
      <w:r>
        <w:rPr>
          <w:rFonts w:hint="eastAsia"/>
        </w:rPr>
        <w:t>を行いリストア実施する。</w:t>
      </w:r>
    </w:p>
    <w:p w14:paraId="4F05CF02" w14:textId="77777777" w:rsidR="00951D9B" w:rsidRDefault="00951D9B" w:rsidP="006209C5">
      <w:pPr>
        <w:pStyle w:val="12"/>
        <w:ind w:leftChars="820" w:left="1640" w:firstLineChars="142" w:firstLine="284"/>
      </w:pPr>
      <w:r>
        <w:rPr>
          <w:rFonts w:hint="eastAsia"/>
        </w:rPr>
        <w:t>東京リージョンにAurora</w:t>
      </w:r>
      <w:r w:rsidR="00CD557A">
        <w:rPr>
          <w:rFonts w:hint="eastAsia"/>
        </w:rPr>
        <w:t>クラスタ</w:t>
      </w:r>
      <w:r>
        <w:rPr>
          <w:rFonts w:hint="eastAsia"/>
        </w:rPr>
        <w:t>が存在しない場合、</w:t>
      </w:r>
      <w:r w:rsidRPr="00A14820">
        <w:rPr>
          <w:rFonts w:hint="eastAsia"/>
        </w:rPr>
        <w:t>大阪リージョンの</w:t>
      </w:r>
      <w:r w:rsidRPr="00A14820">
        <w:t>Aurora</w:t>
      </w:r>
      <w:r w:rsidR="00CD557A" w:rsidRPr="00A14820">
        <w:rPr>
          <w:rFonts w:hint="eastAsia"/>
        </w:rPr>
        <w:t>クラスタ</w:t>
      </w:r>
      <w:r w:rsidRPr="00A14820">
        <w:t>を</w:t>
      </w:r>
      <w:r w:rsidR="00B528E0" w:rsidRPr="00A14820">
        <w:rPr>
          <w:rFonts w:hint="eastAsia"/>
        </w:rPr>
        <w:t>マスタ</w:t>
      </w:r>
      <w:r w:rsidRPr="00A14820">
        <w:t>として東京</w:t>
      </w:r>
    </w:p>
    <w:p w14:paraId="2CE34E8D" w14:textId="77777777" w:rsidR="00951D9B" w:rsidRDefault="00951D9B" w:rsidP="006209C5">
      <w:pPr>
        <w:pStyle w:val="12"/>
        <w:ind w:leftChars="820" w:left="1640" w:firstLineChars="142" w:firstLine="284"/>
      </w:pPr>
      <w:r w:rsidRPr="00A14820">
        <w:t>リージョン</w:t>
      </w:r>
      <w:r>
        <w:rPr>
          <w:rFonts w:hint="eastAsia"/>
        </w:rPr>
        <w:t>へ</w:t>
      </w:r>
      <w:r w:rsidRPr="00A14820">
        <w:t>セカンダリAurora</w:t>
      </w:r>
      <w:r w:rsidR="00CD557A" w:rsidRPr="00A14820">
        <w:rPr>
          <w:rFonts w:hint="eastAsia"/>
        </w:rPr>
        <w:t>クラスタ</w:t>
      </w:r>
      <w:r w:rsidRPr="00A14820">
        <w:t>を作成し、大阪から東京にデータのレプリケーションを行う。その後東京リ</w:t>
      </w:r>
    </w:p>
    <w:p w14:paraId="2749545C" w14:textId="77777777" w:rsidR="0080539C" w:rsidRDefault="00951D9B" w:rsidP="006209C5">
      <w:pPr>
        <w:pStyle w:val="12"/>
        <w:ind w:leftChars="820" w:left="1640" w:firstLineChars="142" w:firstLine="284"/>
      </w:pPr>
      <w:r w:rsidRPr="00A14820">
        <w:t>ージョンが</w:t>
      </w:r>
      <w:r w:rsidR="00B528E0" w:rsidRPr="00A14820">
        <w:rPr>
          <w:rFonts w:hint="eastAsia"/>
        </w:rPr>
        <w:t>マスタ</w:t>
      </w:r>
      <w:r w:rsidRPr="00A14820">
        <w:t>となる様に</w:t>
      </w:r>
      <w:r w:rsidR="00ED0EE7" w:rsidRPr="00A14820">
        <w:rPr>
          <w:rFonts w:hint="eastAsia"/>
        </w:rPr>
        <w:t>フェールオーバ</w:t>
      </w:r>
      <w:r w:rsidRPr="00A14820">
        <w:t>を行う。</w:t>
      </w:r>
    </w:p>
    <w:p w14:paraId="43361ECB" w14:textId="77777777" w:rsidR="00D41EFE" w:rsidRDefault="00D41EFE" w:rsidP="006209C5">
      <w:pPr>
        <w:pStyle w:val="12"/>
        <w:ind w:leftChars="820" w:left="1640" w:firstLineChars="142" w:firstLine="284"/>
      </w:pPr>
      <w:r>
        <w:rPr>
          <w:rFonts w:hint="eastAsia"/>
        </w:rPr>
        <w:lastRenderedPageBreak/>
        <w:t>セカンダリAurora</w:t>
      </w:r>
      <w:r w:rsidR="00CD557A">
        <w:rPr>
          <w:rFonts w:hint="eastAsia"/>
        </w:rPr>
        <w:t>クラスタ</w:t>
      </w:r>
      <w:r>
        <w:rPr>
          <w:rFonts w:hint="eastAsia"/>
        </w:rPr>
        <w:t>を作成する際に指定する設定値はパラメータシートを参照する。</w:t>
      </w:r>
    </w:p>
    <w:p w14:paraId="0E4835A1" w14:textId="77777777" w:rsidR="00064E0D" w:rsidRDefault="00AE0389" w:rsidP="00BE1947">
      <w:pPr>
        <w:widowControl/>
        <w:jc w:val="left"/>
      </w:pPr>
      <w:r>
        <w:br w:type="page"/>
      </w:r>
    </w:p>
    <w:p w14:paraId="033E19D7" w14:textId="77777777" w:rsidR="0093549B" w:rsidRDefault="00AE74B0" w:rsidP="000359C3">
      <w:pPr>
        <w:pStyle w:val="3"/>
      </w:pPr>
      <w:bookmarkStart w:id="358" w:name="_Toc124835628"/>
      <w:r>
        <w:rPr>
          <w:rFonts w:hint="eastAsia"/>
        </w:rPr>
        <w:lastRenderedPageBreak/>
        <w:t>ログ</w:t>
      </w:r>
      <w:bookmarkEnd w:id="358"/>
    </w:p>
    <w:p w14:paraId="0071F100" w14:textId="77777777" w:rsidR="006325AA" w:rsidRDefault="009F7CD4" w:rsidP="003115D5">
      <w:pPr>
        <w:pStyle w:val="4"/>
        <w:numPr>
          <w:ilvl w:val="3"/>
          <w:numId w:val="89"/>
        </w:numPr>
        <w:tabs>
          <w:tab w:val="left" w:pos="2127"/>
        </w:tabs>
      </w:pPr>
      <w:r>
        <w:rPr>
          <w:rFonts w:hint="eastAsia"/>
        </w:rPr>
        <w:t>AWSログ</w:t>
      </w:r>
    </w:p>
    <w:p w14:paraId="2E3740B4" w14:textId="77777777" w:rsidR="00910D02" w:rsidRPr="003E3F30" w:rsidRDefault="00910D02">
      <w:pPr>
        <w:pStyle w:val="50"/>
      </w:pPr>
      <w:r>
        <w:rPr>
          <w:rFonts w:hint="eastAsia"/>
        </w:rPr>
        <w:t>バックアップ方式</w:t>
      </w:r>
    </w:p>
    <w:p w14:paraId="18BA109B" w14:textId="77777777" w:rsidR="007B7962" w:rsidRDefault="00463179" w:rsidP="00776AAB">
      <w:pPr>
        <w:pStyle w:val="12"/>
        <w:ind w:rightChars="0" w:right="0" w:firstLine="141"/>
      </w:pPr>
      <w:r>
        <w:rPr>
          <w:rFonts w:hint="eastAsia"/>
        </w:rPr>
        <w:t>以下ログについては、AWSの機能によりCloudWatch Logsを経由してS3へログのバックアップを行う。</w:t>
      </w:r>
    </w:p>
    <w:p w14:paraId="351BBB20" w14:textId="77777777" w:rsidR="00A25D42" w:rsidRDefault="00A3078B" w:rsidP="00D70F5B">
      <w:pPr>
        <w:pStyle w:val="af4"/>
        <w:numPr>
          <w:ilvl w:val="0"/>
          <w:numId w:val="57"/>
        </w:numPr>
        <w:ind w:leftChars="0" w:left="2268"/>
      </w:pPr>
      <w:r>
        <w:rPr>
          <w:rFonts w:hint="eastAsia"/>
        </w:rPr>
        <w:t>Amazon Auroraログ</w:t>
      </w:r>
    </w:p>
    <w:p w14:paraId="03E68E49" w14:textId="77777777" w:rsidR="00C75A8E" w:rsidRDefault="00E65E2F" w:rsidP="00D70F5B">
      <w:pPr>
        <w:pStyle w:val="af4"/>
        <w:numPr>
          <w:ilvl w:val="0"/>
          <w:numId w:val="57"/>
        </w:numPr>
        <w:ind w:leftChars="0" w:left="2268"/>
      </w:pPr>
      <w:r>
        <w:rPr>
          <w:rFonts w:hint="eastAsia"/>
        </w:rPr>
        <w:t xml:space="preserve">ElastiCache </w:t>
      </w:r>
      <w:r>
        <w:t xml:space="preserve">for </w:t>
      </w:r>
      <w:r>
        <w:rPr>
          <w:rFonts w:hint="eastAsia"/>
        </w:rPr>
        <w:t>Redisログ</w:t>
      </w:r>
    </w:p>
    <w:p w14:paraId="3EED4592" w14:textId="77777777" w:rsidR="00417246" w:rsidRDefault="009C6930" w:rsidP="00D70F5B">
      <w:pPr>
        <w:pStyle w:val="af4"/>
        <w:numPr>
          <w:ilvl w:val="0"/>
          <w:numId w:val="57"/>
        </w:numPr>
        <w:ind w:leftChars="0" w:left="2268"/>
      </w:pPr>
      <w:r>
        <w:rPr>
          <w:rFonts w:hint="eastAsia"/>
        </w:rPr>
        <w:t>Lambdaログ</w:t>
      </w:r>
    </w:p>
    <w:p w14:paraId="2F92D954" w14:textId="77777777" w:rsidR="00F80A3C" w:rsidRDefault="00F80A3C" w:rsidP="00F80A3C">
      <w:pPr>
        <w:pStyle w:val="af4"/>
        <w:ind w:leftChars="0" w:left="2268"/>
      </w:pPr>
    </w:p>
    <w:p w14:paraId="2FA8413C" w14:textId="77777777" w:rsidR="00FE53A0" w:rsidRDefault="00825E5B" w:rsidP="00D01AB7">
      <w:pPr>
        <w:pStyle w:val="12"/>
        <w:ind w:rightChars="0" w:right="0" w:firstLine="141"/>
      </w:pPr>
      <w:r>
        <w:rPr>
          <w:rFonts w:hint="eastAsia"/>
        </w:rPr>
        <w:t>以下ログについては、AWSの機能によりS3へログのバックアップを行う。</w:t>
      </w:r>
    </w:p>
    <w:p w14:paraId="64DB6CD7" w14:textId="77777777" w:rsidR="00F80A3C" w:rsidRDefault="00C06A66" w:rsidP="00D70F5B">
      <w:pPr>
        <w:pStyle w:val="af4"/>
        <w:numPr>
          <w:ilvl w:val="0"/>
          <w:numId w:val="57"/>
        </w:numPr>
        <w:ind w:leftChars="0" w:left="2268"/>
      </w:pPr>
      <w:r>
        <w:rPr>
          <w:rFonts w:hint="eastAsia"/>
        </w:rPr>
        <w:t>ALBログ</w:t>
      </w:r>
    </w:p>
    <w:p w14:paraId="50EB7056" w14:textId="77777777" w:rsidR="00F80A3C" w:rsidRDefault="00A33931" w:rsidP="00D70F5B">
      <w:pPr>
        <w:pStyle w:val="af4"/>
        <w:numPr>
          <w:ilvl w:val="0"/>
          <w:numId w:val="57"/>
        </w:numPr>
        <w:ind w:leftChars="0" w:left="2268"/>
      </w:pPr>
      <w:r>
        <w:rPr>
          <w:rFonts w:hint="eastAsia"/>
        </w:rPr>
        <w:t>S3アクセスログ</w:t>
      </w:r>
    </w:p>
    <w:p w14:paraId="73417339" w14:textId="77777777" w:rsidR="00A25D42" w:rsidRPr="00A25D42" w:rsidRDefault="00A25D42" w:rsidP="007B7962">
      <w:pPr>
        <w:pStyle w:val="12"/>
        <w:ind w:rightChars="0" w:right="0" w:firstLine="1984"/>
      </w:pPr>
    </w:p>
    <w:p w14:paraId="30EE45B3" w14:textId="77777777" w:rsidR="00792C65" w:rsidRPr="003E3F30" w:rsidRDefault="008D56AB">
      <w:pPr>
        <w:pStyle w:val="50"/>
      </w:pPr>
      <w:r>
        <w:rPr>
          <w:rFonts w:hint="eastAsia"/>
        </w:rPr>
        <w:t>取得タイミングと取得方法</w:t>
      </w:r>
    </w:p>
    <w:p w14:paraId="3FF49E66" w14:textId="77777777" w:rsidR="00280846" w:rsidRDefault="00EF2F04" w:rsidP="00D01AB7">
      <w:pPr>
        <w:pStyle w:val="12"/>
        <w:ind w:rightChars="0" w:right="0" w:firstLine="141"/>
      </w:pPr>
      <w:r>
        <w:rPr>
          <w:rFonts w:hint="eastAsia"/>
        </w:rPr>
        <w:t>バックアップの取得タイミングと取得方法を以下に記載する。</w:t>
      </w:r>
    </w:p>
    <w:tbl>
      <w:tblPr>
        <w:tblStyle w:val="ae"/>
        <w:tblW w:w="8647" w:type="dxa"/>
        <w:tblInd w:w="1696" w:type="dxa"/>
        <w:tblLook w:val="04A0" w:firstRow="1" w:lastRow="0" w:firstColumn="1" w:lastColumn="0" w:noHBand="0" w:noVBand="1"/>
      </w:tblPr>
      <w:tblGrid>
        <w:gridCol w:w="1276"/>
        <w:gridCol w:w="1417"/>
        <w:gridCol w:w="2694"/>
        <w:gridCol w:w="3260"/>
      </w:tblGrid>
      <w:tr w:rsidR="00822AB1" w14:paraId="717CFED2" w14:textId="77777777" w:rsidTr="0028535F">
        <w:tc>
          <w:tcPr>
            <w:tcW w:w="1276" w:type="dxa"/>
            <w:shd w:val="clear" w:color="auto" w:fill="D9E2F3" w:themeFill="accent1" w:themeFillTint="33"/>
          </w:tcPr>
          <w:p w14:paraId="266D75A4" w14:textId="77777777" w:rsidR="00822AB1" w:rsidRDefault="00822AB1" w:rsidP="00DD0207">
            <w:pPr>
              <w:jc w:val="center"/>
            </w:pPr>
            <w:r>
              <w:rPr>
                <w:rFonts w:hint="eastAsia"/>
              </w:rPr>
              <w:t>対象環境</w:t>
            </w:r>
          </w:p>
        </w:tc>
        <w:tc>
          <w:tcPr>
            <w:tcW w:w="1417" w:type="dxa"/>
            <w:shd w:val="clear" w:color="auto" w:fill="D9E2F3" w:themeFill="accent1" w:themeFillTint="33"/>
          </w:tcPr>
          <w:p w14:paraId="5046CC19" w14:textId="77777777" w:rsidR="00822AB1" w:rsidRDefault="00822AB1" w:rsidP="00DD0207">
            <w:pPr>
              <w:jc w:val="center"/>
            </w:pPr>
            <w:r>
              <w:rPr>
                <w:rFonts w:hint="eastAsia"/>
              </w:rPr>
              <w:t>取得タイミング</w:t>
            </w:r>
          </w:p>
        </w:tc>
        <w:tc>
          <w:tcPr>
            <w:tcW w:w="2694" w:type="dxa"/>
            <w:shd w:val="clear" w:color="auto" w:fill="D9E2F3" w:themeFill="accent1" w:themeFillTint="33"/>
          </w:tcPr>
          <w:p w14:paraId="4710CBC6" w14:textId="77777777" w:rsidR="00822AB1" w:rsidRDefault="00822AB1" w:rsidP="00DD0207">
            <w:pPr>
              <w:jc w:val="center"/>
            </w:pPr>
            <w:r>
              <w:rPr>
                <w:rFonts w:hint="eastAsia"/>
              </w:rPr>
              <w:t>バックアップ方式</w:t>
            </w:r>
          </w:p>
        </w:tc>
        <w:tc>
          <w:tcPr>
            <w:tcW w:w="3260" w:type="dxa"/>
            <w:shd w:val="clear" w:color="auto" w:fill="D9E2F3" w:themeFill="accent1" w:themeFillTint="33"/>
          </w:tcPr>
          <w:p w14:paraId="6A664BF6" w14:textId="77777777" w:rsidR="00822AB1" w:rsidRDefault="00822AB1" w:rsidP="00DD0207">
            <w:pPr>
              <w:jc w:val="center"/>
            </w:pPr>
            <w:r>
              <w:rPr>
                <w:rFonts w:hint="eastAsia"/>
              </w:rPr>
              <w:t>取得方法</w:t>
            </w:r>
          </w:p>
        </w:tc>
      </w:tr>
      <w:tr w:rsidR="00822AB1" w:rsidRPr="0067341E" w14:paraId="091D2E85" w14:textId="77777777" w:rsidTr="0028535F">
        <w:tc>
          <w:tcPr>
            <w:tcW w:w="1276" w:type="dxa"/>
            <w:vMerge w:val="restart"/>
          </w:tcPr>
          <w:p w14:paraId="6348B20D" w14:textId="77777777" w:rsidR="00822AB1" w:rsidRDefault="00822AB1" w:rsidP="00DD0207">
            <w:r>
              <w:rPr>
                <w:rFonts w:hint="eastAsia"/>
              </w:rPr>
              <w:t>本番環境</w:t>
            </w:r>
          </w:p>
        </w:tc>
        <w:tc>
          <w:tcPr>
            <w:tcW w:w="1417" w:type="dxa"/>
          </w:tcPr>
          <w:p w14:paraId="76E38EFC" w14:textId="77777777" w:rsidR="00822AB1" w:rsidRDefault="00822AB1" w:rsidP="00DD0207">
            <w:r>
              <w:rPr>
                <w:rFonts w:hint="eastAsia"/>
              </w:rPr>
              <w:t>即時</w:t>
            </w:r>
          </w:p>
        </w:tc>
        <w:tc>
          <w:tcPr>
            <w:tcW w:w="2694" w:type="dxa"/>
          </w:tcPr>
          <w:p w14:paraId="12F159D4" w14:textId="77777777" w:rsidR="00822AB1" w:rsidRDefault="00822AB1" w:rsidP="00822AB1">
            <w:r>
              <w:rPr>
                <w:rFonts w:hint="eastAsia"/>
              </w:rPr>
              <w:t>CloudWatch Logsまで</w:t>
            </w:r>
          </w:p>
        </w:tc>
        <w:tc>
          <w:tcPr>
            <w:tcW w:w="3260" w:type="dxa"/>
          </w:tcPr>
          <w:p w14:paraId="500FCC4B" w14:textId="77777777" w:rsidR="00822AB1" w:rsidRDefault="00822AB1" w:rsidP="00DD0207">
            <w:r>
              <w:rPr>
                <w:rFonts w:hint="eastAsia"/>
              </w:rPr>
              <w:t>AWS の機能により監査ログをCloudWatch Logsへ自動でバックアップする。</w:t>
            </w:r>
          </w:p>
        </w:tc>
      </w:tr>
      <w:tr w:rsidR="00822AB1" w:rsidRPr="0067341E" w14:paraId="07AB1BFA" w14:textId="77777777" w:rsidTr="0028535F">
        <w:tc>
          <w:tcPr>
            <w:tcW w:w="1276" w:type="dxa"/>
            <w:vMerge/>
          </w:tcPr>
          <w:p w14:paraId="3F8E4C8E" w14:textId="77777777" w:rsidR="00822AB1" w:rsidRDefault="00822AB1" w:rsidP="00DD0207"/>
        </w:tc>
        <w:tc>
          <w:tcPr>
            <w:tcW w:w="1417" w:type="dxa"/>
          </w:tcPr>
          <w:p w14:paraId="511BABD1" w14:textId="77777777" w:rsidR="00822AB1" w:rsidRDefault="00822AB1" w:rsidP="00DD0207">
            <w:r>
              <w:rPr>
                <w:rFonts w:hint="eastAsia"/>
              </w:rPr>
              <w:t>週次</w:t>
            </w:r>
          </w:p>
        </w:tc>
        <w:tc>
          <w:tcPr>
            <w:tcW w:w="2694" w:type="dxa"/>
          </w:tcPr>
          <w:p w14:paraId="2D9B4EAA" w14:textId="77777777" w:rsidR="00822AB1" w:rsidRDefault="00822AB1" w:rsidP="00DD0207">
            <w:r>
              <w:rPr>
                <w:rFonts w:hint="eastAsia"/>
              </w:rPr>
              <w:t>CloudWatch Logs</w:t>
            </w:r>
          </w:p>
          <w:p w14:paraId="3A258C27" w14:textId="77777777" w:rsidR="00822AB1" w:rsidRDefault="00822AB1" w:rsidP="00DD0207">
            <w:r>
              <w:rPr>
                <w:rFonts w:hint="eastAsia"/>
              </w:rPr>
              <w:t>からS3</w:t>
            </w:r>
          </w:p>
        </w:tc>
        <w:tc>
          <w:tcPr>
            <w:tcW w:w="3260" w:type="dxa"/>
          </w:tcPr>
          <w:p w14:paraId="4D7E7714" w14:textId="77777777" w:rsidR="00822AB1" w:rsidRDefault="00822AB1" w:rsidP="00DD0207">
            <w:r>
              <w:rPr>
                <w:rFonts w:hint="eastAsia"/>
              </w:rPr>
              <w:t>LambdaによりAmazon AuroraログをS3へ自動でバックアップする。</w:t>
            </w:r>
          </w:p>
        </w:tc>
      </w:tr>
      <w:tr w:rsidR="00822AB1" w:rsidRPr="0067341E" w14:paraId="50CFB70C" w14:textId="77777777" w:rsidTr="0028535F">
        <w:tc>
          <w:tcPr>
            <w:tcW w:w="1276" w:type="dxa"/>
          </w:tcPr>
          <w:p w14:paraId="4A5CF3E7" w14:textId="77777777" w:rsidR="00822AB1" w:rsidRDefault="00822AB1" w:rsidP="00DD0207">
            <w:r>
              <w:t>本番環境</w:t>
            </w:r>
          </w:p>
        </w:tc>
        <w:tc>
          <w:tcPr>
            <w:tcW w:w="1417" w:type="dxa"/>
          </w:tcPr>
          <w:p w14:paraId="6B05B397" w14:textId="77777777" w:rsidR="00822AB1" w:rsidRDefault="00822AB1" w:rsidP="00DD0207">
            <w:r>
              <w:rPr>
                <w:rFonts w:hint="eastAsia"/>
              </w:rPr>
              <w:t>即時</w:t>
            </w:r>
          </w:p>
        </w:tc>
        <w:tc>
          <w:tcPr>
            <w:tcW w:w="2694" w:type="dxa"/>
          </w:tcPr>
          <w:p w14:paraId="54C79D6B" w14:textId="77777777" w:rsidR="00822AB1" w:rsidRDefault="00822AB1" w:rsidP="00DD0207">
            <w:r>
              <w:rPr>
                <w:rFonts w:hint="eastAsia"/>
              </w:rPr>
              <w:t>AWSサービスからS3へ直接</w:t>
            </w:r>
          </w:p>
        </w:tc>
        <w:tc>
          <w:tcPr>
            <w:tcW w:w="3260" w:type="dxa"/>
          </w:tcPr>
          <w:p w14:paraId="08EEEB90" w14:textId="77777777" w:rsidR="00822AB1" w:rsidRDefault="00822AB1" w:rsidP="00DD0207">
            <w:r>
              <w:rPr>
                <w:rFonts w:hint="eastAsia"/>
              </w:rPr>
              <w:t>AWSの機能によりS3へ自動でバックアップする。</w:t>
            </w:r>
          </w:p>
        </w:tc>
      </w:tr>
    </w:tbl>
    <w:p w14:paraId="4BAE28FE" w14:textId="77777777" w:rsidR="00E77EF7" w:rsidRDefault="00E77EF7" w:rsidP="00BE1947">
      <w:pPr>
        <w:widowControl/>
        <w:jc w:val="left"/>
      </w:pPr>
    </w:p>
    <w:p w14:paraId="736765BF" w14:textId="77777777" w:rsidR="00E77EF7" w:rsidRPr="003E3F30" w:rsidRDefault="00A53E9E">
      <w:pPr>
        <w:pStyle w:val="50"/>
      </w:pPr>
      <w:r>
        <w:rPr>
          <w:rFonts w:hint="eastAsia"/>
        </w:rPr>
        <w:t>保管期間</w:t>
      </w:r>
    </w:p>
    <w:p w14:paraId="60B7498B" w14:textId="77777777" w:rsidR="00B062F7" w:rsidRDefault="00D461A0" w:rsidP="00CF4150">
      <w:pPr>
        <w:pStyle w:val="12"/>
        <w:ind w:rightChars="0" w:right="0" w:firstLine="141"/>
      </w:pPr>
      <w:r>
        <w:rPr>
          <w:rFonts w:hint="eastAsia"/>
        </w:rPr>
        <w:t>CloudWatch Logsには7</w:t>
      </w:r>
      <w:r>
        <w:t>日とする。</w:t>
      </w:r>
      <w:r>
        <w:rPr>
          <w:rFonts w:hint="eastAsia"/>
        </w:rPr>
        <w:t>なお、以下ログに関しては、S3には5年とする。</w:t>
      </w:r>
    </w:p>
    <w:p w14:paraId="728D4EC2" w14:textId="77777777" w:rsidR="00236D6D" w:rsidRDefault="00236D6D" w:rsidP="00D70F5B">
      <w:pPr>
        <w:pStyle w:val="af4"/>
        <w:numPr>
          <w:ilvl w:val="0"/>
          <w:numId w:val="57"/>
        </w:numPr>
        <w:ind w:leftChars="0" w:left="2268"/>
      </w:pPr>
      <w:r>
        <w:t>S3アクセスログ</w:t>
      </w:r>
    </w:p>
    <w:p w14:paraId="32134C95" w14:textId="77777777" w:rsidR="007A65F1" w:rsidRDefault="00B45D5F" w:rsidP="00D70F5B">
      <w:pPr>
        <w:pStyle w:val="af4"/>
        <w:numPr>
          <w:ilvl w:val="0"/>
          <w:numId w:val="57"/>
        </w:numPr>
        <w:ind w:leftChars="0" w:left="2268"/>
      </w:pPr>
      <w:r>
        <w:rPr>
          <w:rFonts w:hint="eastAsia"/>
        </w:rPr>
        <w:t>Auroraログ(</w:t>
      </w:r>
      <w:r w:rsidR="00B97A41">
        <w:rPr>
          <w:rFonts w:hint="eastAsia"/>
        </w:rPr>
        <w:t>D</w:t>
      </w:r>
      <w:r w:rsidR="00B97A41">
        <w:t>B</w:t>
      </w:r>
      <w:r w:rsidR="00B97A41">
        <w:rPr>
          <w:rFonts w:hint="eastAsia"/>
        </w:rPr>
        <w:t>監査</w:t>
      </w:r>
      <w:r>
        <w:rPr>
          <w:rFonts w:hint="eastAsia"/>
        </w:rPr>
        <w:t>ログ)</w:t>
      </w:r>
    </w:p>
    <w:p w14:paraId="296DBD62" w14:textId="77777777" w:rsidR="00B45730" w:rsidRDefault="00B45730" w:rsidP="005D2F22"/>
    <w:p w14:paraId="7207167D" w14:textId="77777777" w:rsidR="00B27249" w:rsidRDefault="005E65D0" w:rsidP="00256CC2">
      <w:pPr>
        <w:pStyle w:val="12"/>
        <w:ind w:rightChars="0" w:right="0" w:firstLine="141"/>
      </w:pPr>
      <w:r>
        <w:rPr>
          <w:rFonts w:hint="eastAsia"/>
        </w:rPr>
        <w:t>以下ログに関しては、S3には1年とする。</w:t>
      </w:r>
    </w:p>
    <w:p w14:paraId="14F6BAF7" w14:textId="77777777" w:rsidR="00B45730" w:rsidRDefault="005E40F4" w:rsidP="00D70F5B">
      <w:pPr>
        <w:pStyle w:val="af4"/>
        <w:numPr>
          <w:ilvl w:val="0"/>
          <w:numId w:val="57"/>
        </w:numPr>
        <w:ind w:leftChars="0" w:left="2268"/>
      </w:pPr>
      <w:r>
        <w:rPr>
          <w:rFonts w:hint="eastAsia"/>
        </w:rPr>
        <w:t>ALBログ</w:t>
      </w:r>
    </w:p>
    <w:p w14:paraId="586F4B74" w14:textId="77777777" w:rsidR="00B45730" w:rsidRDefault="004F79E9" w:rsidP="00D70F5B">
      <w:pPr>
        <w:pStyle w:val="af4"/>
        <w:numPr>
          <w:ilvl w:val="0"/>
          <w:numId w:val="57"/>
        </w:numPr>
        <w:ind w:leftChars="0" w:left="2268"/>
      </w:pPr>
      <w:r>
        <w:rPr>
          <w:rFonts w:hint="eastAsia"/>
        </w:rPr>
        <w:t xml:space="preserve">ElastiCache </w:t>
      </w:r>
      <w:r>
        <w:t xml:space="preserve">for </w:t>
      </w:r>
      <w:r>
        <w:rPr>
          <w:rFonts w:hint="eastAsia"/>
        </w:rPr>
        <w:t>Redisログ</w:t>
      </w:r>
    </w:p>
    <w:p w14:paraId="40AE840C" w14:textId="77777777" w:rsidR="00E77EF7" w:rsidRDefault="00162E63" w:rsidP="00D70F5B">
      <w:pPr>
        <w:pStyle w:val="af4"/>
        <w:numPr>
          <w:ilvl w:val="0"/>
          <w:numId w:val="57"/>
        </w:numPr>
        <w:ind w:leftChars="0" w:left="2268"/>
      </w:pPr>
      <w:r>
        <w:rPr>
          <w:rFonts w:hint="eastAsia"/>
        </w:rPr>
        <w:t>L</w:t>
      </w:r>
      <w:r>
        <w:t>ambda</w:t>
      </w:r>
      <w:r>
        <w:rPr>
          <w:rFonts w:hint="eastAsia"/>
        </w:rPr>
        <w:t>ログ</w:t>
      </w:r>
    </w:p>
    <w:p w14:paraId="020C9136" w14:textId="77777777" w:rsidR="00A16125" w:rsidRDefault="00977E8C" w:rsidP="003115D5">
      <w:pPr>
        <w:pStyle w:val="4"/>
        <w:numPr>
          <w:ilvl w:val="3"/>
          <w:numId w:val="89"/>
        </w:numPr>
        <w:tabs>
          <w:tab w:val="left" w:pos="2127"/>
        </w:tabs>
      </w:pPr>
      <w:r>
        <w:rPr>
          <w:rFonts w:hint="eastAsia"/>
        </w:rPr>
        <w:t>OS、ミドルウェアログ</w:t>
      </w:r>
    </w:p>
    <w:p w14:paraId="372B77B8" w14:textId="77777777" w:rsidR="00FE2C75" w:rsidRPr="003E3F30" w:rsidRDefault="00FE2C75">
      <w:pPr>
        <w:pStyle w:val="50"/>
      </w:pPr>
      <w:r>
        <w:rPr>
          <w:rFonts w:hint="eastAsia"/>
        </w:rPr>
        <w:t>バックアップ方式</w:t>
      </w:r>
    </w:p>
    <w:p w14:paraId="199CA30B" w14:textId="77777777" w:rsidR="00174286" w:rsidRDefault="00E15B0E" w:rsidP="00256CC2">
      <w:pPr>
        <w:pStyle w:val="12"/>
        <w:ind w:rightChars="0" w:right="0" w:firstLine="141"/>
      </w:pPr>
      <w:r>
        <w:rPr>
          <w:rFonts w:hint="eastAsia"/>
        </w:rPr>
        <w:t>CloudWatch AgentによりCloudWatch Logsへバックアップを行い、その後AWS機能によりS3へOS、</w:t>
      </w:r>
    </w:p>
    <w:p w14:paraId="29279545" w14:textId="77777777" w:rsidR="00E15B0E" w:rsidRDefault="00EA45D4" w:rsidP="00EF40BF">
      <w:pPr>
        <w:pStyle w:val="12"/>
        <w:ind w:rightChars="0" w:right="0" w:firstLine="141"/>
      </w:pPr>
      <w:r>
        <w:rPr>
          <w:rFonts w:hint="eastAsia"/>
        </w:rPr>
        <w:t>ミドルウェアログのバックアップを行う。</w:t>
      </w:r>
    </w:p>
    <w:p w14:paraId="6E963B59" w14:textId="77777777" w:rsidR="005378E8" w:rsidRDefault="005378E8" w:rsidP="00BE1947">
      <w:pPr>
        <w:widowControl/>
        <w:jc w:val="left"/>
      </w:pPr>
    </w:p>
    <w:p w14:paraId="146FC9E2" w14:textId="77777777" w:rsidR="00715DCD" w:rsidRPr="003E3F30" w:rsidRDefault="00081D73">
      <w:pPr>
        <w:pStyle w:val="50"/>
      </w:pPr>
      <w:r>
        <w:rPr>
          <w:rFonts w:hint="eastAsia"/>
        </w:rPr>
        <w:lastRenderedPageBreak/>
        <w:t>取得タイミングと取得方法</w:t>
      </w:r>
    </w:p>
    <w:p w14:paraId="1FA0A305" w14:textId="77777777" w:rsidR="002C72BF" w:rsidRDefault="003202D9" w:rsidP="004928A6">
      <w:pPr>
        <w:pStyle w:val="12"/>
        <w:ind w:rightChars="0" w:right="0" w:firstLine="141"/>
      </w:pPr>
      <w:r>
        <w:rPr>
          <w:rFonts w:hint="eastAsia"/>
        </w:rPr>
        <w:t>バックアップの取得タイミングと取得方法を以下に記載する。</w:t>
      </w:r>
    </w:p>
    <w:tbl>
      <w:tblPr>
        <w:tblStyle w:val="ae"/>
        <w:tblW w:w="8930" w:type="dxa"/>
        <w:tblInd w:w="1838" w:type="dxa"/>
        <w:tblLook w:val="04A0" w:firstRow="1" w:lastRow="0" w:firstColumn="1" w:lastColumn="0" w:noHBand="0" w:noVBand="1"/>
      </w:tblPr>
      <w:tblGrid>
        <w:gridCol w:w="1276"/>
        <w:gridCol w:w="1417"/>
        <w:gridCol w:w="2268"/>
        <w:gridCol w:w="3969"/>
      </w:tblGrid>
      <w:tr w:rsidR="000519AE" w14:paraId="60CCB840" w14:textId="77777777" w:rsidTr="000519AE">
        <w:tc>
          <w:tcPr>
            <w:tcW w:w="1276" w:type="dxa"/>
            <w:shd w:val="clear" w:color="auto" w:fill="D9E2F3" w:themeFill="accent1" w:themeFillTint="33"/>
          </w:tcPr>
          <w:p w14:paraId="709AA7F7" w14:textId="77777777" w:rsidR="000519AE" w:rsidRDefault="000519AE" w:rsidP="00DD0207">
            <w:pPr>
              <w:jc w:val="center"/>
            </w:pPr>
            <w:r>
              <w:rPr>
                <w:rFonts w:hint="eastAsia"/>
              </w:rPr>
              <w:t>対象環境</w:t>
            </w:r>
          </w:p>
        </w:tc>
        <w:tc>
          <w:tcPr>
            <w:tcW w:w="1417" w:type="dxa"/>
            <w:shd w:val="clear" w:color="auto" w:fill="D9E2F3" w:themeFill="accent1" w:themeFillTint="33"/>
          </w:tcPr>
          <w:p w14:paraId="782AB4ED" w14:textId="77777777" w:rsidR="000519AE" w:rsidRDefault="000519AE" w:rsidP="00DD0207">
            <w:pPr>
              <w:jc w:val="center"/>
            </w:pPr>
            <w:r>
              <w:rPr>
                <w:rFonts w:hint="eastAsia"/>
              </w:rPr>
              <w:t>取得タイミング</w:t>
            </w:r>
          </w:p>
        </w:tc>
        <w:tc>
          <w:tcPr>
            <w:tcW w:w="2268" w:type="dxa"/>
            <w:shd w:val="clear" w:color="auto" w:fill="D9E2F3" w:themeFill="accent1" w:themeFillTint="33"/>
          </w:tcPr>
          <w:p w14:paraId="196BCE3A" w14:textId="77777777" w:rsidR="000519AE" w:rsidRDefault="000519AE" w:rsidP="00DD0207">
            <w:pPr>
              <w:jc w:val="center"/>
            </w:pPr>
            <w:r>
              <w:rPr>
                <w:rFonts w:hint="eastAsia"/>
              </w:rPr>
              <w:t>バックアップ方式</w:t>
            </w:r>
          </w:p>
        </w:tc>
        <w:tc>
          <w:tcPr>
            <w:tcW w:w="3969" w:type="dxa"/>
            <w:shd w:val="clear" w:color="auto" w:fill="D9E2F3" w:themeFill="accent1" w:themeFillTint="33"/>
          </w:tcPr>
          <w:p w14:paraId="57D350B9" w14:textId="77777777" w:rsidR="000519AE" w:rsidRDefault="000519AE" w:rsidP="00DD0207">
            <w:pPr>
              <w:jc w:val="center"/>
            </w:pPr>
            <w:r>
              <w:rPr>
                <w:rFonts w:hint="eastAsia"/>
              </w:rPr>
              <w:t>取得方法</w:t>
            </w:r>
          </w:p>
        </w:tc>
      </w:tr>
      <w:tr w:rsidR="000519AE" w:rsidRPr="0067341E" w14:paraId="39752021" w14:textId="77777777" w:rsidTr="000519AE">
        <w:tc>
          <w:tcPr>
            <w:tcW w:w="1276" w:type="dxa"/>
            <w:vMerge w:val="restart"/>
          </w:tcPr>
          <w:p w14:paraId="28C5506F" w14:textId="77777777" w:rsidR="000519AE" w:rsidRDefault="000519AE" w:rsidP="00DD0207">
            <w:r>
              <w:rPr>
                <w:rFonts w:hint="eastAsia"/>
              </w:rPr>
              <w:t>本番環境</w:t>
            </w:r>
          </w:p>
        </w:tc>
        <w:tc>
          <w:tcPr>
            <w:tcW w:w="1417" w:type="dxa"/>
          </w:tcPr>
          <w:p w14:paraId="34AB7C5B" w14:textId="77777777" w:rsidR="000519AE" w:rsidRDefault="000519AE" w:rsidP="00DD0207">
            <w:r>
              <w:rPr>
                <w:rFonts w:hint="eastAsia"/>
              </w:rPr>
              <w:t>即時</w:t>
            </w:r>
          </w:p>
        </w:tc>
        <w:tc>
          <w:tcPr>
            <w:tcW w:w="2268" w:type="dxa"/>
          </w:tcPr>
          <w:p w14:paraId="31CE7438" w14:textId="77777777" w:rsidR="000519AE" w:rsidRDefault="000519AE" w:rsidP="00DD0207">
            <w:r>
              <w:rPr>
                <w:rFonts w:hint="eastAsia"/>
              </w:rPr>
              <w:t>サーバから</w:t>
            </w:r>
          </w:p>
          <w:p w14:paraId="584D54EB" w14:textId="77777777" w:rsidR="000519AE" w:rsidRDefault="000519AE" w:rsidP="00DD0207">
            <w:r>
              <w:rPr>
                <w:rFonts w:hint="eastAsia"/>
              </w:rPr>
              <w:t>CloudWatch Logs</w:t>
            </w:r>
          </w:p>
        </w:tc>
        <w:tc>
          <w:tcPr>
            <w:tcW w:w="3969" w:type="dxa"/>
          </w:tcPr>
          <w:p w14:paraId="29BFADA3" w14:textId="77777777" w:rsidR="000519AE" w:rsidRDefault="000519AE" w:rsidP="00DD0207">
            <w:r>
              <w:rPr>
                <w:rFonts w:hint="eastAsia"/>
              </w:rPr>
              <w:t>CloudWatch AgentによりOS、ミドルウェアログをCloudWatch Logsへ自動でバックアップ</w:t>
            </w:r>
          </w:p>
        </w:tc>
      </w:tr>
      <w:tr w:rsidR="000519AE" w:rsidRPr="0067341E" w14:paraId="3CA949C5" w14:textId="77777777" w:rsidTr="000519AE">
        <w:tc>
          <w:tcPr>
            <w:tcW w:w="1276" w:type="dxa"/>
            <w:vMerge/>
          </w:tcPr>
          <w:p w14:paraId="5D5E6AA1" w14:textId="77777777" w:rsidR="000519AE" w:rsidRDefault="000519AE" w:rsidP="00DD0207"/>
        </w:tc>
        <w:tc>
          <w:tcPr>
            <w:tcW w:w="1417" w:type="dxa"/>
          </w:tcPr>
          <w:p w14:paraId="0A2D77C3" w14:textId="77777777" w:rsidR="000519AE" w:rsidRDefault="000519AE" w:rsidP="00DD0207">
            <w:r>
              <w:rPr>
                <w:rFonts w:hint="eastAsia"/>
              </w:rPr>
              <w:t>週次</w:t>
            </w:r>
          </w:p>
        </w:tc>
        <w:tc>
          <w:tcPr>
            <w:tcW w:w="2268" w:type="dxa"/>
          </w:tcPr>
          <w:p w14:paraId="0D581C14" w14:textId="77777777" w:rsidR="000519AE" w:rsidRDefault="000519AE" w:rsidP="00DD0207">
            <w:r>
              <w:rPr>
                <w:rFonts w:hint="eastAsia"/>
              </w:rPr>
              <w:t>CloudWatch Logs</w:t>
            </w:r>
          </w:p>
          <w:p w14:paraId="0839F380" w14:textId="77777777" w:rsidR="000519AE" w:rsidRDefault="000519AE" w:rsidP="00DD0207">
            <w:r>
              <w:rPr>
                <w:rFonts w:hint="eastAsia"/>
              </w:rPr>
              <w:t>からS3</w:t>
            </w:r>
          </w:p>
        </w:tc>
        <w:tc>
          <w:tcPr>
            <w:tcW w:w="3969" w:type="dxa"/>
          </w:tcPr>
          <w:p w14:paraId="323F2CE0" w14:textId="77777777" w:rsidR="000519AE" w:rsidRDefault="000519AE" w:rsidP="00DD0207">
            <w:r>
              <w:rPr>
                <w:rFonts w:hint="eastAsia"/>
              </w:rPr>
              <w:t>LambdaによりOS、ミドルウェアログをS3へ自動でバックアップ</w:t>
            </w:r>
          </w:p>
        </w:tc>
      </w:tr>
    </w:tbl>
    <w:p w14:paraId="457FCD7A" w14:textId="77777777" w:rsidR="00715DCD" w:rsidRDefault="00715DCD" w:rsidP="00BE1947">
      <w:pPr>
        <w:widowControl/>
        <w:jc w:val="left"/>
      </w:pPr>
    </w:p>
    <w:p w14:paraId="52FAA307" w14:textId="77777777" w:rsidR="00BF4075" w:rsidRPr="003E3F30" w:rsidRDefault="000E1DFC">
      <w:pPr>
        <w:pStyle w:val="50"/>
      </w:pPr>
      <w:r>
        <w:rPr>
          <w:rFonts w:hint="eastAsia"/>
        </w:rPr>
        <w:t>保管期間</w:t>
      </w:r>
    </w:p>
    <w:p w14:paraId="744D17FC" w14:textId="77777777" w:rsidR="00D03A26" w:rsidRDefault="009443E1" w:rsidP="000F0673">
      <w:pPr>
        <w:pStyle w:val="12"/>
        <w:ind w:rightChars="0" w:right="0" w:firstLine="141"/>
      </w:pPr>
      <w:r>
        <w:rPr>
          <w:rFonts w:hint="eastAsia"/>
        </w:rPr>
        <w:t>OS、ミドルウェアログの保管期間は、CloudWatch Logsには7日、S3には1年とする。</w:t>
      </w:r>
    </w:p>
    <w:p w14:paraId="4C9E1396" w14:textId="77777777" w:rsidR="002C3645" w:rsidRDefault="002C3645" w:rsidP="000F0673">
      <w:pPr>
        <w:pStyle w:val="12"/>
        <w:ind w:rightChars="0" w:right="0" w:firstLine="141"/>
      </w:pPr>
      <w:r>
        <w:rPr>
          <w:rFonts w:hint="eastAsia"/>
        </w:rPr>
        <w:t>ただし、OSのログインログ及びアプリケーションの操作/アクセスログに関しては、CloudWatch Logsには7日、S3</w:t>
      </w:r>
    </w:p>
    <w:p w14:paraId="676230D7" w14:textId="77777777" w:rsidR="009443E1" w:rsidRDefault="002C3645" w:rsidP="000F0673">
      <w:pPr>
        <w:pStyle w:val="12"/>
        <w:ind w:rightChars="0" w:right="0" w:firstLine="141"/>
      </w:pPr>
      <w:r>
        <w:rPr>
          <w:rFonts w:hint="eastAsia"/>
        </w:rPr>
        <w:t>には</w:t>
      </w:r>
      <w:r>
        <w:t>5</w:t>
      </w:r>
      <w:r>
        <w:rPr>
          <w:rFonts w:hint="eastAsia"/>
        </w:rPr>
        <w:t>年とする。</w:t>
      </w:r>
    </w:p>
    <w:p w14:paraId="3CF88FA8" w14:textId="77777777" w:rsidR="00BF4075" w:rsidRPr="00D03A26" w:rsidRDefault="00BF4075" w:rsidP="00BE1947">
      <w:pPr>
        <w:widowControl/>
        <w:jc w:val="left"/>
      </w:pPr>
    </w:p>
    <w:p w14:paraId="26ABFAEC" w14:textId="77777777" w:rsidR="00BD70E4" w:rsidRDefault="00BD70E4">
      <w:pPr>
        <w:widowControl/>
        <w:jc w:val="left"/>
      </w:pPr>
      <w:r>
        <w:br w:type="page"/>
      </w:r>
    </w:p>
    <w:p w14:paraId="2EC5EFE0" w14:textId="77777777" w:rsidR="00BE1947" w:rsidRDefault="00BE1947" w:rsidP="00BE1947">
      <w:pPr>
        <w:pStyle w:val="1"/>
      </w:pPr>
      <w:bookmarkStart w:id="359" w:name="_Toc71291721"/>
      <w:bookmarkStart w:id="360" w:name="_Toc71618733"/>
      <w:bookmarkStart w:id="361" w:name="_Toc124835629"/>
      <w:r w:rsidRPr="00A76788">
        <w:rPr>
          <w:rFonts w:hint="eastAsia"/>
        </w:rPr>
        <w:lastRenderedPageBreak/>
        <w:t>運用設計</w:t>
      </w:r>
      <w:bookmarkEnd w:id="359"/>
      <w:bookmarkEnd w:id="360"/>
      <w:bookmarkEnd w:id="361"/>
    </w:p>
    <w:p w14:paraId="7A902A6E" w14:textId="77777777" w:rsidR="001F0C95" w:rsidRDefault="009D335A" w:rsidP="001F0C95">
      <w:pPr>
        <w:widowControl/>
        <w:ind w:firstLineChars="284" w:firstLine="568"/>
        <w:jc w:val="left"/>
      </w:pPr>
      <w:r w:rsidRPr="00ED0861">
        <w:rPr>
          <w:rFonts w:hint="eastAsia"/>
        </w:rPr>
        <w:t>本システムの安定したサービス提供のため、インフラ</w:t>
      </w:r>
      <w:r>
        <w:rPr>
          <w:rFonts w:hint="eastAsia"/>
        </w:rPr>
        <w:t>観点から</w:t>
      </w:r>
      <w:r w:rsidRPr="00ED0861">
        <w:rPr>
          <w:rFonts w:hint="eastAsia"/>
        </w:rPr>
        <w:t>実施／検討すべき運用設計について本章に記載する。</w:t>
      </w:r>
    </w:p>
    <w:p w14:paraId="07B8B7CC" w14:textId="77777777" w:rsidR="00F56E66" w:rsidRDefault="00F56E66" w:rsidP="001F0C95">
      <w:pPr>
        <w:widowControl/>
        <w:ind w:firstLineChars="284" w:firstLine="568"/>
        <w:jc w:val="left"/>
      </w:pPr>
    </w:p>
    <w:p w14:paraId="546FCE12" w14:textId="77777777" w:rsidR="00BE1947" w:rsidRDefault="00BE1947" w:rsidP="000251C7">
      <w:pPr>
        <w:pStyle w:val="2"/>
      </w:pPr>
      <w:bookmarkStart w:id="362" w:name="_Toc71291722"/>
      <w:bookmarkStart w:id="363" w:name="_Toc71618734"/>
      <w:bookmarkStart w:id="364" w:name="_Toc124835630"/>
      <w:r w:rsidRPr="00A76788">
        <w:rPr>
          <w:rFonts w:hint="eastAsia"/>
        </w:rPr>
        <w:t>運用全体方針</w:t>
      </w:r>
      <w:bookmarkEnd w:id="362"/>
      <w:bookmarkEnd w:id="363"/>
      <w:bookmarkEnd w:id="364"/>
    </w:p>
    <w:p w14:paraId="604174E2" w14:textId="77777777" w:rsidR="00E83E48" w:rsidRDefault="00E77F0E" w:rsidP="00E83E48">
      <w:pPr>
        <w:ind w:leftChars="426" w:left="1600" w:hangingChars="374" w:hanging="748"/>
      </w:pPr>
      <w:r>
        <w:rPr>
          <w:rFonts w:hint="eastAsia"/>
        </w:rPr>
        <w:t>本システムにおける運用全体方針として、以下のように定義する。</w:t>
      </w:r>
    </w:p>
    <w:p w14:paraId="4A2DF4F7" w14:textId="77777777" w:rsidR="00E0632D" w:rsidRPr="00E83E48" w:rsidRDefault="00E0632D" w:rsidP="00E0632D"/>
    <w:p w14:paraId="601B9307" w14:textId="77777777" w:rsidR="00910842" w:rsidRDefault="00910842" w:rsidP="003115D5">
      <w:pPr>
        <w:pStyle w:val="af4"/>
        <w:widowControl/>
        <w:numPr>
          <w:ilvl w:val="0"/>
          <w:numId w:val="90"/>
        </w:numPr>
        <w:ind w:leftChars="0" w:left="1276" w:hanging="426"/>
        <w:jc w:val="left"/>
      </w:pPr>
      <w:r>
        <w:rPr>
          <w:rFonts w:hint="eastAsia"/>
        </w:rPr>
        <w:t>原則</w:t>
      </w:r>
      <w:r>
        <w:t>24時間365日</w:t>
      </w:r>
      <w:r>
        <w:rPr>
          <w:rFonts w:hint="eastAsia"/>
        </w:rPr>
        <w:t>を</w:t>
      </w:r>
      <w:r>
        <w:t>システム稼働</w:t>
      </w:r>
      <w:r>
        <w:rPr>
          <w:rFonts w:hint="eastAsia"/>
        </w:rPr>
        <w:t>時間とする。詳細は、以下</w:t>
      </w:r>
      <w:r w:rsidR="00570515">
        <w:t>8</w:t>
      </w:r>
      <w:r>
        <w:t>.1.1</w:t>
      </w:r>
      <w:r>
        <w:rPr>
          <w:rFonts w:hint="eastAsia"/>
        </w:rPr>
        <w:t>運用時間に記載する。</w:t>
      </w:r>
    </w:p>
    <w:p w14:paraId="1CE45195" w14:textId="77777777" w:rsidR="00910842" w:rsidRDefault="00910842" w:rsidP="003115D5">
      <w:pPr>
        <w:pStyle w:val="af4"/>
        <w:widowControl/>
        <w:numPr>
          <w:ilvl w:val="0"/>
          <w:numId w:val="90"/>
        </w:numPr>
        <w:ind w:leftChars="0" w:left="1276" w:hanging="426"/>
        <w:jc w:val="left"/>
      </w:pPr>
      <w:r>
        <w:rPr>
          <w:rFonts w:hint="eastAsia"/>
        </w:rPr>
        <w:t>メンテナンスなど保守作業に付随して業務停止が必要な場合、</w:t>
      </w:r>
      <w:r w:rsidRPr="002232B5">
        <w:rPr>
          <w:rFonts w:hint="eastAsia"/>
        </w:rPr>
        <w:t>事前計画の上、</w:t>
      </w:r>
      <w:r>
        <w:rPr>
          <w:rFonts w:hint="eastAsia"/>
        </w:rPr>
        <w:t>原則勘定系システムの計画停止の時間帯に沿って停止を実施する。</w:t>
      </w:r>
    </w:p>
    <w:p w14:paraId="7E1A7307" w14:textId="77777777" w:rsidR="00910842" w:rsidRDefault="00910842" w:rsidP="003115D5">
      <w:pPr>
        <w:pStyle w:val="af4"/>
        <w:widowControl/>
        <w:numPr>
          <w:ilvl w:val="0"/>
          <w:numId w:val="90"/>
        </w:numPr>
        <w:ind w:leftChars="0" w:left="1276" w:hanging="426"/>
        <w:jc w:val="left"/>
      </w:pPr>
      <w:r>
        <w:rPr>
          <w:rFonts w:hint="eastAsia"/>
        </w:rPr>
        <w:t>運用負荷削減のため、保守作業は可能な限り自動化を検討する。</w:t>
      </w:r>
    </w:p>
    <w:p w14:paraId="57BBD2B2" w14:textId="77777777" w:rsidR="00910842" w:rsidRDefault="00910842" w:rsidP="003115D5">
      <w:pPr>
        <w:pStyle w:val="af4"/>
        <w:widowControl/>
        <w:numPr>
          <w:ilvl w:val="0"/>
          <w:numId w:val="90"/>
        </w:numPr>
        <w:ind w:leftChars="0" w:left="1276" w:hanging="426"/>
        <w:jc w:val="left"/>
      </w:pPr>
      <w:r w:rsidRPr="00973CF4">
        <w:rPr>
          <w:rFonts w:hint="eastAsia"/>
        </w:rPr>
        <w:t>本システムの監視は、</w:t>
      </w:r>
      <w:r w:rsidR="007028CF">
        <w:t>A-gate</w:t>
      </w:r>
      <w:r w:rsidRPr="00973CF4">
        <w:t>提供のHinemosまたは、AWS CloudWatchにて監視する。なお、詳細については</w:t>
      </w:r>
      <w:r w:rsidR="00570515">
        <w:t>8</w:t>
      </w:r>
      <w:r w:rsidRPr="00973CF4">
        <w:t>.4.5監視設計に記載する</w:t>
      </w:r>
      <w:r>
        <w:rPr>
          <w:rFonts w:hint="eastAsia"/>
        </w:rPr>
        <w:t>。</w:t>
      </w:r>
    </w:p>
    <w:p w14:paraId="5B8ED9F1" w14:textId="77777777" w:rsidR="00910842" w:rsidRDefault="00910842" w:rsidP="003115D5">
      <w:pPr>
        <w:pStyle w:val="af4"/>
        <w:widowControl/>
        <w:numPr>
          <w:ilvl w:val="0"/>
          <w:numId w:val="90"/>
        </w:numPr>
        <w:ind w:leftChars="0" w:left="1276" w:hanging="426"/>
        <w:jc w:val="left"/>
      </w:pPr>
      <w:r>
        <w:rPr>
          <w:rFonts w:hint="eastAsia"/>
        </w:rPr>
        <w:t>災対時の</w:t>
      </w:r>
      <w:r w:rsidR="00CD290A">
        <w:rPr>
          <w:rFonts w:hint="eastAsia"/>
        </w:rPr>
        <w:t>DB</w:t>
      </w:r>
      <w:r>
        <w:rPr>
          <w:rFonts w:hint="eastAsia"/>
        </w:rPr>
        <w:t>データ復旧のため、本番環境の疎開</w:t>
      </w:r>
      <w:r w:rsidR="007565EE">
        <w:rPr>
          <w:rFonts w:hint="eastAsia"/>
        </w:rPr>
        <w:t>DB</w:t>
      </w:r>
      <w:r>
        <w:rPr>
          <w:rFonts w:hint="eastAsia"/>
        </w:rPr>
        <w:t>データ保管先として大阪リージョンを遠隔地として定める。</w:t>
      </w:r>
    </w:p>
    <w:p w14:paraId="124BE63E" w14:textId="77777777" w:rsidR="00E0632D" w:rsidRPr="00E0632D" w:rsidRDefault="00E0632D" w:rsidP="00E0632D"/>
    <w:p w14:paraId="04CC9D63" w14:textId="77777777" w:rsidR="00BE1947" w:rsidRDefault="00BE1947" w:rsidP="000359C3">
      <w:pPr>
        <w:pStyle w:val="3"/>
      </w:pPr>
      <w:bookmarkStart w:id="365" w:name="_Toc71291723"/>
      <w:bookmarkStart w:id="366" w:name="_Toc71618735"/>
      <w:bookmarkStart w:id="367" w:name="_Toc124835631"/>
      <w:r w:rsidRPr="00A76788">
        <w:rPr>
          <w:rFonts w:hint="eastAsia"/>
        </w:rPr>
        <w:t>運用時間</w:t>
      </w:r>
      <w:bookmarkEnd w:id="365"/>
      <w:bookmarkEnd w:id="366"/>
      <w:bookmarkEnd w:id="367"/>
    </w:p>
    <w:p w14:paraId="38BE8FAB" w14:textId="77777777" w:rsidR="004C18DC" w:rsidRDefault="004C18DC" w:rsidP="004C18DC">
      <w:pPr>
        <w:ind w:left="1276"/>
      </w:pPr>
      <w:r>
        <w:rPr>
          <w:rFonts w:hint="eastAsia"/>
        </w:rPr>
        <w:t>本システムにおける</w:t>
      </w:r>
      <w:r w:rsidRPr="002E10D8">
        <w:rPr>
          <w:rFonts w:hint="eastAsia"/>
        </w:rPr>
        <w:t>システムの</w:t>
      </w:r>
      <w:r>
        <w:rPr>
          <w:rFonts w:hint="eastAsia"/>
        </w:rPr>
        <w:t>稼働時間は以下表で</w:t>
      </w:r>
      <w:r w:rsidRPr="002E10D8">
        <w:rPr>
          <w:rFonts w:hint="eastAsia"/>
        </w:rPr>
        <w:t>定義する。</w:t>
      </w:r>
    </w:p>
    <w:tbl>
      <w:tblPr>
        <w:tblW w:w="9781"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1701"/>
        <w:gridCol w:w="1701"/>
        <w:gridCol w:w="3969"/>
      </w:tblGrid>
      <w:tr w:rsidR="004C18DC" w:rsidRPr="0040197E" w14:paraId="1E141431" w14:textId="77777777" w:rsidTr="00B31027">
        <w:trPr>
          <w:trHeight w:val="326"/>
        </w:trPr>
        <w:tc>
          <w:tcPr>
            <w:tcW w:w="2410" w:type="dxa"/>
            <w:shd w:val="clear" w:color="auto" w:fill="D9E2F3" w:themeFill="accent1" w:themeFillTint="33"/>
          </w:tcPr>
          <w:p w14:paraId="019A6F83" w14:textId="77777777" w:rsidR="004C18DC" w:rsidRPr="0040197E" w:rsidRDefault="004C18DC" w:rsidP="00DD0207">
            <w:pPr>
              <w:jc w:val="left"/>
              <w:rPr>
                <w:rFonts w:cs="Meiryo UI"/>
                <w:sz w:val="18"/>
                <w:szCs w:val="18"/>
              </w:rPr>
            </w:pPr>
            <w:r w:rsidRPr="0040197E">
              <w:rPr>
                <w:rFonts w:cs="Meiryo UI" w:hint="eastAsia"/>
                <w:sz w:val="18"/>
                <w:szCs w:val="18"/>
              </w:rPr>
              <w:t>システム名</w:t>
            </w:r>
          </w:p>
        </w:tc>
        <w:tc>
          <w:tcPr>
            <w:tcW w:w="1701" w:type="dxa"/>
            <w:shd w:val="clear" w:color="auto" w:fill="D9E2F3" w:themeFill="accent1" w:themeFillTint="33"/>
          </w:tcPr>
          <w:p w14:paraId="1CB4A6A5" w14:textId="77777777" w:rsidR="004C18DC" w:rsidRDefault="004C18DC" w:rsidP="00DD0207">
            <w:pPr>
              <w:jc w:val="left"/>
              <w:rPr>
                <w:rFonts w:cs="Meiryo UI"/>
                <w:sz w:val="18"/>
                <w:szCs w:val="18"/>
              </w:rPr>
            </w:pPr>
            <w:r>
              <w:rPr>
                <w:rFonts w:cs="Meiryo UI" w:hint="eastAsia"/>
                <w:sz w:val="18"/>
                <w:szCs w:val="18"/>
              </w:rPr>
              <w:t>システム稼働時間</w:t>
            </w:r>
          </w:p>
        </w:tc>
        <w:tc>
          <w:tcPr>
            <w:tcW w:w="1701" w:type="dxa"/>
            <w:shd w:val="clear" w:color="auto" w:fill="D9E2F3" w:themeFill="accent1" w:themeFillTint="33"/>
          </w:tcPr>
          <w:p w14:paraId="5969C84E" w14:textId="77777777" w:rsidR="004C18DC" w:rsidRPr="0040197E" w:rsidRDefault="004C18DC" w:rsidP="00DD0207">
            <w:pPr>
              <w:jc w:val="left"/>
              <w:rPr>
                <w:rFonts w:cs="Meiryo UI"/>
                <w:sz w:val="18"/>
                <w:szCs w:val="18"/>
              </w:rPr>
            </w:pPr>
            <w:r w:rsidRPr="0040197E">
              <w:rPr>
                <w:rFonts w:cs="Meiryo UI" w:hint="eastAsia"/>
                <w:sz w:val="18"/>
                <w:szCs w:val="18"/>
              </w:rPr>
              <w:t>サーバ名</w:t>
            </w:r>
          </w:p>
        </w:tc>
        <w:tc>
          <w:tcPr>
            <w:tcW w:w="3969" w:type="dxa"/>
            <w:shd w:val="clear" w:color="auto" w:fill="D9E2F3" w:themeFill="accent1" w:themeFillTint="33"/>
          </w:tcPr>
          <w:p w14:paraId="4A363ECD" w14:textId="77777777" w:rsidR="004C18DC" w:rsidRPr="0040197E" w:rsidRDefault="004C18DC" w:rsidP="00DD0207">
            <w:pPr>
              <w:jc w:val="left"/>
              <w:rPr>
                <w:rFonts w:cs="Meiryo UI"/>
                <w:sz w:val="18"/>
                <w:szCs w:val="18"/>
              </w:rPr>
            </w:pPr>
            <w:r>
              <w:rPr>
                <w:rFonts w:cs="Meiryo UI" w:hint="eastAsia"/>
                <w:sz w:val="18"/>
                <w:szCs w:val="18"/>
              </w:rPr>
              <w:t>サービス</w:t>
            </w:r>
            <w:r w:rsidRPr="0040197E">
              <w:rPr>
                <w:rFonts w:cs="Meiryo UI" w:hint="eastAsia"/>
                <w:sz w:val="18"/>
                <w:szCs w:val="18"/>
              </w:rPr>
              <w:t>時間</w:t>
            </w:r>
          </w:p>
        </w:tc>
      </w:tr>
      <w:tr w:rsidR="004C18DC" w:rsidRPr="0040197E" w14:paraId="4038D737" w14:textId="77777777" w:rsidTr="005902D9">
        <w:tc>
          <w:tcPr>
            <w:tcW w:w="2410" w:type="dxa"/>
            <w:vMerge w:val="restart"/>
          </w:tcPr>
          <w:p w14:paraId="03576DDA" w14:textId="77777777" w:rsidR="004C18DC" w:rsidRPr="00787C05" w:rsidRDefault="004C18DC" w:rsidP="00DD0207">
            <w:pPr>
              <w:spacing w:line="300" w:lineRule="exact"/>
              <w:jc w:val="left"/>
              <w:rPr>
                <w:rFonts w:cs="Meiryo UI"/>
                <w:szCs w:val="20"/>
              </w:rPr>
            </w:pPr>
            <w:r w:rsidRPr="00834C02">
              <w:rPr>
                <w:rFonts w:hint="eastAsia"/>
                <w:szCs w:val="20"/>
              </w:rPr>
              <w:t>営業・融資サポートシステム</w:t>
            </w:r>
          </w:p>
        </w:tc>
        <w:tc>
          <w:tcPr>
            <w:tcW w:w="1701" w:type="dxa"/>
            <w:vMerge w:val="restart"/>
          </w:tcPr>
          <w:p w14:paraId="4C1DF3B3" w14:textId="77777777" w:rsidR="004C18DC" w:rsidRDefault="004C18DC" w:rsidP="00DD0207">
            <w:pPr>
              <w:spacing w:line="300" w:lineRule="exact"/>
              <w:jc w:val="left"/>
              <w:rPr>
                <w:rFonts w:cs="Meiryo UI"/>
                <w:szCs w:val="20"/>
              </w:rPr>
            </w:pPr>
            <w:r>
              <w:rPr>
                <w:rFonts w:cs="Meiryo UI" w:hint="eastAsia"/>
                <w:szCs w:val="20"/>
              </w:rPr>
              <w:t>2</w:t>
            </w:r>
            <w:r>
              <w:rPr>
                <w:rFonts w:cs="Meiryo UI"/>
                <w:szCs w:val="20"/>
              </w:rPr>
              <w:t>4</w:t>
            </w:r>
            <w:r>
              <w:rPr>
                <w:rFonts w:cs="Meiryo UI" w:hint="eastAsia"/>
                <w:szCs w:val="20"/>
              </w:rPr>
              <w:t>時間3</w:t>
            </w:r>
            <w:r>
              <w:rPr>
                <w:rFonts w:cs="Meiryo UI"/>
                <w:szCs w:val="20"/>
              </w:rPr>
              <w:t>65</w:t>
            </w:r>
            <w:r>
              <w:rPr>
                <w:rFonts w:cs="Meiryo UI" w:hint="eastAsia"/>
                <w:szCs w:val="20"/>
              </w:rPr>
              <w:t>日</w:t>
            </w:r>
          </w:p>
        </w:tc>
        <w:tc>
          <w:tcPr>
            <w:tcW w:w="1701" w:type="dxa"/>
            <w:shd w:val="clear" w:color="auto" w:fill="auto"/>
          </w:tcPr>
          <w:p w14:paraId="341AFA03" w14:textId="77777777" w:rsidR="004C18DC" w:rsidRPr="00787C05" w:rsidRDefault="0024317B" w:rsidP="00DD0207">
            <w:pPr>
              <w:spacing w:line="300" w:lineRule="exact"/>
              <w:jc w:val="left"/>
              <w:rPr>
                <w:rFonts w:cs="Meiryo UI"/>
                <w:szCs w:val="20"/>
              </w:rPr>
            </w:pPr>
            <w:r>
              <w:rPr>
                <w:rFonts w:cs="Meiryo UI" w:hint="eastAsia"/>
                <w:szCs w:val="20"/>
              </w:rPr>
              <w:t>ファイル連携サーバ</w:t>
            </w:r>
          </w:p>
        </w:tc>
        <w:tc>
          <w:tcPr>
            <w:tcW w:w="3969" w:type="dxa"/>
            <w:shd w:val="clear" w:color="auto" w:fill="auto"/>
          </w:tcPr>
          <w:p w14:paraId="09F612B8" w14:textId="77777777" w:rsidR="004C18DC" w:rsidRPr="00787C05" w:rsidRDefault="0024317B" w:rsidP="00DD0207">
            <w:pPr>
              <w:spacing w:line="300" w:lineRule="exact"/>
              <w:jc w:val="left"/>
              <w:rPr>
                <w:rFonts w:cs="Meiryo UI"/>
                <w:szCs w:val="20"/>
              </w:rPr>
            </w:pPr>
            <w:r w:rsidRPr="00787C05">
              <w:rPr>
                <w:rFonts w:cs="Meiryo UI" w:hint="eastAsia"/>
                <w:szCs w:val="20"/>
              </w:rPr>
              <w:t xml:space="preserve">オンライン：毎日　</w:t>
            </w:r>
            <w:r>
              <w:rPr>
                <w:rFonts w:cs="Meiryo UI" w:hint="eastAsia"/>
                <w:szCs w:val="20"/>
              </w:rPr>
              <w:t>0</w:t>
            </w:r>
            <w:r w:rsidRPr="00787C05">
              <w:rPr>
                <w:rFonts w:cs="Meiryo UI"/>
                <w:szCs w:val="20"/>
              </w:rPr>
              <w:t>:00～2</w:t>
            </w:r>
            <w:r>
              <w:rPr>
                <w:rFonts w:cs="Meiryo UI"/>
                <w:szCs w:val="20"/>
              </w:rPr>
              <w:t>4</w:t>
            </w:r>
            <w:r w:rsidRPr="00787C05">
              <w:rPr>
                <w:rFonts w:cs="Meiryo UI"/>
                <w:szCs w:val="20"/>
              </w:rPr>
              <w:t>:00</w:t>
            </w:r>
            <w:r>
              <w:rPr>
                <w:rFonts w:cs="Meiryo UI"/>
                <w:szCs w:val="20"/>
              </w:rPr>
              <w:t>(</w:t>
            </w:r>
            <w:r>
              <w:rPr>
                <w:rFonts w:cs="Meiryo UI" w:hint="eastAsia"/>
                <w:szCs w:val="20"/>
              </w:rPr>
              <w:t>※</w:t>
            </w:r>
            <w:r>
              <w:rPr>
                <w:rFonts w:cs="Meiryo UI"/>
                <w:szCs w:val="20"/>
              </w:rPr>
              <w:t>1)</w:t>
            </w:r>
          </w:p>
        </w:tc>
      </w:tr>
      <w:tr w:rsidR="0024317B" w:rsidRPr="0040197E" w14:paraId="68B10E76" w14:textId="77777777" w:rsidTr="00B31027">
        <w:tc>
          <w:tcPr>
            <w:tcW w:w="2410" w:type="dxa"/>
            <w:vMerge/>
          </w:tcPr>
          <w:p w14:paraId="5FA51F90" w14:textId="77777777" w:rsidR="0024317B" w:rsidRPr="00834C02" w:rsidRDefault="0024317B" w:rsidP="0024317B">
            <w:pPr>
              <w:spacing w:line="300" w:lineRule="exact"/>
              <w:jc w:val="left"/>
              <w:rPr>
                <w:szCs w:val="20"/>
              </w:rPr>
            </w:pPr>
          </w:p>
        </w:tc>
        <w:tc>
          <w:tcPr>
            <w:tcW w:w="1701" w:type="dxa"/>
            <w:vMerge/>
          </w:tcPr>
          <w:p w14:paraId="5CB8B532" w14:textId="77777777" w:rsidR="0024317B" w:rsidRDefault="0024317B" w:rsidP="0024317B">
            <w:pPr>
              <w:spacing w:line="300" w:lineRule="exact"/>
              <w:jc w:val="left"/>
              <w:rPr>
                <w:rFonts w:cs="Meiryo UI"/>
                <w:szCs w:val="20"/>
              </w:rPr>
            </w:pPr>
          </w:p>
        </w:tc>
        <w:tc>
          <w:tcPr>
            <w:tcW w:w="1701" w:type="dxa"/>
          </w:tcPr>
          <w:p w14:paraId="350C2FDB" w14:textId="77777777" w:rsidR="0024317B" w:rsidRPr="00787C05" w:rsidRDefault="0024317B" w:rsidP="0024317B">
            <w:pPr>
              <w:spacing w:line="300" w:lineRule="exact"/>
              <w:jc w:val="left"/>
              <w:rPr>
                <w:rFonts w:cs="Meiryo UI"/>
                <w:szCs w:val="20"/>
              </w:rPr>
            </w:pPr>
            <w:r w:rsidRPr="00787C05">
              <w:rPr>
                <w:rFonts w:cs="Meiryo UI" w:hint="eastAsia"/>
                <w:szCs w:val="20"/>
              </w:rPr>
              <w:t>バッチサーバ</w:t>
            </w:r>
          </w:p>
        </w:tc>
        <w:tc>
          <w:tcPr>
            <w:tcW w:w="3969" w:type="dxa"/>
          </w:tcPr>
          <w:p w14:paraId="2F94C598" w14:textId="77777777" w:rsidR="0024317B" w:rsidRDefault="0024317B" w:rsidP="0024317B">
            <w:pPr>
              <w:spacing w:line="300" w:lineRule="exact"/>
              <w:jc w:val="left"/>
              <w:rPr>
                <w:rFonts w:cs="Meiryo UI"/>
                <w:szCs w:val="20"/>
              </w:rPr>
            </w:pPr>
            <w:r w:rsidRPr="00D551E7">
              <w:rPr>
                <w:rFonts w:cs="Meiryo UI" w:hint="eastAsia"/>
                <w:szCs w:val="20"/>
              </w:rPr>
              <w:t>オ</w:t>
            </w:r>
            <w:r>
              <w:rPr>
                <w:rFonts w:cs="Meiryo UI" w:hint="eastAsia"/>
                <w:szCs w:val="20"/>
              </w:rPr>
              <w:t>ン</w:t>
            </w:r>
            <w:r w:rsidRPr="00D551E7">
              <w:rPr>
                <w:rFonts w:cs="Meiryo UI" w:hint="eastAsia"/>
                <w:szCs w:val="20"/>
              </w:rPr>
              <w:t xml:space="preserve">ライン：毎日　</w:t>
            </w:r>
            <w:r w:rsidRPr="00D551E7">
              <w:rPr>
                <w:rFonts w:cs="Meiryo UI"/>
                <w:szCs w:val="20"/>
              </w:rPr>
              <w:t>22:00～6:00</w:t>
            </w:r>
            <w:r>
              <w:rPr>
                <w:rFonts w:cs="Meiryo UI" w:hint="eastAsia"/>
                <w:szCs w:val="20"/>
              </w:rPr>
              <w:t>(</w:t>
            </w:r>
            <w:r w:rsidRPr="00D551E7">
              <w:rPr>
                <w:rFonts w:cs="Meiryo UI" w:hint="eastAsia"/>
                <w:szCs w:val="20"/>
              </w:rPr>
              <w:t>※</w:t>
            </w:r>
            <w:r>
              <w:rPr>
                <w:rFonts w:cs="Meiryo UI"/>
                <w:szCs w:val="20"/>
              </w:rPr>
              <w:t>1)</w:t>
            </w:r>
            <w:r>
              <w:rPr>
                <w:rFonts w:cs="Meiryo UI" w:hint="eastAsia"/>
                <w:szCs w:val="20"/>
              </w:rPr>
              <w:t>(※2)</w:t>
            </w:r>
          </w:p>
          <w:p w14:paraId="796D144F" w14:textId="77777777" w:rsidR="0024317B" w:rsidRPr="00D551E7" w:rsidRDefault="0024317B" w:rsidP="0024317B">
            <w:pPr>
              <w:spacing w:line="300" w:lineRule="exact"/>
              <w:jc w:val="left"/>
              <w:rPr>
                <w:rFonts w:cs="Meiryo UI"/>
                <w:szCs w:val="20"/>
              </w:rPr>
            </w:pPr>
            <w:r w:rsidRPr="00D551E7">
              <w:rPr>
                <w:rFonts w:cs="Meiryo UI" w:hint="eastAsia"/>
                <w:szCs w:val="20"/>
              </w:rPr>
              <w:t>オ</w:t>
            </w:r>
            <w:r>
              <w:rPr>
                <w:rFonts w:cs="Meiryo UI" w:hint="eastAsia"/>
                <w:szCs w:val="20"/>
              </w:rPr>
              <w:t>フ</w:t>
            </w:r>
            <w:r w:rsidRPr="00D551E7">
              <w:rPr>
                <w:rFonts w:cs="Meiryo UI" w:hint="eastAsia"/>
                <w:szCs w:val="20"/>
              </w:rPr>
              <w:t xml:space="preserve">ライン：毎日　</w:t>
            </w:r>
            <w:r w:rsidRPr="00D551E7">
              <w:rPr>
                <w:rFonts w:cs="Meiryo UI"/>
                <w:szCs w:val="20"/>
              </w:rPr>
              <w:t>6:00～22:00</w:t>
            </w:r>
          </w:p>
        </w:tc>
      </w:tr>
      <w:tr w:rsidR="0024317B" w:rsidRPr="0040197E" w14:paraId="51EF0212" w14:textId="77777777" w:rsidTr="00B31027">
        <w:tc>
          <w:tcPr>
            <w:tcW w:w="2410" w:type="dxa"/>
            <w:vMerge/>
          </w:tcPr>
          <w:p w14:paraId="6B84B721" w14:textId="77777777" w:rsidR="0024317B" w:rsidRPr="00787C05" w:rsidRDefault="0024317B" w:rsidP="0024317B">
            <w:pPr>
              <w:spacing w:line="300" w:lineRule="exact"/>
              <w:jc w:val="left"/>
              <w:rPr>
                <w:rFonts w:cs="Meiryo UI"/>
                <w:szCs w:val="20"/>
              </w:rPr>
            </w:pPr>
          </w:p>
        </w:tc>
        <w:tc>
          <w:tcPr>
            <w:tcW w:w="1701" w:type="dxa"/>
            <w:vMerge/>
          </w:tcPr>
          <w:p w14:paraId="5D726D44" w14:textId="77777777" w:rsidR="0024317B" w:rsidRPr="00787C05" w:rsidRDefault="0024317B" w:rsidP="0024317B">
            <w:pPr>
              <w:spacing w:line="300" w:lineRule="exact"/>
              <w:jc w:val="left"/>
              <w:rPr>
                <w:rFonts w:cs="Meiryo UI"/>
                <w:szCs w:val="20"/>
              </w:rPr>
            </w:pPr>
          </w:p>
        </w:tc>
        <w:tc>
          <w:tcPr>
            <w:tcW w:w="1701" w:type="dxa"/>
          </w:tcPr>
          <w:p w14:paraId="09D6A259" w14:textId="77777777" w:rsidR="0024317B" w:rsidRPr="00787C05" w:rsidRDefault="0024317B" w:rsidP="0024317B">
            <w:pPr>
              <w:spacing w:line="300" w:lineRule="exact"/>
              <w:jc w:val="left"/>
              <w:rPr>
                <w:rFonts w:cs="Meiryo UI"/>
                <w:szCs w:val="20"/>
              </w:rPr>
            </w:pPr>
            <w:r w:rsidRPr="00787C05">
              <w:rPr>
                <w:rFonts w:cs="Meiryo UI"/>
                <w:szCs w:val="20"/>
              </w:rPr>
              <w:t>Web/AP</w:t>
            </w:r>
            <w:r w:rsidRPr="00787C05">
              <w:rPr>
                <w:rFonts w:cs="Meiryo UI" w:hint="eastAsia"/>
                <w:szCs w:val="20"/>
              </w:rPr>
              <w:t>サーバ</w:t>
            </w:r>
          </w:p>
        </w:tc>
        <w:tc>
          <w:tcPr>
            <w:tcW w:w="3969" w:type="dxa"/>
          </w:tcPr>
          <w:p w14:paraId="0A1EDF3E" w14:textId="77777777" w:rsidR="0024317B" w:rsidRPr="00787C05" w:rsidRDefault="0024317B" w:rsidP="0024317B">
            <w:pPr>
              <w:spacing w:line="300" w:lineRule="exact"/>
              <w:jc w:val="left"/>
              <w:rPr>
                <w:rFonts w:cs="Meiryo UI"/>
                <w:szCs w:val="20"/>
              </w:rPr>
            </w:pPr>
            <w:r w:rsidRPr="00787C05">
              <w:rPr>
                <w:rFonts w:cs="Meiryo UI" w:hint="eastAsia"/>
                <w:szCs w:val="20"/>
              </w:rPr>
              <w:t xml:space="preserve">オンライン：毎日　</w:t>
            </w:r>
            <w:r w:rsidRPr="00787C05">
              <w:rPr>
                <w:rFonts w:cs="Meiryo UI"/>
                <w:szCs w:val="20"/>
              </w:rPr>
              <w:t>6:00～22:00</w:t>
            </w:r>
            <w:r>
              <w:rPr>
                <w:rFonts w:cs="Meiryo UI" w:hint="eastAsia"/>
                <w:szCs w:val="20"/>
              </w:rPr>
              <w:t>(</w:t>
            </w:r>
            <w:r w:rsidRPr="00787C05">
              <w:rPr>
                <w:rFonts w:cs="Meiryo UI" w:hint="eastAsia"/>
                <w:szCs w:val="20"/>
              </w:rPr>
              <w:t>※</w:t>
            </w:r>
            <w:r>
              <w:rPr>
                <w:rFonts w:cs="Meiryo UI" w:hint="eastAsia"/>
                <w:szCs w:val="20"/>
              </w:rPr>
              <w:t>3</w:t>
            </w:r>
            <w:r>
              <w:rPr>
                <w:rFonts w:cs="Meiryo UI"/>
                <w:szCs w:val="20"/>
              </w:rPr>
              <w:t>)</w:t>
            </w:r>
          </w:p>
          <w:p w14:paraId="5D66F5C2" w14:textId="77777777" w:rsidR="0024317B" w:rsidRPr="00834C02" w:rsidRDefault="0024317B" w:rsidP="0024317B">
            <w:pPr>
              <w:spacing w:line="300" w:lineRule="exact"/>
              <w:jc w:val="left"/>
              <w:rPr>
                <w:rFonts w:cs="Meiryo UI"/>
                <w:szCs w:val="20"/>
              </w:rPr>
            </w:pPr>
            <w:r w:rsidRPr="00787C05">
              <w:rPr>
                <w:rFonts w:cs="Meiryo UI" w:hint="eastAsia"/>
                <w:szCs w:val="20"/>
              </w:rPr>
              <w:t xml:space="preserve">オフライン：毎日　</w:t>
            </w:r>
            <w:r w:rsidRPr="00787C05">
              <w:rPr>
                <w:rFonts w:cs="Meiryo UI"/>
                <w:szCs w:val="20"/>
              </w:rPr>
              <w:t>22:00～6:00</w:t>
            </w:r>
            <w:r>
              <w:rPr>
                <w:rFonts w:cs="Meiryo UI" w:hint="eastAsia"/>
                <w:szCs w:val="20"/>
              </w:rPr>
              <w:t>(</w:t>
            </w:r>
            <w:r w:rsidRPr="00787C05">
              <w:rPr>
                <w:rFonts w:cs="Meiryo UI" w:hint="eastAsia"/>
                <w:szCs w:val="20"/>
              </w:rPr>
              <w:t>※</w:t>
            </w:r>
            <w:r>
              <w:rPr>
                <w:rFonts w:cs="Meiryo UI"/>
                <w:szCs w:val="20"/>
              </w:rPr>
              <w:t>1)</w:t>
            </w:r>
          </w:p>
        </w:tc>
      </w:tr>
      <w:tr w:rsidR="0024317B" w:rsidRPr="0040197E" w14:paraId="62898A13" w14:textId="77777777" w:rsidTr="00B31027">
        <w:tc>
          <w:tcPr>
            <w:tcW w:w="2410" w:type="dxa"/>
            <w:vMerge/>
          </w:tcPr>
          <w:p w14:paraId="592F4A46" w14:textId="77777777" w:rsidR="0024317B" w:rsidRPr="00787C05" w:rsidRDefault="0024317B" w:rsidP="0024317B">
            <w:pPr>
              <w:spacing w:line="300" w:lineRule="exact"/>
              <w:jc w:val="left"/>
              <w:rPr>
                <w:rFonts w:cs="Meiryo UI"/>
                <w:szCs w:val="20"/>
              </w:rPr>
            </w:pPr>
          </w:p>
        </w:tc>
        <w:tc>
          <w:tcPr>
            <w:tcW w:w="1701" w:type="dxa"/>
            <w:vMerge/>
          </w:tcPr>
          <w:p w14:paraId="06414230" w14:textId="77777777" w:rsidR="0024317B" w:rsidRPr="00787C05" w:rsidRDefault="0024317B" w:rsidP="0024317B">
            <w:pPr>
              <w:spacing w:line="300" w:lineRule="exact"/>
              <w:jc w:val="left"/>
              <w:rPr>
                <w:rFonts w:cs="Meiryo UI"/>
                <w:szCs w:val="20"/>
              </w:rPr>
            </w:pPr>
          </w:p>
        </w:tc>
        <w:tc>
          <w:tcPr>
            <w:tcW w:w="1701" w:type="dxa"/>
          </w:tcPr>
          <w:p w14:paraId="1094EE5A" w14:textId="77777777" w:rsidR="0024317B" w:rsidRPr="00787C05" w:rsidRDefault="0024317B" w:rsidP="0024317B">
            <w:pPr>
              <w:spacing w:line="300" w:lineRule="exact"/>
              <w:jc w:val="left"/>
              <w:rPr>
                <w:rFonts w:cs="Meiryo UI"/>
                <w:szCs w:val="20"/>
              </w:rPr>
            </w:pPr>
            <w:r w:rsidRPr="00787C05">
              <w:rPr>
                <w:rFonts w:cs="Meiryo UI"/>
                <w:szCs w:val="20"/>
              </w:rPr>
              <w:t>DBサーバ</w:t>
            </w:r>
          </w:p>
        </w:tc>
        <w:tc>
          <w:tcPr>
            <w:tcW w:w="3969" w:type="dxa"/>
          </w:tcPr>
          <w:p w14:paraId="3C88AE0A" w14:textId="77777777" w:rsidR="0024317B" w:rsidRPr="00787C05" w:rsidRDefault="0024317B" w:rsidP="0024317B">
            <w:pPr>
              <w:spacing w:line="300" w:lineRule="exact"/>
              <w:jc w:val="left"/>
              <w:rPr>
                <w:rFonts w:cs="Meiryo UI"/>
                <w:szCs w:val="20"/>
              </w:rPr>
            </w:pPr>
            <w:r w:rsidRPr="00787C05">
              <w:rPr>
                <w:rFonts w:cs="Meiryo UI" w:hint="eastAsia"/>
                <w:szCs w:val="20"/>
              </w:rPr>
              <w:t xml:space="preserve">オンライン：毎日　</w:t>
            </w:r>
            <w:r>
              <w:rPr>
                <w:rFonts w:cs="Meiryo UI" w:hint="eastAsia"/>
                <w:szCs w:val="20"/>
              </w:rPr>
              <w:t>0</w:t>
            </w:r>
            <w:r w:rsidRPr="00787C05">
              <w:rPr>
                <w:rFonts w:cs="Meiryo UI"/>
                <w:szCs w:val="20"/>
              </w:rPr>
              <w:t>:00～2</w:t>
            </w:r>
            <w:r>
              <w:rPr>
                <w:rFonts w:cs="Meiryo UI"/>
                <w:szCs w:val="20"/>
              </w:rPr>
              <w:t>4</w:t>
            </w:r>
            <w:r w:rsidRPr="00787C05">
              <w:rPr>
                <w:rFonts w:cs="Meiryo UI"/>
                <w:szCs w:val="20"/>
              </w:rPr>
              <w:t>:00</w:t>
            </w:r>
            <w:r>
              <w:rPr>
                <w:rFonts w:cs="Meiryo UI"/>
                <w:szCs w:val="20"/>
              </w:rPr>
              <w:t>(</w:t>
            </w:r>
            <w:r>
              <w:rPr>
                <w:rFonts w:cs="Meiryo UI" w:hint="eastAsia"/>
                <w:szCs w:val="20"/>
              </w:rPr>
              <w:t>※</w:t>
            </w:r>
            <w:r>
              <w:rPr>
                <w:rFonts w:cs="Meiryo UI"/>
                <w:szCs w:val="20"/>
              </w:rPr>
              <w:t>1)</w:t>
            </w:r>
          </w:p>
        </w:tc>
      </w:tr>
    </w:tbl>
    <w:p w14:paraId="5182EFF1" w14:textId="77777777" w:rsidR="004C18DC" w:rsidRDefault="004C18DC" w:rsidP="004C18DC">
      <w:pPr>
        <w:ind w:left="1276"/>
      </w:pPr>
      <w:r>
        <w:rPr>
          <w:rFonts w:hint="eastAsia"/>
        </w:rPr>
        <w:t>※1…</w:t>
      </w:r>
      <w:r w:rsidRPr="00A004E3">
        <w:rPr>
          <w:rFonts w:hint="eastAsia"/>
        </w:rPr>
        <w:t>停止が必要な場合、</w:t>
      </w:r>
      <w:r>
        <w:rPr>
          <w:rFonts w:hint="eastAsia"/>
        </w:rPr>
        <w:t>事前計画の上、原則以下勘定系システムの計画停止時間帯に沿って停止を実施する。</w:t>
      </w:r>
    </w:p>
    <w:p w14:paraId="273BBFC0" w14:textId="77777777" w:rsidR="004C18DC" w:rsidRPr="00365458" w:rsidRDefault="004C18DC" w:rsidP="004C18DC">
      <w:pPr>
        <w:widowControl/>
        <w:jc w:val="left"/>
      </w:pPr>
    </w:p>
    <w:p w14:paraId="3A38025D" w14:textId="77777777" w:rsidR="004C18DC" w:rsidRDefault="004C18DC" w:rsidP="003115D5">
      <w:pPr>
        <w:pStyle w:val="af4"/>
        <w:widowControl/>
        <w:numPr>
          <w:ilvl w:val="0"/>
          <w:numId w:val="91"/>
        </w:numPr>
        <w:ind w:leftChars="0" w:left="1843" w:hanging="283"/>
        <w:jc w:val="left"/>
      </w:pPr>
      <w:r>
        <w:rPr>
          <w:rFonts w:hint="eastAsia"/>
        </w:rPr>
        <w:t>第一月曜/第三月曜2:00～6:00</w:t>
      </w:r>
    </w:p>
    <w:p w14:paraId="11BF8CEB" w14:textId="77777777" w:rsidR="004C18DC" w:rsidRDefault="004C18DC" w:rsidP="003115D5">
      <w:pPr>
        <w:pStyle w:val="af4"/>
        <w:widowControl/>
        <w:numPr>
          <w:ilvl w:val="0"/>
          <w:numId w:val="91"/>
        </w:numPr>
        <w:ind w:leftChars="0" w:left="1843" w:hanging="283"/>
        <w:jc w:val="left"/>
      </w:pPr>
      <w:r>
        <w:rPr>
          <w:rFonts w:hint="eastAsia"/>
        </w:rPr>
        <w:t>日曜23:00～8:00（翌月曜が祝日だった場合）</w:t>
      </w:r>
    </w:p>
    <w:p w14:paraId="7C8DD2C2" w14:textId="77777777" w:rsidR="004C18DC" w:rsidRDefault="004C18DC" w:rsidP="004C18DC">
      <w:pPr>
        <w:pStyle w:val="af4"/>
        <w:widowControl/>
        <w:ind w:leftChars="0" w:left="2098"/>
        <w:jc w:val="left"/>
      </w:pPr>
    </w:p>
    <w:p w14:paraId="67DB4FF0" w14:textId="77777777" w:rsidR="004C18DC" w:rsidRDefault="004C18DC" w:rsidP="004C18DC">
      <w:pPr>
        <w:ind w:left="1276"/>
      </w:pPr>
      <w:r>
        <w:rPr>
          <w:rFonts w:hint="eastAsia"/>
        </w:rPr>
        <w:t>※</w:t>
      </w:r>
      <w:r>
        <w:t>2</w:t>
      </w:r>
      <w:r>
        <w:rPr>
          <w:rFonts w:hint="eastAsia"/>
        </w:rPr>
        <w:t>…バッチサーバについて、原則サービスの提供時間は</w:t>
      </w:r>
      <w:r w:rsidRPr="00D551E7">
        <w:t>22:00～6:00</w:t>
      </w:r>
      <w:r>
        <w:rPr>
          <w:rFonts w:hint="eastAsia"/>
        </w:rPr>
        <w:t>と定めるが、ハッピーマンデー（月曜祝日）な</w:t>
      </w:r>
    </w:p>
    <w:p w14:paraId="6396A6F1" w14:textId="77777777" w:rsidR="004C18DC" w:rsidRDefault="004C18DC" w:rsidP="004C18DC">
      <w:pPr>
        <w:ind w:left="1276"/>
      </w:pPr>
      <w:r>
        <w:rPr>
          <w:rFonts w:hint="eastAsia"/>
        </w:rPr>
        <w:t>どによって勘定系データの到着が遅れる際には、6</w:t>
      </w:r>
      <w:r>
        <w:t>:00</w:t>
      </w:r>
      <w:r>
        <w:rPr>
          <w:rFonts w:hint="eastAsia"/>
        </w:rPr>
        <w:t>においてもサービス停止せず、業務ジョブ制御によって当日行うべ</w:t>
      </w:r>
    </w:p>
    <w:p w14:paraId="258F55F3" w14:textId="77777777" w:rsidR="004C18DC" w:rsidRDefault="004C18DC" w:rsidP="004C18DC">
      <w:pPr>
        <w:ind w:left="1276"/>
      </w:pPr>
      <w:r>
        <w:rPr>
          <w:rFonts w:hint="eastAsia"/>
        </w:rPr>
        <w:t>き処理の完了を待ってサービス停止とする。</w:t>
      </w:r>
    </w:p>
    <w:p w14:paraId="06E1226C" w14:textId="77777777" w:rsidR="004C18DC" w:rsidRDefault="004C18DC" w:rsidP="004C18DC">
      <w:pPr>
        <w:widowControl/>
        <w:jc w:val="left"/>
      </w:pPr>
    </w:p>
    <w:p w14:paraId="05F2463B" w14:textId="77777777" w:rsidR="004C18DC" w:rsidRPr="006C7784" w:rsidRDefault="004C18DC" w:rsidP="004C18DC">
      <w:pPr>
        <w:ind w:left="1276"/>
      </w:pPr>
      <w:r>
        <w:rPr>
          <w:rFonts w:hint="eastAsia"/>
        </w:rPr>
        <w:t>※</w:t>
      </w:r>
      <w:r>
        <w:t>3</w:t>
      </w:r>
      <w:r>
        <w:rPr>
          <w:rFonts w:hint="eastAsia"/>
        </w:rPr>
        <w:t>…Web/</w:t>
      </w:r>
      <w:r>
        <w:t>AP</w:t>
      </w:r>
      <w:r>
        <w:rPr>
          <w:rFonts w:hint="eastAsia"/>
        </w:rPr>
        <w:t>サーバについて、オンラインサービスの開局は業務ジョブ制御によってサーバを</w:t>
      </w:r>
      <w:r w:rsidRPr="00D551E7">
        <w:t>6:00</w:t>
      </w:r>
      <w:r>
        <w:rPr>
          <w:rFonts w:hint="eastAsia"/>
        </w:rPr>
        <w:t>に起動、閉局は</w:t>
      </w:r>
      <w:r w:rsidRPr="00D551E7">
        <w:t>22:00</w:t>
      </w:r>
      <w:r>
        <w:rPr>
          <w:rFonts w:hint="eastAsia"/>
        </w:rPr>
        <w:t>に停止することで制御する。また、オンラインサービス開局時間までに関連するバッチ処理が完了しなかった場オンラインサービスが参照するデータとの依存関係を考慮して</w:t>
      </w:r>
      <w:r w:rsidRPr="00D551E7">
        <w:t>6:00</w:t>
      </w:r>
      <w:r>
        <w:rPr>
          <w:rFonts w:hint="eastAsia"/>
        </w:rPr>
        <w:t>に開局はせずにバッチの処理が完了後に開局とする。</w:t>
      </w:r>
    </w:p>
    <w:p w14:paraId="3A7CF35E" w14:textId="77777777" w:rsidR="00BE1947" w:rsidRPr="004C18DC" w:rsidRDefault="00BE1947" w:rsidP="00BE1947">
      <w:pPr>
        <w:widowControl/>
        <w:jc w:val="left"/>
      </w:pPr>
    </w:p>
    <w:p w14:paraId="66911DE2" w14:textId="77777777" w:rsidR="00BE1947" w:rsidRDefault="00BE1947" w:rsidP="000359C3">
      <w:pPr>
        <w:pStyle w:val="3"/>
      </w:pPr>
      <w:bookmarkStart w:id="368" w:name="_Toc71291724"/>
      <w:bookmarkStart w:id="369" w:name="_Toc71618736"/>
      <w:bookmarkStart w:id="370" w:name="_Toc124835632"/>
      <w:r w:rsidRPr="00E0349B">
        <w:rPr>
          <w:rFonts w:hint="eastAsia"/>
        </w:rPr>
        <w:lastRenderedPageBreak/>
        <w:t>運用拠点</w:t>
      </w:r>
      <w:r w:rsidRPr="00E0349B">
        <w:t>/作業区分</w:t>
      </w:r>
      <w:bookmarkEnd w:id="368"/>
      <w:bookmarkEnd w:id="369"/>
      <w:bookmarkEnd w:id="370"/>
    </w:p>
    <w:p w14:paraId="683464E7" w14:textId="77777777" w:rsidR="00670E97" w:rsidRDefault="00670E97" w:rsidP="00670E97">
      <w:pPr>
        <w:ind w:left="1276"/>
      </w:pPr>
      <w:r w:rsidRPr="00ED0861">
        <w:rPr>
          <w:rFonts w:hint="eastAsia"/>
        </w:rPr>
        <w:t>本システム</w:t>
      </w:r>
      <w:r>
        <w:rPr>
          <w:rFonts w:hint="eastAsia"/>
        </w:rPr>
        <w:t>の運用拠点</w:t>
      </w:r>
      <w:r w:rsidRPr="00ED0861">
        <w:rPr>
          <w:rFonts w:hint="eastAsia"/>
        </w:rPr>
        <w:t>について本章に記載する。</w:t>
      </w:r>
    </w:p>
    <w:p w14:paraId="3D0FF126" w14:textId="77777777" w:rsidR="00BE1947" w:rsidRDefault="00BE1947" w:rsidP="00BE1947"/>
    <w:p w14:paraId="27A3029E" w14:textId="77777777" w:rsidR="00C575A0" w:rsidRDefault="00FE6E50" w:rsidP="003115D5">
      <w:pPr>
        <w:pStyle w:val="4"/>
        <w:numPr>
          <w:ilvl w:val="3"/>
          <w:numId w:val="92"/>
        </w:numPr>
        <w:tabs>
          <w:tab w:val="left" w:pos="2127"/>
        </w:tabs>
      </w:pPr>
      <w:r>
        <w:rPr>
          <w:rFonts w:hint="eastAsia"/>
        </w:rPr>
        <w:t>拠点説明</w:t>
      </w:r>
    </w:p>
    <w:p w14:paraId="33A829A3" w14:textId="77777777" w:rsidR="007E71F5" w:rsidRDefault="007E71F5" w:rsidP="007E71F5">
      <w:pPr>
        <w:ind w:leftChars="850" w:left="1700"/>
      </w:pPr>
      <w:r w:rsidRPr="00ED0861">
        <w:rPr>
          <w:rFonts w:hint="eastAsia"/>
        </w:rPr>
        <w:t>本システム</w:t>
      </w:r>
      <w:r>
        <w:rPr>
          <w:rFonts w:hint="eastAsia"/>
        </w:rPr>
        <w:t>の運用拠点</w:t>
      </w:r>
      <w:r w:rsidRPr="00ED0861">
        <w:rPr>
          <w:rFonts w:hint="eastAsia"/>
        </w:rPr>
        <w:t>について本章に記載する。</w:t>
      </w:r>
    </w:p>
    <w:tbl>
      <w:tblPr>
        <w:tblW w:w="6804"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27"/>
        <w:gridCol w:w="4110"/>
      </w:tblGrid>
      <w:tr w:rsidR="007E71F5" w:rsidRPr="00EF0851" w14:paraId="55281B44" w14:textId="77777777" w:rsidTr="00DD0207">
        <w:trPr>
          <w:trHeight w:val="158"/>
          <w:tblHeader/>
        </w:trPr>
        <w:tc>
          <w:tcPr>
            <w:tcW w:w="567" w:type="dxa"/>
            <w:shd w:val="clear" w:color="auto" w:fill="DEEAF6" w:themeFill="accent5" w:themeFillTint="33"/>
          </w:tcPr>
          <w:p w14:paraId="55521B92" w14:textId="77777777" w:rsidR="007E71F5" w:rsidRPr="00FB2EEE" w:rsidRDefault="007E71F5" w:rsidP="00DD0207">
            <w:pPr>
              <w:jc w:val="center"/>
              <w:rPr>
                <w:rFonts w:cstheme="minorEastAsia"/>
                <w:sz w:val="18"/>
                <w:szCs w:val="18"/>
              </w:rPr>
            </w:pPr>
            <w:r w:rsidRPr="00DA77D8">
              <w:rPr>
                <w:rFonts w:hint="eastAsia"/>
                <w:szCs w:val="20"/>
              </w:rPr>
              <w:t>No.</w:t>
            </w:r>
          </w:p>
        </w:tc>
        <w:tc>
          <w:tcPr>
            <w:tcW w:w="2127" w:type="dxa"/>
            <w:shd w:val="clear" w:color="auto" w:fill="DEEAF6" w:themeFill="accent5" w:themeFillTint="33"/>
          </w:tcPr>
          <w:p w14:paraId="49F88336" w14:textId="77777777" w:rsidR="007E71F5" w:rsidRPr="00FB2EEE" w:rsidRDefault="007E71F5" w:rsidP="00DD0207">
            <w:pPr>
              <w:jc w:val="center"/>
              <w:rPr>
                <w:rFonts w:cstheme="minorEastAsia"/>
                <w:sz w:val="18"/>
                <w:szCs w:val="18"/>
              </w:rPr>
            </w:pPr>
            <w:r w:rsidRPr="00FB2EEE">
              <w:rPr>
                <w:rFonts w:cstheme="minorEastAsia" w:hint="eastAsia"/>
                <w:sz w:val="18"/>
                <w:szCs w:val="18"/>
              </w:rPr>
              <w:t>拠点名</w:t>
            </w:r>
          </w:p>
        </w:tc>
        <w:tc>
          <w:tcPr>
            <w:tcW w:w="4110" w:type="dxa"/>
            <w:shd w:val="clear" w:color="auto" w:fill="DEEAF6" w:themeFill="accent5" w:themeFillTint="33"/>
          </w:tcPr>
          <w:p w14:paraId="5DCE79EB" w14:textId="77777777" w:rsidR="007E71F5" w:rsidRPr="00FB2EEE" w:rsidRDefault="007E71F5" w:rsidP="00DD0207">
            <w:pPr>
              <w:jc w:val="center"/>
              <w:rPr>
                <w:rFonts w:cstheme="minorEastAsia"/>
                <w:sz w:val="18"/>
                <w:szCs w:val="18"/>
              </w:rPr>
            </w:pPr>
            <w:r w:rsidRPr="00FB2EEE">
              <w:rPr>
                <w:rFonts w:cstheme="minorEastAsia" w:hint="eastAsia"/>
                <w:sz w:val="18"/>
                <w:szCs w:val="18"/>
              </w:rPr>
              <w:t>拠点説明</w:t>
            </w:r>
          </w:p>
        </w:tc>
      </w:tr>
      <w:tr w:rsidR="007E71F5" w:rsidRPr="00EF0851" w14:paraId="7A6B868C" w14:textId="77777777" w:rsidTr="00DD0207">
        <w:trPr>
          <w:trHeight w:val="158"/>
          <w:tblHeader/>
        </w:trPr>
        <w:tc>
          <w:tcPr>
            <w:tcW w:w="6804" w:type="dxa"/>
            <w:gridSpan w:val="3"/>
            <w:shd w:val="clear" w:color="auto" w:fill="C5E0B3" w:themeFill="accent6" w:themeFillTint="66"/>
          </w:tcPr>
          <w:p w14:paraId="7EAAD2F2" w14:textId="77777777" w:rsidR="007E71F5" w:rsidRPr="00E611B0" w:rsidRDefault="007E71F5" w:rsidP="00DD0207">
            <w:pPr>
              <w:tabs>
                <w:tab w:val="left" w:pos="600"/>
              </w:tabs>
              <w:rPr>
                <w:rFonts w:cstheme="minorEastAsia"/>
                <w:szCs w:val="20"/>
              </w:rPr>
            </w:pPr>
            <w:r w:rsidRPr="00E611B0">
              <w:rPr>
                <w:rFonts w:cstheme="minorEastAsia" w:hint="eastAsia"/>
                <w:szCs w:val="20"/>
              </w:rPr>
              <w:t>NTTDF管轄</w:t>
            </w:r>
          </w:p>
        </w:tc>
      </w:tr>
      <w:tr w:rsidR="007E71F5" w:rsidRPr="00E611B0" w14:paraId="527B795E" w14:textId="77777777" w:rsidTr="00DD0207">
        <w:trPr>
          <w:trHeight w:val="124"/>
        </w:trPr>
        <w:tc>
          <w:tcPr>
            <w:tcW w:w="567" w:type="dxa"/>
          </w:tcPr>
          <w:p w14:paraId="0A1593C9" w14:textId="77777777" w:rsidR="007E71F5" w:rsidRPr="00E611B0" w:rsidRDefault="007E71F5" w:rsidP="00DD0207">
            <w:pPr>
              <w:pStyle w:val="afe"/>
              <w:spacing w:line="280" w:lineRule="exact"/>
              <w:ind w:leftChars="0" w:left="0"/>
              <w:jc w:val="center"/>
              <w:rPr>
                <w:rFonts w:ascii="Meiryo UI" w:eastAsia="Meiryo UI" w:hAnsi="Meiryo UI" w:cs="メイリオ"/>
              </w:rPr>
            </w:pPr>
            <w:r>
              <w:rPr>
                <w:rFonts w:ascii="Meiryo UI" w:eastAsia="Meiryo UI" w:hAnsi="Meiryo UI" w:cs="メイリオ" w:hint="eastAsia"/>
              </w:rPr>
              <w:t>1</w:t>
            </w:r>
          </w:p>
        </w:tc>
        <w:tc>
          <w:tcPr>
            <w:tcW w:w="2127" w:type="dxa"/>
          </w:tcPr>
          <w:p w14:paraId="78D34149" w14:textId="77777777" w:rsidR="007E71F5" w:rsidRPr="00E611B0" w:rsidRDefault="007E71F5" w:rsidP="00DD0207">
            <w:pPr>
              <w:pStyle w:val="afe"/>
              <w:spacing w:line="280" w:lineRule="exact"/>
              <w:ind w:leftChars="0" w:left="0"/>
              <w:rPr>
                <w:rFonts w:ascii="Meiryo UI" w:eastAsia="Meiryo UI" w:hAnsi="Meiryo UI" w:cs="メイリオ"/>
              </w:rPr>
            </w:pPr>
            <w:r w:rsidRPr="00E611B0">
              <w:rPr>
                <w:rFonts w:ascii="Meiryo UI" w:eastAsia="Meiryo UI" w:hAnsi="Meiryo UI" w:cs="メイリオ" w:hint="eastAsia"/>
              </w:rPr>
              <w:t>横浜銀行事務センター</w:t>
            </w:r>
          </w:p>
        </w:tc>
        <w:tc>
          <w:tcPr>
            <w:tcW w:w="4110" w:type="dxa"/>
          </w:tcPr>
          <w:p w14:paraId="5B7C815B" w14:textId="77777777" w:rsidR="007E71F5" w:rsidRPr="00E611B0" w:rsidRDefault="007E71F5" w:rsidP="00DD0207">
            <w:pPr>
              <w:pStyle w:val="afe"/>
              <w:spacing w:line="280" w:lineRule="exact"/>
              <w:ind w:leftChars="0" w:left="0"/>
              <w:rPr>
                <w:rFonts w:ascii="Meiryo UI" w:eastAsia="Meiryo UI" w:hAnsi="Meiryo UI" w:cs="メイリオ"/>
              </w:rPr>
            </w:pPr>
            <w:r w:rsidRPr="00DC5131">
              <w:rPr>
                <w:rFonts w:ascii="Meiryo UI" w:eastAsia="Meiryo UI" w:hAnsi="Meiryo UI" w:cs="メイリオ" w:hint="eastAsia"/>
              </w:rPr>
              <w:t>横浜銀行</w:t>
            </w:r>
            <w:r>
              <w:rPr>
                <w:rFonts w:ascii="Meiryo UI" w:eastAsia="Meiryo UI" w:hAnsi="Meiryo UI" w:cs="メイリオ" w:hint="eastAsia"/>
              </w:rPr>
              <w:t>、東日本銀行</w:t>
            </w:r>
            <w:r w:rsidRPr="00DC5131">
              <w:rPr>
                <w:rFonts w:ascii="Meiryo UI" w:eastAsia="Meiryo UI" w:hAnsi="Meiryo UI" w:cs="メイリオ" w:hint="eastAsia"/>
              </w:rPr>
              <w:t>及び共同利用システムを収容する</w:t>
            </w:r>
            <w:r>
              <w:rPr>
                <w:rFonts w:ascii="Meiryo UI" w:eastAsia="Meiryo UI" w:hAnsi="Meiryo UI" w:cs="メイリオ" w:hint="eastAsia"/>
              </w:rPr>
              <w:t>データセンター</w:t>
            </w:r>
          </w:p>
        </w:tc>
      </w:tr>
      <w:tr w:rsidR="007E71F5" w:rsidRPr="00EF0851" w14:paraId="262CAA8A" w14:textId="77777777" w:rsidTr="00DD0207">
        <w:trPr>
          <w:trHeight w:val="158"/>
          <w:tblHeader/>
        </w:trPr>
        <w:tc>
          <w:tcPr>
            <w:tcW w:w="6804" w:type="dxa"/>
            <w:gridSpan w:val="3"/>
            <w:shd w:val="clear" w:color="auto" w:fill="C5E0B3" w:themeFill="accent6" w:themeFillTint="66"/>
          </w:tcPr>
          <w:p w14:paraId="65EBE7E8" w14:textId="77777777" w:rsidR="007E71F5" w:rsidRPr="00E611B0" w:rsidRDefault="007E71F5" w:rsidP="00DD0207">
            <w:pPr>
              <w:tabs>
                <w:tab w:val="left" w:pos="600"/>
              </w:tabs>
              <w:rPr>
                <w:rFonts w:cstheme="minorEastAsia"/>
                <w:szCs w:val="20"/>
              </w:rPr>
            </w:pPr>
            <w:r w:rsidRPr="00E611B0">
              <w:rPr>
                <w:rFonts w:cstheme="minorEastAsia" w:hint="eastAsia"/>
                <w:szCs w:val="20"/>
              </w:rPr>
              <w:t>ISID管轄</w:t>
            </w:r>
          </w:p>
        </w:tc>
      </w:tr>
      <w:tr w:rsidR="007E71F5" w:rsidRPr="00E611B0" w14:paraId="5D72F094" w14:textId="77777777" w:rsidTr="00DD0207">
        <w:trPr>
          <w:trHeight w:val="514"/>
        </w:trPr>
        <w:tc>
          <w:tcPr>
            <w:tcW w:w="567" w:type="dxa"/>
          </w:tcPr>
          <w:p w14:paraId="1A974242" w14:textId="77777777" w:rsidR="007E71F5" w:rsidRPr="00FC5742" w:rsidRDefault="007E71F5" w:rsidP="00DD0207">
            <w:pPr>
              <w:spacing w:line="280" w:lineRule="exact"/>
              <w:jc w:val="center"/>
              <w:rPr>
                <w:rFonts w:cs="メイリオ"/>
                <w:szCs w:val="20"/>
              </w:rPr>
            </w:pPr>
            <w:r>
              <w:rPr>
                <w:rFonts w:cs="メイリオ" w:hint="eastAsia"/>
                <w:szCs w:val="20"/>
              </w:rPr>
              <w:t>2</w:t>
            </w:r>
          </w:p>
        </w:tc>
        <w:tc>
          <w:tcPr>
            <w:tcW w:w="2127" w:type="dxa"/>
          </w:tcPr>
          <w:p w14:paraId="37D59473" w14:textId="77777777" w:rsidR="007E71F5" w:rsidRPr="00E611B0" w:rsidRDefault="007E71F5" w:rsidP="00DD0207">
            <w:pPr>
              <w:spacing w:line="280" w:lineRule="exact"/>
              <w:jc w:val="left"/>
              <w:rPr>
                <w:rFonts w:cs="メイリオ"/>
                <w:szCs w:val="20"/>
              </w:rPr>
            </w:pPr>
            <w:r w:rsidRPr="00E611B0">
              <w:rPr>
                <w:rFonts w:cs="メイリオ" w:hint="eastAsia"/>
                <w:szCs w:val="20"/>
              </w:rPr>
              <w:t>ISID品川</w:t>
            </w:r>
          </w:p>
        </w:tc>
        <w:tc>
          <w:tcPr>
            <w:tcW w:w="4110" w:type="dxa"/>
          </w:tcPr>
          <w:p w14:paraId="17ACDBA4" w14:textId="77777777" w:rsidR="007E71F5" w:rsidRPr="00E611B0" w:rsidRDefault="007E71F5" w:rsidP="00DD0207">
            <w:pPr>
              <w:pStyle w:val="afe"/>
              <w:spacing w:line="280" w:lineRule="exact"/>
              <w:ind w:leftChars="0" w:left="0"/>
              <w:rPr>
                <w:rFonts w:ascii="Meiryo UI" w:eastAsia="Meiryo UI" w:hAnsi="Meiryo UI" w:cs="メイリオ"/>
              </w:rPr>
            </w:pPr>
            <w:r w:rsidRPr="00E611B0">
              <w:rPr>
                <w:rFonts w:ascii="Meiryo UI" w:eastAsia="Meiryo UI" w:hAnsi="Meiryo UI" w:cs="メイリオ"/>
              </w:rPr>
              <w:t>ISID社によるリモート保守の</w:t>
            </w:r>
            <w:r>
              <w:rPr>
                <w:rFonts w:ascii="Meiryo UI" w:eastAsia="Meiryo UI" w:hAnsi="Meiryo UI" w:cs="メイリオ" w:hint="eastAsia"/>
              </w:rPr>
              <w:t>作業</w:t>
            </w:r>
            <w:r w:rsidRPr="00E611B0">
              <w:rPr>
                <w:rFonts w:ascii="Meiryo UI" w:eastAsia="Meiryo UI" w:hAnsi="Meiryo UI" w:cs="メイリオ"/>
              </w:rPr>
              <w:t>拠点</w:t>
            </w:r>
          </w:p>
        </w:tc>
      </w:tr>
    </w:tbl>
    <w:p w14:paraId="1D843AFB" w14:textId="77777777" w:rsidR="00C575A0" w:rsidRDefault="00C575A0" w:rsidP="00BE1947"/>
    <w:p w14:paraId="74D76128" w14:textId="77777777" w:rsidR="000904F1" w:rsidRDefault="00EB3704" w:rsidP="003115D5">
      <w:pPr>
        <w:pStyle w:val="4"/>
        <w:numPr>
          <w:ilvl w:val="3"/>
          <w:numId w:val="89"/>
        </w:numPr>
        <w:tabs>
          <w:tab w:val="left" w:pos="2127"/>
        </w:tabs>
      </w:pPr>
      <w:r w:rsidRPr="00E611B0">
        <w:rPr>
          <w:rFonts w:hint="eastAsia"/>
        </w:rPr>
        <w:t>作業者区分説明</w:t>
      </w:r>
    </w:p>
    <w:p w14:paraId="05B741A8" w14:textId="77777777" w:rsidR="00D10265" w:rsidRDefault="00D10265" w:rsidP="00D10265">
      <w:pPr>
        <w:ind w:leftChars="850" w:left="1700"/>
      </w:pPr>
      <w:r w:rsidRPr="00E611B0">
        <w:rPr>
          <w:rFonts w:hint="eastAsia"/>
        </w:rPr>
        <w:t>本システムの運用</w:t>
      </w:r>
      <w:r w:rsidRPr="00E611B0">
        <w:t>/保守における主な作業者区分について、作業拠点毎に</w:t>
      </w:r>
      <w:r>
        <w:rPr>
          <w:rFonts w:hint="eastAsia"/>
        </w:rPr>
        <w:t>作業</w:t>
      </w:r>
      <w:r w:rsidRPr="00E611B0">
        <w:t>内容を纏める。</w:t>
      </w:r>
      <w:r>
        <w:rPr>
          <w:rFonts w:hint="eastAsia"/>
        </w:rPr>
        <w:t>詳細については</w:t>
      </w:r>
      <w:r w:rsidRPr="00E611B0">
        <w:rPr>
          <w:rFonts w:hint="eastAsia"/>
        </w:rPr>
        <w:t>、「別紙</w:t>
      </w:r>
      <w:r w:rsidRPr="00E611B0">
        <w:t>_運用拠点および作業区分整理」を参照。</w:t>
      </w:r>
    </w:p>
    <w:p w14:paraId="625E82E6" w14:textId="77777777" w:rsidR="00B8617A" w:rsidRDefault="00B8617A">
      <w:pPr>
        <w:widowControl/>
        <w:jc w:val="left"/>
      </w:pPr>
      <w:r>
        <w:br w:type="page"/>
      </w:r>
    </w:p>
    <w:p w14:paraId="5ED0AC96" w14:textId="77777777" w:rsidR="00BE1947" w:rsidRDefault="00BE1947" w:rsidP="000359C3">
      <w:pPr>
        <w:pStyle w:val="3"/>
      </w:pPr>
      <w:bookmarkStart w:id="371" w:name="_Toc71291725"/>
      <w:bookmarkStart w:id="372" w:name="_Toc71618737"/>
      <w:bookmarkStart w:id="373" w:name="_Toc124835633"/>
      <w:r w:rsidRPr="00E0349B">
        <w:rPr>
          <w:rFonts w:hint="eastAsia"/>
        </w:rPr>
        <w:lastRenderedPageBreak/>
        <w:t>運用範囲</w:t>
      </w:r>
      <w:bookmarkEnd w:id="371"/>
      <w:bookmarkEnd w:id="372"/>
      <w:bookmarkEnd w:id="373"/>
    </w:p>
    <w:p w14:paraId="0679DA13" w14:textId="77777777" w:rsidR="00C17C90" w:rsidRDefault="00006688" w:rsidP="003115D5">
      <w:pPr>
        <w:pStyle w:val="4"/>
        <w:numPr>
          <w:ilvl w:val="3"/>
          <w:numId w:val="93"/>
        </w:numPr>
        <w:tabs>
          <w:tab w:val="left" w:pos="2127"/>
        </w:tabs>
      </w:pPr>
      <w:bookmarkStart w:id="374" w:name="_Toc522039183"/>
      <w:bookmarkStart w:id="375" w:name="_Toc525139249"/>
      <w:bookmarkStart w:id="376" w:name="_Toc61856481"/>
      <w:r>
        <w:rPr>
          <w:rFonts w:hint="eastAsia"/>
        </w:rPr>
        <w:t>通常／臨時運用</w:t>
      </w:r>
      <w:bookmarkEnd w:id="374"/>
      <w:bookmarkEnd w:id="375"/>
      <w:bookmarkEnd w:id="376"/>
    </w:p>
    <w:p w14:paraId="0BAFCDBE" w14:textId="77777777" w:rsidR="00B8617A" w:rsidRDefault="00B8617A" w:rsidP="00B8617A">
      <w:pPr>
        <w:ind w:leftChars="850" w:left="1700"/>
      </w:pPr>
      <w:r>
        <w:rPr>
          <w:rFonts w:hint="eastAsia"/>
        </w:rPr>
        <w:t>通常／臨時運用の環境毎の運用範囲は以下の通りとする。</w:t>
      </w:r>
    </w:p>
    <w:p w14:paraId="7274A665" w14:textId="77777777" w:rsidR="00B8617A" w:rsidRDefault="00B8617A" w:rsidP="00D70F5B">
      <w:pPr>
        <w:pStyle w:val="af4"/>
        <w:numPr>
          <w:ilvl w:val="1"/>
          <w:numId w:val="7"/>
        </w:numPr>
        <w:ind w:leftChars="0" w:left="2126" w:hanging="425"/>
      </w:pPr>
      <w:r>
        <w:rPr>
          <w:rFonts w:hint="eastAsia"/>
        </w:rPr>
        <w:t>本番環境</w:t>
      </w:r>
    </w:p>
    <w:p w14:paraId="00206FA0" w14:textId="77777777" w:rsidR="00B8617A" w:rsidRDefault="00EE646E" w:rsidP="00B8617A">
      <w:pPr>
        <w:pStyle w:val="af4"/>
        <w:ind w:leftChars="0" w:left="2126"/>
      </w:pPr>
      <w:r>
        <w:t>8</w:t>
      </w:r>
      <w:r w:rsidR="00B8617A">
        <w:rPr>
          <w:rFonts w:hint="eastAsia"/>
        </w:rPr>
        <w:t>.2運用項目に沿って運用を行うものとする。</w:t>
      </w:r>
    </w:p>
    <w:p w14:paraId="7766F535" w14:textId="77777777" w:rsidR="00B8617A" w:rsidRDefault="00B8617A" w:rsidP="00B8617A">
      <w:pPr>
        <w:ind w:leftChars="850" w:left="1700"/>
      </w:pPr>
    </w:p>
    <w:p w14:paraId="43D9F947" w14:textId="77777777" w:rsidR="00B8617A" w:rsidRDefault="00B8617A" w:rsidP="00D70F5B">
      <w:pPr>
        <w:pStyle w:val="af4"/>
        <w:numPr>
          <w:ilvl w:val="1"/>
          <w:numId w:val="7"/>
        </w:numPr>
        <w:ind w:leftChars="0" w:left="2126" w:hanging="425"/>
      </w:pPr>
      <w:r>
        <w:rPr>
          <w:rFonts w:hint="eastAsia"/>
        </w:rPr>
        <w:t>開発環境</w:t>
      </w:r>
    </w:p>
    <w:p w14:paraId="1C3CE6CC" w14:textId="77777777" w:rsidR="00B8617A" w:rsidRDefault="00B8617A" w:rsidP="00B8617A">
      <w:pPr>
        <w:pStyle w:val="af4"/>
        <w:ind w:leftChars="0" w:left="2126"/>
      </w:pPr>
      <w:r>
        <w:rPr>
          <w:rFonts w:hint="eastAsia"/>
        </w:rPr>
        <w:t>本番環境へ適用が必要なパッチの検証</w:t>
      </w:r>
      <w:r w:rsidRPr="008D2E78">
        <w:rPr>
          <w:rFonts w:hint="eastAsia"/>
        </w:rPr>
        <w:t>、</w:t>
      </w:r>
      <w:r w:rsidRPr="00486FEF">
        <w:rPr>
          <w:rFonts w:hint="eastAsia"/>
          <w:szCs w:val="20"/>
        </w:rPr>
        <w:t>動作テスト、</w:t>
      </w:r>
      <w:r w:rsidRPr="008D2E78">
        <w:rPr>
          <w:rFonts w:hint="eastAsia"/>
        </w:rPr>
        <w:t>サービスイン後の障害再現テスト</w:t>
      </w:r>
      <w:r>
        <w:rPr>
          <w:rFonts w:hint="eastAsia"/>
        </w:rPr>
        <w:t>を目的とした運用環境とする。その他前提・制約については以下の通り。</w:t>
      </w:r>
    </w:p>
    <w:p w14:paraId="676ED6F4" w14:textId="77777777" w:rsidR="00B8617A" w:rsidRDefault="00B8617A" w:rsidP="00B8617A">
      <w:pPr>
        <w:ind w:leftChars="850" w:left="1700"/>
      </w:pPr>
    </w:p>
    <w:p w14:paraId="22394D59" w14:textId="77777777" w:rsidR="00B8617A" w:rsidRPr="003822CF" w:rsidRDefault="00B8617A" w:rsidP="003115D5">
      <w:pPr>
        <w:pStyle w:val="af4"/>
        <w:numPr>
          <w:ilvl w:val="0"/>
          <w:numId w:val="94"/>
        </w:numPr>
        <w:ind w:leftChars="0" w:left="2410" w:hanging="283"/>
      </w:pPr>
      <w:r w:rsidRPr="003822CF">
        <w:rPr>
          <w:rFonts w:hint="eastAsia"/>
        </w:rPr>
        <w:t>バックアップ運用、リストア運用については、</w:t>
      </w:r>
      <w:r>
        <w:rPr>
          <w:rFonts w:hint="eastAsia"/>
        </w:rPr>
        <w:t>設定変更作業後</w:t>
      </w:r>
      <w:r w:rsidRPr="003822CF">
        <w:rPr>
          <w:rFonts w:hint="eastAsia"/>
        </w:rPr>
        <w:t>の状態のバックアップを</w:t>
      </w:r>
      <w:r w:rsidRPr="003822CF">
        <w:t>1世代だけ取得しておき、</w:t>
      </w:r>
      <w:r w:rsidRPr="003822CF">
        <w:rPr>
          <w:rFonts w:hint="eastAsia"/>
        </w:rPr>
        <w:t>必要に応じて</w:t>
      </w:r>
      <w:r w:rsidRPr="003822CF">
        <w:t>該当のものからリストアする</w:t>
      </w:r>
      <w:r w:rsidRPr="003822CF">
        <w:rPr>
          <w:rFonts w:hint="eastAsia"/>
        </w:rPr>
        <w:t>。</w:t>
      </w:r>
    </w:p>
    <w:p w14:paraId="0B5908BB" w14:textId="77777777" w:rsidR="00B8617A" w:rsidRDefault="00B8617A" w:rsidP="003115D5">
      <w:pPr>
        <w:pStyle w:val="af4"/>
        <w:widowControl/>
        <w:numPr>
          <w:ilvl w:val="0"/>
          <w:numId w:val="94"/>
        </w:numPr>
        <w:ind w:leftChars="0" w:left="2410" w:hanging="283"/>
        <w:jc w:val="left"/>
      </w:pPr>
      <w:r>
        <w:rPr>
          <w:rFonts w:hint="eastAsia"/>
        </w:rPr>
        <w:t>統合監視システム、特権IDシステムは開発環境に存在しないため、同サービスに関連した運用は行わない。なお、監視については動作テストなど検証を行う際に発生する通知内容を確認するために、Hinemosマネージャまでの通知は行うものとする。</w:t>
      </w:r>
    </w:p>
    <w:p w14:paraId="71B0A6A7" w14:textId="77777777" w:rsidR="00B8617A" w:rsidRPr="00256E99" w:rsidRDefault="00B8617A" w:rsidP="003115D5">
      <w:pPr>
        <w:pStyle w:val="af4"/>
        <w:numPr>
          <w:ilvl w:val="0"/>
          <w:numId w:val="94"/>
        </w:numPr>
        <w:ind w:leftChars="0" w:left="2410" w:hanging="283"/>
      </w:pPr>
      <w:r>
        <w:rPr>
          <w:rFonts w:hint="eastAsia"/>
        </w:rPr>
        <w:t>ジョブ運用はHinemosマネージャにてジョブの実行・</w:t>
      </w:r>
      <w:r w:rsidRPr="00E57D4E">
        <w:rPr>
          <w:rFonts w:hint="eastAsia"/>
        </w:rPr>
        <w:t>制御を行うため、本番同等の運用</w:t>
      </w:r>
      <w:r>
        <w:rPr>
          <w:rFonts w:hint="eastAsia"/>
        </w:rPr>
        <w:t>を可能</w:t>
      </w:r>
      <w:r w:rsidRPr="00E57D4E">
        <w:rPr>
          <w:rFonts w:hint="eastAsia"/>
        </w:rPr>
        <w:t>とする。</w:t>
      </w:r>
    </w:p>
    <w:p w14:paraId="20F641C4" w14:textId="77777777" w:rsidR="00B8617A" w:rsidRDefault="00B8617A" w:rsidP="003115D5">
      <w:pPr>
        <w:pStyle w:val="af4"/>
        <w:numPr>
          <w:ilvl w:val="0"/>
          <w:numId w:val="94"/>
        </w:numPr>
        <w:ind w:leftChars="0" w:left="2410" w:hanging="283"/>
      </w:pPr>
      <w:r>
        <w:rPr>
          <w:rFonts w:hint="eastAsia"/>
        </w:rPr>
        <w:t>災対運用、月次報告の対象は本番環境のみであるため、対象外とする。</w:t>
      </w:r>
    </w:p>
    <w:p w14:paraId="2245C1AA" w14:textId="77777777" w:rsidR="00B8617A" w:rsidRDefault="00B8617A" w:rsidP="00B8617A"/>
    <w:p w14:paraId="692358D8" w14:textId="77777777" w:rsidR="00B8617A" w:rsidRDefault="00B8617A" w:rsidP="00D70F5B">
      <w:pPr>
        <w:pStyle w:val="af4"/>
        <w:numPr>
          <w:ilvl w:val="1"/>
          <w:numId w:val="7"/>
        </w:numPr>
        <w:ind w:leftChars="0" w:left="2126" w:hanging="425"/>
      </w:pPr>
      <w:r>
        <w:rPr>
          <w:rFonts w:hint="eastAsia"/>
        </w:rPr>
        <w:t>研修環境</w:t>
      </w:r>
    </w:p>
    <w:p w14:paraId="0C143841" w14:textId="77777777" w:rsidR="00B8617A" w:rsidRDefault="00B8617A" w:rsidP="00B8617A">
      <w:pPr>
        <w:pStyle w:val="af4"/>
        <w:ind w:leftChars="0" w:left="2126"/>
      </w:pPr>
      <w:r>
        <w:rPr>
          <w:rFonts w:hint="eastAsia"/>
        </w:rPr>
        <w:t>業務研修を目的とした運用環境とする。その他前提・制約については以下の通り。</w:t>
      </w:r>
    </w:p>
    <w:p w14:paraId="7EBECAA9" w14:textId="77777777" w:rsidR="00B8617A" w:rsidRDefault="00B8617A" w:rsidP="00B8617A"/>
    <w:p w14:paraId="7871A64F" w14:textId="77777777" w:rsidR="00B8617A" w:rsidRDefault="00B8617A" w:rsidP="003115D5">
      <w:pPr>
        <w:pStyle w:val="af4"/>
        <w:numPr>
          <w:ilvl w:val="0"/>
          <w:numId w:val="95"/>
        </w:numPr>
        <w:ind w:leftChars="0" w:left="2410" w:hanging="283"/>
      </w:pPr>
      <w:r w:rsidRPr="003822CF">
        <w:rPr>
          <w:rFonts w:hint="eastAsia"/>
        </w:rPr>
        <w:t>バックアップ運用、リストア運用については、</w:t>
      </w:r>
      <w:r>
        <w:rPr>
          <w:rFonts w:hint="eastAsia"/>
        </w:rPr>
        <w:t>設定変更作業後</w:t>
      </w:r>
      <w:r w:rsidRPr="003822CF">
        <w:rPr>
          <w:rFonts w:hint="eastAsia"/>
        </w:rPr>
        <w:t>の状態のバックアップを</w:t>
      </w:r>
      <w:r w:rsidRPr="003822CF">
        <w:t>1世代だけ取得しておき、</w:t>
      </w:r>
      <w:r w:rsidRPr="003822CF">
        <w:rPr>
          <w:rFonts w:hint="eastAsia"/>
        </w:rPr>
        <w:t>必要に応じて</w:t>
      </w:r>
      <w:r w:rsidRPr="003822CF">
        <w:t>該当のものからリストアする</w:t>
      </w:r>
      <w:r w:rsidRPr="003822CF">
        <w:rPr>
          <w:rFonts w:hint="eastAsia"/>
        </w:rPr>
        <w:t>。</w:t>
      </w:r>
    </w:p>
    <w:p w14:paraId="3B061AB6" w14:textId="77777777" w:rsidR="00B8617A" w:rsidRDefault="00B8617A" w:rsidP="003115D5">
      <w:pPr>
        <w:pStyle w:val="af4"/>
        <w:numPr>
          <w:ilvl w:val="0"/>
          <w:numId w:val="95"/>
        </w:numPr>
        <w:ind w:leftChars="0" w:left="2410" w:hanging="283"/>
      </w:pPr>
      <w:r>
        <w:rPr>
          <w:rFonts w:hint="eastAsia"/>
        </w:rPr>
        <w:t>特権IDシステム、ウィルス対策サーバ、ジョブ運用は、本番環境と同等の運用を可能とする。</w:t>
      </w:r>
    </w:p>
    <w:p w14:paraId="743B9540" w14:textId="77777777" w:rsidR="00B8617A" w:rsidRDefault="00B8617A" w:rsidP="003115D5">
      <w:pPr>
        <w:pStyle w:val="af4"/>
        <w:numPr>
          <w:ilvl w:val="0"/>
          <w:numId w:val="95"/>
        </w:numPr>
        <w:ind w:leftChars="0" w:left="2410" w:hanging="283"/>
      </w:pPr>
      <w:r>
        <w:rPr>
          <w:rFonts w:hint="eastAsia"/>
        </w:rPr>
        <w:t>監視については、本番環境と同等の運用が可能であるものの、研修を目的とした環境であり、機能しないことで即座に業務影響を引き起こすようなミッションクリティカルな性質をもった環境ではないため、統合監視システムを用いた監視運用は行わない。</w:t>
      </w:r>
    </w:p>
    <w:p w14:paraId="2CD9AFFD" w14:textId="77777777" w:rsidR="00B8617A" w:rsidRDefault="00B8617A" w:rsidP="003115D5">
      <w:pPr>
        <w:pStyle w:val="af4"/>
        <w:numPr>
          <w:ilvl w:val="0"/>
          <w:numId w:val="95"/>
        </w:numPr>
        <w:ind w:leftChars="0" w:left="2410" w:hanging="283"/>
      </w:pPr>
      <w:r>
        <w:rPr>
          <w:rFonts w:hint="eastAsia"/>
        </w:rPr>
        <w:t>災対運用、月次報告の対象は本番環境のみであるため、対象外とする。</w:t>
      </w:r>
    </w:p>
    <w:p w14:paraId="36413A94" w14:textId="77777777" w:rsidR="00BE1947" w:rsidRPr="00B8617A" w:rsidRDefault="00BE1947" w:rsidP="00BE1947"/>
    <w:p w14:paraId="7F71060B" w14:textId="77777777" w:rsidR="000351B2" w:rsidRDefault="009D2BE4" w:rsidP="003115D5">
      <w:pPr>
        <w:pStyle w:val="4"/>
        <w:numPr>
          <w:ilvl w:val="3"/>
          <w:numId w:val="93"/>
        </w:numPr>
        <w:tabs>
          <w:tab w:val="left" w:pos="2127"/>
        </w:tabs>
      </w:pPr>
      <w:r>
        <w:rPr>
          <w:rFonts w:hint="eastAsia"/>
        </w:rPr>
        <w:t>災対運用</w:t>
      </w:r>
    </w:p>
    <w:p w14:paraId="2E01E2BC" w14:textId="77777777" w:rsidR="00D57D27" w:rsidRDefault="00D57D27" w:rsidP="00D57D27">
      <w:pPr>
        <w:ind w:leftChars="850" w:left="1700"/>
      </w:pPr>
      <w:r>
        <w:rPr>
          <w:rFonts w:hint="eastAsia"/>
        </w:rPr>
        <w:t>災対環境は構築しないため、災対環境固有の運用はない。ただし、大阪リージョンへの退避している復旧用の</w:t>
      </w:r>
      <w:r w:rsidR="001A232D">
        <w:rPr>
          <w:rFonts w:hint="eastAsia"/>
        </w:rPr>
        <w:t>D</w:t>
      </w:r>
      <w:r w:rsidR="001A232D">
        <w:t>B</w:t>
      </w:r>
      <w:r>
        <w:rPr>
          <w:rFonts w:hint="eastAsia"/>
        </w:rPr>
        <w:t>データについて被災時のリストア処理などの復旧は災対運用の対象とする。</w:t>
      </w:r>
    </w:p>
    <w:p w14:paraId="19642130" w14:textId="77777777" w:rsidR="00A4249D" w:rsidRDefault="00A4249D">
      <w:pPr>
        <w:widowControl/>
        <w:jc w:val="left"/>
      </w:pPr>
      <w:r>
        <w:br w:type="page"/>
      </w:r>
    </w:p>
    <w:p w14:paraId="3159EE94" w14:textId="77777777" w:rsidR="00BE1947" w:rsidRDefault="00BE1947" w:rsidP="000251C7">
      <w:pPr>
        <w:pStyle w:val="2"/>
      </w:pPr>
      <w:bookmarkStart w:id="377" w:name="_Toc71291726"/>
      <w:bookmarkStart w:id="378" w:name="_Toc71618738"/>
      <w:bookmarkStart w:id="379" w:name="_Toc124835634"/>
      <w:r w:rsidRPr="00E0349B">
        <w:rPr>
          <w:rFonts w:hint="eastAsia"/>
        </w:rPr>
        <w:lastRenderedPageBreak/>
        <w:t>運用項目</w:t>
      </w:r>
      <w:bookmarkEnd w:id="377"/>
      <w:bookmarkEnd w:id="378"/>
      <w:bookmarkEnd w:id="379"/>
    </w:p>
    <w:p w14:paraId="622269D2" w14:textId="77777777" w:rsidR="00BE1F3F" w:rsidRDefault="004D5022" w:rsidP="00BE1F3F">
      <w:pPr>
        <w:ind w:leftChars="426" w:left="1600" w:hangingChars="374" w:hanging="748"/>
      </w:pPr>
      <w:r w:rsidRPr="004E38BD">
        <w:rPr>
          <w:rFonts w:hint="eastAsia"/>
        </w:rPr>
        <w:t>営業・融資サポートシステムの通常/臨時運用時、災対運用時の項目を以下に記載する。</w:t>
      </w:r>
    </w:p>
    <w:p w14:paraId="5D42971F" w14:textId="77777777" w:rsidR="00BE1947" w:rsidRPr="00BE1F3F" w:rsidRDefault="00BE1947" w:rsidP="00BE1F3F">
      <w:pPr>
        <w:widowControl/>
        <w:jc w:val="left"/>
      </w:pPr>
    </w:p>
    <w:p w14:paraId="5EAC6770" w14:textId="77777777" w:rsidR="00BE1947" w:rsidRDefault="00BE1947" w:rsidP="000359C3">
      <w:pPr>
        <w:pStyle w:val="3"/>
      </w:pPr>
      <w:bookmarkStart w:id="380" w:name="_Toc71291727"/>
      <w:bookmarkStart w:id="381" w:name="_Toc71618739"/>
      <w:bookmarkStart w:id="382" w:name="_Toc124835635"/>
      <w:r w:rsidRPr="00E0349B">
        <w:rPr>
          <w:rFonts w:hint="eastAsia"/>
        </w:rPr>
        <w:t>通常／臨時運用項目</w:t>
      </w:r>
      <w:bookmarkEnd w:id="380"/>
      <w:bookmarkEnd w:id="381"/>
      <w:bookmarkEnd w:id="382"/>
    </w:p>
    <w:p w14:paraId="1709121A" w14:textId="77777777" w:rsidR="008B44BD" w:rsidRDefault="008B44BD" w:rsidP="008B44BD">
      <w:pPr>
        <w:ind w:left="1276"/>
      </w:pPr>
      <w:r w:rsidRPr="003A5B05">
        <w:rPr>
          <w:rFonts w:hint="eastAsia"/>
        </w:rPr>
        <w:t>通常運用として、営業・融資サポート</w:t>
      </w:r>
      <w:r w:rsidRPr="00A0186A">
        <w:rPr>
          <w:rFonts w:hint="eastAsia"/>
        </w:rPr>
        <w:t>システム（</w:t>
      </w:r>
      <w:r w:rsidR="00B31027" w:rsidRPr="005902D9">
        <w:rPr>
          <w:rFonts w:hint="eastAsia"/>
        </w:rPr>
        <w:t>ファイル連携サーバ</w:t>
      </w:r>
      <w:r w:rsidR="00B31027" w:rsidRPr="005902D9">
        <w:t>、</w:t>
      </w:r>
      <w:r w:rsidRPr="00A0186A">
        <w:rPr>
          <w:rFonts w:hint="eastAsia"/>
        </w:rPr>
        <w:t>バッ</w:t>
      </w:r>
      <w:r w:rsidRPr="003A5B05">
        <w:rPr>
          <w:rFonts w:hint="eastAsia"/>
        </w:rPr>
        <w:t>チサーバ、</w:t>
      </w:r>
      <w:r w:rsidRPr="003A5B05">
        <w:t>Web/APサーバ</w:t>
      </w:r>
      <w:r w:rsidR="0024317B">
        <w:rPr>
          <w:rFonts w:hint="eastAsia"/>
        </w:rPr>
        <w:t>、</w:t>
      </w:r>
      <w:r w:rsidRPr="003A5B05">
        <w:t>DBサーバ）に対して、24時間/365日で継続的に実施する可能性のある運用項目を以下の表に列挙する。</w:t>
      </w:r>
    </w:p>
    <w:p w14:paraId="52081DD3" w14:textId="77777777" w:rsidR="008B44BD" w:rsidRDefault="008B44BD" w:rsidP="008B44BD">
      <w:pPr>
        <w:widowControl/>
        <w:ind w:leftChars="780" w:left="1560"/>
        <w:jc w:val="left"/>
      </w:pPr>
    </w:p>
    <w:p w14:paraId="1C6D1234" w14:textId="77777777" w:rsidR="008B44BD" w:rsidRDefault="008B44BD" w:rsidP="008B44BD">
      <w:pPr>
        <w:ind w:left="1276"/>
      </w:pPr>
      <w:r>
        <w:rPr>
          <w:rFonts w:hint="eastAsia"/>
        </w:rPr>
        <w:t>本システムにおける通常/臨時運用項目は以下表で記載する。</w:t>
      </w:r>
    </w:p>
    <w:tbl>
      <w:tblPr>
        <w:tblW w:w="9639" w:type="dxa"/>
        <w:tblInd w:w="1271" w:type="dxa"/>
        <w:tblLayout w:type="fixed"/>
        <w:tblLook w:val="04A0" w:firstRow="1" w:lastRow="0" w:firstColumn="1" w:lastColumn="0" w:noHBand="0" w:noVBand="1"/>
      </w:tblPr>
      <w:tblGrid>
        <w:gridCol w:w="567"/>
        <w:gridCol w:w="1559"/>
        <w:gridCol w:w="5529"/>
        <w:gridCol w:w="1984"/>
      </w:tblGrid>
      <w:tr w:rsidR="008B44BD" w:rsidRPr="00E1623B" w14:paraId="4E1726CA" w14:textId="77777777" w:rsidTr="00DD0207">
        <w:trPr>
          <w:trHeight w:val="63"/>
          <w:tblHeader/>
        </w:trPr>
        <w:tc>
          <w:tcPr>
            <w:tcW w:w="56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F60139C" w14:textId="77777777" w:rsidR="008B44BD" w:rsidRPr="003F15B5" w:rsidRDefault="008B44BD" w:rsidP="00DD0207">
            <w:pPr>
              <w:jc w:val="center"/>
              <w:rPr>
                <w:rFonts w:cs="Meiryo UI"/>
                <w:szCs w:val="20"/>
              </w:rPr>
            </w:pPr>
            <w:r w:rsidRPr="003F15B5">
              <w:rPr>
                <w:rFonts w:cs="Meiryo UI" w:hint="eastAsia"/>
                <w:szCs w:val="20"/>
              </w:rPr>
              <w:t>No</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DCFC6C" w14:textId="77777777" w:rsidR="008B44BD" w:rsidRPr="003F15B5" w:rsidRDefault="008B44BD" w:rsidP="00DD0207">
            <w:pPr>
              <w:jc w:val="center"/>
              <w:rPr>
                <w:rFonts w:cs="Meiryo UI"/>
                <w:szCs w:val="20"/>
              </w:rPr>
            </w:pPr>
            <w:r w:rsidRPr="003F15B5">
              <w:rPr>
                <w:rFonts w:cs="Meiryo UI" w:hint="eastAsia"/>
                <w:szCs w:val="20"/>
              </w:rPr>
              <w:t>運用項目</w:t>
            </w:r>
          </w:p>
        </w:tc>
        <w:tc>
          <w:tcPr>
            <w:tcW w:w="552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CC9048" w14:textId="77777777" w:rsidR="008B44BD" w:rsidRPr="003F15B5" w:rsidRDefault="008B44BD" w:rsidP="00DD0207">
            <w:pPr>
              <w:jc w:val="center"/>
              <w:rPr>
                <w:rFonts w:cs="Meiryo UI"/>
                <w:szCs w:val="20"/>
              </w:rPr>
            </w:pPr>
            <w:r w:rsidRPr="003F15B5">
              <w:rPr>
                <w:rFonts w:cs="Meiryo UI" w:hint="eastAsia"/>
                <w:szCs w:val="20"/>
              </w:rPr>
              <w:t>内容</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C7D3DA" w14:textId="77777777" w:rsidR="008B44BD" w:rsidRPr="003F15B5" w:rsidRDefault="008B44BD" w:rsidP="00DD0207">
            <w:pPr>
              <w:jc w:val="center"/>
              <w:rPr>
                <w:rFonts w:cs="Meiryo UI"/>
                <w:szCs w:val="20"/>
              </w:rPr>
            </w:pPr>
            <w:r>
              <w:rPr>
                <w:rFonts w:cs="Meiryo UI" w:hint="eastAsia"/>
                <w:szCs w:val="20"/>
              </w:rPr>
              <w:t>記載箇所</w:t>
            </w:r>
          </w:p>
        </w:tc>
      </w:tr>
      <w:tr w:rsidR="008B44BD" w:rsidRPr="008A74F4" w14:paraId="04DE1A51"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6937EFFE" w14:textId="77777777" w:rsidR="008B44BD" w:rsidRPr="003F15B5" w:rsidRDefault="008B44BD" w:rsidP="00DD0207">
            <w:pPr>
              <w:spacing w:line="280" w:lineRule="exact"/>
              <w:jc w:val="center"/>
              <w:rPr>
                <w:rFonts w:cs="Meiryo UI"/>
                <w:szCs w:val="20"/>
              </w:rPr>
            </w:pPr>
            <w:r w:rsidRPr="003F15B5">
              <w:rPr>
                <w:rFonts w:cs="Meiryo UI"/>
                <w:szCs w:val="20"/>
              </w:rPr>
              <w:t>1</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21FED099"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ジョブ運用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47953195" w14:textId="77777777" w:rsidR="008B44BD" w:rsidRDefault="008B44BD" w:rsidP="00DD0207">
            <w:pPr>
              <w:spacing w:line="280" w:lineRule="exact"/>
              <w:jc w:val="left"/>
              <w:rPr>
                <w:rFonts w:cs="Meiryo UI"/>
                <w:sz w:val="18"/>
                <w:szCs w:val="18"/>
              </w:rPr>
            </w:pPr>
            <w:r>
              <w:rPr>
                <w:rFonts w:cs="Meiryo UI" w:hint="eastAsia"/>
                <w:sz w:val="18"/>
                <w:szCs w:val="18"/>
              </w:rPr>
              <w:t>本システムのジョブの一元管理</w:t>
            </w:r>
          </w:p>
          <w:p w14:paraId="419BFD37" w14:textId="77777777" w:rsidR="008B44BD" w:rsidRPr="008740C6" w:rsidRDefault="008B44BD" w:rsidP="00DD0207">
            <w:pPr>
              <w:spacing w:line="280" w:lineRule="exact"/>
              <w:ind w:leftChars="100" w:left="200"/>
              <w:jc w:val="left"/>
              <w:rPr>
                <w:rFonts w:cs="Meiryo UI"/>
                <w:sz w:val="18"/>
                <w:szCs w:val="18"/>
              </w:rPr>
            </w:pPr>
            <w:r w:rsidRPr="00A21FC4">
              <w:rPr>
                <w:rFonts w:cs="Meiryo UI" w:hint="eastAsia"/>
                <w:sz w:val="18"/>
                <w:szCs w:val="18"/>
              </w:rPr>
              <w:t>定期的に発生する業務</w:t>
            </w:r>
            <w:r>
              <w:rPr>
                <w:rFonts w:cs="Meiryo UI" w:hint="eastAsia"/>
                <w:sz w:val="18"/>
                <w:szCs w:val="18"/>
              </w:rPr>
              <w:t>、</w:t>
            </w:r>
            <w:r w:rsidRPr="00A21FC4">
              <w:rPr>
                <w:rFonts w:cs="Meiryo UI"/>
                <w:sz w:val="18"/>
                <w:szCs w:val="18"/>
              </w:rPr>
              <w:t>運用ジョブおよび保守運用業務</w:t>
            </w:r>
            <w:r>
              <w:rPr>
                <w:rFonts w:cs="Meiryo UI" w:hint="eastAsia"/>
                <w:sz w:val="18"/>
                <w:szCs w:val="18"/>
              </w:rPr>
              <w:t>の</w:t>
            </w:r>
            <w:r w:rsidRPr="00A21FC4">
              <w:rPr>
                <w:rFonts w:cs="Meiryo UI"/>
                <w:sz w:val="18"/>
                <w:szCs w:val="18"/>
              </w:rPr>
              <w:t>ジョブ</w:t>
            </w:r>
            <w:r>
              <w:rPr>
                <w:rFonts w:cs="Meiryo UI" w:hint="eastAsia"/>
                <w:sz w:val="18"/>
                <w:szCs w:val="18"/>
              </w:rPr>
              <w:t>を登録し、</w:t>
            </w:r>
            <w:r w:rsidRPr="00A21FC4">
              <w:rPr>
                <w:rFonts w:cs="Meiryo UI" w:hint="eastAsia"/>
                <w:sz w:val="18"/>
                <w:szCs w:val="18"/>
              </w:rPr>
              <w:t>管理・運用</w:t>
            </w:r>
            <w:r>
              <w:rPr>
                <w:rFonts w:cs="Meiryo UI" w:hint="eastAsia"/>
                <w:sz w:val="18"/>
                <w:szCs w:val="18"/>
              </w:rPr>
              <w:t>を</w:t>
            </w:r>
            <w:r w:rsidRPr="00A21FC4">
              <w:rPr>
                <w:rFonts w:cs="Meiryo UI" w:hint="eastAsia"/>
                <w:sz w:val="18"/>
                <w:szCs w:val="18"/>
              </w:rPr>
              <w:t>する。オペレーションミスによる障害リスクの排除、定例作業の運用担当者の負担を軽減することを目的とし設計する。</w:t>
            </w:r>
          </w:p>
        </w:tc>
        <w:tc>
          <w:tcPr>
            <w:tcW w:w="1984" w:type="dxa"/>
            <w:tcBorders>
              <w:top w:val="single" w:sz="4" w:space="0" w:color="auto"/>
              <w:left w:val="single" w:sz="4" w:space="0" w:color="auto"/>
              <w:bottom w:val="single" w:sz="4" w:space="0" w:color="auto"/>
              <w:right w:val="single" w:sz="4" w:space="0" w:color="auto"/>
            </w:tcBorders>
          </w:tcPr>
          <w:p w14:paraId="184E09E3" w14:textId="77777777" w:rsidR="008B44BD" w:rsidRPr="008740C6" w:rsidRDefault="008B44BD" w:rsidP="00DD0207">
            <w:pPr>
              <w:spacing w:line="280" w:lineRule="exact"/>
              <w:jc w:val="left"/>
              <w:rPr>
                <w:rFonts w:cs="Meiryo UI"/>
                <w:sz w:val="18"/>
                <w:szCs w:val="18"/>
              </w:rPr>
            </w:pPr>
            <w:r>
              <w:rPr>
                <w:rFonts w:cs="Meiryo UI" w:hint="eastAsia"/>
                <w:sz w:val="18"/>
                <w:szCs w:val="18"/>
              </w:rPr>
              <w:t>8</w:t>
            </w:r>
            <w:r w:rsidRPr="008740C6">
              <w:rPr>
                <w:rFonts w:cs="Meiryo UI"/>
                <w:sz w:val="18"/>
                <w:szCs w:val="18"/>
              </w:rPr>
              <w:t xml:space="preserve">.4.1 </w:t>
            </w:r>
            <w:r w:rsidRPr="008740C6">
              <w:rPr>
                <w:rFonts w:cs="Meiryo UI" w:hint="eastAsia"/>
                <w:sz w:val="18"/>
                <w:szCs w:val="18"/>
              </w:rPr>
              <w:t>ジョブ運用</w:t>
            </w:r>
          </w:p>
        </w:tc>
      </w:tr>
      <w:tr w:rsidR="008B44BD" w:rsidRPr="008A74F4" w14:paraId="6FFFC853"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57A44887" w14:textId="77777777" w:rsidR="008B44BD" w:rsidRPr="003F15B5" w:rsidRDefault="008B44BD" w:rsidP="00DD0207">
            <w:pPr>
              <w:spacing w:line="280" w:lineRule="exact"/>
              <w:jc w:val="center"/>
              <w:rPr>
                <w:rFonts w:cs="Meiryo UI"/>
                <w:szCs w:val="20"/>
              </w:rPr>
            </w:pPr>
            <w:r>
              <w:rPr>
                <w:rFonts w:cs="Meiryo UI" w:hint="eastAsia"/>
                <w:szCs w:val="20"/>
              </w:rPr>
              <w:t>2</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547F383C"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時刻同期</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2F9D43CB" w14:textId="77777777" w:rsidR="008B44BD" w:rsidRDefault="008B44BD" w:rsidP="00DD0207">
            <w:pPr>
              <w:spacing w:line="280" w:lineRule="exact"/>
              <w:jc w:val="left"/>
              <w:rPr>
                <w:sz w:val="18"/>
                <w:szCs w:val="18"/>
              </w:rPr>
            </w:pPr>
            <w:r>
              <w:rPr>
                <w:rFonts w:hint="eastAsia"/>
                <w:sz w:val="18"/>
                <w:szCs w:val="18"/>
              </w:rPr>
              <w:t>本システムの時刻同期</w:t>
            </w:r>
          </w:p>
          <w:p w14:paraId="3F3E8F19" w14:textId="77777777" w:rsidR="008B44BD" w:rsidRPr="008740C6" w:rsidRDefault="008B44BD" w:rsidP="00DD0207">
            <w:pPr>
              <w:spacing w:line="280" w:lineRule="exact"/>
              <w:ind w:leftChars="100" w:left="200"/>
              <w:jc w:val="left"/>
              <w:rPr>
                <w:rFonts w:cs="Meiryo UI"/>
                <w:sz w:val="18"/>
                <w:szCs w:val="18"/>
              </w:rPr>
            </w:pPr>
            <w:r>
              <w:rPr>
                <w:rFonts w:hint="eastAsia"/>
                <w:sz w:val="18"/>
                <w:szCs w:val="18"/>
              </w:rPr>
              <w:t>EYSシステム</w:t>
            </w:r>
            <w:r w:rsidRPr="006C2CBE">
              <w:rPr>
                <w:sz w:val="18"/>
                <w:szCs w:val="18"/>
              </w:rPr>
              <w:t>の時刻は</w:t>
            </w:r>
            <w:r>
              <w:rPr>
                <w:rFonts w:hint="eastAsia"/>
                <w:sz w:val="18"/>
                <w:szCs w:val="18"/>
              </w:rPr>
              <w:t>、システム内で時刻の差異を発生させないために、</w:t>
            </w:r>
            <w:r w:rsidRPr="006C2CBE">
              <w:rPr>
                <w:sz w:val="18"/>
                <w:szCs w:val="18"/>
              </w:rPr>
              <w:t>AWSのNTPサービス</w:t>
            </w:r>
            <w:r>
              <w:rPr>
                <w:rFonts w:hint="eastAsia"/>
                <w:sz w:val="18"/>
                <w:szCs w:val="18"/>
              </w:rPr>
              <w:t>にて管理する。</w:t>
            </w:r>
          </w:p>
        </w:tc>
        <w:tc>
          <w:tcPr>
            <w:tcW w:w="1984" w:type="dxa"/>
            <w:tcBorders>
              <w:top w:val="single" w:sz="4" w:space="0" w:color="auto"/>
              <w:left w:val="single" w:sz="4" w:space="0" w:color="auto"/>
              <w:bottom w:val="single" w:sz="4" w:space="0" w:color="auto"/>
              <w:right w:val="single" w:sz="4" w:space="0" w:color="auto"/>
            </w:tcBorders>
          </w:tcPr>
          <w:p w14:paraId="5E048F71" w14:textId="77777777" w:rsidR="008B44BD" w:rsidRPr="008740C6" w:rsidRDefault="008B44BD" w:rsidP="00DD0207">
            <w:pPr>
              <w:spacing w:line="280" w:lineRule="exact"/>
              <w:jc w:val="left"/>
              <w:rPr>
                <w:rFonts w:cs="Meiryo UI"/>
                <w:sz w:val="18"/>
                <w:szCs w:val="18"/>
              </w:rPr>
            </w:pPr>
            <w:r>
              <w:rPr>
                <w:rFonts w:cs="Meiryo UI"/>
                <w:sz w:val="18"/>
                <w:szCs w:val="18"/>
              </w:rPr>
              <w:t>8</w:t>
            </w:r>
            <w:r w:rsidRPr="008740C6">
              <w:rPr>
                <w:rFonts w:cs="Meiryo UI"/>
                <w:sz w:val="18"/>
                <w:szCs w:val="18"/>
              </w:rPr>
              <w:t xml:space="preserve">.4.2 </w:t>
            </w:r>
            <w:r w:rsidRPr="008740C6">
              <w:rPr>
                <w:rFonts w:cs="Meiryo UI" w:hint="eastAsia"/>
                <w:sz w:val="18"/>
                <w:szCs w:val="18"/>
              </w:rPr>
              <w:t>時刻同期</w:t>
            </w:r>
          </w:p>
        </w:tc>
      </w:tr>
      <w:tr w:rsidR="008B44BD" w:rsidRPr="008A74F4" w14:paraId="015E46A8"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42B51608" w14:textId="77777777" w:rsidR="008B44BD" w:rsidRPr="003F15B5" w:rsidRDefault="008B44BD" w:rsidP="00DD0207">
            <w:pPr>
              <w:spacing w:line="280" w:lineRule="exact"/>
              <w:jc w:val="center"/>
              <w:rPr>
                <w:rFonts w:cs="Meiryo UI"/>
                <w:szCs w:val="20"/>
              </w:rPr>
            </w:pPr>
            <w:r>
              <w:rPr>
                <w:rFonts w:cs="Meiryo UI" w:hint="eastAsia"/>
                <w:szCs w:val="20"/>
              </w:rPr>
              <w:t>3</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381B10BE"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ログ運用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015E08B7" w14:textId="77777777" w:rsidR="008B44BD" w:rsidRDefault="008B44BD" w:rsidP="00DD0207">
            <w:pPr>
              <w:spacing w:line="280" w:lineRule="exact"/>
              <w:jc w:val="left"/>
              <w:rPr>
                <w:rFonts w:cs="Meiryo UI"/>
                <w:sz w:val="18"/>
                <w:szCs w:val="18"/>
              </w:rPr>
            </w:pPr>
            <w:r>
              <w:rPr>
                <w:rFonts w:cs="Meiryo UI" w:hint="eastAsia"/>
                <w:sz w:val="18"/>
                <w:szCs w:val="18"/>
              </w:rPr>
              <w:t>ログメンテナンス運用</w:t>
            </w:r>
          </w:p>
          <w:p w14:paraId="0F811718" w14:textId="77777777" w:rsidR="008B44BD" w:rsidRPr="008740C6" w:rsidRDefault="008B44BD" w:rsidP="00DD0207">
            <w:pPr>
              <w:spacing w:line="280" w:lineRule="exact"/>
              <w:ind w:leftChars="100" w:left="200"/>
              <w:jc w:val="left"/>
              <w:rPr>
                <w:rFonts w:cs="Meiryo UI"/>
                <w:sz w:val="18"/>
                <w:szCs w:val="18"/>
              </w:rPr>
            </w:pPr>
            <w:r>
              <w:rPr>
                <w:rFonts w:cs="Meiryo UI" w:hint="eastAsia"/>
                <w:sz w:val="18"/>
                <w:szCs w:val="18"/>
              </w:rPr>
              <w:t>ログの肥大化などを抑制するため、定期的にログローテートを行い、保管期間を過ぎたログファイルの削除を実施する。</w:t>
            </w:r>
          </w:p>
        </w:tc>
        <w:tc>
          <w:tcPr>
            <w:tcW w:w="1984" w:type="dxa"/>
            <w:tcBorders>
              <w:top w:val="single" w:sz="4" w:space="0" w:color="auto"/>
              <w:left w:val="single" w:sz="4" w:space="0" w:color="auto"/>
              <w:bottom w:val="single" w:sz="4" w:space="0" w:color="auto"/>
              <w:right w:val="single" w:sz="4" w:space="0" w:color="auto"/>
            </w:tcBorders>
          </w:tcPr>
          <w:p w14:paraId="665FB98D" w14:textId="77777777" w:rsidR="008B44BD" w:rsidRPr="008740C6" w:rsidRDefault="008B44BD" w:rsidP="00DD0207">
            <w:pPr>
              <w:spacing w:line="280" w:lineRule="exact"/>
              <w:jc w:val="left"/>
              <w:rPr>
                <w:rFonts w:cs="Meiryo UI"/>
                <w:sz w:val="18"/>
                <w:szCs w:val="18"/>
              </w:rPr>
            </w:pPr>
            <w:r>
              <w:rPr>
                <w:rFonts w:cs="Meiryo UI"/>
                <w:sz w:val="18"/>
                <w:szCs w:val="18"/>
              </w:rPr>
              <w:t>8</w:t>
            </w:r>
            <w:r w:rsidRPr="008740C6">
              <w:rPr>
                <w:rFonts w:cs="Meiryo UI"/>
                <w:sz w:val="18"/>
                <w:szCs w:val="18"/>
              </w:rPr>
              <w:t xml:space="preserve">.4.3 </w:t>
            </w:r>
            <w:r w:rsidRPr="008740C6">
              <w:rPr>
                <w:rFonts w:cs="Meiryo UI" w:hint="eastAsia"/>
                <w:sz w:val="18"/>
                <w:szCs w:val="18"/>
              </w:rPr>
              <w:t>ログ運用</w:t>
            </w:r>
          </w:p>
        </w:tc>
      </w:tr>
      <w:tr w:rsidR="008B44BD" w:rsidRPr="008A74F4" w14:paraId="17EB75E7"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18C95088" w14:textId="77777777" w:rsidR="008B44BD" w:rsidRDefault="008B44BD" w:rsidP="00DD0207">
            <w:pPr>
              <w:spacing w:line="280" w:lineRule="exact"/>
              <w:jc w:val="center"/>
              <w:rPr>
                <w:rFonts w:cs="Meiryo UI"/>
                <w:szCs w:val="20"/>
              </w:rPr>
            </w:pPr>
            <w:r>
              <w:rPr>
                <w:rFonts w:cs="Meiryo UI" w:hint="eastAsia"/>
                <w:szCs w:val="20"/>
              </w:rPr>
              <w:t>4</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7E233F68" w14:textId="77777777" w:rsidR="008B44BD" w:rsidRPr="008740C6" w:rsidRDefault="008B44BD" w:rsidP="00DD0207">
            <w:pPr>
              <w:spacing w:line="280" w:lineRule="exact"/>
              <w:jc w:val="left"/>
              <w:rPr>
                <w:rFonts w:cs="Meiryo UI"/>
                <w:sz w:val="18"/>
                <w:szCs w:val="18"/>
              </w:rPr>
            </w:pPr>
            <w:r>
              <w:rPr>
                <w:rFonts w:cs="Meiryo UI" w:hint="eastAsia"/>
                <w:sz w:val="18"/>
                <w:szCs w:val="18"/>
              </w:rPr>
              <w:t>定常保守</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2944617F" w14:textId="77777777" w:rsidR="008B44BD" w:rsidRDefault="008B44BD" w:rsidP="00DD0207">
            <w:pPr>
              <w:spacing w:line="280" w:lineRule="exact"/>
              <w:jc w:val="left"/>
              <w:rPr>
                <w:rFonts w:cs="Meiryo UI"/>
                <w:sz w:val="18"/>
                <w:szCs w:val="18"/>
              </w:rPr>
            </w:pPr>
            <w:r>
              <w:rPr>
                <w:rFonts w:cs="Meiryo UI" w:hint="eastAsia"/>
                <w:sz w:val="18"/>
                <w:szCs w:val="18"/>
              </w:rPr>
              <w:t>サービスデスク</w:t>
            </w:r>
          </w:p>
          <w:p w14:paraId="3F5D05CD" w14:textId="77777777" w:rsidR="008B44BD" w:rsidRDefault="008B44BD" w:rsidP="00DD0207">
            <w:pPr>
              <w:spacing w:line="280" w:lineRule="exact"/>
              <w:ind w:leftChars="94" w:left="188"/>
              <w:jc w:val="left"/>
              <w:rPr>
                <w:rFonts w:cs="Meiryo UI"/>
                <w:sz w:val="18"/>
                <w:szCs w:val="18"/>
              </w:rPr>
            </w:pPr>
            <w:r w:rsidRPr="003861E9">
              <w:rPr>
                <w:rFonts w:cs="Meiryo UI" w:hint="eastAsia"/>
                <w:sz w:val="18"/>
                <w:szCs w:val="18"/>
              </w:rPr>
              <w:t>開発環境の維持</w:t>
            </w:r>
            <w:r>
              <w:rPr>
                <w:rFonts w:cs="Meiryo UI" w:hint="eastAsia"/>
                <w:sz w:val="18"/>
                <w:szCs w:val="18"/>
              </w:rPr>
              <w:t>/</w:t>
            </w:r>
            <w:r w:rsidRPr="008C2635">
              <w:rPr>
                <w:rFonts w:cs="Meiryo UI" w:hint="eastAsia"/>
                <w:sz w:val="18"/>
                <w:szCs w:val="18"/>
              </w:rPr>
              <w:t>構成管理</w:t>
            </w:r>
            <w:r>
              <w:rPr>
                <w:rFonts w:cs="Meiryo UI" w:hint="eastAsia"/>
                <w:sz w:val="18"/>
                <w:szCs w:val="18"/>
              </w:rPr>
              <w:t>/問い合わせ対応/</w:t>
            </w:r>
            <w:r w:rsidRPr="00142080">
              <w:rPr>
                <w:rFonts w:cs="Meiryo UI" w:hint="eastAsia"/>
                <w:sz w:val="18"/>
                <w:szCs w:val="18"/>
              </w:rPr>
              <w:t>リモート対応</w:t>
            </w:r>
            <w:r>
              <w:rPr>
                <w:rFonts w:cs="Meiryo UI" w:hint="eastAsia"/>
                <w:sz w:val="18"/>
                <w:szCs w:val="18"/>
              </w:rPr>
              <w:t>/</w:t>
            </w:r>
            <w:r w:rsidRPr="00142080">
              <w:rPr>
                <w:rFonts w:cs="Meiryo UI" w:hint="eastAsia"/>
                <w:sz w:val="18"/>
                <w:szCs w:val="18"/>
              </w:rPr>
              <w:t>各種マスタ設定変更</w:t>
            </w:r>
            <w:r>
              <w:rPr>
                <w:rFonts w:cs="Meiryo UI" w:hint="eastAsia"/>
                <w:sz w:val="18"/>
                <w:szCs w:val="18"/>
              </w:rPr>
              <w:t>/</w:t>
            </w:r>
            <w:r w:rsidRPr="00142080">
              <w:rPr>
                <w:rFonts w:cs="Meiryo UI" w:hint="eastAsia"/>
                <w:sz w:val="18"/>
                <w:szCs w:val="18"/>
              </w:rPr>
              <w:t>情報セキュリティ</w:t>
            </w:r>
            <w:r>
              <w:rPr>
                <w:rFonts w:cs="Meiryo UI" w:hint="eastAsia"/>
                <w:sz w:val="18"/>
                <w:szCs w:val="18"/>
              </w:rPr>
              <w:t>/インシデント、問題管理を実施する。</w:t>
            </w:r>
          </w:p>
        </w:tc>
        <w:tc>
          <w:tcPr>
            <w:tcW w:w="1984" w:type="dxa"/>
            <w:tcBorders>
              <w:top w:val="single" w:sz="4" w:space="0" w:color="auto"/>
              <w:left w:val="single" w:sz="4" w:space="0" w:color="auto"/>
              <w:bottom w:val="single" w:sz="4" w:space="0" w:color="auto"/>
              <w:right w:val="single" w:sz="4" w:space="0" w:color="auto"/>
            </w:tcBorders>
          </w:tcPr>
          <w:p w14:paraId="6EB459F1" w14:textId="77777777" w:rsidR="008B44BD" w:rsidRPr="008740C6" w:rsidRDefault="008B44BD" w:rsidP="00DD0207">
            <w:pPr>
              <w:spacing w:line="280" w:lineRule="exact"/>
              <w:jc w:val="left"/>
              <w:rPr>
                <w:rFonts w:cs="Meiryo UI"/>
                <w:sz w:val="18"/>
                <w:szCs w:val="18"/>
              </w:rPr>
            </w:pPr>
            <w:r>
              <w:rPr>
                <w:rFonts w:cs="Meiryo UI" w:hint="eastAsia"/>
                <w:sz w:val="18"/>
                <w:szCs w:val="18"/>
              </w:rPr>
              <w:t>8</w:t>
            </w:r>
            <w:r>
              <w:rPr>
                <w:rFonts w:cs="Meiryo UI"/>
                <w:sz w:val="18"/>
                <w:szCs w:val="18"/>
              </w:rPr>
              <w:t>.4.4</w:t>
            </w:r>
            <w:r>
              <w:rPr>
                <w:rFonts w:cs="Meiryo UI" w:hint="eastAsia"/>
                <w:sz w:val="18"/>
                <w:szCs w:val="18"/>
              </w:rPr>
              <w:t>保守運用</w:t>
            </w:r>
          </w:p>
        </w:tc>
      </w:tr>
      <w:tr w:rsidR="008B44BD" w:rsidRPr="008A74F4" w14:paraId="111D955E"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3F16E26E" w14:textId="77777777" w:rsidR="008B44BD" w:rsidRDefault="008B44BD" w:rsidP="00DD0207">
            <w:pPr>
              <w:spacing w:line="280" w:lineRule="exact"/>
              <w:jc w:val="center"/>
              <w:rPr>
                <w:rFonts w:cs="Meiryo UI"/>
                <w:szCs w:val="20"/>
              </w:rPr>
            </w:pPr>
            <w:r>
              <w:rPr>
                <w:rFonts w:cs="Meiryo UI"/>
                <w:szCs w:val="20"/>
              </w:rPr>
              <w:t>5</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6BF962AF"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監視</w:t>
            </w:r>
            <w:r>
              <w:rPr>
                <w:rFonts w:cs="Meiryo UI" w:hint="eastAsia"/>
                <w:sz w:val="18"/>
                <w:szCs w:val="18"/>
              </w:rPr>
              <w:t>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594BD3C6" w14:textId="77777777" w:rsidR="008B44BD" w:rsidRDefault="008B44BD" w:rsidP="00DD0207">
            <w:pPr>
              <w:spacing w:line="280" w:lineRule="exact"/>
              <w:jc w:val="left"/>
              <w:rPr>
                <w:rFonts w:cs="Meiryo UI"/>
                <w:sz w:val="18"/>
                <w:szCs w:val="18"/>
              </w:rPr>
            </w:pPr>
            <w:r>
              <w:rPr>
                <w:rFonts w:cs="Meiryo UI" w:hint="eastAsia"/>
                <w:sz w:val="18"/>
                <w:szCs w:val="18"/>
              </w:rPr>
              <w:t>本システムの異常を検知するため、監視運用を行う。</w:t>
            </w:r>
          </w:p>
          <w:p w14:paraId="4D084B0A" w14:textId="77777777" w:rsidR="008B44BD" w:rsidRPr="006D6890" w:rsidRDefault="008B44BD" w:rsidP="00DD0207">
            <w:pPr>
              <w:spacing w:line="280" w:lineRule="exact"/>
              <w:ind w:leftChars="100" w:left="200"/>
              <w:jc w:val="left"/>
              <w:rPr>
                <w:rFonts w:cs="Meiryo UI"/>
                <w:sz w:val="18"/>
                <w:szCs w:val="18"/>
              </w:rPr>
            </w:pPr>
            <w:r>
              <w:rPr>
                <w:rFonts w:cs="Meiryo UI" w:hint="eastAsia"/>
                <w:sz w:val="18"/>
                <w:szCs w:val="18"/>
              </w:rPr>
              <w:t>本システムの監視について、</w:t>
            </w:r>
            <w:r w:rsidRPr="006D6890">
              <w:rPr>
                <w:rFonts w:cs="Meiryo UI" w:hint="eastAsia"/>
                <w:sz w:val="18"/>
                <w:szCs w:val="18"/>
              </w:rPr>
              <w:t>監視ポリシーおよび監視手法を明確にして、</w:t>
            </w:r>
          </w:p>
          <w:p w14:paraId="52339EFD" w14:textId="77777777" w:rsidR="008B44BD" w:rsidRPr="008740C6" w:rsidRDefault="008B44BD" w:rsidP="00DD0207">
            <w:pPr>
              <w:spacing w:line="280" w:lineRule="exact"/>
              <w:ind w:leftChars="100" w:left="200"/>
              <w:jc w:val="left"/>
              <w:rPr>
                <w:rFonts w:cs="Meiryo UI"/>
                <w:sz w:val="18"/>
                <w:szCs w:val="18"/>
              </w:rPr>
            </w:pPr>
            <w:r w:rsidRPr="006D6890">
              <w:rPr>
                <w:rFonts w:cs="Meiryo UI" w:hint="eastAsia"/>
                <w:sz w:val="18"/>
                <w:szCs w:val="18"/>
              </w:rPr>
              <w:t>漏れなくシステム障害時に検知が行えるよう運用する。</w:t>
            </w:r>
          </w:p>
        </w:tc>
        <w:tc>
          <w:tcPr>
            <w:tcW w:w="1984" w:type="dxa"/>
            <w:tcBorders>
              <w:top w:val="single" w:sz="4" w:space="0" w:color="auto"/>
              <w:left w:val="single" w:sz="4" w:space="0" w:color="auto"/>
              <w:bottom w:val="single" w:sz="4" w:space="0" w:color="auto"/>
              <w:right w:val="single" w:sz="4" w:space="0" w:color="auto"/>
            </w:tcBorders>
          </w:tcPr>
          <w:p w14:paraId="21674061" w14:textId="77777777" w:rsidR="008B44BD" w:rsidRPr="008740C6" w:rsidRDefault="008B44BD" w:rsidP="00DD0207">
            <w:pPr>
              <w:spacing w:line="280" w:lineRule="exact"/>
              <w:jc w:val="left"/>
              <w:rPr>
                <w:rFonts w:cs="Meiryo UI"/>
                <w:sz w:val="18"/>
                <w:szCs w:val="18"/>
              </w:rPr>
            </w:pPr>
            <w:r>
              <w:rPr>
                <w:rFonts w:cs="Meiryo UI"/>
                <w:sz w:val="18"/>
                <w:szCs w:val="18"/>
              </w:rPr>
              <w:t>8</w:t>
            </w:r>
            <w:r w:rsidRPr="008740C6">
              <w:rPr>
                <w:rFonts w:cs="Meiryo UI"/>
                <w:sz w:val="18"/>
                <w:szCs w:val="18"/>
              </w:rPr>
              <w:t xml:space="preserve">.4.5 </w:t>
            </w:r>
            <w:r w:rsidRPr="008740C6">
              <w:rPr>
                <w:rFonts w:cs="Meiryo UI" w:hint="eastAsia"/>
                <w:sz w:val="18"/>
                <w:szCs w:val="18"/>
              </w:rPr>
              <w:t>監視設計</w:t>
            </w:r>
          </w:p>
        </w:tc>
      </w:tr>
      <w:tr w:rsidR="008B44BD" w:rsidRPr="008A74F4" w14:paraId="19C6D8F0" w14:textId="77777777" w:rsidTr="00DD0207">
        <w:trPr>
          <w:cantSplit/>
          <w:trHeight w:val="555"/>
        </w:trPr>
        <w:tc>
          <w:tcPr>
            <w:tcW w:w="567" w:type="dxa"/>
            <w:vMerge w:val="restart"/>
            <w:tcBorders>
              <w:top w:val="single" w:sz="4" w:space="0" w:color="auto"/>
              <w:left w:val="single" w:sz="4" w:space="0" w:color="auto"/>
              <w:right w:val="single" w:sz="4" w:space="0" w:color="auto"/>
            </w:tcBorders>
            <w:shd w:val="clear" w:color="auto" w:fill="auto"/>
          </w:tcPr>
          <w:p w14:paraId="36F7FF9B" w14:textId="77777777" w:rsidR="008B44BD" w:rsidRDefault="008B44BD" w:rsidP="00DD0207">
            <w:pPr>
              <w:spacing w:line="280" w:lineRule="exact"/>
              <w:jc w:val="center"/>
              <w:rPr>
                <w:rFonts w:cs="Meiryo UI"/>
                <w:szCs w:val="20"/>
              </w:rPr>
            </w:pPr>
            <w:r>
              <w:rPr>
                <w:rFonts w:cs="Meiryo UI"/>
                <w:szCs w:val="20"/>
              </w:rPr>
              <w:t>6</w:t>
            </w:r>
          </w:p>
        </w:tc>
        <w:tc>
          <w:tcPr>
            <w:tcW w:w="1559" w:type="dxa"/>
            <w:vMerge w:val="restart"/>
            <w:tcBorders>
              <w:top w:val="single" w:sz="4" w:space="0" w:color="auto"/>
              <w:left w:val="single" w:sz="4" w:space="0" w:color="auto"/>
              <w:right w:val="single" w:sz="4" w:space="0" w:color="auto"/>
            </w:tcBorders>
            <w:shd w:val="clear" w:color="auto" w:fill="auto"/>
          </w:tcPr>
          <w:p w14:paraId="6315A995"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監査</w:t>
            </w:r>
            <w:r>
              <w:rPr>
                <w:rFonts w:cs="Meiryo UI" w:hint="eastAsia"/>
                <w:sz w:val="18"/>
                <w:szCs w:val="18"/>
              </w:rPr>
              <w:t>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5117B5E2" w14:textId="77777777" w:rsidR="008B44BD" w:rsidRPr="008C7317" w:rsidRDefault="008B44BD" w:rsidP="00DD0207">
            <w:pPr>
              <w:spacing w:line="280" w:lineRule="exact"/>
              <w:jc w:val="left"/>
              <w:rPr>
                <w:rFonts w:cs="Meiryo UI"/>
                <w:sz w:val="18"/>
                <w:szCs w:val="18"/>
              </w:rPr>
            </w:pPr>
            <w:r w:rsidRPr="00F119E6">
              <w:rPr>
                <w:rFonts w:cs="Meiryo UI" w:hint="eastAsia"/>
                <w:sz w:val="18"/>
                <w:szCs w:val="18"/>
              </w:rPr>
              <w:t>監査情報の蓄積により監査対応および追跡調査の実現</w:t>
            </w:r>
          </w:p>
          <w:p w14:paraId="15A98981" w14:textId="77777777" w:rsidR="008B44BD" w:rsidRPr="00DD2D4A" w:rsidRDefault="008B44BD" w:rsidP="00DD0207">
            <w:pPr>
              <w:spacing w:line="280" w:lineRule="exact"/>
              <w:ind w:leftChars="100" w:left="200"/>
              <w:jc w:val="left"/>
              <w:rPr>
                <w:rFonts w:cs="Meiryo UI"/>
                <w:sz w:val="18"/>
                <w:szCs w:val="18"/>
              </w:rPr>
            </w:pPr>
            <w:r w:rsidRPr="00F119E6">
              <w:rPr>
                <w:rFonts w:cs="Meiryo UI" w:hint="eastAsia"/>
                <w:sz w:val="18"/>
                <w:szCs w:val="18"/>
              </w:rPr>
              <w:t>監査対応および追跡調査</w:t>
            </w:r>
            <w:r>
              <w:rPr>
                <w:rFonts w:cs="Meiryo UI" w:hint="eastAsia"/>
                <w:sz w:val="18"/>
                <w:szCs w:val="18"/>
              </w:rPr>
              <w:t>を実現するために、</w:t>
            </w:r>
            <w:r w:rsidRPr="00FE1B4A">
              <w:rPr>
                <w:rFonts w:cs="Meiryo UI" w:hint="eastAsia"/>
                <w:sz w:val="18"/>
                <w:szCs w:val="18"/>
              </w:rPr>
              <w:t>ログ運用において監査ログを一定期間保管</w:t>
            </w:r>
            <w:r>
              <w:rPr>
                <w:rFonts w:cs="Meiryo UI" w:hint="eastAsia"/>
                <w:sz w:val="18"/>
                <w:szCs w:val="18"/>
              </w:rPr>
              <w:t>する。</w:t>
            </w:r>
          </w:p>
        </w:tc>
        <w:tc>
          <w:tcPr>
            <w:tcW w:w="1984" w:type="dxa"/>
            <w:tcBorders>
              <w:top w:val="single" w:sz="4" w:space="0" w:color="auto"/>
              <w:left w:val="single" w:sz="4" w:space="0" w:color="auto"/>
              <w:bottom w:val="single" w:sz="4" w:space="0" w:color="auto"/>
              <w:right w:val="single" w:sz="4" w:space="0" w:color="auto"/>
            </w:tcBorders>
          </w:tcPr>
          <w:p w14:paraId="240CCAA5" w14:textId="77777777" w:rsidR="008B44BD" w:rsidRPr="008740C6" w:rsidRDefault="008B44BD" w:rsidP="00DD0207">
            <w:pPr>
              <w:spacing w:line="280" w:lineRule="exact"/>
              <w:jc w:val="left"/>
              <w:rPr>
                <w:rFonts w:cs="Meiryo UI"/>
                <w:sz w:val="18"/>
                <w:szCs w:val="18"/>
              </w:rPr>
            </w:pPr>
            <w:r>
              <w:rPr>
                <w:rFonts w:cs="Meiryo UI"/>
                <w:sz w:val="18"/>
                <w:szCs w:val="18"/>
              </w:rPr>
              <w:t xml:space="preserve">8.4.3 </w:t>
            </w:r>
            <w:r>
              <w:rPr>
                <w:rFonts w:cs="Meiryo UI" w:hint="eastAsia"/>
                <w:sz w:val="18"/>
                <w:szCs w:val="18"/>
              </w:rPr>
              <w:t>ログ運用</w:t>
            </w:r>
          </w:p>
        </w:tc>
      </w:tr>
      <w:tr w:rsidR="008B44BD" w:rsidRPr="008A74F4" w14:paraId="4EA68D4F" w14:textId="77777777" w:rsidTr="00DD0207">
        <w:trPr>
          <w:cantSplit/>
          <w:trHeight w:val="555"/>
        </w:trPr>
        <w:tc>
          <w:tcPr>
            <w:tcW w:w="567" w:type="dxa"/>
            <w:vMerge/>
            <w:tcBorders>
              <w:left w:val="single" w:sz="4" w:space="0" w:color="auto"/>
              <w:right w:val="single" w:sz="4" w:space="0" w:color="auto"/>
            </w:tcBorders>
            <w:shd w:val="clear" w:color="auto" w:fill="auto"/>
          </w:tcPr>
          <w:p w14:paraId="7C7D1D1D" w14:textId="77777777" w:rsidR="008B44BD" w:rsidRDefault="008B44BD" w:rsidP="00DD0207">
            <w:pPr>
              <w:spacing w:line="280" w:lineRule="exact"/>
              <w:jc w:val="center"/>
              <w:rPr>
                <w:rFonts w:cs="Meiryo UI"/>
                <w:szCs w:val="20"/>
              </w:rPr>
            </w:pPr>
          </w:p>
        </w:tc>
        <w:tc>
          <w:tcPr>
            <w:tcW w:w="1559" w:type="dxa"/>
            <w:vMerge/>
            <w:tcBorders>
              <w:left w:val="single" w:sz="4" w:space="0" w:color="auto"/>
              <w:right w:val="single" w:sz="4" w:space="0" w:color="auto"/>
            </w:tcBorders>
            <w:shd w:val="clear" w:color="auto" w:fill="auto"/>
          </w:tcPr>
          <w:p w14:paraId="66D2EEFF"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4527AA71" w14:textId="77777777" w:rsidR="008B44BD" w:rsidRDefault="008B44BD" w:rsidP="00DD0207">
            <w:pPr>
              <w:spacing w:line="280" w:lineRule="exact"/>
              <w:jc w:val="left"/>
              <w:rPr>
                <w:rFonts w:cs="Meiryo UI"/>
                <w:sz w:val="18"/>
                <w:szCs w:val="18"/>
              </w:rPr>
            </w:pPr>
            <w:r>
              <w:rPr>
                <w:rFonts w:cs="Meiryo UI" w:hint="eastAsia"/>
                <w:sz w:val="18"/>
                <w:szCs w:val="18"/>
              </w:rPr>
              <w:t>サーバ不正操作監査</w:t>
            </w:r>
          </w:p>
          <w:p w14:paraId="1DC289EB" w14:textId="77777777" w:rsidR="008B44BD" w:rsidRPr="00944271" w:rsidRDefault="008B44BD" w:rsidP="00DD0207">
            <w:pPr>
              <w:spacing w:line="280" w:lineRule="exact"/>
              <w:ind w:leftChars="100" w:left="200"/>
              <w:jc w:val="left"/>
              <w:rPr>
                <w:rFonts w:cs="Meiryo UI"/>
                <w:sz w:val="18"/>
                <w:szCs w:val="18"/>
              </w:rPr>
            </w:pPr>
            <w:r>
              <w:rPr>
                <w:rFonts w:cs="Meiryo UI" w:hint="eastAsia"/>
                <w:sz w:val="18"/>
                <w:szCs w:val="18"/>
              </w:rPr>
              <w:t>本システム内での不正な操作について、</w:t>
            </w:r>
            <w:r w:rsidRPr="00944271">
              <w:rPr>
                <w:rFonts w:cs="Meiryo UI" w:hint="eastAsia"/>
                <w:sz w:val="18"/>
                <w:szCs w:val="18"/>
              </w:rPr>
              <w:t>不正操作ログの提供（監査ログ）</w:t>
            </w:r>
            <w:r>
              <w:rPr>
                <w:rFonts w:cs="Meiryo UI" w:hint="eastAsia"/>
                <w:sz w:val="18"/>
                <w:szCs w:val="18"/>
              </w:rPr>
              <w:t>を実施する。</w:t>
            </w:r>
          </w:p>
        </w:tc>
        <w:tc>
          <w:tcPr>
            <w:tcW w:w="1984" w:type="dxa"/>
            <w:tcBorders>
              <w:top w:val="single" w:sz="4" w:space="0" w:color="auto"/>
              <w:left w:val="single" w:sz="4" w:space="0" w:color="auto"/>
              <w:bottom w:val="single" w:sz="4" w:space="0" w:color="auto"/>
              <w:right w:val="single" w:sz="4" w:space="0" w:color="auto"/>
            </w:tcBorders>
          </w:tcPr>
          <w:p w14:paraId="4B31C02E" w14:textId="77777777" w:rsidR="008B44BD"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7320D271" w14:textId="77777777" w:rsidTr="00DD0207">
        <w:trPr>
          <w:cantSplit/>
          <w:trHeight w:val="555"/>
        </w:trPr>
        <w:tc>
          <w:tcPr>
            <w:tcW w:w="567" w:type="dxa"/>
            <w:vMerge w:val="restart"/>
            <w:tcBorders>
              <w:top w:val="single" w:sz="4" w:space="0" w:color="auto"/>
              <w:left w:val="single" w:sz="4" w:space="0" w:color="auto"/>
              <w:right w:val="single" w:sz="4" w:space="0" w:color="auto"/>
            </w:tcBorders>
            <w:shd w:val="clear" w:color="auto" w:fill="auto"/>
          </w:tcPr>
          <w:p w14:paraId="6687FF6A" w14:textId="77777777" w:rsidR="008B44BD" w:rsidRDefault="008B44BD" w:rsidP="00DD0207">
            <w:pPr>
              <w:spacing w:line="280" w:lineRule="exact"/>
              <w:jc w:val="center"/>
              <w:rPr>
                <w:rFonts w:cs="Meiryo UI"/>
                <w:szCs w:val="20"/>
              </w:rPr>
            </w:pPr>
            <w:r>
              <w:rPr>
                <w:rFonts w:cs="Meiryo UI"/>
                <w:szCs w:val="20"/>
              </w:rPr>
              <w:t>7</w:t>
            </w:r>
          </w:p>
        </w:tc>
        <w:tc>
          <w:tcPr>
            <w:tcW w:w="1559" w:type="dxa"/>
            <w:vMerge w:val="restart"/>
            <w:tcBorders>
              <w:top w:val="single" w:sz="4" w:space="0" w:color="auto"/>
              <w:left w:val="single" w:sz="4" w:space="0" w:color="auto"/>
              <w:right w:val="single" w:sz="4" w:space="0" w:color="auto"/>
            </w:tcBorders>
            <w:shd w:val="clear" w:color="auto" w:fill="auto"/>
          </w:tcPr>
          <w:p w14:paraId="0A5E7F0C"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バックアップ</w:t>
            </w:r>
            <w:r>
              <w:rPr>
                <w:rFonts w:cs="Meiryo UI" w:hint="eastAsia"/>
                <w:sz w:val="18"/>
                <w:szCs w:val="18"/>
              </w:rPr>
              <w:t>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663C944C"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システムバックアップ</w:t>
            </w:r>
          </w:p>
          <w:p w14:paraId="3D121681" w14:textId="77777777" w:rsidR="008B44BD" w:rsidRPr="008740C6" w:rsidRDefault="008B44BD" w:rsidP="00DD0207">
            <w:pPr>
              <w:spacing w:line="280" w:lineRule="exact"/>
              <w:ind w:leftChars="100" w:left="200"/>
              <w:jc w:val="left"/>
              <w:rPr>
                <w:rFonts w:cs="Meiryo UI"/>
                <w:sz w:val="18"/>
                <w:szCs w:val="18"/>
              </w:rPr>
            </w:pPr>
            <w:r w:rsidRPr="00F226E1">
              <w:rPr>
                <w:rFonts w:cs="Meiryo UI" w:hint="eastAsia"/>
                <w:sz w:val="18"/>
                <w:szCs w:val="18"/>
              </w:rPr>
              <w:t>障害復旧を目的</w:t>
            </w:r>
            <w:r>
              <w:rPr>
                <w:rFonts w:cs="Meiryo UI" w:hint="eastAsia"/>
                <w:sz w:val="18"/>
                <w:szCs w:val="18"/>
              </w:rPr>
              <w:t>とし</w:t>
            </w:r>
            <w:r w:rsidRPr="00F226E1">
              <w:rPr>
                <w:rFonts w:cs="Meiryo UI" w:hint="eastAsia"/>
                <w:sz w:val="18"/>
                <w:szCs w:val="18"/>
              </w:rPr>
              <w:t>、システムバックアップを定期的に取得</w:t>
            </w:r>
            <w:r>
              <w:rPr>
                <w:rFonts w:cs="Meiryo UI" w:hint="eastAsia"/>
                <w:sz w:val="18"/>
                <w:szCs w:val="18"/>
              </w:rPr>
              <w:t>する。</w:t>
            </w:r>
          </w:p>
        </w:tc>
        <w:tc>
          <w:tcPr>
            <w:tcW w:w="1984" w:type="dxa"/>
            <w:tcBorders>
              <w:top w:val="single" w:sz="4" w:space="0" w:color="auto"/>
              <w:left w:val="single" w:sz="4" w:space="0" w:color="auto"/>
              <w:bottom w:val="single" w:sz="4" w:space="0" w:color="auto"/>
              <w:right w:val="single" w:sz="4" w:space="0" w:color="auto"/>
            </w:tcBorders>
          </w:tcPr>
          <w:p w14:paraId="79F6261B" w14:textId="77777777" w:rsidR="008B44BD" w:rsidRPr="008740C6" w:rsidRDefault="008B44BD" w:rsidP="00DD0207">
            <w:pPr>
              <w:spacing w:line="280" w:lineRule="exact"/>
              <w:jc w:val="left"/>
              <w:rPr>
                <w:rFonts w:cs="Meiryo UI"/>
                <w:sz w:val="18"/>
                <w:szCs w:val="18"/>
              </w:rPr>
            </w:pPr>
            <w:r>
              <w:rPr>
                <w:rFonts w:cs="Meiryo UI"/>
                <w:sz w:val="18"/>
                <w:szCs w:val="18"/>
              </w:rPr>
              <w:t xml:space="preserve">8.4.4 </w:t>
            </w:r>
            <w:r>
              <w:rPr>
                <w:rFonts w:cs="Meiryo UI" w:hint="eastAsia"/>
                <w:sz w:val="18"/>
                <w:szCs w:val="18"/>
              </w:rPr>
              <w:t>保守運用</w:t>
            </w:r>
          </w:p>
        </w:tc>
      </w:tr>
      <w:tr w:rsidR="008B44BD" w:rsidRPr="008A74F4" w14:paraId="4AF7501F" w14:textId="77777777" w:rsidTr="00DD0207">
        <w:trPr>
          <w:cantSplit/>
          <w:trHeight w:val="555"/>
        </w:trPr>
        <w:tc>
          <w:tcPr>
            <w:tcW w:w="567" w:type="dxa"/>
            <w:vMerge/>
            <w:tcBorders>
              <w:left w:val="single" w:sz="4" w:space="0" w:color="auto"/>
              <w:right w:val="single" w:sz="4" w:space="0" w:color="auto"/>
            </w:tcBorders>
            <w:shd w:val="clear" w:color="auto" w:fill="auto"/>
          </w:tcPr>
          <w:p w14:paraId="4D3623F9" w14:textId="77777777" w:rsidR="008B44BD" w:rsidRDefault="008B44BD" w:rsidP="00DD0207">
            <w:pPr>
              <w:spacing w:line="280" w:lineRule="exact"/>
              <w:jc w:val="center"/>
              <w:rPr>
                <w:rFonts w:cs="Meiryo UI"/>
                <w:szCs w:val="20"/>
              </w:rPr>
            </w:pPr>
          </w:p>
        </w:tc>
        <w:tc>
          <w:tcPr>
            <w:tcW w:w="1559" w:type="dxa"/>
            <w:vMerge/>
            <w:tcBorders>
              <w:left w:val="single" w:sz="4" w:space="0" w:color="auto"/>
              <w:right w:val="single" w:sz="4" w:space="0" w:color="auto"/>
            </w:tcBorders>
            <w:shd w:val="clear" w:color="auto" w:fill="auto"/>
          </w:tcPr>
          <w:p w14:paraId="310EE917"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2410E4D5"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ディスクバックアップ</w:t>
            </w:r>
          </w:p>
          <w:p w14:paraId="3727922D" w14:textId="77777777" w:rsidR="008B44BD" w:rsidRPr="008740C6" w:rsidRDefault="008B44BD" w:rsidP="00DD0207">
            <w:pPr>
              <w:spacing w:line="280" w:lineRule="exact"/>
              <w:ind w:leftChars="100" w:left="200"/>
              <w:jc w:val="left"/>
              <w:rPr>
                <w:rFonts w:cs="Meiryo UI"/>
                <w:sz w:val="18"/>
                <w:szCs w:val="18"/>
              </w:rPr>
            </w:pPr>
            <w:r>
              <w:rPr>
                <w:rFonts w:cs="Meiryo UI" w:hint="eastAsia"/>
                <w:sz w:val="18"/>
                <w:szCs w:val="18"/>
              </w:rPr>
              <w:t>障害発生地点まで戻すことを目的とし、定期的にディスクのバックアップを取得する。</w:t>
            </w:r>
          </w:p>
        </w:tc>
        <w:tc>
          <w:tcPr>
            <w:tcW w:w="1984" w:type="dxa"/>
            <w:tcBorders>
              <w:top w:val="single" w:sz="4" w:space="0" w:color="auto"/>
              <w:left w:val="single" w:sz="4" w:space="0" w:color="auto"/>
              <w:bottom w:val="single" w:sz="4" w:space="0" w:color="auto"/>
              <w:right w:val="single" w:sz="4" w:space="0" w:color="auto"/>
            </w:tcBorders>
          </w:tcPr>
          <w:p w14:paraId="041F972D" w14:textId="77777777" w:rsidR="008B44BD" w:rsidRPr="008740C6"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2194FFA6" w14:textId="77777777" w:rsidTr="00DD0207">
        <w:trPr>
          <w:cantSplit/>
          <w:trHeight w:val="555"/>
        </w:trPr>
        <w:tc>
          <w:tcPr>
            <w:tcW w:w="567" w:type="dxa"/>
            <w:vMerge/>
            <w:tcBorders>
              <w:left w:val="single" w:sz="4" w:space="0" w:color="auto"/>
              <w:right w:val="single" w:sz="4" w:space="0" w:color="auto"/>
            </w:tcBorders>
            <w:shd w:val="clear" w:color="auto" w:fill="auto"/>
          </w:tcPr>
          <w:p w14:paraId="0CC986A3" w14:textId="77777777" w:rsidR="008B44BD" w:rsidRDefault="008B44BD" w:rsidP="00DD0207">
            <w:pPr>
              <w:spacing w:line="280" w:lineRule="exact"/>
              <w:jc w:val="center"/>
              <w:rPr>
                <w:rFonts w:cs="Meiryo UI"/>
                <w:szCs w:val="20"/>
              </w:rPr>
            </w:pPr>
          </w:p>
        </w:tc>
        <w:tc>
          <w:tcPr>
            <w:tcW w:w="1559" w:type="dxa"/>
            <w:vMerge/>
            <w:tcBorders>
              <w:left w:val="single" w:sz="4" w:space="0" w:color="auto"/>
              <w:right w:val="single" w:sz="4" w:space="0" w:color="auto"/>
            </w:tcBorders>
            <w:shd w:val="clear" w:color="auto" w:fill="auto"/>
          </w:tcPr>
          <w:p w14:paraId="2A3ED8BC"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480D5CA5"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DBバックアップ</w:t>
            </w:r>
          </w:p>
          <w:p w14:paraId="43A7F032" w14:textId="77777777" w:rsidR="008B44BD" w:rsidRPr="008740C6" w:rsidRDefault="008B44BD" w:rsidP="00DD0207">
            <w:pPr>
              <w:spacing w:line="280" w:lineRule="exact"/>
              <w:ind w:leftChars="100" w:left="200"/>
              <w:jc w:val="left"/>
              <w:rPr>
                <w:rFonts w:cs="Meiryo UI"/>
                <w:sz w:val="18"/>
                <w:szCs w:val="18"/>
              </w:rPr>
            </w:pPr>
            <w:r>
              <w:rPr>
                <w:rFonts w:cs="Meiryo UI" w:hint="eastAsia"/>
                <w:sz w:val="18"/>
                <w:szCs w:val="18"/>
              </w:rPr>
              <w:t>障害発生地点まで戻すことを目的とし、</w:t>
            </w:r>
            <w:r w:rsidRPr="006A6D49">
              <w:rPr>
                <w:rFonts w:cs="Meiryo UI" w:hint="eastAsia"/>
                <w:sz w:val="18"/>
                <w:szCs w:val="18"/>
              </w:rPr>
              <w:t>定期的に</w:t>
            </w:r>
            <w:r w:rsidRPr="006A6D49">
              <w:rPr>
                <w:rFonts w:cs="Meiryo UI"/>
                <w:sz w:val="18"/>
                <w:szCs w:val="18"/>
              </w:rPr>
              <w:t>DB</w:t>
            </w:r>
            <w:r>
              <w:rPr>
                <w:rFonts w:cs="Meiryo UI" w:hint="eastAsia"/>
                <w:sz w:val="18"/>
                <w:szCs w:val="18"/>
              </w:rPr>
              <w:t>のバックアップを取得する。</w:t>
            </w:r>
          </w:p>
        </w:tc>
        <w:tc>
          <w:tcPr>
            <w:tcW w:w="1984" w:type="dxa"/>
            <w:tcBorders>
              <w:top w:val="single" w:sz="4" w:space="0" w:color="auto"/>
              <w:left w:val="single" w:sz="4" w:space="0" w:color="auto"/>
              <w:bottom w:val="single" w:sz="4" w:space="0" w:color="auto"/>
              <w:right w:val="single" w:sz="4" w:space="0" w:color="auto"/>
            </w:tcBorders>
          </w:tcPr>
          <w:p w14:paraId="1CB6883B" w14:textId="77777777" w:rsidR="008B44BD" w:rsidRPr="008740C6"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16DCFB76" w14:textId="77777777" w:rsidTr="00DD0207">
        <w:trPr>
          <w:cantSplit/>
          <w:trHeight w:val="555"/>
        </w:trPr>
        <w:tc>
          <w:tcPr>
            <w:tcW w:w="567" w:type="dxa"/>
            <w:vMerge/>
            <w:tcBorders>
              <w:left w:val="single" w:sz="4" w:space="0" w:color="auto"/>
              <w:right w:val="single" w:sz="4" w:space="0" w:color="auto"/>
            </w:tcBorders>
            <w:shd w:val="clear" w:color="auto" w:fill="auto"/>
          </w:tcPr>
          <w:p w14:paraId="6C205054" w14:textId="77777777" w:rsidR="008B44BD" w:rsidRDefault="008B44BD" w:rsidP="00DD0207">
            <w:pPr>
              <w:spacing w:line="280" w:lineRule="exact"/>
              <w:jc w:val="center"/>
              <w:rPr>
                <w:rFonts w:cs="Meiryo UI"/>
                <w:szCs w:val="20"/>
              </w:rPr>
            </w:pPr>
          </w:p>
        </w:tc>
        <w:tc>
          <w:tcPr>
            <w:tcW w:w="1559" w:type="dxa"/>
            <w:vMerge/>
            <w:tcBorders>
              <w:left w:val="single" w:sz="4" w:space="0" w:color="auto"/>
              <w:right w:val="single" w:sz="4" w:space="0" w:color="auto"/>
            </w:tcBorders>
            <w:shd w:val="clear" w:color="auto" w:fill="auto"/>
          </w:tcPr>
          <w:p w14:paraId="2EB69C3B"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2E9444B3" w14:textId="77777777" w:rsidR="008B44BD" w:rsidRPr="008740C6" w:rsidRDefault="008B44BD" w:rsidP="00DD0207">
            <w:pPr>
              <w:spacing w:line="280" w:lineRule="exact"/>
              <w:jc w:val="left"/>
              <w:rPr>
                <w:rFonts w:cs="Meiryo UI"/>
                <w:sz w:val="18"/>
                <w:szCs w:val="18"/>
              </w:rPr>
            </w:pPr>
            <w:r w:rsidRPr="008740C6">
              <w:rPr>
                <w:rFonts w:cs="Meiryo UI"/>
                <w:sz w:val="18"/>
                <w:szCs w:val="18"/>
              </w:rPr>
              <w:t>AWS、OS、ミドルウェアのログ</w:t>
            </w:r>
            <w:r w:rsidRPr="008740C6">
              <w:rPr>
                <w:rFonts w:cs="Meiryo UI" w:hint="eastAsia"/>
                <w:sz w:val="18"/>
                <w:szCs w:val="18"/>
              </w:rPr>
              <w:t>の保存</w:t>
            </w:r>
          </w:p>
          <w:p w14:paraId="091C4286" w14:textId="77777777" w:rsidR="008B44BD" w:rsidRPr="008740C6" w:rsidRDefault="008B44BD" w:rsidP="00DD0207">
            <w:pPr>
              <w:spacing w:line="280" w:lineRule="exact"/>
              <w:ind w:leftChars="100" w:left="200"/>
              <w:jc w:val="left"/>
              <w:rPr>
                <w:rFonts w:cs="Meiryo UI"/>
                <w:sz w:val="18"/>
                <w:szCs w:val="18"/>
              </w:rPr>
            </w:pPr>
            <w:r w:rsidRPr="003415C3">
              <w:rPr>
                <w:rFonts w:cs="Meiryo UI" w:hint="eastAsia"/>
                <w:sz w:val="18"/>
                <w:szCs w:val="18"/>
              </w:rPr>
              <w:t>障害調査</w:t>
            </w:r>
            <w:r>
              <w:rPr>
                <w:rFonts w:cs="Meiryo UI" w:hint="eastAsia"/>
                <w:sz w:val="18"/>
                <w:szCs w:val="18"/>
              </w:rPr>
              <w:t>、</w:t>
            </w:r>
            <w:r w:rsidRPr="003415C3">
              <w:rPr>
                <w:rFonts w:cs="Meiryo UI"/>
                <w:sz w:val="18"/>
                <w:szCs w:val="18"/>
              </w:rPr>
              <w:t>稼働状態確認のため、定期的に取得</w:t>
            </w:r>
            <w:r>
              <w:rPr>
                <w:rFonts w:cs="Meiryo UI" w:hint="eastAsia"/>
                <w:sz w:val="18"/>
                <w:szCs w:val="18"/>
              </w:rPr>
              <w:t>し、</w:t>
            </w:r>
            <w:r w:rsidRPr="003415C3">
              <w:rPr>
                <w:rFonts w:cs="Meiryo UI"/>
                <w:sz w:val="18"/>
                <w:szCs w:val="18"/>
              </w:rPr>
              <w:t>一定期間保管する。</w:t>
            </w:r>
          </w:p>
        </w:tc>
        <w:tc>
          <w:tcPr>
            <w:tcW w:w="1984" w:type="dxa"/>
            <w:tcBorders>
              <w:top w:val="single" w:sz="4" w:space="0" w:color="auto"/>
              <w:left w:val="single" w:sz="4" w:space="0" w:color="auto"/>
              <w:bottom w:val="single" w:sz="4" w:space="0" w:color="auto"/>
              <w:right w:val="single" w:sz="4" w:space="0" w:color="auto"/>
            </w:tcBorders>
          </w:tcPr>
          <w:p w14:paraId="1C30CAB3" w14:textId="77777777" w:rsidR="008B44BD" w:rsidRPr="008740C6"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1ED573EC" w14:textId="77777777" w:rsidTr="00DD0207">
        <w:trPr>
          <w:cantSplit/>
          <w:trHeight w:val="555"/>
        </w:trPr>
        <w:tc>
          <w:tcPr>
            <w:tcW w:w="567" w:type="dxa"/>
            <w:vMerge/>
            <w:tcBorders>
              <w:left w:val="single" w:sz="4" w:space="0" w:color="auto"/>
              <w:bottom w:val="single" w:sz="4" w:space="0" w:color="auto"/>
              <w:right w:val="single" w:sz="4" w:space="0" w:color="auto"/>
            </w:tcBorders>
            <w:shd w:val="clear" w:color="auto" w:fill="auto"/>
          </w:tcPr>
          <w:p w14:paraId="36A7ADD1" w14:textId="77777777" w:rsidR="008B44BD" w:rsidRDefault="008B44BD" w:rsidP="00DD0207">
            <w:pPr>
              <w:spacing w:line="280" w:lineRule="exact"/>
              <w:jc w:val="center"/>
              <w:rPr>
                <w:rFonts w:cs="Meiryo UI"/>
                <w:szCs w:val="20"/>
              </w:rPr>
            </w:pPr>
          </w:p>
        </w:tc>
        <w:tc>
          <w:tcPr>
            <w:tcW w:w="1559" w:type="dxa"/>
            <w:vMerge/>
            <w:tcBorders>
              <w:left w:val="single" w:sz="4" w:space="0" w:color="auto"/>
              <w:bottom w:val="single" w:sz="4" w:space="0" w:color="auto"/>
              <w:right w:val="single" w:sz="4" w:space="0" w:color="auto"/>
            </w:tcBorders>
            <w:shd w:val="clear" w:color="auto" w:fill="auto"/>
          </w:tcPr>
          <w:p w14:paraId="59C3FD7F"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4EE0D16B" w14:textId="77777777" w:rsidR="008B44BD" w:rsidRDefault="008B44BD" w:rsidP="00DD0207">
            <w:pPr>
              <w:spacing w:line="280" w:lineRule="exact"/>
              <w:jc w:val="left"/>
              <w:rPr>
                <w:rFonts w:cs="Meiryo UI"/>
                <w:sz w:val="18"/>
                <w:szCs w:val="18"/>
              </w:rPr>
            </w:pPr>
            <w:r>
              <w:rPr>
                <w:rFonts w:cs="Meiryo UI" w:hint="eastAsia"/>
                <w:sz w:val="18"/>
                <w:szCs w:val="18"/>
              </w:rPr>
              <w:t>バックアップデータの退避</w:t>
            </w:r>
          </w:p>
          <w:p w14:paraId="21CEDF5F" w14:textId="77777777" w:rsidR="008B44BD" w:rsidRPr="008740C6" w:rsidRDefault="008B44BD" w:rsidP="00DD0207">
            <w:pPr>
              <w:spacing w:line="280" w:lineRule="exact"/>
              <w:ind w:firstLineChars="99" w:firstLine="178"/>
              <w:jc w:val="left"/>
              <w:rPr>
                <w:rFonts w:cs="Meiryo UI"/>
                <w:sz w:val="18"/>
                <w:szCs w:val="18"/>
              </w:rPr>
            </w:pPr>
            <w:r>
              <w:rPr>
                <w:rFonts w:cs="Meiryo UI" w:hint="eastAsia"/>
                <w:sz w:val="18"/>
                <w:szCs w:val="18"/>
              </w:rPr>
              <w:t>災対時の</w:t>
            </w:r>
            <w:r w:rsidR="00D14790">
              <w:rPr>
                <w:rFonts w:cs="Meiryo UI"/>
                <w:sz w:val="18"/>
                <w:szCs w:val="18"/>
              </w:rPr>
              <w:t>DB</w:t>
            </w:r>
            <w:r>
              <w:rPr>
                <w:rFonts w:cs="Meiryo UI" w:hint="eastAsia"/>
                <w:sz w:val="18"/>
                <w:szCs w:val="18"/>
              </w:rPr>
              <w:t>データ復旧を目的とし、大阪リージョンへデータを退避する。</w:t>
            </w:r>
          </w:p>
        </w:tc>
        <w:tc>
          <w:tcPr>
            <w:tcW w:w="1984" w:type="dxa"/>
            <w:tcBorders>
              <w:top w:val="single" w:sz="4" w:space="0" w:color="auto"/>
              <w:left w:val="single" w:sz="4" w:space="0" w:color="auto"/>
              <w:bottom w:val="single" w:sz="4" w:space="0" w:color="auto"/>
              <w:right w:val="single" w:sz="4" w:space="0" w:color="auto"/>
            </w:tcBorders>
          </w:tcPr>
          <w:p w14:paraId="185C0FC3" w14:textId="77777777" w:rsidR="008B44BD"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547A91B5" w14:textId="77777777" w:rsidTr="00DD0207">
        <w:trPr>
          <w:cantSplit/>
          <w:trHeight w:val="555"/>
        </w:trPr>
        <w:tc>
          <w:tcPr>
            <w:tcW w:w="567" w:type="dxa"/>
            <w:vMerge w:val="restart"/>
            <w:tcBorders>
              <w:top w:val="single" w:sz="4" w:space="0" w:color="auto"/>
              <w:left w:val="single" w:sz="4" w:space="0" w:color="auto"/>
              <w:right w:val="single" w:sz="4" w:space="0" w:color="auto"/>
            </w:tcBorders>
            <w:shd w:val="clear" w:color="auto" w:fill="auto"/>
          </w:tcPr>
          <w:p w14:paraId="7DCCF488" w14:textId="77777777" w:rsidR="008B44BD" w:rsidRDefault="008B44BD" w:rsidP="00DD0207">
            <w:pPr>
              <w:spacing w:line="280" w:lineRule="exact"/>
              <w:jc w:val="center"/>
              <w:rPr>
                <w:rFonts w:cs="Meiryo UI"/>
                <w:szCs w:val="20"/>
              </w:rPr>
            </w:pPr>
            <w:r>
              <w:rPr>
                <w:rFonts w:cs="Meiryo UI" w:hint="eastAsia"/>
                <w:szCs w:val="20"/>
              </w:rPr>
              <w:lastRenderedPageBreak/>
              <w:t>8</w:t>
            </w:r>
          </w:p>
        </w:tc>
        <w:tc>
          <w:tcPr>
            <w:tcW w:w="1559" w:type="dxa"/>
            <w:vMerge w:val="restart"/>
            <w:tcBorders>
              <w:top w:val="single" w:sz="4" w:space="0" w:color="auto"/>
              <w:left w:val="single" w:sz="4" w:space="0" w:color="auto"/>
              <w:right w:val="single" w:sz="4" w:space="0" w:color="auto"/>
            </w:tcBorders>
            <w:shd w:val="clear" w:color="auto" w:fill="auto"/>
          </w:tcPr>
          <w:p w14:paraId="3ACDF068"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リストア</w:t>
            </w:r>
            <w:r>
              <w:rPr>
                <w:rFonts w:cs="Meiryo UI" w:hint="eastAsia"/>
                <w:sz w:val="18"/>
                <w:szCs w:val="18"/>
              </w:rPr>
              <w:t>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098C87F2" w14:textId="77777777" w:rsidR="008B44BD" w:rsidRDefault="008B44BD" w:rsidP="00DD0207">
            <w:pPr>
              <w:spacing w:line="280" w:lineRule="exact"/>
              <w:jc w:val="left"/>
              <w:rPr>
                <w:rFonts w:cs="Meiryo UI"/>
                <w:sz w:val="18"/>
                <w:szCs w:val="18"/>
              </w:rPr>
            </w:pPr>
            <w:r>
              <w:rPr>
                <w:rFonts w:cs="Meiryo UI" w:hint="eastAsia"/>
                <w:sz w:val="18"/>
                <w:szCs w:val="18"/>
              </w:rPr>
              <w:t>システムリストア</w:t>
            </w:r>
          </w:p>
          <w:p w14:paraId="6F48114C" w14:textId="77777777" w:rsidR="008B44BD" w:rsidRPr="008740C6" w:rsidRDefault="008B44BD" w:rsidP="00DD0207">
            <w:pPr>
              <w:spacing w:line="280" w:lineRule="exact"/>
              <w:ind w:firstLineChars="100" w:firstLine="180"/>
              <w:jc w:val="left"/>
              <w:rPr>
                <w:rFonts w:cs="Meiryo UI"/>
                <w:sz w:val="18"/>
                <w:szCs w:val="18"/>
              </w:rPr>
            </w:pPr>
            <w:r w:rsidRPr="00E639B9">
              <w:rPr>
                <w:rFonts w:cs="Meiryo UI" w:hint="eastAsia"/>
                <w:sz w:val="18"/>
                <w:szCs w:val="18"/>
              </w:rPr>
              <w:t>障害</w:t>
            </w:r>
            <w:r>
              <w:rPr>
                <w:rFonts w:cs="Meiryo UI" w:hint="eastAsia"/>
                <w:sz w:val="18"/>
                <w:szCs w:val="18"/>
              </w:rPr>
              <w:t>の復旧を目的とし、バックアップからリストアを実施する。</w:t>
            </w:r>
          </w:p>
        </w:tc>
        <w:tc>
          <w:tcPr>
            <w:tcW w:w="1984" w:type="dxa"/>
            <w:tcBorders>
              <w:top w:val="single" w:sz="4" w:space="0" w:color="auto"/>
              <w:left w:val="single" w:sz="4" w:space="0" w:color="auto"/>
              <w:bottom w:val="single" w:sz="4" w:space="0" w:color="auto"/>
              <w:right w:val="single" w:sz="4" w:space="0" w:color="auto"/>
            </w:tcBorders>
          </w:tcPr>
          <w:p w14:paraId="3ACC8E44" w14:textId="77777777" w:rsidR="008B44BD" w:rsidRPr="008740C6" w:rsidRDefault="008B44BD" w:rsidP="00DD0207">
            <w:pPr>
              <w:spacing w:line="280" w:lineRule="exact"/>
              <w:jc w:val="left"/>
              <w:rPr>
                <w:rFonts w:cs="Meiryo UI"/>
                <w:sz w:val="18"/>
                <w:szCs w:val="18"/>
              </w:rPr>
            </w:pPr>
            <w:r>
              <w:rPr>
                <w:rFonts w:cs="Meiryo UI"/>
                <w:sz w:val="18"/>
                <w:szCs w:val="18"/>
              </w:rPr>
              <w:t xml:space="preserve">8.4.4 </w:t>
            </w:r>
            <w:r>
              <w:rPr>
                <w:rFonts w:cs="Meiryo UI" w:hint="eastAsia"/>
                <w:sz w:val="18"/>
                <w:szCs w:val="18"/>
              </w:rPr>
              <w:t>保守運用</w:t>
            </w:r>
          </w:p>
        </w:tc>
      </w:tr>
      <w:tr w:rsidR="008B44BD" w:rsidRPr="008A74F4" w14:paraId="0BB45772" w14:textId="77777777" w:rsidTr="00DD0207">
        <w:trPr>
          <w:cantSplit/>
          <w:trHeight w:val="555"/>
        </w:trPr>
        <w:tc>
          <w:tcPr>
            <w:tcW w:w="567" w:type="dxa"/>
            <w:vMerge/>
            <w:tcBorders>
              <w:left w:val="single" w:sz="4" w:space="0" w:color="auto"/>
              <w:right w:val="single" w:sz="4" w:space="0" w:color="auto"/>
            </w:tcBorders>
            <w:shd w:val="clear" w:color="auto" w:fill="auto"/>
          </w:tcPr>
          <w:p w14:paraId="7D349FC5" w14:textId="77777777" w:rsidR="008B44BD" w:rsidRDefault="008B44BD" w:rsidP="00DD0207">
            <w:pPr>
              <w:spacing w:line="280" w:lineRule="exact"/>
              <w:jc w:val="center"/>
              <w:rPr>
                <w:rFonts w:cs="Meiryo UI"/>
                <w:szCs w:val="20"/>
              </w:rPr>
            </w:pPr>
          </w:p>
        </w:tc>
        <w:tc>
          <w:tcPr>
            <w:tcW w:w="1559" w:type="dxa"/>
            <w:vMerge/>
            <w:tcBorders>
              <w:left w:val="single" w:sz="4" w:space="0" w:color="auto"/>
              <w:right w:val="single" w:sz="4" w:space="0" w:color="auto"/>
            </w:tcBorders>
            <w:shd w:val="clear" w:color="auto" w:fill="auto"/>
          </w:tcPr>
          <w:p w14:paraId="66E252A8"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1389EE3F" w14:textId="77777777" w:rsidR="008B44BD" w:rsidRDefault="008B44BD" w:rsidP="00DD0207">
            <w:pPr>
              <w:spacing w:line="280" w:lineRule="exact"/>
              <w:jc w:val="left"/>
              <w:rPr>
                <w:rFonts w:cs="Meiryo UI"/>
                <w:sz w:val="18"/>
                <w:szCs w:val="18"/>
              </w:rPr>
            </w:pPr>
            <w:r>
              <w:rPr>
                <w:rFonts w:cs="Meiryo UI" w:hint="eastAsia"/>
                <w:sz w:val="18"/>
                <w:szCs w:val="18"/>
              </w:rPr>
              <w:t>ディスクリストア</w:t>
            </w:r>
          </w:p>
          <w:p w14:paraId="2D8599FD" w14:textId="77777777" w:rsidR="008B44BD" w:rsidRPr="008740C6" w:rsidRDefault="008B44BD" w:rsidP="00DD0207">
            <w:pPr>
              <w:spacing w:line="280" w:lineRule="exact"/>
              <w:ind w:leftChars="100" w:left="200"/>
              <w:jc w:val="left"/>
              <w:rPr>
                <w:rFonts w:cs="Meiryo UI"/>
                <w:sz w:val="18"/>
                <w:szCs w:val="18"/>
              </w:rPr>
            </w:pPr>
            <w:r>
              <w:rPr>
                <w:rFonts w:cs="Meiryo UI" w:hint="eastAsia"/>
                <w:sz w:val="18"/>
                <w:szCs w:val="18"/>
              </w:rPr>
              <w:t>データ復旧を目的とし、バックアップからリストアを実施する。</w:t>
            </w:r>
          </w:p>
        </w:tc>
        <w:tc>
          <w:tcPr>
            <w:tcW w:w="1984" w:type="dxa"/>
            <w:tcBorders>
              <w:top w:val="single" w:sz="4" w:space="0" w:color="auto"/>
              <w:left w:val="single" w:sz="4" w:space="0" w:color="auto"/>
              <w:bottom w:val="single" w:sz="4" w:space="0" w:color="auto"/>
              <w:right w:val="single" w:sz="4" w:space="0" w:color="auto"/>
            </w:tcBorders>
          </w:tcPr>
          <w:p w14:paraId="7971541A" w14:textId="77777777" w:rsidR="008B44BD" w:rsidRPr="008740C6"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3CD3D3ED" w14:textId="77777777" w:rsidTr="00DD0207">
        <w:trPr>
          <w:cantSplit/>
          <w:trHeight w:val="555"/>
        </w:trPr>
        <w:tc>
          <w:tcPr>
            <w:tcW w:w="567" w:type="dxa"/>
            <w:vMerge/>
            <w:tcBorders>
              <w:left w:val="single" w:sz="4" w:space="0" w:color="auto"/>
              <w:right w:val="single" w:sz="4" w:space="0" w:color="auto"/>
            </w:tcBorders>
            <w:shd w:val="clear" w:color="auto" w:fill="auto"/>
          </w:tcPr>
          <w:p w14:paraId="208B5668" w14:textId="77777777" w:rsidR="008B44BD" w:rsidRDefault="008B44BD" w:rsidP="00DD0207">
            <w:pPr>
              <w:spacing w:line="280" w:lineRule="exact"/>
              <w:jc w:val="center"/>
              <w:rPr>
                <w:rFonts w:cs="Meiryo UI"/>
                <w:szCs w:val="20"/>
              </w:rPr>
            </w:pPr>
          </w:p>
        </w:tc>
        <w:tc>
          <w:tcPr>
            <w:tcW w:w="1559" w:type="dxa"/>
            <w:vMerge/>
            <w:tcBorders>
              <w:left w:val="single" w:sz="4" w:space="0" w:color="auto"/>
              <w:right w:val="single" w:sz="4" w:space="0" w:color="auto"/>
            </w:tcBorders>
            <w:shd w:val="clear" w:color="auto" w:fill="auto"/>
          </w:tcPr>
          <w:p w14:paraId="1C7E8AC8"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3D9EDA92" w14:textId="77777777" w:rsidR="008B44BD" w:rsidRDefault="008B44BD" w:rsidP="00DD0207">
            <w:pPr>
              <w:spacing w:line="280" w:lineRule="exact"/>
              <w:jc w:val="left"/>
              <w:rPr>
                <w:rFonts w:cs="Meiryo UI"/>
                <w:sz w:val="18"/>
                <w:szCs w:val="18"/>
              </w:rPr>
            </w:pPr>
            <w:r>
              <w:rPr>
                <w:rFonts w:cs="Meiryo UI" w:hint="eastAsia"/>
                <w:sz w:val="18"/>
                <w:szCs w:val="18"/>
              </w:rPr>
              <w:t>DBリストア</w:t>
            </w:r>
          </w:p>
          <w:p w14:paraId="1233EA8F" w14:textId="77777777" w:rsidR="008B44BD" w:rsidRPr="008740C6" w:rsidRDefault="008B44BD" w:rsidP="00DD0207">
            <w:pPr>
              <w:spacing w:line="280" w:lineRule="exact"/>
              <w:ind w:leftChars="100" w:left="200"/>
              <w:jc w:val="left"/>
              <w:rPr>
                <w:rFonts w:cs="Meiryo UI"/>
                <w:sz w:val="18"/>
                <w:szCs w:val="18"/>
              </w:rPr>
            </w:pPr>
            <w:r>
              <w:rPr>
                <w:rFonts w:cs="Meiryo UI" w:hint="eastAsia"/>
                <w:sz w:val="18"/>
                <w:szCs w:val="18"/>
              </w:rPr>
              <w:t>データ復旧を目的とし、バックアップからリストアを実施する。</w:t>
            </w:r>
          </w:p>
        </w:tc>
        <w:tc>
          <w:tcPr>
            <w:tcW w:w="1984" w:type="dxa"/>
            <w:tcBorders>
              <w:top w:val="single" w:sz="4" w:space="0" w:color="auto"/>
              <w:left w:val="single" w:sz="4" w:space="0" w:color="auto"/>
              <w:bottom w:val="single" w:sz="4" w:space="0" w:color="auto"/>
              <w:right w:val="single" w:sz="4" w:space="0" w:color="auto"/>
            </w:tcBorders>
          </w:tcPr>
          <w:p w14:paraId="6CBA296B" w14:textId="77777777" w:rsidR="008B44BD" w:rsidRPr="008740C6"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67564802" w14:textId="77777777" w:rsidTr="00DD0207">
        <w:trPr>
          <w:cantSplit/>
          <w:trHeight w:val="555"/>
        </w:trPr>
        <w:tc>
          <w:tcPr>
            <w:tcW w:w="567" w:type="dxa"/>
            <w:vMerge w:val="restart"/>
            <w:tcBorders>
              <w:top w:val="single" w:sz="4" w:space="0" w:color="auto"/>
              <w:left w:val="single" w:sz="4" w:space="0" w:color="auto"/>
              <w:right w:val="single" w:sz="4" w:space="0" w:color="auto"/>
            </w:tcBorders>
            <w:shd w:val="clear" w:color="auto" w:fill="auto"/>
          </w:tcPr>
          <w:p w14:paraId="2575EDDC" w14:textId="77777777" w:rsidR="008B44BD" w:rsidRDefault="008B44BD" w:rsidP="00DD0207">
            <w:pPr>
              <w:spacing w:line="280" w:lineRule="exact"/>
              <w:jc w:val="center"/>
              <w:rPr>
                <w:rFonts w:cs="Meiryo UI"/>
                <w:szCs w:val="20"/>
              </w:rPr>
            </w:pPr>
            <w:r>
              <w:rPr>
                <w:rFonts w:cs="Meiryo UI"/>
                <w:szCs w:val="20"/>
              </w:rPr>
              <w:t>9</w:t>
            </w:r>
          </w:p>
        </w:tc>
        <w:tc>
          <w:tcPr>
            <w:tcW w:w="1559" w:type="dxa"/>
            <w:vMerge w:val="restart"/>
            <w:tcBorders>
              <w:top w:val="single" w:sz="4" w:space="0" w:color="auto"/>
              <w:left w:val="single" w:sz="4" w:space="0" w:color="auto"/>
              <w:right w:val="single" w:sz="4" w:space="0" w:color="auto"/>
            </w:tcBorders>
            <w:shd w:val="clear" w:color="auto" w:fill="auto"/>
          </w:tcPr>
          <w:p w14:paraId="3832E4B1" w14:textId="77777777" w:rsidR="008B44BD" w:rsidRPr="008740C6" w:rsidRDefault="008B44BD" w:rsidP="00DD0207">
            <w:pPr>
              <w:spacing w:line="280" w:lineRule="exact"/>
              <w:jc w:val="left"/>
              <w:rPr>
                <w:rFonts w:cs="Meiryo UI"/>
                <w:sz w:val="18"/>
                <w:szCs w:val="18"/>
              </w:rPr>
            </w:pPr>
            <w:r>
              <w:rPr>
                <w:rFonts w:cs="Meiryo UI" w:hint="eastAsia"/>
                <w:sz w:val="18"/>
                <w:szCs w:val="18"/>
              </w:rPr>
              <w:t>メンテナンス</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137C36FD" w14:textId="77777777" w:rsidR="008B44BD" w:rsidRDefault="008B44BD" w:rsidP="00DD0207">
            <w:pPr>
              <w:spacing w:line="280" w:lineRule="exact"/>
              <w:jc w:val="left"/>
              <w:rPr>
                <w:rFonts w:cs="Meiryo UI"/>
                <w:sz w:val="18"/>
                <w:szCs w:val="18"/>
              </w:rPr>
            </w:pPr>
            <w:r>
              <w:rPr>
                <w:rFonts w:cs="Meiryo UI" w:hint="eastAsia"/>
                <w:sz w:val="18"/>
                <w:szCs w:val="18"/>
              </w:rPr>
              <w:t>システム計画停止</w:t>
            </w:r>
          </w:p>
          <w:p w14:paraId="1F5655D7" w14:textId="77777777" w:rsidR="008B44BD" w:rsidRPr="008C7317" w:rsidRDefault="008B44BD" w:rsidP="00DD0207">
            <w:pPr>
              <w:spacing w:line="280" w:lineRule="exact"/>
              <w:ind w:leftChars="100" w:left="200"/>
              <w:jc w:val="left"/>
              <w:rPr>
                <w:rFonts w:cs="Meiryo UI"/>
                <w:sz w:val="18"/>
                <w:szCs w:val="18"/>
              </w:rPr>
            </w:pPr>
            <w:r>
              <w:rPr>
                <w:rFonts w:hint="eastAsia"/>
                <w:sz w:val="18"/>
                <w:szCs w:val="18"/>
              </w:rPr>
              <w:t>保守作業に付随して実施する。なお、システム停止については決められたタイミングにて実施する。</w:t>
            </w:r>
          </w:p>
        </w:tc>
        <w:tc>
          <w:tcPr>
            <w:tcW w:w="1984" w:type="dxa"/>
            <w:tcBorders>
              <w:top w:val="single" w:sz="4" w:space="0" w:color="auto"/>
              <w:left w:val="single" w:sz="4" w:space="0" w:color="auto"/>
              <w:bottom w:val="single" w:sz="4" w:space="0" w:color="auto"/>
              <w:right w:val="single" w:sz="4" w:space="0" w:color="auto"/>
            </w:tcBorders>
          </w:tcPr>
          <w:p w14:paraId="4E27C8FC" w14:textId="77777777" w:rsidR="008B44BD" w:rsidRPr="008740C6" w:rsidRDefault="008B44BD" w:rsidP="00DD0207">
            <w:pPr>
              <w:spacing w:line="280" w:lineRule="exact"/>
              <w:jc w:val="left"/>
              <w:rPr>
                <w:rFonts w:cs="Meiryo UI"/>
                <w:sz w:val="18"/>
                <w:szCs w:val="18"/>
              </w:rPr>
            </w:pPr>
            <w:r>
              <w:rPr>
                <w:rFonts w:cs="Meiryo UI"/>
                <w:sz w:val="18"/>
                <w:szCs w:val="18"/>
              </w:rPr>
              <w:t xml:space="preserve">8.4.4 </w:t>
            </w:r>
            <w:r>
              <w:rPr>
                <w:rFonts w:cs="Meiryo UI" w:hint="eastAsia"/>
                <w:sz w:val="18"/>
                <w:szCs w:val="18"/>
              </w:rPr>
              <w:t>保守運用</w:t>
            </w:r>
          </w:p>
        </w:tc>
      </w:tr>
      <w:tr w:rsidR="008B44BD" w:rsidRPr="008A74F4" w14:paraId="0E2BEE37" w14:textId="77777777" w:rsidTr="00DD0207">
        <w:trPr>
          <w:cantSplit/>
          <w:trHeight w:val="555"/>
        </w:trPr>
        <w:tc>
          <w:tcPr>
            <w:tcW w:w="567" w:type="dxa"/>
            <w:vMerge/>
            <w:tcBorders>
              <w:left w:val="single" w:sz="4" w:space="0" w:color="auto"/>
              <w:bottom w:val="single" w:sz="4" w:space="0" w:color="auto"/>
              <w:right w:val="single" w:sz="4" w:space="0" w:color="auto"/>
            </w:tcBorders>
            <w:shd w:val="clear" w:color="auto" w:fill="auto"/>
          </w:tcPr>
          <w:p w14:paraId="7415541C" w14:textId="77777777" w:rsidR="008B44BD" w:rsidRDefault="008B44BD" w:rsidP="00DD0207">
            <w:pPr>
              <w:spacing w:line="280" w:lineRule="exact"/>
              <w:jc w:val="center"/>
              <w:rPr>
                <w:rFonts w:cs="Meiryo UI"/>
                <w:szCs w:val="20"/>
              </w:rPr>
            </w:pPr>
          </w:p>
        </w:tc>
        <w:tc>
          <w:tcPr>
            <w:tcW w:w="1559" w:type="dxa"/>
            <w:vMerge/>
            <w:tcBorders>
              <w:left w:val="single" w:sz="4" w:space="0" w:color="auto"/>
              <w:bottom w:val="single" w:sz="4" w:space="0" w:color="auto"/>
              <w:right w:val="single" w:sz="4" w:space="0" w:color="auto"/>
            </w:tcBorders>
            <w:shd w:val="clear" w:color="auto" w:fill="auto"/>
          </w:tcPr>
          <w:p w14:paraId="714898C6" w14:textId="77777777" w:rsidR="008B44BD"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0919E5A2" w14:textId="77777777" w:rsidR="008B44BD" w:rsidRDefault="008B44BD" w:rsidP="00DD0207">
            <w:pPr>
              <w:spacing w:line="280" w:lineRule="exact"/>
              <w:jc w:val="left"/>
              <w:rPr>
                <w:rFonts w:cs="Meiryo UI"/>
                <w:sz w:val="18"/>
                <w:szCs w:val="18"/>
              </w:rPr>
            </w:pPr>
            <w:r>
              <w:rPr>
                <w:rFonts w:cs="Meiryo UI" w:hint="eastAsia"/>
                <w:sz w:val="18"/>
                <w:szCs w:val="18"/>
              </w:rPr>
              <w:t>DBメンテナンス運用</w:t>
            </w:r>
          </w:p>
          <w:p w14:paraId="418B3B83" w14:textId="77777777" w:rsidR="008B44BD" w:rsidRDefault="008B44BD" w:rsidP="00DD0207">
            <w:pPr>
              <w:spacing w:line="280" w:lineRule="exact"/>
              <w:ind w:leftChars="100" w:left="200"/>
              <w:jc w:val="left"/>
              <w:rPr>
                <w:rFonts w:cs="Meiryo UI"/>
                <w:sz w:val="18"/>
                <w:szCs w:val="18"/>
              </w:rPr>
            </w:pPr>
            <w:r>
              <w:rPr>
                <w:rFonts w:cs="Meiryo UI" w:hint="eastAsia"/>
                <w:sz w:val="18"/>
                <w:szCs w:val="18"/>
              </w:rPr>
              <w:t>DBの稼働状況、統計情報などを</w:t>
            </w:r>
            <w:r w:rsidRPr="00A20453">
              <w:rPr>
                <w:rFonts w:cs="Meiryo UI"/>
                <w:sz w:val="18"/>
                <w:szCs w:val="18"/>
              </w:rPr>
              <w:t>定期的に確認し、必要に応じて</w:t>
            </w:r>
            <w:r>
              <w:rPr>
                <w:rFonts w:cs="Meiryo UI" w:hint="eastAsia"/>
                <w:sz w:val="18"/>
                <w:szCs w:val="18"/>
              </w:rPr>
              <w:t>DBメンテナンスを実施する</w:t>
            </w:r>
            <w:r w:rsidRPr="00A20453">
              <w:rPr>
                <w:rFonts w:cs="Meiryo UI"/>
                <w:sz w:val="18"/>
                <w:szCs w:val="18"/>
              </w:rPr>
              <w:t>。</w:t>
            </w:r>
          </w:p>
        </w:tc>
        <w:tc>
          <w:tcPr>
            <w:tcW w:w="1984" w:type="dxa"/>
            <w:tcBorders>
              <w:top w:val="single" w:sz="4" w:space="0" w:color="auto"/>
              <w:left w:val="single" w:sz="4" w:space="0" w:color="auto"/>
              <w:bottom w:val="single" w:sz="4" w:space="0" w:color="auto"/>
              <w:right w:val="single" w:sz="4" w:space="0" w:color="auto"/>
            </w:tcBorders>
          </w:tcPr>
          <w:p w14:paraId="1576EB42" w14:textId="77777777" w:rsidR="008B44BD"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5DB5C895" w14:textId="77777777" w:rsidTr="00DD0207">
        <w:trPr>
          <w:cantSplit/>
          <w:trHeight w:val="555"/>
        </w:trPr>
        <w:tc>
          <w:tcPr>
            <w:tcW w:w="567" w:type="dxa"/>
            <w:vMerge w:val="restart"/>
            <w:tcBorders>
              <w:top w:val="single" w:sz="4" w:space="0" w:color="auto"/>
              <w:left w:val="single" w:sz="4" w:space="0" w:color="auto"/>
              <w:right w:val="single" w:sz="4" w:space="0" w:color="auto"/>
            </w:tcBorders>
            <w:shd w:val="clear" w:color="auto" w:fill="auto"/>
          </w:tcPr>
          <w:p w14:paraId="465E600A" w14:textId="77777777" w:rsidR="008B44BD" w:rsidRDefault="008B44BD" w:rsidP="00DD0207">
            <w:pPr>
              <w:spacing w:line="280" w:lineRule="exact"/>
              <w:jc w:val="center"/>
              <w:rPr>
                <w:rFonts w:cs="Meiryo UI"/>
                <w:szCs w:val="20"/>
              </w:rPr>
            </w:pPr>
            <w:r>
              <w:rPr>
                <w:rFonts w:cs="Meiryo UI"/>
                <w:szCs w:val="20"/>
              </w:rPr>
              <w:t>10</w:t>
            </w:r>
          </w:p>
        </w:tc>
        <w:tc>
          <w:tcPr>
            <w:tcW w:w="1559" w:type="dxa"/>
            <w:vMerge w:val="restart"/>
            <w:tcBorders>
              <w:top w:val="single" w:sz="4" w:space="0" w:color="auto"/>
              <w:left w:val="single" w:sz="4" w:space="0" w:color="auto"/>
              <w:right w:val="single" w:sz="4" w:space="0" w:color="auto"/>
            </w:tcBorders>
            <w:shd w:val="clear" w:color="auto" w:fill="auto"/>
          </w:tcPr>
          <w:p w14:paraId="2D9731FB"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アカウント運用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1C653590" w14:textId="77777777" w:rsidR="008B44BD" w:rsidRDefault="008B44BD" w:rsidP="00DD0207">
            <w:pPr>
              <w:spacing w:line="280" w:lineRule="exact"/>
              <w:jc w:val="left"/>
              <w:rPr>
                <w:rFonts w:cs="Meiryo UI"/>
                <w:sz w:val="18"/>
                <w:szCs w:val="18"/>
              </w:rPr>
            </w:pPr>
            <w:r w:rsidRPr="0008082E">
              <w:rPr>
                <w:rFonts w:cs="Meiryo UI" w:hint="eastAsia"/>
                <w:sz w:val="18"/>
                <w:szCs w:val="18"/>
              </w:rPr>
              <w:t>定期パスワード変更</w:t>
            </w:r>
          </w:p>
          <w:p w14:paraId="71C4A4CF" w14:textId="77777777" w:rsidR="008B44BD" w:rsidRPr="00E747B3" w:rsidRDefault="008B44BD" w:rsidP="00DD0207">
            <w:pPr>
              <w:spacing w:line="280" w:lineRule="exact"/>
              <w:ind w:leftChars="100" w:left="200"/>
              <w:jc w:val="left"/>
              <w:rPr>
                <w:rFonts w:cs="Meiryo UI"/>
                <w:sz w:val="18"/>
                <w:szCs w:val="18"/>
              </w:rPr>
            </w:pPr>
            <w:r>
              <w:rPr>
                <w:rFonts w:cs="Meiryo UI" w:hint="eastAsia"/>
                <w:sz w:val="18"/>
                <w:szCs w:val="18"/>
              </w:rPr>
              <w:t>IAM/ミドルウェアなどのパスワードは、</w:t>
            </w:r>
            <w:r w:rsidRPr="009F21B8">
              <w:rPr>
                <w:rFonts w:cs="Meiryo UI" w:hint="eastAsia"/>
                <w:sz w:val="18"/>
                <w:szCs w:val="18"/>
              </w:rPr>
              <w:t>クラウドサービスチェックリスト（</w:t>
            </w:r>
            <w:r w:rsidRPr="009F21B8">
              <w:rPr>
                <w:rFonts w:cs="Meiryo UI"/>
                <w:sz w:val="18"/>
                <w:szCs w:val="18"/>
              </w:rPr>
              <w:t>SaaS編）の3．セキュリティ統制</w:t>
            </w:r>
            <w:r>
              <w:rPr>
                <w:rFonts w:cs="Meiryo UI" w:hint="eastAsia"/>
                <w:sz w:val="18"/>
                <w:szCs w:val="18"/>
              </w:rPr>
              <w:t>に沿って実施する。OSアカウントについては、AWS共通基盤の管理サービスに準じて実施する。</w:t>
            </w:r>
          </w:p>
        </w:tc>
        <w:tc>
          <w:tcPr>
            <w:tcW w:w="1984" w:type="dxa"/>
            <w:tcBorders>
              <w:top w:val="single" w:sz="4" w:space="0" w:color="auto"/>
              <w:left w:val="single" w:sz="4" w:space="0" w:color="auto"/>
              <w:bottom w:val="single" w:sz="4" w:space="0" w:color="auto"/>
              <w:right w:val="single" w:sz="4" w:space="0" w:color="auto"/>
            </w:tcBorders>
          </w:tcPr>
          <w:p w14:paraId="1FF38EB0" w14:textId="77777777" w:rsidR="008B44BD" w:rsidRPr="008740C6" w:rsidRDefault="008B44BD" w:rsidP="00DD0207">
            <w:pPr>
              <w:spacing w:line="280" w:lineRule="exact"/>
              <w:jc w:val="left"/>
              <w:rPr>
                <w:rFonts w:cs="Meiryo UI"/>
                <w:sz w:val="18"/>
                <w:szCs w:val="18"/>
              </w:rPr>
            </w:pPr>
            <w:r>
              <w:rPr>
                <w:rFonts w:cs="Meiryo UI"/>
                <w:sz w:val="18"/>
                <w:szCs w:val="18"/>
              </w:rPr>
              <w:t xml:space="preserve">8.4.4 </w:t>
            </w:r>
            <w:r>
              <w:rPr>
                <w:rFonts w:cs="Meiryo UI" w:hint="eastAsia"/>
                <w:sz w:val="18"/>
                <w:szCs w:val="18"/>
              </w:rPr>
              <w:t>保守運用</w:t>
            </w:r>
          </w:p>
        </w:tc>
      </w:tr>
      <w:tr w:rsidR="008B44BD" w:rsidRPr="008A74F4" w14:paraId="6A00F3D9" w14:textId="77777777" w:rsidTr="00DD0207">
        <w:trPr>
          <w:cantSplit/>
          <w:trHeight w:val="555"/>
        </w:trPr>
        <w:tc>
          <w:tcPr>
            <w:tcW w:w="567" w:type="dxa"/>
            <w:vMerge/>
            <w:tcBorders>
              <w:left w:val="single" w:sz="4" w:space="0" w:color="auto"/>
              <w:bottom w:val="single" w:sz="4" w:space="0" w:color="auto"/>
              <w:right w:val="single" w:sz="4" w:space="0" w:color="auto"/>
            </w:tcBorders>
            <w:shd w:val="clear" w:color="auto" w:fill="auto"/>
          </w:tcPr>
          <w:p w14:paraId="21DCE362" w14:textId="77777777" w:rsidR="008B44BD" w:rsidRDefault="008B44BD" w:rsidP="00DD0207">
            <w:pPr>
              <w:spacing w:line="280" w:lineRule="exact"/>
              <w:jc w:val="center"/>
              <w:rPr>
                <w:rFonts w:cs="Meiryo UI"/>
                <w:szCs w:val="20"/>
              </w:rPr>
            </w:pPr>
          </w:p>
        </w:tc>
        <w:tc>
          <w:tcPr>
            <w:tcW w:w="1559" w:type="dxa"/>
            <w:vMerge/>
            <w:tcBorders>
              <w:left w:val="single" w:sz="4" w:space="0" w:color="auto"/>
              <w:bottom w:val="single" w:sz="4" w:space="0" w:color="auto"/>
              <w:right w:val="single" w:sz="4" w:space="0" w:color="auto"/>
            </w:tcBorders>
            <w:shd w:val="clear" w:color="auto" w:fill="auto"/>
          </w:tcPr>
          <w:p w14:paraId="320BE59E"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0D74AF06" w14:textId="77777777" w:rsidR="008B44BD" w:rsidRDefault="008B44BD" w:rsidP="00DD0207">
            <w:pPr>
              <w:spacing w:line="280" w:lineRule="exact"/>
              <w:jc w:val="left"/>
              <w:rPr>
                <w:rFonts w:cs="Meiryo UI"/>
                <w:sz w:val="18"/>
                <w:szCs w:val="18"/>
              </w:rPr>
            </w:pPr>
            <w:r>
              <w:rPr>
                <w:rFonts w:cs="Meiryo UI" w:hint="eastAsia"/>
                <w:sz w:val="18"/>
                <w:szCs w:val="18"/>
              </w:rPr>
              <w:t>ID</w:t>
            </w:r>
            <w:r>
              <w:rPr>
                <w:rFonts w:cs="Meiryo UI"/>
                <w:sz w:val="18"/>
                <w:szCs w:val="18"/>
              </w:rPr>
              <w:t>/</w:t>
            </w:r>
            <w:r>
              <w:rPr>
                <w:rFonts w:cs="Meiryo UI" w:hint="eastAsia"/>
                <w:sz w:val="18"/>
                <w:szCs w:val="18"/>
              </w:rPr>
              <w:t>パスワード管理</w:t>
            </w:r>
          </w:p>
          <w:p w14:paraId="506B3DBD" w14:textId="77777777" w:rsidR="008B44BD" w:rsidRPr="00F06D12" w:rsidRDefault="008B44BD" w:rsidP="00DD0207">
            <w:pPr>
              <w:spacing w:line="280" w:lineRule="exact"/>
              <w:ind w:leftChars="100" w:left="200"/>
              <w:jc w:val="left"/>
              <w:rPr>
                <w:rFonts w:cs="Meiryo UI"/>
                <w:sz w:val="18"/>
                <w:szCs w:val="18"/>
              </w:rPr>
            </w:pPr>
            <w:r>
              <w:rPr>
                <w:rFonts w:cs="Meiryo UI" w:hint="eastAsia"/>
                <w:sz w:val="18"/>
                <w:szCs w:val="18"/>
              </w:rPr>
              <w:t>IAMユーザ/OSアカウント/ミドルウェアのID、パスワードは、管理台帳にて管理を実施する。なお、その他必要なアカウントについて同様に管理を行う。ID,パスワードについては、</w:t>
            </w:r>
            <w:r w:rsidRPr="003B1A3A">
              <w:rPr>
                <w:rFonts w:cs="Meiryo UI" w:hint="eastAsia"/>
                <w:sz w:val="18"/>
                <w:szCs w:val="18"/>
              </w:rPr>
              <w:t>クラウドサービスチェックリスト（</w:t>
            </w:r>
            <w:r w:rsidRPr="003B1A3A">
              <w:rPr>
                <w:rFonts w:cs="Meiryo UI"/>
                <w:sz w:val="18"/>
                <w:szCs w:val="18"/>
              </w:rPr>
              <w:t>SaaS編）の3．セキュリティ統制</w:t>
            </w:r>
            <w:r>
              <w:rPr>
                <w:rFonts w:cs="Meiryo UI" w:hint="eastAsia"/>
                <w:sz w:val="18"/>
                <w:szCs w:val="18"/>
              </w:rPr>
              <w:t>に沿って管理する。</w:t>
            </w:r>
          </w:p>
        </w:tc>
        <w:tc>
          <w:tcPr>
            <w:tcW w:w="1984" w:type="dxa"/>
            <w:tcBorders>
              <w:top w:val="single" w:sz="4" w:space="0" w:color="auto"/>
              <w:left w:val="single" w:sz="4" w:space="0" w:color="auto"/>
              <w:bottom w:val="single" w:sz="4" w:space="0" w:color="auto"/>
              <w:right w:val="single" w:sz="4" w:space="0" w:color="auto"/>
            </w:tcBorders>
          </w:tcPr>
          <w:p w14:paraId="3D2C5D38" w14:textId="77777777" w:rsidR="008B44BD" w:rsidRPr="008740C6"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5CD12EC5" w14:textId="77777777" w:rsidTr="00DD0207">
        <w:trPr>
          <w:cantSplit/>
          <w:trHeight w:val="555"/>
        </w:trPr>
        <w:tc>
          <w:tcPr>
            <w:tcW w:w="567" w:type="dxa"/>
            <w:vMerge w:val="restart"/>
            <w:tcBorders>
              <w:top w:val="single" w:sz="4" w:space="0" w:color="auto"/>
              <w:left w:val="single" w:sz="4" w:space="0" w:color="auto"/>
              <w:right w:val="single" w:sz="4" w:space="0" w:color="auto"/>
            </w:tcBorders>
            <w:shd w:val="clear" w:color="auto" w:fill="auto"/>
          </w:tcPr>
          <w:p w14:paraId="4197C91D" w14:textId="77777777" w:rsidR="008B44BD" w:rsidRDefault="008B44BD" w:rsidP="00DD0207">
            <w:pPr>
              <w:spacing w:line="280" w:lineRule="exact"/>
              <w:jc w:val="center"/>
              <w:rPr>
                <w:rFonts w:cs="Meiryo UI"/>
                <w:szCs w:val="20"/>
              </w:rPr>
            </w:pPr>
            <w:r>
              <w:rPr>
                <w:rFonts w:cs="Meiryo UI" w:hint="eastAsia"/>
                <w:szCs w:val="20"/>
              </w:rPr>
              <w:t>1</w:t>
            </w:r>
            <w:r>
              <w:rPr>
                <w:rFonts w:cs="Meiryo UI"/>
                <w:szCs w:val="20"/>
              </w:rPr>
              <w:t>1</w:t>
            </w:r>
          </w:p>
        </w:tc>
        <w:tc>
          <w:tcPr>
            <w:tcW w:w="1559" w:type="dxa"/>
            <w:vMerge w:val="restart"/>
            <w:tcBorders>
              <w:top w:val="single" w:sz="4" w:space="0" w:color="auto"/>
              <w:left w:val="single" w:sz="4" w:space="0" w:color="auto"/>
              <w:right w:val="single" w:sz="4" w:space="0" w:color="auto"/>
            </w:tcBorders>
            <w:shd w:val="clear" w:color="auto" w:fill="auto"/>
          </w:tcPr>
          <w:p w14:paraId="770B2BFB"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セキュリティ運用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02A34335" w14:textId="77777777" w:rsidR="008B44BD" w:rsidRDefault="008B44BD" w:rsidP="00DD0207">
            <w:pPr>
              <w:spacing w:line="280" w:lineRule="exact"/>
              <w:jc w:val="left"/>
              <w:rPr>
                <w:rFonts w:cs="Meiryo UI"/>
                <w:sz w:val="18"/>
                <w:szCs w:val="18"/>
              </w:rPr>
            </w:pPr>
            <w:r w:rsidRPr="00E73106">
              <w:rPr>
                <w:rFonts w:cs="Meiryo UI" w:hint="eastAsia"/>
                <w:sz w:val="18"/>
                <w:szCs w:val="18"/>
              </w:rPr>
              <w:t>アクセス制御の適用</w:t>
            </w:r>
          </w:p>
          <w:p w14:paraId="4C560804" w14:textId="77777777" w:rsidR="008B44BD" w:rsidRPr="008740C6" w:rsidRDefault="008B44BD" w:rsidP="00DD0207">
            <w:pPr>
              <w:spacing w:line="280" w:lineRule="exact"/>
              <w:ind w:leftChars="100" w:left="200"/>
              <w:jc w:val="left"/>
              <w:rPr>
                <w:rFonts w:cs="Meiryo UI"/>
                <w:sz w:val="18"/>
                <w:szCs w:val="18"/>
              </w:rPr>
            </w:pPr>
            <w:r w:rsidRPr="00010489">
              <w:rPr>
                <w:rFonts w:cs="Meiryo UI" w:hint="eastAsia"/>
                <w:sz w:val="18"/>
                <w:szCs w:val="18"/>
              </w:rPr>
              <w:t>不正な接続元からのアクセス制御（</w:t>
            </w:r>
            <w:r w:rsidRPr="00010489">
              <w:rPr>
                <w:rFonts w:cs="Meiryo UI"/>
                <w:sz w:val="18"/>
                <w:szCs w:val="18"/>
              </w:rPr>
              <w:t>ALB、ネットワークACL、セキュリティグループなど）</w:t>
            </w:r>
            <w:r>
              <w:rPr>
                <w:rFonts w:cs="Meiryo UI" w:hint="eastAsia"/>
                <w:sz w:val="18"/>
                <w:szCs w:val="18"/>
              </w:rPr>
              <w:t>とする。</w:t>
            </w:r>
          </w:p>
        </w:tc>
        <w:tc>
          <w:tcPr>
            <w:tcW w:w="1984" w:type="dxa"/>
            <w:tcBorders>
              <w:top w:val="single" w:sz="4" w:space="0" w:color="auto"/>
              <w:left w:val="single" w:sz="4" w:space="0" w:color="auto"/>
              <w:bottom w:val="single" w:sz="4" w:space="0" w:color="auto"/>
              <w:right w:val="single" w:sz="4" w:space="0" w:color="auto"/>
            </w:tcBorders>
          </w:tcPr>
          <w:p w14:paraId="1B7E7167" w14:textId="77777777" w:rsidR="008B44BD" w:rsidRPr="008740C6" w:rsidRDefault="008B44BD" w:rsidP="00DD0207">
            <w:pPr>
              <w:spacing w:line="280" w:lineRule="exact"/>
              <w:jc w:val="left"/>
              <w:rPr>
                <w:rFonts w:cs="Meiryo UI"/>
                <w:sz w:val="18"/>
                <w:szCs w:val="18"/>
              </w:rPr>
            </w:pPr>
            <w:r>
              <w:rPr>
                <w:rFonts w:cs="Meiryo UI"/>
                <w:sz w:val="18"/>
                <w:szCs w:val="18"/>
              </w:rPr>
              <w:t xml:space="preserve">8.4.4 </w:t>
            </w:r>
            <w:r>
              <w:rPr>
                <w:rFonts w:cs="Meiryo UI" w:hint="eastAsia"/>
                <w:sz w:val="18"/>
                <w:szCs w:val="18"/>
              </w:rPr>
              <w:t>保守運用</w:t>
            </w:r>
          </w:p>
        </w:tc>
      </w:tr>
      <w:tr w:rsidR="008B44BD" w:rsidRPr="008A74F4" w14:paraId="5AEC834A" w14:textId="77777777" w:rsidTr="00DD0207">
        <w:trPr>
          <w:cantSplit/>
          <w:trHeight w:val="555"/>
        </w:trPr>
        <w:tc>
          <w:tcPr>
            <w:tcW w:w="567" w:type="dxa"/>
            <w:vMerge/>
            <w:tcBorders>
              <w:left w:val="single" w:sz="4" w:space="0" w:color="auto"/>
              <w:right w:val="single" w:sz="4" w:space="0" w:color="auto"/>
            </w:tcBorders>
            <w:shd w:val="clear" w:color="auto" w:fill="auto"/>
          </w:tcPr>
          <w:p w14:paraId="5FFC17CD" w14:textId="77777777" w:rsidR="008B44BD" w:rsidRDefault="008B44BD" w:rsidP="00DD0207">
            <w:pPr>
              <w:spacing w:line="280" w:lineRule="exact"/>
              <w:jc w:val="center"/>
              <w:rPr>
                <w:rFonts w:cs="Meiryo UI"/>
                <w:szCs w:val="20"/>
              </w:rPr>
            </w:pPr>
          </w:p>
        </w:tc>
        <w:tc>
          <w:tcPr>
            <w:tcW w:w="1559" w:type="dxa"/>
            <w:vMerge/>
            <w:tcBorders>
              <w:left w:val="single" w:sz="4" w:space="0" w:color="auto"/>
              <w:right w:val="single" w:sz="4" w:space="0" w:color="auto"/>
            </w:tcBorders>
            <w:shd w:val="clear" w:color="auto" w:fill="auto"/>
          </w:tcPr>
          <w:p w14:paraId="652A0450"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17F46009" w14:textId="77777777" w:rsidR="008B44BD" w:rsidRDefault="008B44BD" w:rsidP="00DD0207">
            <w:pPr>
              <w:spacing w:line="280" w:lineRule="exact"/>
              <w:jc w:val="left"/>
              <w:rPr>
                <w:rFonts w:cs="Meiryo UI"/>
                <w:sz w:val="18"/>
                <w:szCs w:val="18"/>
              </w:rPr>
            </w:pPr>
            <w:r w:rsidRPr="00601F6D">
              <w:rPr>
                <w:rFonts w:cs="Meiryo UI"/>
                <w:sz w:val="18"/>
                <w:szCs w:val="18"/>
              </w:rPr>
              <w:t>OS更新プログラム適用</w:t>
            </w:r>
          </w:p>
          <w:p w14:paraId="1514ED1F" w14:textId="77777777" w:rsidR="008B44BD" w:rsidRDefault="008B44BD" w:rsidP="00DD0207">
            <w:pPr>
              <w:spacing w:line="280" w:lineRule="exact"/>
              <w:ind w:leftChars="100" w:left="200"/>
              <w:jc w:val="left"/>
              <w:rPr>
                <w:rFonts w:cs="Meiryo UI"/>
                <w:sz w:val="18"/>
                <w:szCs w:val="18"/>
              </w:rPr>
            </w:pPr>
            <w:r w:rsidRPr="000E1B63">
              <w:rPr>
                <w:rFonts w:cs="Meiryo UI" w:hint="eastAsia"/>
                <w:sz w:val="18"/>
                <w:szCs w:val="18"/>
              </w:rPr>
              <w:t>定期的にパッチリリース情報を収集</w:t>
            </w:r>
            <w:r>
              <w:rPr>
                <w:rFonts w:cs="Meiryo UI" w:hint="eastAsia"/>
                <w:sz w:val="18"/>
                <w:szCs w:val="18"/>
              </w:rPr>
              <w:t>、</w:t>
            </w:r>
            <w:r w:rsidRPr="000212DE">
              <w:rPr>
                <w:rFonts w:cs="Meiryo UI"/>
                <w:sz w:val="18"/>
                <w:szCs w:val="18"/>
              </w:rPr>
              <w:t>検討し</w:t>
            </w:r>
            <w:r>
              <w:rPr>
                <w:rFonts w:cs="Meiryo UI" w:hint="eastAsia"/>
                <w:sz w:val="18"/>
                <w:szCs w:val="18"/>
              </w:rPr>
              <w:t>報告や適用を実施する。なお、</w:t>
            </w:r>
            <w:r w:rsidRPr="001B6FE9">
              <w:rPr>
                <w:rFonts w:hint="eastAsia"/>
                <w:sz w:val="18"/>
                <w:szCs w:val="18"/>
              </w:rPr>
              <w:t>セキュリティインシデント</w:t>
            </w:r>
            <w:r>
              <w:rPr>
                <w:rFonts w:hint="eastAsia"/>
                <w:sz w:val="18"/>
                <w:szCs w:val="18"/>
              </w:rPr>
              <w:t>が発生した際は随時対応する。</w:t>
            </w:r>
          </w:p>
        </w:tc>
        <w:tc>
          <w:tcPr>
            <w:tcW w:w="1984" w:type="dxa"/>
            <w:tcBorders>
              <w:top w:val="single" w:sz="4" w:space="0" w:color="auto"/>
              <w:left w:val="single" w:sz="4" w:space="0" w:color="auto"/>
              <w:bottom w:val="single" w:sz="4" w:space="0" w:color="auto"/>
              <w:right w:val="single" w:sz="4" w:space="0" w:color="auto"/>
            </w:tcBorders>
          </w:tcPr>
          <w:p w14:paraId="5ED98C69" w14:textId="77777777" w:rsidR="008B44BD" w:rsidRPr="008740C6"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412C4D89" w14:textId="77777777" w:rsidTr="00DD0207">
        <w:trPr>
          <w:cantSplit/>
          <w:trHeight w:val="555"/>
        </w:trPr>
        <w:tc>
          <w:tcPr>
            <w:tcW w:w="567" w:type="dxa"/>
            <w:vMerge/>
            <w:tcBorders>
              <w:left w:val="single" w:sz="4" w:space="0" w:color="auto"/>
              <w:right w:val="single" w:sz="4" w:space="0" w:color="auto"/>
            </w:tcBorders>
            <w:shd w:val="clear" w:color="auto" w:fill="auto"/>
          </w:tcPr>
          <w:p w14:paraId="3E75A458" w14:textId="77777777" w:rsidR="008B44BD" w:rsidRDefault="008B44BD" w:rsidP="00DD0207">
            <w:pPr>
              <w:spacing w:line="280" w:lineRule="exact"/>
              <w:jc w:val="center"/>
              <w:rPr>
                <w:rFonts w:cs="Meiryo UI"/>
                <w:szCs w:val="20"/>
              </w:rPr>
            </w:pPr>
          </w:p>
        </w:tc>
        <w:tc>
          <w:tcPr>
            <w:tcW w:w="1559" w:type="dxa"/>
            <w:vMerge/>
            <w:tcBorders>
              <w:left w:val="single" w:sz="4" w:space="0" w:color="auto"/>
              <w:right w:val="single" w:sz="4" w:space="0" w:color="auto"/>
            </w:tcBorders>
            <w:shd w:val="clear" w:color="auto" w:fill="auto"/>
          </w:tcPr>
          <w:p w14:paraId="422EA47A"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1268B45D" w14:textId="77777777" w:rsidR="008B44BD" w:rsidRDefault="008B44BD" w:rsidP="00DD0207">
            <w:pPr>
              <w:spacing w:line="280" w:lineRule="exact"/>
              <w:jc w:val="left"/>
              <w:rPr>
                <w:rFonts w:cs="Meiryo UI"/>
                <w:sz w:val="18"/>
                <w:szCs w:val="18"/>
              </w:rPr>
            </w:pPr>
            <w:r w:rsidRPr="00140F50">
              <w:rPr>
                <w:rFonts w:cs="Meiryo UI" w:hint="eastAsia"/>
                <w:sz w:val="18"/>
                <w:szCs w:val="18"/>
              </w:rPr>
              <w:t>ウィルスパターン・エンジン更新運用</w:t>
            </w:r>
          </w:p>
          <w:p w14:paraId="55DC17AB" w14:textId="77777777" w:rsidR="008B44BD" w:rsidRDefault="008B44BD" w:rsidP="00DD0207">
            <w:pPr>
              <w:spacing w:line="280" w:lineRule="exact"/>
              <w:ind w:firstLineChars="100" w:firstLine="180"/>
              <w:jc w:val="left"/>
              <w:rPr>
                <w:rFonts w:cs="Meiryo UI"/>
                <w:sz w:val="18"/>
                <w:szCs w:val="18"/>
              </w:rPr>
            </w:pPr>
            <w:r w:rsidRPr="006D58B4">
              <w:rPr>
                <w:rFonts w:cs="Meiryo UI" w:hint="eastAsia"/>
                <w:sz w:val="18"/>
                <w:szCs w:val="18"/>
              </w:rPr>
              <w:t>定期的にウィルスパターンファイルおよびエンジンの更新</w:t>
            </w:r>
            <w:r>
              <w:rPr>
                <w:rFonts w:cs="Meiryo UI" w:hint="eastAsia"/>
                <w:sz w:val="18"/>
                <w:szCs w:val="18"/>
              </w:rPr>
              <w:t>を実施する。</w:t>
            </w:r>
          </w:p>
        </w:tc>
        <w:tc>
          <w:tcPr>
            <w:tcW w:w="1984" w:type="dxa"/>
            <w:tcBorders>
              <w:top w:val="single" w:sz="4" w:space="0" w:color="auto"/>
              <w:left w:val="single" w:sz="4" w:space="0" w:color="auto"/>
              <w:bottom w:val="single" w:sz="4" w:space="0" w:color="auto"/>
              <w:right w:val="single" w:sz="4" w:space="0" w:color="auto"/>
            </w:tcBorders>
          </w:tcPr>
          <w:p w14:paraId="7784EAB0" w14:textId="77777777" w:rsidR="008B44BD" w:rsidRPr="008740C6"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0E4F734A" w14:textId="77777777" w:rsidTr="00DD0207">
        <w:trPr>
          <w:cantSplit/>
          <w:trHeight w:val="555"/>
        </w:trPr>
        <w:tc>
          <w:tcPr>
            <w:tcW w:w="567" w:type="dxa"/>
            <w:vMerge/>
            <w:tcBorders>
              <w:left w:val="single" w:sz="4" w:space="0" w:color="auto"/>
              <w:right w:val="single" w:sz="4" w:space="0" w:color="auto"/>
            </w:tcBorders>
            <w:shd w:val="clear" w:color="auto" w:fill="auto"/>
          </w:tcPr>
          <w:p w14:paraId="5BA75450" w14:textId="77777777" w:rsidR="008B44BD" w:rsidRDefault="008B44BD" w:rsidP="00DD0207">
            <w:pPr>
              <w:spacing w:line="280" w:lineRule="exact"/>
              <w:jc w:val="center"/>
              <w:rPr>
                <w:rFonts w:cs="Meiryo UI"/>
                <w:szCs w:val="20"/>
              </w:rPr>
            </w:pPr>
          </w:p>
        </w:tc>
        <w:tc>
          <w:tcPr>
            <w:tcW w:w="1559" w:type="dxa"/>
            <w:vMerge/>
            <w:tcBorders>
              <w:left w:val="single" w:sz="4" w:space="0" w:color="auto"/>
              <w:right w:val="single" w:sz="4" w:space="0" w:color="auto"/>
            </w:tcBorders>
            <w:shd w:val="clear" w:color="auto" w:fill="auto"/>
          </w:tcPr>
          <w:p w14:paraId="3D5A6F35" w14:textId="77777777" w:rsidR="008B44BD" w:rsidRPr="008740C6" w:rsidRDefault="008B44BD" w:rsidP="00DD0207">
            <w:pPr>
              <w:spacing w:line="280" w:lineRule="exact"/>
              <w:jc w:val="left"/>
              <w:rPr>
                <w:rFonts w:cs="Meiryo UI"/>
                <w:sz w:val="18"/>
                <w:szCs w:val="18"/>
              </w:rPr>
            </w:pP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51691E8B" w14:textId="77777777" w:rsidR="008B44BD" w:rsidRDefault="008B44BD" w:rsidP="00DD0207">
            <w:pPr>
              <w:spacing w:line="280" w:lineRule="exact"/>
              <w:jc w:val="left"/>
              <w:rPr>
                <w:rFonts w:cs="Meiryo UI"/>
                <w:sz w:val="18"/>
                <w:szCs w:val="18"/>
              </w:rPr>
            </w:pPr>
            <w:r w:rsidRPr="00140F50">
              <w:rPr>
                <w:rFonts w:cs="Meiryo UI" w:hint="eastAsia"/>
                <w:sz w:val="18"/>
                <w:szCs w:val="18"/>
              </w:rPr>
              <w:t>ウィルス</w:t>
            </w:r>
            <w:r>
              <w:rPr>
                <w:rFonts w:cs="Meiryo UI" w:hint="eastAsia"/>
                <w:sz w:val="18"/>
                <w:szCs w:val="18"/>
              </w:rPr>
              <w:t>スキャン</w:t>
            </w:r>
            <w:r w:rsidRPr="00140F50">
              <w:rPr>
                <w:rFonts w:cs="Meiryo UI" w:hint="eastAsia"/>
                <w:sz w:val="18"/>
                <w:szCs w:val="18"/>
              </w:rPr>
              <w:t>運用</w:t>
            </w:r>
          </w:p>
          <w:p w14:paraId="48C58F9D" w14:textId="77777777" w:rsidR="008B44BD" w:rsidRPr="00140F50" w:rsidRDefault="008B44BD" w:rsidP="00DD0207">
            <w:pPr>
              <w:spacing w:line="280" w:lineRule="exact"/>
              <w:ind w:firstLineChars="100" w:firstLine="180"/>
              <w:jc w:val="left"/>
              <w:rPr>
                <w:rFonts w:cs="Meiryo UI"/>
                <w:sz w:val="18"/>
                <w:szCs w:val="18"/>
              </w:rPr>
            </w:pPr>
            <w:r w:rsidRPr="006D58B4">
              <w:rPr>
                <w:rFonts w:cs="Meiryo UI" w:hint="eastAsia"/>
                <w:sz w:val="18"/>
                <w:szCs w:val="18"/>
              </w:rPr>
              <w:t>定期的にウィルス</w:t>
            </w:r>
            <w:r>
              <w:rPr>
                <w:rFonts w:cs="Meiryo UI" w:hint="eastAsia"/>
                <w:sz w:val="18"/>
                <w:szCs w:val="18"/>
              </w:rPr>
              <w:t>スキャンを実施する。</w:t>
            </w:r>
          </w:p>
        </w:tc>
        <w:tc>
          <w:tcPr>
            <w:tcW w:w="1984" w:type="dxa"/>
            <w:tcBorders>
              <w:top w:val="single" w:sz="4" w:space="0" w:color="auto"/>
              <w:left w:val="single" w:sz="4" w:space="0" w:color="auto"/>
              <w:bottom w:val="single" w:sz="4" w:space="0" w:color="auto"/>
              <w:right w:val="single" w:sz="4" w:space="0" w:color="auto"/>
            </w:tcBorders>
          </w:tcPr>
          <w:p w14:paraId="5E23610F" w14:textId="77777777" w:rsidR="008B44BD" w:rsidRDefault="008B44BD" w:rsidP="00DD0207">
            <w:pPr>
              <w:spacing w:line="280" w:lineRule="exact"/>
              <w:jc w:val="left"/>
              <w:rPr>
                <w:rFonts w:cs="Meiryo UI"/>
                <w:sz w:val="18"/>
                <w:szCs w:val="18"/>
              </w:rPr>
            </w:pPr>
            <w:r>
              <w:rPr>
                <w:rFonts w:cs="Meiryo UI" w:hint="eastAsia"/>
                <w:sz w:val="18"/>
                <w:szCs w:val="18"/>
              </w:rPr>
              <w:t>同上</w:t>
            </w:r>
          </w:p>
        </w:tc>
      </w:tr>
      <w:tr w:rsidR="008B44BD" w:rsidRPr="008A74F4" w14:paraId="647F113F" w14:textId="77777777" w:rsidTr="00DD0207">
        <w:trPr>
          <w:cantSplit/>
          <w:trHeight w:val="555"/>
        </w:trPr>
        <w:tc>
          <w:tcPr>
            <w:tcW w:w="567" w:type="dxa"/>
            <w:tcBorders>
              <w:top w:val="single" w:sz="4" w:space="0" w:color="auto"/>
              <w:left w:val="single" w:sz="4" w:space="0" w:color="auto"/>
              <w:right w:val="single" w:sz="4" w:space="0" w:color="auto"/>
            </w:tcBorders>
            <w:shd w:val="clear" w:color="auto" w:fill="auto"/>
          </w:tcPr>
          <w:p w14:paraId="19069482" w14:textId="77777777" w:rsidR="008B44BD" w:rsidRDefault="008B44BD" w:rsidP="00DD0207">
            <w:pPr>
              <w:spacing w:line="280" w:lineRule="exact"/>
              <w:jc w:val="center"/>
              <w:rPr>
                <w:rFonts w:cs="Meiryo UI"/>
                <w:szCs w:val="20"/>
              </w:rPr>
            </w:pPr>
            <w:r>
              <w:rPr>
                <w:rFonts w:cs="Meiryo UI" w:hint="eastAsia"/>
                <w:szCs w:val="20"/>
              </w:rPr>
              <w:t>1</w:t>
            </w:r>
            <w:r>
              <w:rPr>
                <w:rFonts w:cs="Meiryo UI"/>
                <w:szCs w:val="20"/>
              </w:rPr>
              <w:t>2</w:t>
            </w:r>
          </w:p>
        </w:tc>
        <w:tc>
          <w:tcPr>
            <w:tcW w:w="1559" w:type="dxa"/>
            <w:tcBorders>
              <w:top w:val="single" w:sz="4" w:space="0" w:color="auto"/>
              <w:left w:val="single" w:sz="4" w:space="0" w:color="auto"/>
              <w:right w:val="single" w:sz="4" w:space="0" w:color="auto"/>
            </w:tcBorders>
            <w:shd w:val="clear" w:color="auto" w:fill="auto"/>
          </w:tcPr>
          <w:p w14:paraId="2C7C02AA"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障害時運用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2C7EF984" w14:textId="77777777" w:rsidR="008B44BD" w:rsidRDefault="008B44BD" w:rsidP="00DD0207">
            <w:pPr>
              <w:spacing w:line="280" w:lineRule="exact"/>
              <w:jc w:val="left"/>
              <w:rPr>
                <w:rFonts w:cs="Meiryo UI"/>
                <w:sz w:val="18"/>
                <w:szCs w:val="18"/>
              </w:rPr>
            </w:pPr>
            <w:r w:rsidRPr="00003BCC">
              <w:rPr>
                <w:rFonts w:cs="Meiryo UI" w:hint="eastAsia"/>
                <w:sz w:val="18"/>
                <w:szCs w:val="18"/>
              </w:rPr>
              <w:t>障害発生時の対応</w:t>
            </w:r>
          </w:p>
          <w:p w14:paraId="1E371AEA" w14:textId="77777777" w:rsidR="008B44BD" w:rsidRPr="008740C6" w:rsidRDefault="008B44BD" w:rsidP="00DD0207">
            <w:pPr>
              <w:spacing w:line="280" w:lineRule="exact"/>
              <w:ind w:leftChars="100" w:left="200"/>
              <w:jc w:val="left"/>
              <w:rPr>
                <w:rFonts w:cs="Meiryo UI"/>
                <w:sz w:val="18"/>
                <w:szCs w:val="18"/>
              </w:rPr>
            </w:pPr>
            <w:r>
              <w:rPr>
                <w:rFonts w:cs="Meiryo UI" w:hint="eastAsia"/>
                <w:sz w:val="18"/>
                <w:szCs w:val="18"/>
              </w:rPr>
              <w:t>障害発生した際に、復旧に向けて各種対応を検討し実施する。</w:t>
            </w:r>
          </w:p>
        </w:tc>
        <w:tc>
          <w:tcPr>
            <w:tcW w:w="1984" w:type="dxa"/>
            <w:tcBorders>
              <w:top w:val="single" w:sz="4" w:space="0" w:color="auto"/>
              <w:left w:val="single" w:sz="4" w:space="0" w:color="auto"/>
              <w:bottom w:val="single" w:sz="4" w:space="0" w:color="auto"/>
              <w:right w:val="single" w:sz="4" w:space="0" w:color="auto"/>
            </w:tcBorders>
          </w:tcPr>
          <w:p w14:paraId="4310544E" w14:textId="77777777" w:rsidR="008B44BD" w:rsidRPr="008740C6" w:rsidRDefault="008B44BD" w:rsidP="00DD0207">
            <w:pPr>
              <w:spacing w:line="280" w:lineRule="exact"/>
              <w:jc w:val="left"/>
              <w:rPr>
                <w:rFonts w:cs="Meiryo UI"/>
                <w:sz w:val="18"/>
                <w:szCs w:val="18"/>
              </w:rPr>
            </w:pPr>
            <w:r>
              <w:rPr>
                <w:rFonts w:cs="Meiryo UI"/>
                <w:sz w:val="18"/>
                <w:szCs w:val="18"/>
              </w:rPr>
              <w:t>8</w:t>
            </w:r>
            <w:r w:rsidRPr="008740C6">
              <w:rPr>
                <w:rFonts w:cs="Meiryo UI"/>
                <w:sz w:val="18"/>
                <w:szCs w:val="18"/>
              </w:rPr>
              <w:t xml:space="preserve">.4.6 </w:t>
            </w:r>
            <w:r w:rsidRPr="008740C6">
              <w:rPr>
                <w:rFonts w:cs="Meiryo UI" w:hint="eastAsia"/>
                <w:sz w:val="18"/>
                <w:szCs w:val="18"/>
              </w:rPr>
              <w:t>障害時運用</w:t>
            </w:r>
          </w:p>
        </w:tc>
      </w:tr>
      <w:tr w:rsidR="008B44BD" w:rsidRPr="008A74F4" w14:paraId="2E0C6174"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79C580B7" w14:textId="77777777" w:rsidR="008B44BD" w:rsidRDefault="008B44BD" w:rsidP="00DD0207">
            <w:pPr>
              <w:spacing w:line="280" w:lineRule="exact"/>
              <w:jc w:val="center"/>
              <w:rPr>
                <w:rFonts w:cs="Meiryo UI"/>
                <w:szCs w:val="20"/>
              </w:rPr>
            </w:pPr>
            <w:r>
              <w:rPr>
                <w:rFonts w:cs="Meiryo UI" w:hint="eastAsia"/>
                <w:szCs w:val="20"/>
              </w:rPr>
              <w:t>1</w:t>
            </w:r>
            <w:r>
              <w:rPr>
                <w:rFonts w:cs="Meiryo UI"/>
                <w:szCs w:val="20"/>
              </w:rPr>
              <w:t>3</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28E7DCBA"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リリース運用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620B82F1" w14:textId="77777777" w:rsidR="008B44BD" w:rsidRDefault="008B44BD" w:rsidP="00DD0207">
            <w:pPr>
              <w:spacing w:line="280" w:lineRule="exact"/>
              <w:jc w:val="left"/>
              <w:rPr>
                <w:rFonts w:cs="Meiryo UI"/>
                <w:sz w:val="18"/>
                <w:szCs w:val="18"/>
              </w:rPr>
            </w:pPr>
            <w:r w:rsidRPr="00292F9B">
              <w:rPr>
                <w:rFonts w:cs="Meiryo UI" w:hint="eastAsia"/>
                <w:sz w:val="18"/>
                <w:szCs w:val="18"/>
              </w:rPr>
              <w:t>リリース対象モジュールのリリース管理</w:t>
            </w:r>
          </w:p>
          <w:p w14:paraId="6EAB3A4E" w14:textId="77777777" w:rsidR="008B44BD" w:rsidRPr="008740C6" w:rsidRDefault="008B44BD" w:rsidP="00DD0207">
            <w:pPr>
              <w:spacing w:line="280" w:lineRule="exact"/>
              <w:ind w:leftChars="100" w:left="200"/>
              <w:jc w:val="left"/>
              <w:rPr>
                <w:rFonts w:cs="Meiryo UI"/>
                <w:sz w:val="18"/>
                <w:szCs w:val="18"/>
              </w:rPr>
            </w:pPr>
            <w:r w:rsidRPr="00D01180">
              <w:rPr>
                <w:rFonts w:cs="Meiryo UI" w:hint="eastAsia"/>
                <w:sz w:val="18"/>
                <w:szCs w:val="18"/>
              </w:rPr>
              <w:t>対象モジュールの選定</w:t>
            </w:r>
            <w:r>
              <w:rPr>
                <w:rFonts w:cs="Meiryo UI" w:hint="eastAsia"/>
                <w:sz w:val="18"/>
                <w:szCs w:val="18"/>
              </w:rPr>
              <w:t>、</w:t>
            </w:r>
            <w:r w:rsidRPr="00D01180">
              <w:rPr>
                <w:rFonts w:cs="Meiryo UI"/>
                <w:sz w:val="18"/>
                <w:szCs w:val="18"/>
              </w:rPr>
              <w:t>構成管理の実施</w:t>
            </w:r>
            <w:r>
              <w:rPr>
                <w:rFonts w:cs="Meiryo UI" w:hint="eastAsia"/>
                <w:sz w:val="18"/>
                <w:szCs w:val="18"/>
              </w:rPr>
              <w:t>。</w:t>
            </w:r>
            <w:r w:rsidRPr="00BA7F07">
              <w:rPr>
                <w:rFonts w:cs="Meiryo UI" w:hint="eastAsia"/>
                <w:sz w:val="18"/>
                <w:szCs w:val="18"/>
              </w:rPr>
              <w:t>リリースフロー作成、各種ドキュメント</w:t>
            </w:r>
            <w:r>
              <w:rPr>
                <w:rFonts w:cs="Meiryo UI" w:hint="eastAsia"/>
                <w:sz w:val="18"/>
                <w:szCs w:val="18"/>
              </w:rPr>
              <w:t>、</w:t>
            </w:r>
            <w:r w:rsidRPr="00BA7F07">
              <w:rPr>
                <w:rFonts w:cs="Meiryo UI"/>
                <w:sz w:val="18"/>
                <w:szCs w:val="18"/>
              </w:rPr>
              <w:t>各役割の定義を明確にし運用する。</w:t>
            </w:r>
          </w:p>
        </w:tc>
        <w:tc>
          <w:tcPr>
            <w:tcW w:w="1984" w:type="dxa"/>
            <w:tcBorders>
              <w:top w:val="single" w:sz="4" w:space="0" w:color="auto"/>
              <w:left w:val="single" w:sz="4" w:space="0" w:color="auto"/>
              <w:bottom w:val="single" w:sz="4" w:space="0" w:color="auto"/>
              <w:right w:val="single" w:sz="4" w:space="0" w:color="auto"/>
            </w:tcBorders>
          </w:tcPr>
          <w:p w14:paraId="39E8AB9C" w14:textId="77777777" w:rsidR="008B44BD" w:rsidRPr="008740C6" w:rsidRDefault="008B44BD" w:rsidP="00DD0207">
            <w:pPr>
              <w:spacing w:line="280" w:lineRule="exact"/>
              <w:jc w:val="left"/>
              <w:rPr>
                <w:rFonts w:cs="Meiryo UI"/>
                <w:sz w:val="18"/>
                <w:szCs w:val="18"/>
              </w:rPr>
            </w:pPr>
            <w:r>
              <w:rPr>
                <w:rFonts w:cs="Meiryo UI"/>
                <w:sz w:val="18"/>
                <w:szCs w:val="18"/>
              </w:rPr>
              <w:t>8</w:t>
            </w:r>
            <w:r w:rsidRPr="008740C6">
              <w:rPr>
                <w:rFonts w:cs="Meiryo UI"/>
                <w:sz w:val="18"/>
                <w:szCs w:val="18"/>
              </w:rPr>
              <w:t xml:space="preserve">.4.10 </w:t>
            </w:r>
            <w:r w:rsidRPr="008740C6">
              <w:rPr>
                <w:rFonts w:cs="Meiryo UI" w:hint="eastAsia"/>
                <w:sz w:val="18"/>
                <w:szCs w:val="18"/>
              </w:rPr>
              <w:t>リリース運用</w:t>
            </w:r>
          </w:p>
        </w:tc>
      </w:tr>
      <w:tr w:rsidR="008B44BD" w:rsidRPr="008A74F4" w14:paraId="0F68C66A"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2C037A8E" w14:textId="77777777" w:rsidR="008B44BD" w:rsidRDefault="008B44BD" w:rsidP="00DD0207">
            <w:pPr>
              <w:spacing w:line="280" w:lineRule="exact"/>
              <w:jc w:val="center"/>
              <w:rPr>
                <w:rFonts w:cs="Meiryo UI"/>
                <w:szCs w:val="20"/>
              </w:rPr>
            </w:pPr>
            <w:r>
              <w:rPr>
                <w:rFonts w:cs="Meiryo UI" w:hint="eastAsia"/>
                <w:szCs w:val="20"/>
              </w:rPr>
              <w:t>1</w:t>
            </w:r>
            <w:r>
              <w:rPr>
                <w:rFonts w:cs="Meiryo UI"/>
                <w:szCs w:val="20"/>
              </w:rPr>
              <w:t>4</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1C816424"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災対運用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2AEB88A7" w14:textId="77777777" w:rsidR="008B44BD" w:rsidRDefault="008B44BD" w:rsidP="00DD0207">
            <w:pPr>
              <w:spacing w:line="280" w:lineRule="exact"/>
              <w:jc w:val="left"/>
              <w:rPr>
                <w:sz w:val="18"/>
                <w:szCs w:val="18"/>
              </w:rPr>
            </w:pPr>
            <w:r>
              <w:rPr>
                <w:rFonts w:hint="eastAsia"/>
                <w:sz w:val="18"/>
                <w:szCs w:val="18"/>
              </w:rPr>
              <w:t>災対時の運用</w:t>
            </w:r>
          </w:p>
          <w:p w14:paraId="28E644C3" w14:textId="77777777" w:rsidR="008B44BD" w:rsidRPr="008740C6" w:rsidRDefault="008B44BD" w:rsidP="00DD0207">
            <w:pPr>
              <w:spacing w:line="280" w:lineRule="exact"/>
              <w:ind w:leftChars="100" w:left="200"/>
              <w:jc w:val="left"/>
              <w:rPr>
                <w:sz w:val="18"/>
                <w:szCs w:val="18"/>
              </w:rPr>
            </w:pPr>
            <w:r>
              <w:rPr>
                <w:rFonts w:hint="eastAsia"/>
                <w:sz w:val="18"/>
                <w:szCs w:val="18"/>
              </w:rPr>
              <w:t>災対時の復旧を目的とし、</w:t>
            </w:r>
            <w:r w:rsidRPr="00CC302C">
              <w:rPr>
                <w:rFonts w:hint="eastAsia"/>
                <w:sz w:val="18"/>
                <w:szCs w:val="18"/>
              </w:rPr>
              <w:t>災害対策運用および復旧までの作業フローを検討</w:t>
            </w:r>
            <w:r>
              <w:rPr>
                <w:rFonts w:hint="eastAsia"/>
                <w:sz w:val="18"/>
                <w:szCs w:val="18"/>
              </w:rPr>
              <w:t>し、復旧作業を実施する。</w:t>
            </w:r>
          </w:p>
        </w:tc>
        <w:tc>
          <w:tcPr>
            <w:tcW w:w="1984" w:type="dxa"/>
            <w:tcBorders>
              <w:top w:val="single" w:sz="4" w:space="0" w:color="auto"/>
              <w:left w:val="single" w:sz="4" w:space="0" w:color="auto"/>
              <w:bottom w:val="single" w:sz="4" w:space="0" w:color="auto"/>
              <w:right w:val="single" w:sz="4" w:space="0" w:color="auto"/>
            </w:tcBorders>
          </w:tcPr>
          <w:p w14:paraId="24E8BB5E" w14:textId="77777777" w:rsidR="008B44BD" w:rsidRPr="008740C6" w:rsidRDefault="008B44BD" w:rsidP="00DD0207">
            <w:pPr>
              <w:spacing w:line="280" w:lineRule="exact"/>
              <w:jc w:val="left"/>
              <w:rPr>
                <w:rFonts w:cs="Meiryo UI"/>
                <w:sz w:val="18"/>
                <w:szCs w:val="18"/>
              </w:rPr>
            </w:pPr>
            <w:r>
              <w:rPr>
                <w:rFonts w:cs="Meiryo UI"/>
                <w:sz w:val="18"/>
                <w:szCs w:val="18"/>
              </w:rPr>
              <w:t>8</w:t>
            </w:r>
            <w:r w:rsidRPr="008740C6">
              <w:rPr>
                <w:rFonts w:cs="Meiryo UI"/>
                <w:sz w:val="18"/>
                <w:szCs w:val="18"/>
              </w:rPr>
              <w:t xml:space="preserve">.4.11 </w:t>
            </w:r>
            <w:r w:rsidRPr="008740C6">
              <w:rPr>
                <w:rFonts w:cs="Meiryo UI" w:hint="eastAsia"/>
                <w:sz w:val="18"/>
                <w:szCs w:val="18"/>
              </w:rPr>
              <w:t>災対運用</w:t>
            </w:r>
          </w:p>
        </w:tc>
      </w:tr>
      <w:tr w:rsidR="008B44BD" w:rsidRPr="008A74F4" w14:paraId="251C0C3D"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41908C00" w14:textId="77777777" w:rsidR="008B44BD" w:rsidRDefault="008B44BD" w:rsidP="00DD0207">
            <w:pPr>
              <w:spacing w:line="280" w:lineRule="exact"/>
              <w:jc w:val="center"/>
              <w:rPr>
                <w:rFonts w:cs="Meiryo UI"/>
                <w:szCs w:val="20"/>
              </w:rPr>
            </w:pPr>
            <w:r>
              <w:rPr>
                <w:rFonts w:cs="Meiryo UI" w:hint="eastAsia"/>
                <w:szCs w:val="20"/>
              </w:rPr>
              <w:t>1</w:t>
            </w:r>
            <w:r>
              <w:rPr>
                <w:rFonts w:cs="Meiryo UI"/>
                <w:szCs w:val="20"/>
              </w:rPr>
              <w:t>5</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6157BE61" w14:textId="77777777" w:rsidR="008B44BD" w:rsidRPr="008740C6" w:rsidRDefault="008B44BD" w:rsidP="00DD0207">
            <w:pPr>
              <w:spacing w:line="280" w:lineRule="exact"/>
              <w:jc w:val="left"/>
              <w:rPr>
                <w:rFonts w:cs="Meiryo UI"/>
                <w:sz w:val="18"/>
                <w:szCs w:val="18"/>
              </w:rPr>
            </w:pPr>
            <w:r>
              <w:rPr>
                <w:rFonts w:cs="Meiryo UI" w:hint="eastAsia"/>
                <w:sz w:val="18"/>
                <w:szCs w:val="18"/>
              </w:rPr>
              <w:t>カレンダ運用</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7E2F7C08" w14:textId="77777777" w:rsidR="008B44BD" w:rsidRDefault="008B44BD" w:rsidP="00DD0207">
            <w:pPr>
              <w:spacing w:line="280" w:lineRule="exact"/>
              <w:jc w:val="left"/>
              <w:rPr>
                <w:sz w:val="18"/>
                <w:szCs w:val="18"/>
              </w:rPr>
            </w:pPr>
            <w:r>
              <w:rPr>
                <w:rFonts w:hint="eastAsia"/>
                <w:sz w:val="18"/>
                <w:szCs w:val="18"/>
              </w:rPr>
              <w:t>Hinemosのカレンダ登録</w:t>
            </w:r>
          </w:p>
          <w:p w14:paraId="7EB63537" w14:textId="77777777" w:rsidR="008B44BD" w:rsidRDefault="008B44BD" w:rsidP="00DD0207">
            <w:pPr>
              <w:spacing w:line="280" w:lineRule="exact"/>
              <w:ind w:firstLineChars="99" w:firstLine="178"/>
              <w:jc w:val="left"/>
              <w:rPr>
                <w:sz w:val="18"/>
                <w:szCs w:val="18"/>
              </w:rPr>
            </w:pPr>
            <w:r>
              <w:rPr>
                <w:rFonts w:hint="eastAsia"/>
                <w:sz w:val="18"/>
                <w:szCs w:val="18"/>
              </w:rPr>
              <w:t>手順に沿って銀行営業日、祝日情報をカレンダに登録する。</w:t>
            </w:r>
          </w:p>
        </w:tc>
        <w:tc>
          <w:tcPr>
            <w:tcW w:w="1984" w:type="dxa"/>
            <w:tcBorders>
              <w:top w:val="single" w:sz="4" w:space="0" w:color="auto"/>
              <w:left w:val="single" w:sz="4" w:space="0" w:color="auto"/>
              <w:bottom w:val="single" w:sz="4" w:space="0" w:color="auto"/>
              <w:right w:val="single" w:sz="4" w:space="0" w:color="auto"/>
            </w:tcBorders>
          </w:tcPr>
          <w:p w14:paraId="2F2477FE" w14:textId="77777777" w:rsidR="008B44BD" w:rsidRPr="008740C6" w:rsidRDefault="008B44BD" w:rsidP="00DD0207">
            <w:pPr>
              <w:spacing w:line="280" w:lineRule="exact"/>
              <w:jc w:val="left"/>
              <w:rPr>
                <w:rFonts w:cs="Meiryo UI"/>
                <w:sz w:val="18"/>
                <w:szCs w:val="18"/>
              </w:rPr>
            </w:pPr>
            <w:r>
              <w:rPr>
                <w:rFonts w:cs="Meiryo UI"/>
                <w:sz w:val="18"/>
                <w:szCs w:val="18"/>
              </w:rPr>
              <w:t xml:space="preserve">8.4.4 </w:t>
            </w:r>
            <w:r>
              <w:rPr>
                <w:rFonts w:cs="Meiryo UI" w:hint="eastAsia"/>
                <w:sz w:val="18"/>
                <w:szCs w:val="18"/>
              </w:rPr>
              <w:t>保守運用</w:t>
            </w:r>
          </w:p>
        </w:tc>
      </w:tr>
      <w:tr w:rsidR="008B44BD" w:rsidRPr="008A74F4" w14:paraId="6EE204CC"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400E4625" w14:textId="77777777" w:rsidR="008B44BD" w:rsidRDefault="008B44BD" w:rsidP="00DD0207">
            <w:pPr>
              <w:spacing w:line="280" w:lineRule="exact"/>
              <w:jc w:val="center"/>
              <w:rPr>
                <w:rFonts w:cs="Meiryo UI"/>
                <w:szCs w:val="20"/>
              </w:rPr>
            </w:pPr>
            <w:r>
              <w:rPr>
                <w:rFonts w:cs="Meiryo UI" w:hint="eastAsia"/>
                <w:szCs w:val="20"/>
              </w:rPr>
              <w:t>1</w:t>
            </w:r>
            <w:r>
              <w:rPr>
                <w:rFonts w:cs="Meiryo UI"/>
                <w:szCs w:val="20"/>
              </w:rPr>
              <w:t>6</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7EA5C5F1"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オペレーション訓練</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38A799D9" w14:textId="77777777" w:rsidR="008B44BD" w:rsidRDefault="008B44BD" w:rsidP="00DD0207">
            <w:pPr>
              <w:spacing w:line="280" w:lineRule="exact"/>
              <w:jc w:val="left"/>
              <w:rPr>
                <w:rFonts w:cs="Meiryo UI"/>
                <w:sz w:val="18"/>
                <w:szCs w:val="18"/>
              </w:rPr>
            </w:pPr>
            <w:r>
              <w:rPr>
                <w:rFonts w:cs="Meiryo UI" w:hint="eastAsia"/>
                <w:sz w:val="18"/>
                <w:szCs w:val="18"/>
              </w:rPr>
              <w:t>オペレーション訓練</w:t>
            </w:r>
          </w:p>
          <w:p w14:paraId="10C5F7DF" w14:textId="77777777" w:rsidR="008B44BD" w:rsidRPr="008740C6" w:rsidRDefault="008B44BD" w:rsidP="00DD0207">
            <w:pPr>
              <w:spacing w:line="280" w:lineRule="exact"/>
              <w:ind w:leftChars="100" w:left="200"/>
              <w:jc w:val="left"/>
              <w:rPr>
                <w:rFonts w:cs="Meiryo UI"/>
                <w:sz w:val="18"/>
                <w:szCs w:val="18"/>
              </w:rPr>
            </w:pPr>
            <w:r>
              <w:rPr>
                <w:rFonts w:cs="Meiryo UI" w:hint="eastAsia"/>
                <w:sz w:val="18"/>
                <w:szCs w:val="18"/>
              </w:rPr>
              <w:t>通常/臨時運用時の運用項目、作業手順などを確認し、オペレーションミスなど防止ためにオペレーション訓練を実施する。</w:t>
            </w:r>
          </w:p>
        </w:tc>
        <w:tc>
          <w:tcPr>
            <w:tcW w:w="1984" w:type="dxa"/>
            <w:tcBorders>
              <w:top w:val="single" w:sz="4" w:space="0" w:color="auto"/>
              <w:left w:val="single" w:sz="4" w:space="0" w:color="auto"/>
              <w:bottom w:val="single" w:sz="4" w:space="0" w:color="auto"/>
              <w:right w:val="single" w:sz="4" w:space="0" w:color="auto"/>
            </w:tcBorders>
          </w:tcPr>
          <w:p w14:paraId="15C2D7EB" w14:textId="77777777" w:rsidR="008B44BD" w:rsidRPr="008740C6" w:rsidRDefault="008B44BD" w:rsidP="00DD0207">
            <w:pPr>
              <w:spacing w:line="280" w:lineRule="exact"/>
              <w:jc w:val="left"/>
              <w:rPr>
                <w:rFonts w:cs="Meiryo UI"/>
                <w:sz w:val="18"/>
                <w:szCs w:val="18"/>
              </w:rPr>
            </w:pPr>
            <w:r>
              <w:rPr>
                <w:rFonts w:cs="Meiryo UI"/>
                <w:sz w:val="18"/>
                <w:szCs w:val="18"/>
              </w:rPr>
              <w:t xml:space="preserve">8.4.7 </w:t>
            </w:r>
            <w:r>
              <w:rPr>
                <w:rFonts w:cs="Meiryo UI" w:hint="eastAsia"/>
                <w:sz w:val="18"/>
                <w:szCs w:val="18"/>
              </w:rPr>
              <w:t>運用・保守体制</w:t>
            </w:r>
          </w:p>
        </w:tc>
      </w:tr>
      <w:tr w:rsidR="008B44BD" w:rsidRPr="008740C6" w14:paraId="628CB87A" w14:textId="77777777" w:rsidTr="00DD0207">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6FDEE950" w14:textId="77777777" w:rsidR="008B44BD" w:rsidRDefault="008B44BD" w:rsidP="00DD0207">
            <w:pPr>
              <w:spacing w:line="280" w:lineRule="exact"/>
              <w:jc w:val="center"/>
              <w:rPr>
                <w:rFonts w:cs="Meiryo UI"/>
                <w:szCs w:val="20"/>
              </w:rPr>
            </w:pPr>
            <w:r>
              <w:rPr>
                <w:rFonts w:cs="Meiryo UI" w:hint="eastAsia"/>
                <w:szCs w:val="20"/>
              </w:rPr>
              <w:t>1</w:t>
            </w:r>
            <w:r>
              <w:rPr>
                <w:rFonts w:cs="Meiryo UI"/>
                <w:szCs w:val="20"/>
              </w:rPr>
              <w:t>7</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55A98EC8" w14:textId="77777777" w:rsidR="008B44BD" w:rsidRPr="008740C6" w:rsidRDefault="008B44BD" w:rsidP="00DD0207">
            <w:pPr>
              <w:spacing w:line="280" w:lineRule="exact"/>
              <w:jc w:val="left"/>
              <w:rPr>
                <w:rFonts w:cs="Meiryo UI"/>
                <w:sz w:val="18"/>
                <w:szCs w:val="18"/>
              </w:rPr>
            </w:pPr>
            <w:r w:rsidRPr="008740C6">
              <w:rPr>
                <w:rFonts w:cs="Meiryo UI" w:hint="eastAsia"/>
                <w:sz w:val="18"/>
                <w:szCs w:val="18"/>
              </w:rPr>
              <w:t>報告</w:t>
            </w:r>
          </w:p>
        </w:tc>
        <w:tc>
          <w:tcPr>
            <w:tcW w:w="5529" w:type="dxa"/>
            <w:tcBorders>
              <w:top w:val="single" w:sz="4" w:space="0" w:color="auto"/>
              <w:left w:val="single" w:sz="4" w:space="0" w:color="auto"/>
              <w:bottom w:val="single" w:sz="4" w:space="0" w:color="auto"/>
              <w:right w:val="single" w:sz="4" w:space="0" w:color="auto"/>
            </w:tcBorders>
            <w:shd w:val="clear" w:color="auto" w:fill="auto"/>
          </w:tcPr>
          <w:p w14:paraId="64D77E13" w14:textId="77777777" w:rsidR="008B44BD" w:rsidRDefault="008B44BD" w:rsidP="00DD0207">
            <w:pPr>
              <w:spacing w:line="280" w:lineRule="exact"/>
              <w:jc w:val="left"/>
              <w:rPr>
                <w:sz w:val="18"/>
                <w:szCs w:val="18"/>
              </w:rPr>
            </w:pPr>
            <w:r>
              <w:rPr>
                <w:rFonts w:hint="eastAsia"/>
                <w:sz w:val="18"/>
                <w:szCs w:val="18"/>
              </w:rPr>
              <w:t>月次報告</w:t>
            </w:r>
          </w:p>
          <w:p w14:paraId="3A0C7C90" w14:textId="77777777" w:rsidR="008B44BD" w:rsidRPr="00DB2597" w:rsidRDefault="008B44BD" w:rsidP="00DD0207">
            <w:pPr>
              <w:spacing w:line="280" w:lineRule="exact"/>
              <w:ind w:leftChars="100" w:left="200"/>
              <w:jc w:val="left"/>
              <w:rPr>
                <w:sz w:val="18"/>
                <w:szCs w:val="18"/>
              </w:rPr>
            </w:pPr>
            <w:r w:rsidRPr="00612D2B">
              <w:rPr>
                <w:rFonts w:hint="eastAsia"/>
                <w:sz w:val="18"/>
                <w:szCs w:val="18"/>
              </w:rPr>
              <w:t>月次報告</w:t>
            </w:r>
            <w:r>
              <w:rPr>
                <w:rFonts w:hint="eastAsia"/>
                <w:sz w:val="18"/>
                <w:szCs w:val="18"/>
              </w:rPr>
              <w:t>に必要な</w:t>
            </w:r>
            <w:r w:rsidRPr="00612D2B">
              <w:rPr>
                <w:sz w:val="18"/>
                <w:szCs w:val="18"/>
              </w:rPr>
              <w:t>情報収集</w:t>
            </w:r>
            <w:r>
              <w:rPr>
                <w:rFonts w:hint="eastAsia"/>
                <w:sz w:val="18"/>
                <w:szCs w:val="18"/>
              </w:rPr>
              <w:t>を行い、報告資料を作成し、定期報告会で報告する。</w:t>
            </w:r>
          </w:p>
        </w:tc>
        <w:tc>
          <w:tcPr>
            <w:tcW w:w="1984" w:type="dxa"/>
            <w:tcBorders>
              <w:top w:val="single" w:sz="4" w:space="0" w:color="auto"/>
              <w:left w:val="single" w:sz="4" w:space="0" w:color="auto"/>
              <w:bottom w:val="single" w:sz="4" w:space="0" w:color="auto"/>
              <w:right w:val="single" w:sz="4" w:space="0" w:color="auto"/>
            </w:tcBorders>
          </w:tcPr>
          <w:p w14:paraId="0C137C1A" w14:textId="77777777" w:rsidR="008B44BD" w:rsidRPr="008740C6" w:rsidRDefault="008B44BD" w:rsidP="00DD0207">
            <w:pPr>
              <w:spacing w:line="280" w:lineRule="exact"/>
              <w:jc w:val="left"/>
              <w:rPr>
                <w:rFonts w:cs="Meiryo UI"/>
                <w:sz w:val="18"/>
                <w:szCs w:val="18"/>
              </w:rPr>
            </w:pPr>
            <w:r>
              <w:rPr>
                <w:rFonts w:cs="Meiryo UI"/>
                <w:sz w:val="18"/>
                <w:szCs w:val="18"/>
              </w:rPr>
              <w:t>8</w:t>
            </w:r>
            <w:r w:rsidRPr="008740C6">
              <w:rPr>
                <w:rFonts w:cs="Meiryo UI"/>
                <w:sz w:val="18"/>
                <w:szCs w:val="18"/>
              </w:rPr>
              <w:t xml:space="preserve">.4.8 </w:t>
            </w:r>
            <w:r w:rsidRPr="008740C6">
              <w:rPr>
                <w:rFonts w:cs="Meiryo UI" w:hint="eastAsia"/>
                <w:sz w:val="18"/>
                <w:szCs w:val="18"/>
              </w:rPr>
              <w:t>月次報告</w:t>
            </w:r>
          </w:p>
        </w:tc>
      </w:tr>
    </w:tbl>
    <w:p w14:paraId="4B8E01A7" w14:textId="77777777" w:rsidR="00BE1947" w:rsidRDefault="00BE1947" w:rsidP="00C46A4F">
      <w:pPr>
        <w:widowControl/>
        <w:jc w:val="left"/>
      </w:pPr>
    </w:p>
    <w:p w14:paraId="21E23BA3" w14:textId="77777777" w:rsidR="00BE1947" w:rsidRDefault="00BE1947" w:rsidP="000359C3">
      <w:pPr>
        <w:pStyle w:val="3"/>
      </w:pPr>
      <w:bookmarkStart w:id="383" w:name="_Toc71291728"/>
      <w:bookmarkStart w:id="384" w:name="_Toc71618740"/>
      <w:bookmarkStart w:id="385" w:name="_Toc124835636"/>
      <w:r w:rsidRPr="00E0349B">
        <w:rPr>
          <w:rFonts w:hint="eastAsia"/>
        </w:rPr>
        <w:lastRenderedPageBreak/>
        <w:t>災対運用項目</w:t>
      </w:r>
      <w:bookmarkEnd w:id="383"/>
      <w:bookmarkEnd w:id="384"/>
      <w:bookmarkEnd w:id="385"/>
    </w:p>
    <w:p w14:paraId="7F169921" w14:textId="77777777" w:rsidR="00C65367" w:rsidRPr="00705CF5" w:rsidRDefault="00C65367" w:rsidP="00C65367">
      <w:pPr>
        <w:ind w:left="1276"/>
      </w:pPr>
      <w:r w:rsidRPr="00034A1B">
        <w:rPr>
          <w:rFonts w:hint="eastAsia"/>
        </w:rPr>
        <w:t>営業・融資サポートシステム</w:t>
      </w:r>
      <w:r>
        <w:rPr>
          <w:rFonts w:hint="eastAsia"/>
        </w:rPr>
        <w:t>と関連する拠点における災害発生時の対応とサービス影響について記載する。なお、</w:t>
      </w:r>
      <w:r w:rsidRPr="00C65367">
        <w:rPr>
          <w:rFonts w:hint="eastAsia"/>
        </w:rPr>
        <w:t>災対運</w:t>
      </w:r>
      <w:r w:rsidRPr="0052391C">
        <w:rPr>
          <w:rFonts w:hint="eastAsia"/>
        </w:rPr>
        <w:t>用は、災害発生時に本システムの稼働に影響がある東京リージョン（EYS本番環境）、ISID品川拠点（リモート対応）が利用不可になる大規模災害を対象とする。</w:t>
      </w:r>
    </w:p>
    <w:p w14:paraId="20FD7AAE" w14:textId="77777777" w:rsidR="00BE1947" w:rsidRDefault="00BE1947" w:rsidP="00C65367">
      <w:pPr>
        <w:widowControl/>
        <w:jc w:val="left"/>
      </w:pPr>
    </w:p>
    <w:p w14:paraId="37582A12" w14:textId="77777777" w:rsidR="001024CC" w:rsidRDefault="00D4052C" w:rsidP="003115D5">
      <w:pPr>
        <w:pStyle w:val="4"/>
        <w:numPr>
          <w:ilvl w:val="3"/>
          <w:numId w:val="96"/>
        </w:numPr>
        <w:tabs>
          <w:tab w:val="left" w:pos="2127"/>
        </w:tabs>
      </w:pPr>
      <w:r>
        <w:rPr>
          <w:rFonts w:hint="eastAsia"/>
        </w:rPr>
        <w:t>災害発生時の対応／サービスの影響</w:t>
      </w:r>
    </w:p>
    <w:p w14:paraId="4C52CB9B" w14:textId="77777777" w:rsidR="0077790A" w:rsidRDefault="00DA5C0C" w:rsidP="0077790A">
      <w:pPr>
        <w:ind w:leftChars="850" w:left="1700"/>
      </w:pPr>
      <w:r>
        <w:rPr>
          <w:rFonts w:hint="eastAsia"/>
        </w:rPr>
        <w:t>以下構成図にて災害発生時の対応が必要となる拠点を①～②で示す。表にて図内の各番号に対応した被災時の</w:t>
      </w:r>
      <w:r w:rsidR="00230EA0">
        <w:rPr>
          <w:rFonts w:hint="eastAsia"/>
        </w:rPr>
        <w:t>対応内容と影響を記載する。</w:t>
      </w:r>
    </w:p>
    <w:p w14:paraId="1F59D5B3" w14:textId="77777777" w:rsidR="0077790A" w:rsidRDefault="0077790A" w:rsidP="00C65367">
      <w:pPr>
        <w:widowControl/>
        <w:jc w:val="left"/>
      </w:pPr>
    </w:p>
    <w:p w14:paraId="5467E614" w14:textId="77777777" w:rsidR="00597942" w:rsidRDefault="00597942" w:rsidP="00C65367">
      <w:pPr>
        <w:widowControl/>
        <w:jc w:val="left"/>
      </w:pPr>
      <w:r>
        <w:rPr>
          <w:rFonts w:hint="eastAsia"/>
        </w:rPr>
        <w:t xml:space="preserve">　　　　　　　　　　　　　</w:t>
      </w:r>
      <w:r>
        <w:rPr>
          <w:noProof/>
        </w:rPr>
        <w:drawing>
          <wp:inline distT="0" distB="0" distL="0" distR="0" wp14:anchorId="7DFF87C9" wp14:editId="4F092CD8">
            <wp:extent cx="5686430" cy="5426015"/>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4623" cy="5433833"/>
                    </a:xfrm>
                    <a:prstGeom prst="rect">
                      <a:avLst/>
                    </a:prstGeom>
                    <a:noFill/>
                    <a:ln>
                      <a:noFill/>
                    </a:ln>
                  </pic:spPr>
                </pic:pic>
              </a:graphicData>
            </a:graphic>
          </wp:inline>
        </w:drawing>
      </w:r>
      <w:r>
        <w:rPr>
          <w:rFonts w:hint="eastAsia"/>
        </w:rPr>
        <w:t xml:space="preserve">　　</w:t>
      </w:r>
    </w:p>
    <w:p w14:paraId="30F273FE" w14:textId="77777777" w:rsidR="004633BC" w:rsidRDefault="004633BC">
      <w:pPr>
        <w:widowControl/>
        <w:jc w:val="left"/>
      </w:pPr>
      <w:r>
        <w:br w:type="page"/>
      </w:r>
    </w:p>
    <w:p w14:paraId="6058B23C" w14:textId="77777777" w:rsidR="004633BC" w:rsidRDefault="00A166FE" w:rsidP="004633BC">
      <w:pPr>
        <w:ind w:leftChars="850" w:left="1700"/>
      </w:pPr>
      <w:r>
        <w:rPr>
          <w:rFonts w:hint="eastAsia"/>
        </w:rPr>
        <w:lastRenderedPageBreak/>
        <w:t>各拠点における被災時の対応内容と影響</w:t>
      </w:r>
    </w:p>
    <w:tbl>
      <w:tblPr>
        <w:tblW w:w="9356" w:type="dxa"/>
        <w:tblInd w:w="1696" w:type="dxa"/>
        <w:tblLayout w:type="fixed"/>
        <w:tblLook w:val="04A0" w:firstRow="1" w:lastRow="0" w:firstColumn="1" w:lastColumn="0" w:noHBand="0" w:noVBand="1"/>
      </w:tblPr>
      <w:tblGrid>
        <w:gridCol w:w="567"/>
        <w:gridCol w:w="1560"/>
        <w:gridCol w:w="1559"/>
        <w:gridCol w:w="2410"/>
        <w:gridCol w:w="3260"/>
      </w:tblGrid>
      <w:tr w:rsidR="001C6002" w:rsidRPr="003F15B5" w14:paraId="3949C9A2" w14:textId="77777777" w:rsidTr="00D2261D">
        <w:trPr>
          <w:trHeight w:val="63"/>
          <w:tblHeader/>
        </w:trPr>
        <w:tc>
          <w:tcPr>
            <w:tcW w:w="56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5BA9544" w14:textId="77777777" w:rsidR="001C6002" w:rsidRPr="00B41087" w:rsidRDefault="001C6002" w:rsidP="00DD0207">
            <w:pPr>
              <w:jc w:val="center"/>
              <w:rPr>
                <w:rFonts w:cs="Meiryo UI"/>
                <w:sz w:val="18"/>
                <w:szCs w:val="18"/>
              </w:rPr>
            </w:pPr>
            <w:r w:rsidRPr="00B41087">
              <w:rPr>
                <w:rFonts w:cs="Meiryo UI" w:hint="eastAsia"/>
                <w:sz w:val="18"/>
                <w:szCs w:val="18"/>
              </w:rPr>
              <w:t>No</w:t>
            </w:r>
            <w:r>
              <w:rPr>
                <w:rFonts w:cs="Meiryo U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FD3A01" w14:textId="77777777" w:rsidR="001C6002" w:rsidRPr="00B41087" w:rsidRDefault="001C6002" w:rsidP="00DD0207">
            <w:pPr>
              <w:jc w:val="center"/>
              <w:rPr>
                <w:rFonts w:cs="Meiryo UI"/>
                <w:sz w:val="18"/>
                <w:szCs w:val="18"/>
              </w:rPr>
            </w:pPr>
            <w:r w:rsidRPr="00B41087">
              <w:rPr>
                <w:rFonts w:cs="Meiryo UI" w:hint="eastAsia"/>
                <w:sz w:val="18"/>
                <w:szCs w:val="18"/>
              </w:rPr>
              <w:t>被災拠点</w:t>
            </w:r>
          </w:p>
        </w:tc>
        <w:tc>
          <w:tcPr>
            <w:tcW w:w="155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A70C36" w14:textId="77777777" w:rsidR="001C6002" w:rsidRDefault="001C6002" w:rsidP="00DD0207">
            <w:pPr>
              <w:jc w:val="center"/>
              <w:rPr>
                <w:rFonts w:cs="Meiryo UI"/>
                <w:sz w:val="18"/>
                <w:szCs w:val="18"/>
              </w:rPr>
            </w:pPr>
            <w:r w:rsidRPr="00B41087">
              <w:rPr>
                <w:rFonts w:cs="Meiryo UI" w:hint="eastAsia"/>
                <w:sz w:val="18"/>
                <w:szCs w:val="18"/>
              </w:rPr>
              <w:t>営業・融資</w:t>
            </w:r>
          </w:p>
          <w:p w14:paraId="458C30E9" w14:textId="77777777" w:rsidR="001C6002" w:rsidRPr="00B41087" w:rsidRDefault="001C6002" w:rsidP="00DD0207">
            <w:pPr>
              <w:jc w:val="center"/>
              <w:rPr>
                <w:rFonts w:cs="Meiryo UI"/>
                <w:sz w:val="18"/>
                <w:szCs w:val="18"/>
              </w:rPr>
            </w:pPr>
            <w:r w:rsidRPr="00B41087">
              <w:rPr>
                <w:rFonts w:cs="Meiryo UI" w:hint="eastAsia"/>
                <w:sz w:val="18"/>
                <w:szCs w:val="18"/>
              </w:rPr>
              <w:t>サポートシステム</w:t>
            </w:r>
          </w:p>
        </w:tc>
        <w:tc>
          <w:tcPr>
            <w:tcW w:w="241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3D2473" w14:textId="77777777" w:rsidR="001C6002" w:rsidRPr="00B41087" w:rsidRDefault="001C6002" w:rsidP="00DD0207">
            <w:pPr>
              <w:jc w:val="center"/>
              <w:rPr>
                <w:rFonts w:cs="Meiryo UI"/>
                <w:sz w:val="18"/>
                <w:szCs w:val="18"/>
              </w:rPr>
            </w:pPr>
            <w:r w:rsidRPr="007520F1">
              <w:rPr>
                <w:rFonts w:cs="Meiryo UI" w:hint="eastAsia"/>
                <w:sz w:val="18"/>
                <w:szCs w:val="18"/>
              </w:rPr>
              <w:t>被災時の対応内容</w:t>
            </w:r>
          </w:p>
        </w:tc>
        <w:tc>
          <w:tcPr>
            <w:tcW w:w="326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AAC2664" w14:textId="77777777" w:rsidR="001C6002" w:rsidRPr="00B41087" w:rsidRDefault="001C6002" w:rsidP="00DD0207">
            <w:pPr>
              <w:jc w:val="center"/>
              <w:rPr>
                <w:rFonts w:cs="Meiryo UI"/>
                <w:sz w:val="18"/>
                <w:szCs w:val="18"/>
              </w:rPr>
            </w:pPr>
            <w:r>
              <w:rPr>
                <w:rFonts w:cs="Meiryo UI" w:hint="eastAsia"/>
                <w:sz w:val="18"/>
                <w:szCs w:val="18"/>
              </w:rPr>
              <w:t>被災時の</w:t>
            </w:r>
            <w:r w:rsidRPr="00B41087">
              <w:rPr>
                <w:rFonts w:cs="Meiryo UI" w:hint="eastAsia"/>
                <w:sz w:val="18"/>
                <w:szCs w:val="18"/>
              </w:rPr>
              <w:t>影響</w:t>
            </w:r>
          </w:p>
        </w:tc>
      </w:tr>
      <w:tr w:rsidR="001C6002" w:rsidRPr="008740C6" w14:paraId="54AB9094" w14:textId="77777777" w:rsidTr="005902D9">
        <w:trPr>
          <w:cantSplit/>
          <w:trHeight w:val="555"/>
        </w:trPr>
        <w:tc>
          <w:tcPr>
            <w:tcW w:w="567" w:type="dxa"/>
            <w:vMerge w:val="restart"/>
            <w:tcBorders>
              <w:top w:val="single" w:sz="4" w:space="0" w:color="auto"/>
              <w:left w:val="single" w:sz="4" w:space="0" w:color="auto"/>
              <w:right w:val="single" w:sz="4" w:space="0" w:color="auto"/>
            </w:tcBorders>
            <w:shd w:val="clear" w:color="auto" w:fill="auto"/>
          </w:tcPr>
          <w:p w14:paraId="5EC916B4" w14:textId="77777777" w:rsidR="001C6002" w:rsidRPr="00B41087" w:rsidRDefault="001C6002" w:rsidP="00DD0207">
            <w:pPr>
              <w:spacing w:line="280" w:lineRule="exact"/>
              <w:jc w:val="center"/>
              <w:rPr>
                <w:rFonts w:cs="Meiryo UI"/>
                <w:sz w:val="18"/>
                <w:szCs w:val="18"/>
              </w:rPr>
            </w:pPr>
            <w:r>
              <w:rPr>
                <w:rFonts w:cs="Meiryo UI" w:hint="eastAsia"/>
                <w:sz w:val="18"/>
                <w:szCs w:val="18"/>
              </w:rPr>
              <w:t>①</w:t>
            </w:r>
          </w:p>
        </w:tc>
        <w:tc>
          <w:tcPr>
            <w:tcW w:w="1560" w:type="dxa"/>
            <w:vMerge w:val="restart"/>
            <w:tcBorders>
              <w:top w:val="single" w:sz="4" w:space="0" w:color="auto"/>
              <w:left w:val="single" w:sz="4" w:space="0" w:color="auto"/>
              <w:right w:val="single" w:sz="4" w:space="0" w:color="auto"/>
            </w:tcBorders>
            <w:shd w:val="clear" w:color="auto" w:fill="auto"/>
          </w:tcPr>
          <w:p w14:paraId="6378E2D6" w14:textId="77777777" w:rsidR="001C6002" w:rsidRPr="00B41087" w:rsidRDefault="001C6002" w:rsidP="00DD0207">
            <w:pPr>
              <w:spacing w:line="280" w:lineRule="exact"/>
              <w:jc w:val="left"/>
              <w:rPr>
                <w:rFonts w:cs="Meiryo UI"/>
                <w:sz w:val="18"/>
                <w:szCs w:val="18"/>
              </w:rPr>
            </w:pPr>
            <w:r w:rsidRPr="00B41087">
              <w:rPr>
                <w:rFonts w:cs="Meiryo UI" w:hint="eastAsia"/>
                <w:sz w:val="18"/>
                <w:szCs w:val="18"/>
              </w:rPr>
              <w:t>東京リージョン</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2FA317B7" w14:textId="77777777" w:rsidR="001C6002" w:rsidRPr="00B41087" w:rsidRDefault="00B31027" w:rsidP="00DD0207">
            <w:pPr>
              <w:spacing w:line="280" w:lineRule="exact"/>
              <w:jc w:val="left"/>
              <w:rPr>
                <w:rFonts w:cs="Meiryo UI"/>
                <w:sz w:val="18"/>
                <w:szCs w:val="18"/>
              </w:rPr>
            </w:pPr>
            <w:r>
              <w:rPr>
                <w:rFonts w:cs="Meiryo UI" w:hint="eastAsia"/>
                <w:sz w:val="18"/>
                <w:szCs w:val="18"/>
              </w:rPr>
              <w:t>ファイル連携</w:t>
            </w:r>
            <w:r w:rsidR="001C6002" w:rsidRPr="00B41087">
              <w:rPr>
                <w:rFonts w:cs="Meiryo UI" w:hint="eastAsia"/>
                <w:sz w:val="18"/>
                <w:szCs w:val="18"/>
              </w:rPr>
              <w:t>サーバ</w:t>
            </w:r>
          </w:p>
        </w:tc>
        <w:tc>
          <w:tcPr>
            <w:tcW w:w="2410" w:type="dxa"/>
            <w:vMerge w:val="restart"/>
            <w:tcBorders>
              <w:top w:val="single" w:sz="4" w:space="0" w:color="auto"/>
              <w:left w:val="single" w:sz="4" w:space="0" w:color="auto"/>
              <w:right w:val="single" w:sz="4" w:space="0" w:color="auto"/>
            </w:tcBorders>
            <w:shd w:val="clear" w:color="auto" w:fill="auto"/>
          </w:tcPr>
          <w:p w14:paraId="1ED19782" w14:textId="77777777" w:rsidR="001C6002" w:rsidRPr="00B41087" w:rsidRDefault="00ED2A80" w:rsidP="00DD0207">
            <w:pPr>
              <w:spacing w:line="280" w:lineRule="exact"/>
              <w:jc w:val="left"/>
              <w:rPr>
                <w:rFonts w:cs="Meiryo UI"/>
                <w:sz w:val="18"/>
                <w:szCs w:val="18"/>
              </w:rPr>
            </w:pPr>
            <w:r>
              <w:rPr>
                <w:rFonts w:cs="Meiryo UI" w:hint="eastAsia"/>
                <w:sz w:val="18"/>
                <w:szCs w:val="18"/>
              </w:rPr>
              <w:t>DBサーバについては、</w:t>
            </w:r>
            <w:r w:rsidR="001C6002" w:rsidRPr="007520F1">
              <w:rPr>
                <w:rFonts w:cs="Meiryo UI" w:hint="eastAsia"/>
                <w:sz w:val="18"/>
                <w:szCs w:val="18"/>
              </w:rPr>
              <w:t>東京リージョンの復旧後のシステム復旧を目的として、大阪リージョン</w:t>
            </w:r>
            <w:r w:rsidR="001C6002">
              <w:rPr>
                <w:rFonts w:cs="Meiryo UI" w:hint="eastAsia"/>
                <w:sz w:val="18"/>
                <w:szCs w:val="18"/>
              </w:rPr>
              <w:t>に退避していた</w:t>
            </w:r>
            <w:r w:rsidR="007565EE">
              <w:rPr>
                <w:rFonts w:cs="Meiryo UI" w:hint="eastAsia"/>
                <w:sz w:val="18"/>
                <w:szCs w:val="18"/>
              </w:rPr>
              <w:t>D</w:t>
            </w:r>
            <w:r w:rsidR="007565EE">
              <w:rPr>
                <w:rFonts w:cs="Meiryo UI"/>
                <w:sz w:val="18"/>
                <w:szCs w:val="18"/>
              </w:rPr>
              <w:t>B</w:t>
            </w:r>
            <w:r w:rsidR="001C6002" w:rsidRPr="007520F1">
              <w:rPr>
                <w:rFonts w:cs="Meiryo UI" w:hint="eastAsia"/>
                <w:sz w:val="18"/>
                <w:szCs w:val="18"/>
              </w:rPr>
              <w:t>データから東京リージョンへリストアを実施する。</w:t>
            </w:r>
            <w:r w:rsidR="000D2BBD">
              <w:rPr>
                <w:rFonts w:cs="Meiryo UI" w:hint="eastAsia"/>
                <w:sz w:val="18"/>
                <w:szCs w:val="18"/>
              </w:rPr>
              <w:t>その他サーバについては東京リージョンで取得しているバックアップデータから復旧を行う。</w:t>
            </w:r>
            <w:r w:rsidR="001C6002" w:rsidRPr="00EB727C">
              <w:rPr>
                <w:rFonts w:cs="Meiryo UI" w:hint="eastAsia"/>
                <w:sz w:val="18"/>
                <w:szCs w:val="18"/>
              </w:rPr>
              <w:t>なお、被災状況によって左記サーバや</w:t>
            </w:r>
            <w:r w:rsidR="001C6002" w:rsidRPr="00EB727C">
              <w:rPr>
                <w:rFonts w:cs="Meiryo UI"/>
                <w:sz w:val="18"/>
                <w:szCs w:val="18"/>
              </w:rPr>
              <w:t>AWSサービスが正常に</w:t>
            </w:r>
            <w:r w:rsidR="001C6002" w:rsidRPr="00EB727C">
              <w:rPr>
                <w:rFonts w:cs="Meiryo UI" w:hint="eastAsia"/>
                <w:sz w:val="18"/>
                <w:szCs w:val="18"/>
              </w:rPr>
              <w:t>稼働</w:t>
            </w:r>
            <w:r w:rsidR="001C6002" w:rsidRPr="00EB727C">
              <w:rPr>
                <w:rFonts w:cs="Meiryo UI"/>
                <w:sz w:val="18"/>
                <w:szCs w:val="18"/>
              </w:rPr>
              <w:t>しない場合や</w:t>
            </w:r>
            <w:r w:rsidR="001C6002" w:rsidRPr="00EB727C">
              <w:rPr>
                <w:rFonts w:cs="Meiryo UI" w:hint="eastAsia"/>
                <w:sz w:val="18"/>
                <w:szCs w:val="18"/>
              </w:rPr>
              <w:t>初期構築</w:t>
            </w:r>
            <w:r w:rsidR="001C6002" w:rsidRPr="00EB727C">
              <w:rPr>
                <w:rFonts w:cs="Meiryo UI"/>
                <w:sz w:val="18"/>
                <w:szCs w:val="18"/>
              </w:rPr>
              <w:t>が必要な場合</w:t>
            </w:r>
            <w:r w:rsidR="001C6002" w:rsidRPr="00EB727C">
              <w:rPr>
                <w:rFonts w:cs="Meiryo UI" w:hint="eastAsia"/>
                <w:sz w:val="18"/>
                <w:szCs w:val="18"/>
              </w:rPr>
              <w:t>は</w:t>
            </w:r>
            <w:r w:rsidR="001C6002" w:rsidRPr="00EB727C">
              <w:rPr>
                <w:rFonts w:cs="Meiryo UI"/>
                <w:sz w:val="18"/>
                <w:szCs w:val="18"/>
              </w:rPr>
              <w:t>、パラメータシートを基に</w:t>
            </w:r>
            <w:r w:rsidR="001C6002" w:rsidRPr="00EB727C">
              <w:rPr>
                <w:rFonts w:cs="Meiryo UI" w:hint="eastAsia"/>
                <w:sz w:val="18"/>
                <w:szCs w:val="18"/>
              </w:rPr>
              <w:t>再構築し、リストアを実施する。</w:t>
            </w:r>
          </w:p>
        </w:tc>
        <w:tc>
          <w:tcPr>
            <w:tcW w:w="3260" w:type="dxa"/>
            <w:vMerge w:val="restart"/>
            <w:tcBorders>
              <w:top w:val="single" w:sz="4" w:space="0" w:color="auto"/>
              <w:left w:val="single" w:sz="4" w:space="0" w:color="auto"/>
              <w:right w:val="single" w:sz="4" w:space="0" w:color="auto"/>
            </w:tcBorders>
          </w:tcPr>
          <w:p w14:paraId="69AE0966" w14:textId="77777777" w:rsidR="001C6002" w:rsidRPr="00B41087" w:rsidRDefault="001C6002" w:rsidP="00DD0207">
            <w:pPr>
              <w:spacing w:line="280" w:lineRule="exact"/>
              <w:jc w:val="left"/>
              <w:rPr>
                <w:rFonts w:cs="Meiryo UI"/>
                <w:sz w:val="18"/>
                <w:szCs w:val="18"/>
              </w:rPr>
            </w:pPr>
            <w:r>
              <w:rPr>
                <w:rFonts w:cs="Meiryo UI" w:hint="eastAsia"/>
                <w:sz w:val="18"/>
                <w:szCs w:val="18"/>
              </w:rPr>
              <w:t>全システム</w:t>
            </w:r>
            <w:r w:rsidRPr="00A0186A">
              <w:rPr>
                <w:rFonts w:cs="Meiryo UI" w:hint="eastAsia"/>
                <w:sz w:val="18"/>
                <w:szCs w:val="18"/>
              </w:rPr>
              <w:t>（</w:t>
            </w:r>
            <w:r w:rsidR="00163D10" w:rsidRPr="005902D9">
              <w:rPr>
                <w:rFonts w:cs="Meiryo UI" w:hint="eastAsia"/>
                <w:sz w:val="18"/>
                <w:szCs w:val="18"/>
              </w:rPr>
              <w:t>ファイル連携サーバ、</w:t>
            </w:r>
            <w:r>
              <w:rPr>
                <w:rFonts w:cs="Meiryo UI" w:hint="eastAsia"/>
                <w:sz w:val="18"/>
                <w:szCs w:val="18"/>
              </w:rPr>
              <w:t>バッチサーバ、Web</w:t>
            </w:r>
            <w:r>
              <w:rPr>
                <w:rFonts w:cs="Meiryo UI"/>
                <w:sz w:val="18"/>
                <w:szCs w:val="18"/>
              </w:rPr>
              <w:t>/AP</w:t>
            </w:r>
            <w:r>
              <w:rPr>
                <w:rFonts w:cs="Meiryo UI" w:hint="eastAsia"/>
                <w:sz w:val="18"/>
                <w:szCs w:val="18"/>
              </w:rPr>
              <w:t>サーバ、DBサーバ）が停止する為、本システムの利用不可</w:t>
            </w:r>
          </w:p>
        </w:tc>
      </w:tr>
      <w:tr w:rsidR="00B31027" w:rsidRPr="008740C6" w14:paraId="3BF6D17B" w14:textId="77777777" w:rsidTr="00D2261D">
        <w:trPr>
          <w:cantSplit/>
          <w:trHeight w:val="555"/>
        </w:trPr>
        <w:tc>
          <w:tcPr>
            <w:tcW w:w="567" w:type="dxa"/>
            <w:vMerge/>
            <w:tcBorders>
              <w:top w:val="single" w:sz="4" w:space="0" w:color="auto"/>
              <w:left w:val="single" w:sz="4" w:space="0" w:color="auto"/>
              <w:right w:val="single" w:sz="4" w:space="0" w:color="auto"/>
            </w:tcBorders>
            <w:shd w:val="clear" w:color="auto" w:fill="auto"/>
          </w:tcPr>
          <w:p w14:paraId="54D667A3" w14:textId="77777777" w:rsidR="00B31027" w:rsidRDefault="00B31027" w:rsidP="00DD0207">
            <w:pPr>
              <w:spacing w:line="280" w:lineRule="exact"/>
              <w:jc w:val="center"/>
              <w:rPr>
                <w:rFonts w:cs="Meiryo UI"/>
                <w:sz w:val="18"/>
                <w:szCs w:val="18"/>
              </w:rPr>
            </w:pPr>
          </w:p>
        </w:tc>
        <w:tc>
          <w:tcPr>
            <w:tcW w:w="1560" w:type="dxa"/>
            <w:vMerge/>
            <w:tcBorders>
              <w:top w:val="single" w:sz="4" w:space="0" w:color="auto"/>
              <w:left w:val="single" w:sz="4" w:space="0" w:color="auto"/>
              <w:right w:val="single" w:sz="4" w:space="0" w:color="auto"/>
            </w:tcBorders>
            <w:shd w:val="clear" w:color="auto" w:fill="auto"/>
          </w:tcPr>
          <w:p w14:paraId="4052CB4E" w14:textId="77777777" w:rsidR="00B31027" w:rsidRPr="00B41087" w:rsidRDefault="00B31027" w:rsidP="00DD0207">
            <w:pPr>
              <w:spacing w:line="280" w:lineRule="exact"/>
              <w:jc w:val="left"/>
              <w:rPr>
                <w:rFonts w:cs="Meiryo UI"/>
                <w:sz w:val="18"/>
                <w:szCs w:val="18"/>
              </w:rPr>
            </w:pPr>
          </w:p>
        </w:tc>
        <w:tc>
          <w:tcPr>
            <w:tcW w:w="1559" w:type="dxa"/>
            <w:tcBorders>
              <w:top w:val="single" w:sz="4" w:space="0" w:color="auto"/>
              <w:left w:val="single" w:sz="4" w:space="0" w:color="auto"/>
              <w:bottom w:val="single" w:sz="4" w:space="0" w:color="auto"/>
              <w:right w:val="single" w:sz="4" w:space="0" w:color="auto"/>
            </w:tcBorders>
          </w:tcPr>
          <w:p w14:paraId="434E492D" w14:textId="77777777" w:rsidR="00B31027" w:rsidRPr="00B41087" w:rsidRDefault="00B31027" w:rsidP="00DD0207">
            <w:pPr>
              <w:spacing w:line="280" w:lineRule="exact"/>
              <w:jc w:val="left"/>
              <w:rPr>
                <w:rFonts w:cs="Meiryo UI"/>
                <w:sz w:val="18"/>
                <w:szCs w:val="18"/>
              </w:rPr>
            </w:pPr>
            <w:r w:rsidRPr="00B41087">
              <w:rPr>
                <w:rFonts w:cs="Meiryo UI" w:hint="eastAsia"/>
                <w:sz w:val="18"/>
                <w:szCs w:val="18"/>
              </w:rPr>
              <w:t>バッチサーバ</w:t>
            </w:r>
          </w:p>
        </w:tc>
        <w:tc>
          <w:tcPr>
            <w:tcW w:w="2410" w:type="dxa"/>
            <w:vMerge/>
            <w:tcBorders>
              <w:top w:val="single" w:sz="4" w:space="0" w:color="auto"/>
              <w:left w:val="single" w:sz="4" w:space="0" w:color="auto"/>
              <w:right w:val="single" w:sz="4" w:space="0" w:color="auto"/>
            </w:tcBorders>
            <w:shd w:val="clear" w:color="auto" w:fill="auto"/>
          </w:tcPr>
          <w:p w14:paraId="2D5A1505" w14:textId="77777777" w:rsidR="00B31027" w:rsidRPr="007520F1" w:rsidRDefault="00B31027" w:rsidP="00DD0207">
            <w:pPr>
              <w:spacing w:line="280" w:lineRule="exact"/>
              <w:jc w:val="left"/>
              <w:rPr>
                <w:rFonts w:cs="Meiryo UI"/>
                <w:sz w:val="18"/>
                <w:szCs w:val="18"/>
              </w:rPr>
            </w:pPr>
          </w:p>
        </w:tc>
        <w:tc>
          <w:tcPr>
            <w:tcW w:w="3260" w:type="dxa"/>
            <w:vMerge/>
            <w:tcBorders>
              <w:top w:val="single" w:sz="4" w:space="0" w:color="auto"/>
              <w:left w:val="single" w:sz="4" w:space="0" w:color="auto"/>
              <w:right w:val="single" w:sz="4" w:space="0" w:color="auto"/>
            </w:tcBorders>
          </w:tcPr>
          <w:p w14:paraId="73E53A34" w14:textId="77777777" w:rsidR="00B31027" w:rsidRDefault="00B31027" w:rsidP="00DD0207">
            <w:pPr>
              <w:spacing w:line="280" w:lineRule="exact"/>
              <w:jc w:val="left"/>
              <w:rPr>
                <w:rFonts w:cs="Meiryo UI"/>
                <w:sz w:val="18"/>
                <w:szCs w:val="18"/>
              </w:rPr>
            </w:pPr>
          </w:p>
        </w:tc>
      </w:tr>
      <w:tr w:rsidR="001C6002" w:rsidRPr="008740C6" w14:paraId="1279C7A7" w14:textId="77777777" w:rsidTr="00D2261D">
        <w:trPr>
          <w:cantSplit/>
          <w:trHeight w:val="555"/>
        </w:trPr>
        <w:tc>
          <w:tcPr>
            <w:tcW w:w="567" w:type="dxa"/>
            <w:vMerge/>
            <w:tcBorders>
              <w:left w:val="single" w:sz="4" w:space="0" w:color="auto"/>
              <w:right w:val="single" w:sz="4" w:space="0" w:color="auto"/>
            </w:tcBorders>
            <w:shd w:val="clear" w:color="auto" w:fill="auto"/>
          </w:tcPr>
          <w:p w14:paraId="06CF2771" w14:textId="77777777" w:rsidR="001C6002" w:rsidRPr="00B41087" w:rsidRDefault="001C6002" w:rsidP="00DD0207">
            <w:pPr>
              <w:spacing w:line="280" w:lineRule="exact"/>
              <w:jc w:val="center"/>
              <w:rPr>
                <w:rFonts w:cs="Meiryo UI"/>
                <w:sz w:val="18"/>
                <w:szCs w:val="18"/>
              </w:rPr>
            </w:pPr>
          </w:p>
        </w:tc>
        <w:tc>
          <w:tcPr>
            <w:tcW w:w="1560" w:type="dxa"/>
            <w:vMerge/>
            <w:tcBorders>
              <w:left w:val="single" w:sz="4" w:space="0" w:color="auto"/>
              <w:right w:val="single" w:sz="4" w:space="0" w:color="auto"/>
            </w:tcBorders>
            <w:shd w:val="clear" w:color="auto" w:fill="auto"/>
          </w:tcPr>
          <w:p w14:paraId="5428BFAA" w14:textId="77777777" w:rsidR="001C6002" w:rsidRPr="00B41087" w:rsidRDefault="001C6002" w:rsidP="00DD0207">
            <w:pPr>
              <w:spacing w:line="280" w:lineRule="exact"/>
              <w:jc w:val="left"/>
              <w:rPr>
                <w:rFonts w:cs="Meiryo UI"/>
                <w:sz w:val="18"/>
                <w:szCs w:val="18"/>
              </w:rPr>
            </w:pPr>
          </w:p>
        </w:tc>
        <w:tc>
          <w:tcPr>
            <w:tcW w:w="1559" w:type="dxa"/>
            <w:tcBorders>
              <w:top w:val="single" w:sz="4" w:space="0" w:color="auto"/>
              <w:left w:val="single" w:sz="4" w:space="0" w:color="auto"/>
              <w:bottom w:val="single" w:sz="4" w:space="0" w:color="auto"/>
              <w:right w:val="single" w:sz="4" w:space="0" w:color="auto"/>
            </w:tcBorders>
          </w:tcPr>
          <w:p w14:paraId="3A4DBDA4" w14:textId="77777777" w:rsidR="001C6002" w:rsidRPr="00B41087" w:rsidRDefault="001C6002" w:rsidP="00DD0207">
            <w:pPr>
              <w:spacing w:line="280" w:lineRule="exact"/>
              <w:jc w:val="left"/>
              <w:rPr>
                <w:rFonts w:cs="Meiryo UI"/>
                <w:sz w:val="18"/>
                <w:szCs w:val="18"/>
              </w:rPr>
            </w:pPr>
            <w:r w:rsidRPr="00B41087">
              <w:rPr>
                <w:rFonts w:cs="Meiryo UI"/>
                <w:sz w:val="18"/>
                <w:szCs w:val="18"/>
              </w:rPr>
              <w:t>Web/APサーバ</w:t>
            </w:r>
          </w:p>
        </w:tc>
        <w:tc>
          <w:tcPr>
            <w:tcW w:w="2410" w:type="dxa"/>
            <w:vMerge/>
            <w:tcBorders>
              <w:left w:val="single" w:sz="4" w:space="0" w:color="auto"/>
              <w:right w:val="single" w:sz="4" w:space="0" w:color="auto"/>
            </w:tcBorders>
            <w:shd w:val="clear" w:color="auto" w:fill="auto"/>
          </w:tcPr>
          <w:p w14:paraId="53711119" w14:textId="77777777" w:rsidR="001C6002" w:rsidRPr="00B41087" w:rsidRDefault="001C6002" w:rsidP="00DD0207">
            <w:pPr>
              <w:spacing w:line="280" w:lineRule="exact"/>
              <w:jc w:val="left"/>
              <w:rPr>
                <w:rFonts w:cs="Meiryo UI"/>
                <w:sz w:val="18"/>
                <w:szCs w:val="18"/>
              </w:rPr>
            </w:pPr>
          </w:p>
        </w:tc>
        <w:tc>
          <w:tcPr>
            <w:tcW w:w="3260" w:type="dxa"/>
            <w:vMerge/>
            <w:tcBorders>
              <w:left w:val="single" w:sz="4" w:space="0" w:color="auto"/>
              <w:right w:val="single" w:sz="4" w:space="0" w:color="auto"/>
            </w:tcBorders>
          </w:tcPr>
          <w:p w14:paraId="33A9C1BA" w14:textId="77777777" w:rsidR="001C6002" w:rsidRPr="00B41087" w:rsidRDefault="001C6002" w:rsidP="00DD0207">
            <w:pPr>
              <w:spacing w:line="280" w:lineRule="exact"/>
              <w:jc w:val="left"/>
              <w:rPr>
                <w:rFonts w:cs="Meiryo UI"/>
                <w:sz w:val="18"/>
                <w:szCs w:val="18"/>
              </w:rPr>
            </w:pPr>
          </w:p>
        </w:tc>
      </w:tr>
      <w:tr w:rsidR="001C6002" w:rsidRPr="008740C6" w14:paraId="3FCCB3E8" w14:textId="77777777" w:rsidTr="005902D9">
        <w:trPr>
          <w:cantSplit/>
          <w:trHeight w:val="1806"/>
        </w:trPr>
        <w:tc>
          <w:tcPr>
            <w:tcW w:w="567" w:type="dxa"/>
            <w:vMerge/>
            <w:tcBorders>
              <w:left w:val="single" w:sz="4" w:space="0" w:color="auto"/>
              <w:bottom w:val="single" w:sz="4" w:space="0" w:color="auto"/>
              <w:right w:val="single" w:sz="4" w:space="0" w:color="auto"/>
            </w:tcBorders>
            <w:shd w:val="clear" w:color="auto" w:fill="auto"/>
          </w:tcPr>
          <w:p w14:paraId="64ED054B" w14:textId="77777777" w:rsidR="001C6002" w:rsidRPr="00B41087" w:rsidRDefault="001C6002" w:rsidP="00DD0207">
            <w:pPr>
              <w:spacing w:line="280" w:lineRule="exact"/>
              <w:jc w:val="center"/>
              <w:rPr>
                <w:rFonts w:cs="Meiryo UI"/>
                <w:sz w:val="18"/>
                <w:szCs w:val="18"/>
              </w:rPr>
            </w:pPr>
          </w:p>
        </w:tc>
        <w:tc>
          <w:tcPr>
            <w:tcW w:w="1560" w:type="dxa"/>
            <w:vMerge/>
            <w:tcBorders>
              <w:left w:val="single" w:sz="4" w:space="0" w:color="auto"/>
              <w:bottom w:val="single" w:sz="4" w:space="0" w:color="auto"/>
              <w:right w:val="single" w:sz="4" w:space="0" w:color="auto"/>
            </w:tcBorders>
            <w:shd w:val="clear" w:color="auto" w:fill="auto"/>
          </w:tcPr>
          <w:p w14:paraId="73F0EDDA" w14:textId="77777777" w:rsidR="001C6002" w:rsidRPr="00B41087" w:rsidRDefault="001C6002" w:rsidP="00DD0207">
            <w:pPr>
              <w:spacing w:line="280" w:lineRule="exact"/>
              <w:jc w:val="left"/>
              <w:rPr>
                <w:rFonts w:cs="Meiryo UI"/>
                <w:sz w:val="18"/>
                <w:szCs w:val="18"/>
              </w:rPr>
            </w:pPr>
          </w:p>
        </w:tc>
        <w:tc>
          <w:tcPr>
            <w:tcW w:w="1559" w:type="dxa"/>
            <w:tcBorders>
              <w:top w:val="single" w:sz="4" w:space="0" w:color="auto"/>
              <w:left w:val="single" w:sz="4" w:space="0" w:color="auto"/>
              <w:bottom w:val="single" w:sz="4" w:space="0" w:color="auto"/>
              <w:right w:val="single" w:sz="4" w:space="0" w:color="auto"/>
            </w:tcBorders>
          </w:tcPr>
          <w:p w14:paraId="7CE1BBB4" w14:textId="77777777" w:rsidR="001C6002" w:rsidRPr="00B41087" w:rsidRDefault="001C6002" w:rsidP="00DD0207">
            <w:pPr>
              <w:spacing w:line="280" w:lineRule="exact"/>
              <w:jc w:val="left"/>
              <w:rPr>
                <w:rFonts w:cs="Meiryo UI"/>
                <w:sz w:val="18"/>
                <w:szCs w:val="18"/>
              </w:rPr>
            </w:pPr>
            <w:r w:rsidRPr="00B41087">
              <w:rPr>
                <w:rFonts w:cs="Meiryo UI"/>
                <w:sz w:val="18"/>
                <w:szCs w:val="18"/>
              </w:rPr>
              <w:t>DBサーバ</w:t>
            </w:r>
          </w:p>
        </w:tc>
        <w:tc>
          <w:tcPr>
            <w:tcW w:w="2410" w:type="dxa"/>
            <w:vMerge/>
            <w:tcBorders>
              <w:left w:val="single" w:sz="4" w:space="0" w:color="auto"/>
              <w:bottom w:val="single" w:sz="4" w:space="0" w:color="auto"/>
              <w:right w:val="single" w:sz="4" w:space="0" w:color="auto"/>
            </w:tcBorders>
            <w:shd w:val="clear" w:color="auto" w:fill="auto"/>
          </w:tcPr>
          <w:p w14:paraId="7AEADDCD" w14:textId="77777777" w:rsidR="001C6002" w:rsidRPr="00B41087" w:rsidRDefault="001C6002" w:rsidP="00DD0207">
            <w:pPr>
              <w:spacing w:line="280" w:lineRule="exact"/>
              <w:jc w:val="left"/>
              <w:rPr>
                <w:rFonts w:cs="Meiryo UI"/>
                <w:sz w:val="18"/>
                <w:szCs w:val="18"/>
              </w:rPr>
            </w:pPr>
          </w:p>
        </w:tc>
        <w:tc>
          <w:tcPr>
            <w:tcW w:w="3260" w:type="dxa"/>
            <w:vMerge/>
            <w:tcBorders>
              <w:left w:val="single" w:sz="4" w:space="0" w:color="auto"/>
              <w:bottom w:val="single" w:sz="4" w:space="0" w:color="auto"/>
              <w:right w:val="single" w:sz="4" w:space="0" w:color="auto"/>
            </w:tcBorders>
          </w:tcPr>
          <w:p w14:paraId="1F4BF397" w14:textId="77777777" w:rsidR="001C6002" w:rsidRPr="00B41087" w:rsidRDefault="001C6002" w:rsidP="00DD0207">
            <w:pPr>
              <w:spacing w:line="280" w:lineRule="exact"/>
              <w:jc w:val="left"/>
              <w:rPr>
                <w:rFonts w:cs="Meiryo UI"/>
                <w:sz w:val="18"/>
                <w:szCs w:val="18"/>
              </w:rPr>
            </w:pPr>
          </w:p>
        </w:tc>
      </w:tr>
      <w:tr w:rsidR="001C6002" w:rsidRPr="008740C6" w14:paraId="46C27635" w14:textId="77777777" w:rsidTr="00D2261D">
        <w:trPr>
          <w:cantSplit/>
          <w:trHeight w:val="555"/>
        </w:trPr>
        <w:tc>
          <w:tcPr>
            <w:tcW w:w="567" w:type="dxa"/>
            <w:tcBorders>
              <w:top w:val="single" w:sz="4" w:space="0" w:color="auto"/>
              <w:left w:val="single" w:sz="4" w:space="0" w:color="auto"/>
              <w:bottom w:val="single" w:sz="4" w:space="0" w:color="auto"/>
              <w:right w:val="single" w:sz="4" w:space="0" w:color="auto"/>
            </w:tcBorders>
            <w:shd w:val="clear" w:color="auto" w:fill="auto"/>
          </w:tcPr>
          <w:p w14:paraId="2B1EB322" w14:textId="77777777" w:rsidR="001C6002" w:rsidRPr="00B41087" w:rsidRDefault="001C6002" w:rsidP="00DD0207">
            <w:pPr>
              <w:spacing w:line="280" w:lineRule="exact"/>
              <w:jc w:val="center"/>
              <w:rPr>
                <w:rFonts w:cs="Meiryo UI"/>
                <w:sz w:val="18"/>
                <w:szCs w:val="18"/>
              </w:rPr>
            </w:pPr>
            <w:r>
              <w:rPr>
                <w:rFonts w:cs="Meiryo UI" w:hint="eastAsia"/>
                <w:sz w:val="18"/>
                <w:szCs w:val="18"/>
              </w:rPr>
              <w:t>②</w:t>
            </w:r>
          </w:p>
        </w:tc>
        <w:tc>
          <w:tcPr>
            <w:tcW w:w="1560" w:type="dxa"/>
            <w:tcBorders>
              <w:top w:val="single" w:sz="4" w:space="0" w:color="auto"/>
              <w:left w:val="single" w:sz="4" w:space="0" w:color="auto"/>
              <w:bottom w:val="single" w:sz="4" w:space="0" w:color="auto"/>
              <w:right w:val="single" w:sz="4" w:space="0" w:color="auto"/>
            </w:tcBorders>
            <w:shd w:val="clear" w:color="auto" w:fill="auto"/>
          </w:tcPr>
          <w:p w14:paraId="53CAEFC0" w14:textId="77777777" w:rsidR="001C6002" w:rsidRPr="00B41087" w:rsidRDefault="001C6002" w:rsidP="00DD0207">
            <w:pPr>
              <w:spacing w:line="280" w:lineRule="exact"/>
              <w:jc w:val="left"/>
              <w:rPr>
                <w:rFonts w:cs="Meiryo UI"/>
                <w:sz w:val="18"/>
                <w:szCs w:val="18"/>
              </w:rPr>
            </w:pPr>
            <w:r w:rsidRPr="00B41087">
              <w:rPr>
                <w:rFonts w:cs="Meiryo UI"/>
                <w:sz w:val="18"/>
                <w:szCs w:val="18"/>
              </w:rPr>
              <w:t>ISID品川</w:t>
            </w:r>
          </w:p>
        </w:tc>
        <w:tc>
          <w:tcPr>
            <w:tcW w:w="1559" w:type="dxa"/>
            <w:tcBorders>
              <w:top w:val="single" w:sz="4" w:space="0" w:color="auto"/>
              <w:left w:val="single" w:sz="4" w:space="0" w:color="auto"/>
              <w:bottom w:val="single" w:sz="4" w:space="0" w:color="auto"/>
              <w:right w:val="single" w:sz="4" w:space="0" w:color="auto"/>
            </w:tcBorders>
          </w:tcPr>
          <w:p w14:paraId="2B5C6EC5" w14:textId="77777777" w:rsidR="001C6002" w:rsidRPr="00B41087" w:rsidRDefault="001C6002" w:rsidP="00DD0207">
            <w:pPr>
              <w:spacing w:line="280" w:lineRule="exact"/>
              <w:jc w:val="left"/>
              <w:rPr>
                <w:rFonts w:cs="Meiryo UI"/>
                <w:sz w:val="18"/>
                <w:szCs w:val="18"/>
              </w:rPr>
            </w:pPr>
            <w:r w:rsidRPr="00B41087">
              <w:rPr>
                <w:rFonts w:cs="Meiryo UI" w:hint="eastAsia"/>
                <w:sz w:val="18"/>
                <w:szCs w:val="18"/>
              </w:rPr>
              <w:t>-</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4124320" w14:textId="77777777" w:rsidR="001C6002" w:rsidRPr="00B41087" w:rsidRDefault="001C6002" w:rsidP="00DD0207">
            <w:pPr>
              <w:spacing w:line="280" w:lineRule="exact"/>
              <w:jc w:val="left"/>
              <w:rPr>
                <w:rFonts w:cs="Meiryo UI"/>
                <w:sz w:val="18"/>
                <w:szCs w:val="18"/>
              </w:rPr>
            </w:pPr>
            <w:r w:rsidRPr="00B41087">
              <w:rPr>
                <w:rFonts w:cs="Meiryo UI" w:hint="eastAsia"/>
                <w:sz w:val="18"/>
                <w:szCs w:val="18"/>
              </w:rPr>
              <w:t>保守運用を継続するため、</w:t>
            </w:r>
            <w:r>
              <w:rPr>
                <w:rFonts w:cs="Meiryo UI" w:hint="eastAsia"/>
                <w:sz w:val="18"/>
                <w:szCs w:val="18"/>
              </w:rPr>
              <w:t>リモート対応が必要になった場合、</w:t>
            </w:r>
            <w:r w:rsidRPr="00B41087">
              <w:rPr>
                <w:rFonts w:cs="Meiryo UI" w:hint="eastAsia"/>
                <w:sz w:val="18"/>
                <w:szCs w:val="18"/>
              </w:rPr>
              <w:t>横浜銀行事務センターへ駆けつけ対応をする。</w:t>
            </w:r>
          </w:p>
        </w:tc>
        <w:tc>
          <w:tcPr>
            <w:tcW w:w="3260" w:type="dxa"/>
            <w:tcBorders>
              <w:top w:val="single" w:sz="4" w:space="0" w:color="auto"/>
              <w:left w:val="single" w:sz="4" w:space="0" w:color="auto"/>
              <w:bottom w:val="single" w:sz="4" w:space="0" w:color="auto"/>
              <w:right w:val="single" w:sz="4" w:space="0" w:color="auto"/>
            </w:tcBorders>
          </w:tcPr>
          <w:p w14:paraId="1BA5E803" w14:textId="77777777" w:rsidR="001C6002" w:rsidRPr="00B41087" w:rsidRDefault="001C6002" w:rsidP="00DD0207">
            <w:pPr>
              <w:spacing w:line="280" w:lineRule="exact"/>
              <w:jc w:val="left"/>
              <w:rPr>
                <w:rFonts w:cs="Meiryo UI"/>
                <w:sz w:val="18"/>
                <w:szCs w:val="18"/>
              </w:rPr>
            </w:pPr>
            <w:r w:rsidRPr="00B41087">
              <w:rPr>
                <w:rFonts w:cs="Meiryo UI" w:hint="eastAsia"/>
                <w:sz w:val="18"/>
                <w:szCs w:val="18"/>
              </w:rPr>
              <w:t>横浜銀行事務センターへの移動や準備で保守運用作業の停止、遅れなどが発生する可能性がある。</w:t>
            </w:r>
          </w:p>
        </w:tc>
      </w:tr>
    </w:tbl>
    <w:p w14:paraId="2D3DB528" w14:textId="77777777" w:rsidR="006C7FF5" w:rsidRDefault="00D11165" w:rsidP="006C7FF5">
      <w:pPr>
        <w:ind w:leftChars="850" w:left="1700"/>
      </w:pPr>
      <w:r>
        <w:rPr>
          <w:rFonts w:hint="eastAsia"/>
        </w:rPr>
        <w:t>※災害時発生時の対応内容、サービス影響の詳細については、</w:t>
      </w:r>
      <w:r w:rsidR="00793BB6">
        <w:t>8</w:t>
      </w:r>
      <w:r>
        <w:rPr>
          <w:rFonts w:hint="eastAsia"/>
        </w:rPr>
        <w:t>.4.11</w:t>
      </w:r>
      <w:r>
        <w:t xml:space="preserve"> </w:t>
      </w:r>
      <w:r>
        <w:rPr>
          <w:rFonts w:hint="eastAsia"/>
        </w:rPr>
        <w:t>災対運用に記載する。</w:t>
      </w:r>
    </w:p>
    <w:p w14:paraId="335B9A92" w14:textId="77777777" w:rsidR="004633BC" w:rsidRDefault="004633BC" w:rsidP="00C65367">
      <w:pPr>
        <w:widowControl/>
        <w:jc w:val="left"/>
      </w:pPr>
    </w:p>
    <w:p w14:paraId="5C45A11D" w14:textId="77777777" w:rsidR="00BE1947" w:rsidRDefault="00BE1947" w:rsidP="000251C7">
      <w:pPr>
        <w:pStyle w:val="2"/>
      </w:pPr>
      <w:bookmarkStart w:id="386" w:name="_Toc71291729"/>
      <w:bookmarkStart w:id="387" w:name="_Toc71618741"/>
      <w:bookmarkStart w:id="388" w:name="_Toc124835637"/>
      <w:r w:rsidRPr="0082355C">
        <w:rPr>
          <w:rFonts w:hint="eastAsia"/>
        </w:rPr>
        <w:t>運用タイムチャート</w:t>
      </w:r>
      <w:bookmarkEnd w:id="386"/>
      <w:bookmarkEnd w:id="387"/>
      <w:bookmarkEnd w:id="388"/>
    </w:p>
    <w:p w14:paraId="7642B9B6" w14:textId="77777777" w:rsidR="00BE1947" w:rsidRDefault="00BE1947" w:rsidP="000359C3">
      <w:pPr>
        <w:pStyle w:val="3"/>
      </w:pPr>
      <w:bookmarkStart w:id="389" w:name="_Toc71291730"/>
      <w:bookmarkStart w:id="390" w:name="_Toc71618742"/>
      <w:bookmarkStart w:id="391" w:name="_Toc124835638"/>
      <w:r w:rsidRPr="0082355C">
        <w:rPr>
          <w:rFonts w:hint="eastAsia"/>
        </w:rPr>
        <w:t>本番／臨時運用時タイムチャート</w:t>
      </w:r>
      <w:bookmarkEnd w:id="389"/>
      <w:bookmarkEnd w:id="390"/>
      <w:bookmarkEnd w:id="391"/>
    </w:p>
    <w:p w14:paraId="78DB75B2" w14:textId="77777777" w:rsidR="008D5283" w:rsidRDefault="008D5283" w:rsidP="008D5283">
      <w:pPr>
        <w:ind w:left="1276"/>
      </w:pPr>
      <w:r>
        <w:rPr>
          <w:rFonts w:hint="eastAsia"/>
        </w:rPr>
        <w:t>本番</w:t>
      </w:r>
      <w:r w:rsidRPr="004A40AB">
        <w:t>/臨時運用について、営業・融資サポートシ</w:t>
      </w:r>
      <w:r w:rsidRPr="00A0186A">
        <w:t>ステム（</w:t>
      </w:r>
      <w:r w:rsidR="00B31027" w:rsidRPr="005902D9">
        <w:rPr>
          <w:rFonts w:hint="eastAsia"/>
        </w:rPr>
        <w:t>ファイル連携サーバ、</w:t>
      </w:r>
      <w:r w:rsidRPr="00A0186A">
        <w:t>バ</w:t>
      </w:r>
      <w:r w:rsidRPr="004A40AB">
        <w:t>ッチサーバ、Web/APサーバ、DBサーバ）</w:t>
      </w:r>
      <w:r>
        <w:rPr>
          <w:rFonts w:hint="eastAsia"/>
        </w:rPr>
        <w:t>で</w:t>
      </w:r>
      <w:r w:rsidRPr="004A40AB">
        <w:t>実施する</w:t>
      </w:r>
      <w:r>
        <w:rPr>
          <w:rFonts w:hint="eastAsia"/>
        </w:rPr>
        <w:t>運用系ジョブ/業務系ジョブなどを時間軸に沿って運用タイムチャートに記載する。なお、システム稼働時間における定例及び一部の非定例（決められた時間に実行するが定例ではない臨時作業など）のジョブやタスクを対象とし、計画停止、障害対応など突発的なものについては対象外とする。詳細</w:t>
      </w:r>
      <w:r w:rsidRPr="00F15D6F">
        <w:rPr>
          <w:rFonts w:hint="eastAsia"/>
        </w:rPr>
        <w:t>は、「別紙</w:t>
      </w:r>
      <w:r w:rsidRPr="00F15D6F">
        <w:t>_運用タイムチャート.xls</w:t>
      </w:r>
      <w:r>
        <w:t>x</w:t>
      </w:r>
      <w:r w:rsidRPr="00F15D6F">
        <w:t>」を参照のこと。</w:t>
      </w:r>
    </w:p>
    <w:p w14:paraId="163F342A" w14:textId="77777777" w:rsidR="008D5283" w:rsidRDefault="008D5283" w:rsidP="00BE1947"/>
    <w:p w14:paraId="11C0E489" w14:textId="77777777" w:rsidR="00BE1947" w:rsidRPr="0082355C" w:rsidRDefault="00BE1947" w:rsidP="000359C3">
      <w:pPr>
        <w:pStyle w:val="3"/>
      </w:pPr>
      <w:bookmarkStart w:id="392" w:name="_Toc71291731"/>
      <w:bookmarkStart w:id="393" w:name="_Toc71618743"/>
      <w:bookmarkStart w:id="394" w:name="_Toc124835639"/>
      <w:r w:rsidRPr="0082355C">
        <w:rPr>
          <w:rFonts w:hint="eastAsia"/>
        </w:rPr>
        <w:t>災対運用時タイムチャート</w:t>
      </w:r>
      <w:bookmarkEnd w:id="392"/>
      <w:bookmarkEnd w:id="393"/>
      <w:bookmarkEnd w:id="394"/>
    </w:p>
    <w:p w14:paraId="300C14DE" w14:textId="77777777" w:rsidR="00B72891" w:rsidRDefault="00B72891" w:rsidP="00B72891">
      <w:pPr>
        <w:ind w:left="1276"/>
      </w:pPr>
      <w:r>
        <w:rPr>
          <w:rFonts w:hint="eastAsia"/>
        </w:rPr>
        <w:t>災対運用について、各拠点（東京リージョン、ISID品川）で災害が発生した場合の復旧対応を時系列に沿って災対運用時タイムチャートに記載する。</w:t>
      </w:r>
      <w:r w:rsidRPr="00BA6A23">
        <w:rPr>
          <w:rFonts w:hint="eastAsia"/>
        </w:rPr>
        <w:t>なお、営業・融資サポートシス</w:t>
      </w:r>
      <w:r w:rsidRPr="00A0186A">
        <w:rPr>
          <w:rFonts w:hint="eastAsia"/>
        </w:rPr>
        <w:t>テム（</w:t>
      </w:r>
      <w:r w:rsidR="00B31027" w:rsidRPr="005902D9">
        <w:rPr>
          <w:rFonts w:hint="eastAsia"/>
        </w:rPr>
        <w:t>ファイル連携サーバ、</w:t>
      </w:r>
      <w:r w:rsidRPr="00BA6A23">
        <w:rPr>
          <w:rFonts w:hint="eastAsia"/>
        </w:rPr>
        <w:t>バッチサーバ、</w:t>
      </w:r>
      <w:r w:rsidRPr="00BA6A23">
        <w:t>Web/APサーバ、DBサーバ）の復旧作業、</w:t>
      </w:r>
      <w:r>
        <w:rPr>
          <w:rFonts w:hint="eastAsia"/>
        </w:rPr>
        <w:t>災害時のサービスデスクの対応</w:t>
      </w:r>
      <w:r w:rsidRPr="00BA6A23">
        <w:t>を対象と</w:t>
      </w:r>
      <w:r>
        <w:rPr>
          <w:rFonts w:hint="eastAsia"/>
        </w:rPr>
        <w:t>する。詳細</w:t>
      </w:r>
      <w:r w:rsidRPr="00F15D6F">
        <w:rPr>
          <w:rFonts w:hint="eastAsia"/>
        </w:rPr>
        <w:t>は、「</w:t>
      </w:r>
      <w:r w:rsidRPr="0025171C">
        <w:rPr>
          <w:rFonts w:hint="eastAsia"/>
        </w:rPr>
        <w:t>別紙</w:t>
      </w:r>
      <w:r w:rsidRPr="0025171C">
        <w:t>_運用タイムチャート（災対復旧）.xls</w:t>
      </w:r>
      <w:r>
        <w:t>x</w:t>
      </w:r>
      <w:r w:rsidRPr="00F15D6F">
        <w:t>」を参照のこと。</w:t>
      </w:r>
    </w:p>
    <w:p w14:paraId="5A894BDC" w14:textId="77777777" w:rsidR="00B72891" w:rsidRDefault="00B72891">
      <w:pPr>
        <w:widowControl/>
        <w:jc w:val="left"/>
      </w:pPr>
      <w:r>
        <w:br w:type="page"/>
      </w:r>
    </w:p>
    <w:p w14:paraId="60300E23" w14:textId="77777777" w:rsidR="00145394" w:rsidRDefault="00BE1947" w:rsidP="000251C7">
      <w:pPr>
        <w:pStyle w:val="2"/>
      </w:pPr>
      <w:bookmarkStart w:id="395" w:name="_Toc71291732"/>
      <w:bookmarkStart w:id="396" w:name="_Toc71618744"/>
      <w:bookmarkStart w:id="397" w:name="_Toc124835640"/>
      <w:r w:rsidRPr="0082355C">
        <w:rPr>
          <w:rFonts w:hint="eastAsia"/>
        </w:rPr>
        <w:lastRenderedPageBreak/>
        <w:t>運用項目詳細</w:t>
      </w:r>
      <w:bookmarkEnd w:id="395"/>
      <w:bookmarkEnd w:id="396"/>
      <w:bookmarkEnd w:id="397"/>
    </w:p>
    <w:p w14:paraId="2E9B3F0A" w14:textId="77777777" w:rsidR="00145394" w:rsidRDefault="003B5415" w:rsidP="00145394">
      <w:pPr>
        <w:ind w:leftChars="426" w:left="1600" w:hangingChars="374" w:hanging="748"/>
      </w:pPr>
      <w:r w:rsidRPr="004E38BD">
        <w:rPr>
          <w:rFonts w:hint="eastAsia"/>
        </w:rPr>
        <w:t>営業・融資サポートシステムの</w:t>
      </w:r>
      <w:r>
        <w:rPr>
          <w:rFonts w:hint="eastAsia"/>
        </w:rPr>
        <w:t>各運用項目の詳細を以下に記載する。</w:t>
      </w:r>
    </w:p>
    <w:p w14:paraId="14CE32CF" w14:textId="77777777" w:rsidR="00145394" w:rsidRPr="00145394" w:rsidRDefault="00137549" w:rsidP="00145394">
      <w:r>
        <w:rPr>
          <w:rFonts w:hint="eastAsia"/>
        </w:rPr>
        <w:t xml:space="preserve">　　　　　　</w:t>
      </w:r>
      <w:r w:rsidRPr="005902D9">
        <w:rPr>
          <w:rFonts w:hint="eastAsia"/>
        </w:rPr>
        <w:t>ファイル連携サーバの運用保守についてはＮＴＴＤＦが行う。</w:t>
      </w:r>
    </w:p>
    <w:p w14:paraId="457FF050" w14:textId="77777777" w:rsidR="00BE1947" w:rsidRPr="0082355C" w:rsidRDefault="00BE1947" w:rsidP="000359C3">
      <w:pPr>
        <w:pStyle w:val="3"/>
      </w:pPr>
      <w:bookmarkStart w:id="398" w:name="_Toc71291733"/>
      <w:bookmarkStart w:id="399" w:name="_Toc71618745"/>
      <w:bookmarkStart w:id="400" w:name="_Toc124835641"/>
      <w:r w:rsidRPr="0082355C">
        <w:rPr>
          <w:rFonts w:hint="eastAsia"/>
        </w:rPr>
        <w:t>ジョブ運用</w:t>
      </w:r>
      <w:bookmarkEnd w:id="398"/>
      <w:bookmarkEnd w:id="399"/>
      <w:bookmarkEnd w:id="400"/>
    </w:p>
    <w:p w14:paraId="583300FB" w14:textId="77777777" w:rsidR="00967615" w:rsidRPr="001B3446" w:rsidRDefault="00967615" w:rsidP="003115D5">
      <w:pPr>
        <w:pStyle w:val="4"/>
        <w:numPr>
          <w:ilvl w:val="3"/>
          <w:numId w:val="98"/>
        </w:numPr>
        <w:tabs>
          <w:tab w:val="left" w:pos="2268"/>
        </w:tabs>
        <w:rPr>
          <w:color w:val="000000" w:themeColor="text1"/>
        </w:rPr>
      </w:pPr>
      <w:r w:rsidRPr="001B3446">
        <w:rPr>
          <w:rFonts w:hint="eastAsia"/>
          <w:color w:val="000000" w:themeColor="text1"/>
        </w:rPr>
        <w:t>目的</w:t>
      </w:r>
    </w:p>
    <w:p w14:paraId="37B987CF" w14:textId="77777777" w:rsidR="00967615" w:rsidRDefault="00967615" w:rsidP="00967615">
      <w:pPr>
        <w:ind w:leftChars="850" w:left="1700"/>
      </w:pPr>
      <w:r w:rsidRPr="004B57B4">
        <w:rPr>
          <w:rFonts w:hint="eastAsia"/>
        </w:rPr>
        <w:t>オペレーションミスによる障害リスク</w:t>
      </w:r>
      <w:r>
        <w:rPr>
          <w:rFonts w:hint="eastAsia"/>
        </w:rPr>
        <w:t>の排除</w:t>
      </w:r>
      <w:r w:rsidRPr="0057179C">
        <w:rPr>
          <w:rFonts w:hint="eastAsia"/>
        </w:rPr>
        <w:t>、定例作業の運用担当者の負担を軽減することを目的</w:t>
      </w:r>
      <w:r>
        <w:rPr>
          <w:rFonts w:hint="eastAsia"/>
        </w:rPr>
        <w:t>する。</w:t>
      </w:r>
    </w:p>
    <w:p w14:paraId="639BD5E1" w14:textId="77777777" w:rsidR="00967615" w:rsidRDefault="00967615" w:rsidP="00967615">
      <w:pPr>
        <w:widowControl/>
        <w:jc w:val="left"/>
      </w:pPr>
    </w:p>
    <w:p w14:paraId="6C691617" w14:textId="77777777" w:rsidR="00967615" w:rsidRPr="00DE0658" w:rsidRDefault="00967615" w:rsidP="00D70F5B">
      <w:pPr>
        <w:pStyle w:val="4"/>
        <w:numPr>
          <w:ilvl w:val="3"/>
          <w:numId w:val="4"/>
        </w:numPr>
        <w:tabs>
          <w:tab w:val="left" w:pos="2268"/>
        </w:tabs>
        <w:ind w:left="1985" w:hanging="709"/>
        <w:rPr>
          <w:color w:val="000000" w:themeColor="text1"/>
        </w:rPr>
      </w:pPr>
      <w:r>
        <w:rPr>
          <w:rFonts w:hint="eastAsia"/>
          <w:color w:val="000000" w:themeColor="text1"/>
        </w:rPr>
        <w:t>基本方針</w:t>
      </w:r>
    </w:p>
    <w:p w14:paraId="16816C24" w14:textId="77777777" w:rsidR="00967615" w:rsidRDefault="00967615" w:rsidP="00967615">
      <w:pPr>
        <w:ind w:leftChars="850" w:left="1700"/>
      </w:pPr>
      <w:r>
        <w:rPr>
          <w:rFonts w:hint="eastAsia"/>
        </w:rPr>
        <w:t>業務/運用処理を可能な限りジョブ化して管理・運用する。</w:t>
      </w:r>
    </w:p>
    <w:p w14:paraId="7E1E573F" w14:textId="77777777" w:rsidR="00967615" w:rsidRPr="0043191D" w:rsidRDefault="00967615" w:rsidP="00967615">
      <w:pPr>
        <w:pStyle w:val="12"/>
      </w:pPr>
    </w:p>
    <w:p w14:paraId="6D06189A" w14:textId="77777777" w:rsidR="00967615" w:rsidRDefault="00967615">
      <w:pPr>
        <w:pStyle w:val="50"/>
        <w:numPr>
          <w:ilvl w:val="4"/>
          <w:numId w:val="4"/>
        </w:numPr>
      </w:pPr>
      <w:r>
        <w:rPr>
          <w:rFonts w:hint="eastAsia"/>
        </w:rPr>
        <w:t>ジョブ管理基本方針</w:t>
      </w:r>
    </w:p>
    <w:p w14:paraId="1DEAAA95" w14:textId="77777777" w:rsidR="00967615" w:rsidRDefault="00967615" w:rsidP="00967615">
      <w:pPr>
        <w:ind w:left="1560" w:firstLineChars="150" w:firstLine="300"/>
      </w:pPr>
      <w:r>
        <w:rPr>
          <w:rFonts w:hint="eastAsia"/>
        </w:rPr>
        <w:t>本システムで運用するジョブは、</w:t>
      </w:r>
      <w:r w:rsidR="007028CF">
        <w:rPr>
          <w:rFonts w:hint="eastAsia"/>
        </w:rPr>
        <w:t>A-gate</w:t>
      </w:r>
      <w:r>
        <w:rPr>
          <w:rFonts w:hint="eastAsia"/>
        </w:rPr>
        <w:t>提供サービスであるHinemosマネージャにて管理する。なお、詳細なサー</w:t>
      </w:r>
    </w:p>
    <w:p w14:paraId="4E9ED97D" w14:textId="77777777" w:rsidR="00967615" w:rsidRDefault="00967615" w:rsidP="00967615">
      <w:pPr>
        <w:ind w:left="1560" w:firstLineChars="150" w:firstLine="300"/>
      </w:pPr>
      <w:r>
        <w:rPr>
          <w:rFonts w:hint="eastAsia"/>
        </w:rPr>
        <w:t>ビス仕様については、</w:t>
      </w:r>
      <w:r w:rsidR="007028CF">
        <w:rPr>
          <w:rFonts w:hint="eastAsia"/>
        </w:rPr>
        <w:t>A-gate</w:t>
      </w:r>
      <w:r>
        <w:rPr>
          <w:rFonts w:hint="eastAsia"/>
        </w:rPr>
        <w:t>のサービス仕様に従うものとする。また、OS内で完結する処理やHinemosジョブに</w:t>
      </w:r>
    </w:p>
    <w:p w14:paraId="3F0A7590" w14:textId="77777777" w:rsidR="00967615" w:rsidRDefault="00967615" w:rsidP="00967615">
      <w:pPr>
        <w:ind w:left="1560" w:firstLineChars="150" w:firstLine="300"/>
      </w:pPr>
      <w:r>
        <w:rPr>
          <w:rFonts w:hint="eastAsia"/>
        </w:rPr>
        <w:t>出来ない処理があれば、OSに備わったスケジュール機能などで自動化を実施する。</w:t>
      </w:r>
    </w:p>
    <w:p w14:paraId="0F4CF766" w14:textId="77777777" w:rsidR="00967615" w:rsidRPr="00F071DC" w:rsidRDefault="00967615" w:rsidP="00967615"/>
    <w:p w14:paraId="16BBAE9E" w14:textId="77777777" w:rsidR="00967615" w:rsidRDefault="00967615">
      <w:pPr>
        <w:pStyle w:val="50"/>
        <w:numPr>
          <w:ilvl w:val="4"/>
          <w:numId w:val="4"/>
        </w:numPr>
      </w:pPr>
      <w:r>
        <w:rPr>
          <w:rFonts w:hint="eastAsia"/>
        </w:rPr>
        <w:t>ジョブ運用範囲</w:t>
      </w:r>
    </w:p>
    <w:p w14:paraId="39269D78" w14:textId="77777777" w:rsidR="00B31027" w:rsidRDefault="00967615" w:rsidP="00967615">
      <w:pPr>
        <w:ind w:left="1560" w:firstLineChars="150" w:firstLine="300"/>
      </w:pPr>
      <w:r>
        <w:rPr>
          <w:rFonts w:hint="eastAsia"/>
        </w:rPr>
        <w:t>本システムにおける業務/運用ジョブは、</w:t>
      </w:r>
      <w:r w:rsidR="00B31027" w:rsidRPr="005902D9">
        <w:rPr>
          <w:rFonts w:hint="eastAsia"/>
        </w:rPr>
        <w:t>ファイル連携サーバ、</w:t>
      </w:r>
      <w:r w:rsidRPr="00A0186A">
        <w:rPr>
          <w:rFonts w:hint="eastAsia"/>
        </w:rPr>
        <w:t>バ</w:t>
      </w:r>
      <w:r>
        <w:rPr>
          <w:rFonts w:hint="eastAsia"/>
        </w:rPr>
        <w:t>ッチサーバ、Web/APサーバ上のHinemosエージ</w:t>
      </w:r>
    </w:p>
    <w:p w14:paraId="1973D5AB" w14:textId="77777777" w:rsidR="00B31027" w:rsidRDefault="00967615" w:rsidP="00967615">
      <w:pPr>
        <w:ind w:left="1560" w:firstLineChars="150" w:firstLine="300"/>
        <w:rPr>
          <w:rFonts w:cs="Meiryo UI"/>
          <w:szCs w:val="20"/>
        </w:rPr>
      </w:pPr>
      <w:r>
        <w:rPr>
          <w:rFonts w:hint="eastAsia"/>
        </w:rPr>
        <w:t>ェントにて実行される</w:t>
      </w:r>
      <w:r w:rsidRPr="0011446E">
        <w:rPr>
          <w:rFonts w:cs="Meiryo UI" w:hint="eastAsia"/>
          <w:szCs w:val="20"/>
        </w:rPr>
        <w:t>定例</w:t>
      </w:r>
      <w:r>
        <w:rPr>
          <w:rFonts w:cs="Meiryo UI" w:hint="eastAsia"/>
          <w:szCs w:val="20"/>
        </w:rPr>
        <w:t>、非定例の</w:t>
      </w:r>
      <w:r w:rsidRPr="0011446E">
        <w:rPr>
          <w:rFonts w:cs="Meiryo UI" w:hint="eastAsia"/>
          <w:szCs w:val="20"/>
        </w:rPr>
        <w:t>ジョブ</w:t>
      </w:r>
      <w:r>
        <w:rPr>
          <w:rFonts w:cs="Meiryo UI" w:hint="eastAsia"/>
          <w:szCs w:val="20"/>
        </w:rPr>
        <w:t>を対象とする。</w:t>
      </w:r>
    </w:p>
    <w:p w14:paraId="0BD8C921" w14:textId="77777777" w:rsidR="00B31027" w:rsidRDefault="00967615" w:rsidP="00967615">
      <w:pPr>
        <w:ind w:left="1560" w:firstLineChars="150" w:firstLine="300"/>
        <w:rPr>
          <w:rFonts w:cs="Meiryo UI"/>
          <w:szCs w:val="20"/>
        </w:rPr>
      </w:pPr>
      <w:r>
        <w:rPr>
          <w:rFonts w:cs="Meiryo UI" w:hint="eastAsia"/>
          <w:szCs w:val="20"/>
        </w:rPr>
        <w:t>なお、定例ジョブは、事前にスケジュール登録の上でHinemosマネージャにて自動実行され、スケジュール登録外</w:t>
      </w:r>
    </w:p>
    <w:p w14:paraId="16A8BFD2" w14:textId="77777777" w:rsidR="00967615" w:rsidRDefault="00967615" w:rsidP="00967615">
      <w:pPr>
        <w:ind w:left="1560" w:firstLineChars="150" w:firstLine="300"/>
      </w:pPr>
      <w:r>
        <w:rPr>
          <w:rFonts w:cs="Meiryo UI" w:hint="eastAsia"/>
          <w:szCs w:val="20"/>
        </w:rPr>
        <w:t>で実施が必要な場合、調整した上でHinemosマネージャから手動実行する。</w:t>
      </w:r>
    </w:p>
    <w:p w14:paraId="62D3A40B" w14:textId="77777777" w:rsidR="009843FC" w:rsidRDefault="009843FC">
      <w:pPr>
        <w:widowControl/>
        <w:jc w:val="left"/>
      </w:pPr>
      <w:r>
        <w:br w:type="page"/>
      </w:r>
    </w:p>
    <w:p w14:paraId="6C492225" w14:textId="77777777" w:rsidR="00967615" w:rsidRPr="00532631" w:rsidRDefault="00967615" w:rsidP="00D70F5B">
      <w:pPr>
        <w:pStyle w:val="4"/>
        <w:numPr>
          <w:ilvl w:val="3"/>
          <w:numId w:val="4"/>
        </w:numPr>
        <w:tabs>
          <w:tab w:val="left" w:pos="2268"/>
        </w:tabs>
        <w:ind w:left="1985" w:hanging="709"/>
        <w:rPr>
          <w:color w:val="000000" w:themeColor="text1"/>
        </w:rPr>
      </w:pPr>
      <w:r>
        <w:rPr>
          <w:rFonts w:hint="eastAsia"/>
          <w:color w:val="000000" w:themeColor="text1"/>
        </w:rPr>
        <w:lastRenderedPageBreak/>
        <w:t>ジョブ設計</w:t>
      </w:r>
    </w:p>
    <w:p w14:paraId="4CAFD1B6" w14:textId="77777777" w:rsidR="00967615" w:rsidRDefault="00967615">
      <w:pPr>
        <w:pStyle w:val="50"/>
        <w:numPr>
          <w:ilvl w:val="4"/>
          <w:numId w:val="4"/>
        </w:numPr>
      </w:pPr>
      <w:r>
        <w:rPr>
          <w:rFonts w:hint="eastAsia"/>
        </w:rPr>
        <w:t>ジョブ概要</w:t>
      </w:r>
    </w:p>
    <w:p w14:paraId="100D1F18" w14:textId="77777777" w:rsidR="00967615" w:rsidRPr="00576C2A" w:rsidRDefault="00967615" w:rsidP="00967615">
      <w:pPr>
        <w:ind w:left="1560" w:firstLineChars="150" w:firstLine="300"/>
        <w:rPr>
          <w:rFonts w:cs="Meiryo UI"/>
          <w:szCs w:val="20"/>
        </w:rPr>
      </w:pPr>
      <w:r w:rsidRPr="00760327">
        <w:rPr>
          <w:rFonts w:hint="eastAsia"/>
        </w:rPr>
        <w:t>業務/運用ジョブは、Hinemosマネージャで管理されスケジュールに沿って自動実行</w:t>
      </w:r>
      <w:r>
        <w:rPr>
          <w:rFonts w:hint="eastAsia"/>
        </w:rPr>
        <w:t>、</w:t>
      </w:r>
      <w:r w:rsidRPr="00760327">
        <w:rPr>
          <w:rFonts w:hint="eastAsia"/>
        </w:rPr>
        <w:t>もしくは</w:t>
      </w:r>
      <w:r>
        <w:rPr>
          <w:rFonts w:hint="eastAsia"/>
        </w:rPr>
        <w:t>手動実行される</w:t>
      </w:r>
      <w:r w:rsidRPr="00760327">
        <w:rPr>
          <w:rFonts w:hint="eastAsia"/>
        </w:rPr>
        <w:t>。</w:t>
      </w:r>
    </w:p>
    <w:p w14:paraId="626E8561" w14:textId="77777777" w:rsidR="00967615" w:rsidRDefault="00967615" w:rsidP="00967615">
      <w:pPr>
        <w:widowControl/>
        <w:jc w:val="left"/>
      </w:pPr>
    </w:p>
    <w:p w14:paraId="44FFB3C7" w14:textId="77777777" w:rsidR="00967615" w:rsidRDefault="00967615">
      <w:pPr>
        <w:pStyle w:val="50"/>
        <w:numPr>
          <w:ilvl w:val="4"/>
          <w:numId w:val="4"/>
        </w:numPr>
      </w:pPr>
      <w:r>
        <w:rPr>
          <w:rFonts w:hint="eastAsia"/>
        </w:rPr>
        <w:t>システム構成</w:t>
      </w:r>
    </w:p>
    <w:p w14:paraId="20A0B575" w14:textId="77777777" w:rsidR="00967615" w:rsidRDefault="00967615" w:rsidP="00967615">
      <w:pPr>
        <w:ind w:left="1560" w:firstLineChars="150" w:firstLine="300"/>
      </w:pPr>
      <w:r>
        <w:rPr>
          <w:rFonts w:hint="eastAsia"/>
        </w:rPr>
        <w:t>Hinemosに関するシステム構成および関連するサービスや機能について以下に記載する。</w:t>
      </w:r>
    </w:p>
    <w:p w14:paraId="505E0D03" w14:textId="77777777" w:rsidR="00967615" w:rsidRDefault="00967615" w:rsidP="00967615">
      <w:pPr>
        <w:ind w:left="1560" w:firstLineChars="150" w:firstLine="300"/>
        <w:rPr>
          <w:rFonts w:cs="Meiryo UI"/>
          <w:szCs w:val="20"/>
        </w:rPr>
      </w:pPr>
    </w:p>
    <w:p w14:paraId="43261F2E" w14:textId="77777777" w:rsidR="00BE1947" w:rsidRPr="00167CC1" w:rsidRDefault="00167CC1" w:rsidP="00167CC1">
      <w:pPr>
        <w:ind w:left="1560" w:firstLineChars="150" w:firstLine="300"/>
        <w:rPr>
          <w:rFonts w:cs="Meiryo UI"/>
          <w:szCs w:val="20"/>
        </w:rPr>
      </w:pPr>
      <w:r>
        <w:rPr>
          <w:rFonts w:cs="Meiryo UI"/>
          <w:noProof/>
          <w:szCs w:val="20"/>
        </w:rPr>
        <w:drawing>
          <wp:inline distT="0" distB="0" distL="0" distR="0" wp14:anchorId="2E0A3A01" wp14:editId="5960028B">
            <wp:extent cx="4240696" cy="3768806"/>
            <wp:effectExtent l="0" t="0" r="7620" b="317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1036" cy="3777996"/>
                    </a:xfrm>
                    <a:prstGeom prst="rect">
                      <a:avLst/>
                    </a:prstGeom>
                    <a:noFill/>
                    <a:ln>
                      <a:noFill/>
                    </a:ln>
                  </pic:spPr>
                </pic:pic>
              </a:graphicData>
            </a:graphic>
          </wp:inline>
        </w:drawing>
      </w:r>
      <w:r w:rsidR="003F01A6">
        <w:rPr>
          <w:rFonts w:hint="eastAsia"/>
        </w:rPr>
        <w:t xml:space="preserve">　　　　　　　　　　　　　　　　　　　　　　　　　　　　　</w:t>
      </w:r>
    </w:p>
    <w:p w14:paraId="2887018D" w14:textId="77777777" w:rsidR="00522C65" w:rsidRDefault="00C32150" w:rsidP="00522C65">
      <w:pPr>
        <w:ind w:left="1560" w:firstLineChars="150" w:firstLine="300"/>
      </w:pPr>
      <w:r>
        <w:rPr>
          <w:rFonts w:hint="eastAsia"/>
        </w:rPr>
        <w:t>&lt;ジョブ実行</w:t>
      </w:r>
      <w:r>
        <w:t>&gt;</w:t>
      </w:r>
    </w:p>
    <w:p w14:paraId="5E534FE5" w14:textId="77777777" w:rsidR="000D6E9A" w:rsidRDefault="00D03D40" w:rsidP="003115D5">
      <w:pPr>
        <w:pStyle w:val="af4"/>
        <w:numPr>
          <w:ilvl w:val="0"/>
          <w:numId w:val="97"/>
        </w:numPr>
        <w:ind w:leftChars="0"/>
      </w:pPr>
      <w:r>
        <w:t>Hinemos</w:t>
      </w:r>
      <w:r>
        <w:rPr>
          <w:rFonts w:hint="eastAsia"/>
        </w:rPr>
        <w:t>マネージャからHinemosエージェントに対してジョブ実行の指示し、エージェントからマネージャにジョブ実行結果を通知する。</w:t>
      </w:r>
    </w:p>
    <w:p w14:paraId="3D2CDD95" w14:textId="77777777" w:rsidR="00D03D40" w:rsidRDefault="000125D0" w:rsidP="003115D5">
      <w:pPr>
        <w:pStyle w:val="af4"/>
        <w:numPr>
          <w:ilvl w:val="0"/>
          <w:numId w:val="97"/>
        </w:numPr>
        <w:ind w:leftChars="0"/>
      </w:pPr>
      <w:r>
        <w:rPr>
          <w:rFonts w:hint="eastAsia"/>
        </w:rPr>
        <w:t>Hinemosマネージャの監視結果を統合監視システムへ通知する。</w:t>
      </w:r>
    </w:p>
    <w:p w14:paraId="7D3D6B5A" w14:textId="77777777" w:rsidR="000125D0" w:rsidRDefault="000125D0" w:rsidP="000125D0"/>
    <w:p w14:paraId="384C4DD0" w14:textId="77777777" w:rsidR="00100FB7" w:rsidRDefault="00100FB7" w:rsidP="00100FB7">
      <w:pPr>
        <w:ind w:left="1560" w:firstLineChars="150" w:firstLine="300"/>
      </w:pPr>
      <w:r>
        <w:rPr>
          <w:rFonts w:hint="eastAsia"/>
        </w:rPr>
        <w:t>&lt;</w:t>
      </w:r>
      <w:r w:rsidR="00EC7232" w:rsidRPr="00EC7232">
        <w:t xml:space="preserve"> </w:t>
      </w:r>
      <w:r w:rsidR="00EC7232">
        <w:t>Hinemos</w:t>
      </w:r>
      <w:r w:rsidR="00EC7232">
        <w:rPr>
          <w:rFonts w:hint="eastAsia"/>
        </w:rPr>
        <w:t>管理画面操作</w:t>
      </w:r>
      <w:r>
        <w:t>&gt;</w:t>
      </w:r>
    </w:p>
    <w:p w14:paraId="6251F09D" w14:textId="77777777" w:rsidR="00FA290E" w:rsidRDefault="00546DFD" w:rsidP="003115D5">
      <w:pPr>
        <w:pStyle w:val="af4"/>
        <w:numPr>
          <w:ilvl w:val="0"/>
          <w:numId w:val="97"/>
        </w:numPr>
        <w:ind w:leftChars="0"/>
      </w:pPr>
      <w:r>
        <w:rPr>
          <w:rFonts w:hint="eastAsia"/>
        </w:rPr>
        <w:t>自行システムの仮想化管理端末からブラウザ上でHinemosのジョブ登録、削除、実行など操作を実施する。</w:t>
      </w:r>
    </w:p>
    <w:p w14:paraId="7C889EE2" w14:textId="77777777" w:rsidR="003F01A6" w:rsidRDefault="003F01A6" w:rsidP="00BE1947">
      <w:pPr>
        <w:widowControl/>
        <w:jc w:val="left"/>
      </w:pPr>
    </w:p>
    <w:p w14:paraId="20443ADD" w14:textId="77777777" w:rsidR="00E94093" w:rsidRPr="009D73B1" w:rsidRDefault="00E94093" w:rsidP="00E94093">
      <w:pPr>
        <w:ind w:left="1560" w:firstLineChars="150" w:firstLine="300"/>
        <w:rPr>
          <w:rFonts w:cs="Meiryo UI"/>
          <w:szCs w:val="20"/>
        </w:rPr>
      </w:pPr>
      <w:r>
        <w:rPr>
          <w:rFonts w:hint="eastAsia"/>
        </w:rPr>
        <w:t>各名称の役割・機能</w:t>
      </w:r>
    </w:p>
    <w:tbl>
      <w:tblPr>
        <w:tblW w:w="8505"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72"/>
        <w:gridCol w:w="6233"/>
      </w:tblGrid>
      <w:tr w:rsidR="00E94093" w:rsidRPr="0040197E" w14:paraId="0FE07178" w14:textId="77777777" w:rsidTr="00DD0207">
        <w:trPr>
          <w:trHeight w:val="319"/>
        </w:trPr>
        <w:tc>
          <w:tcPr>
            <w:tcW w:w="2272" w:type="dxa"/>
            <w:shd w:val="clear" w:color="auto" w:fill="D9E2F3" w:themeFill="accent1" w:themeFillTint="33"/>
          </w:tcPr>
          <w:p w14:paraId="74930660" w14:textId="77777777" w:rsidR="00E94093" w:rsidRPr="0040197E" w:rsidRDefault="00E94093" w:rsidP="00DD0207">
            <w:pPr>
              <w:jc w:val="left"/>
              <w:rPr>
                <w:rFonts w:cs="Meiryo UI"/>
                <w:sz w:val="18"/>
                <w:szCs w:val="18"/>
              </w:rPr>
            </w:pPr>
            <w:r>
              <w:br w:type="page"/>
            </w:r>
            <w:r>
              <w:rPr>
                <w:rFonts w:cs="Meiryo UI" w:hint="eastAsia"/>
                <w:sz w:val="18"/>
                <w:szCs w:val="18"/>
              </w:rPr>
              <w:t>名称</w:t>
            </w:r>
          </w:p>
        </w:tc>
        <w:tc>
          <w:tcPr>
            <w:tcW w:w="6233" w:type="dxa"/>
            <w:shd w:val="clear" w:color="auto" w:fill="D9E2F3" w:themeFill="accent1" w:themeFillTint="33"/>
          </w:tcPr>
          <w:p w14:paraId="476885C3" w14:textId="77777777" w:rsidR="00E94093" w:rsidRPr="0040197E" w:rsidRDefault="00E94093" w:rsidP="00DD0207">
            <w:pPr>
              <w:jc w:val="left"/>
              <w:rPr>
                <w:rFonts w:cs="Meiryo UI"/>
                <w:sz w:val="18"/>
                <w:szCs w:val="18"/>
              </w:rPr>
            </w:pPr>
            <w:r>
              <w:rPr>
                <w:rFonts w:cs="Meiryo UI" w:hint="eastAsia"/>
                <w:sz w:val="18"/>
                <w:szCs w:val="18"/>
              </w:rPr>
              <w:t>役割・機能</w:t>
            </w:r>
          </w:p>
        </w:tc>
      </w:tr>
      <w:tr w:rsidR="00E94093" w:rsidRPr="00787C05" w14:paraId="22B2C34F" w14:textId="77777777" w:rsidTr="00DD0207">
        <w:trPr>
          <w:trHeight w:val="288"/>
        </w:trPr>
        <w:tc>
          <w:tcPr>
            <w:tcW w:w="2272" w:type="dxa"/>
          </w:tcPr>
          <w:p w14:paraId="306DC417" w14:textId="77777777" w:rsidR="00E94093" w:rsidRPr="00787C05" w:rsidRDefault="00E94093" w:rsidP="00DD0207">
            <w:pPr>
              <w:spacing w:line="300" w:lineRule="exact"/>
              <w:jc w:val="left"/>
              <w:rPr>
                <w:rFonts w:cs="Meiryo UI"/>
                <w:szCs w:val="20"/>
              </w:rPr>
            </w:pPr>
            <w:r>
              <w:rPr>
                <w:rFonts w:cs="Meiryo UI" w:hint="eastAsia"/>
                <w:szCs w:val="20"/>
              </w:rPr>
              <w:t>統合監視システム</w:t>
            </w:r>
          </w:p>
        </w:tc>
        <w:tc>
          <w:tcPr>
            <w:tcW w:w="6233" w:type="dxa"/>
          </w:tcPr>
          <w:p w14:paraId="7E08625F" w14:textId="77777777" w:rsidR="00E94093" w:rsidRPr="00787C05" w:rsidRDefault="00E94093" w:rsidP="00DD0207">
            <w:pPr>
              <w:spacing w:line="300" w:lineRule="exact"/>
              <w:jc w:val="left"/>
              <w:rPr>
                <w:rFonts w:cs="Meiryo UI"/>
                <w:szCs w:val="20"/>
              </w:rPr>
            </w:pPr>
            <w:r>
              <w:rPr>
                <w:rFonts w:cs="Meiryo UI" w:hint="eastAsia"/>
                <w:szCs w:val="20"/>
              </w:rPr>
              <w:t>Hinemosマネージャからの監視結果を受信する。</w:t>
            </w:r>
          </w:p>
        </w:tc>
      </w:tr>
      <w:tr w:rsidR="00E94093" w:rsidRPr="00834C02" w14:paraId="720A40A8" w14:textId="77777777" w:rsidTr="00DD0207">
        <w:trPr>
          <w:trHeight w:val="307"/>
        </w:trPr>
        <w:tc>
          <w:tcPr>
            <w:tcW w:w="2272" w:type="dxa"/>
          </w:tcPr>
          <w:p w14:paraId="3EFB7DA6" w14:textId="77777777" w:rsidR="00E94093" w:rsidRPr="00787C05" w:rsidRDefault="00E94093" w:rsidP="00DD0207">
            <w:pPr>
              <w:spacing w:line="300" w:lineRule="exact"/>
              <w:jc w:val="left"/>
              <w:rPr>
                <w:rFonts w:cs="Meiryo UI"/>
                <w:szCs w:val="20"/>
              </w:rPr>
            </w:pPr>
            <w:r>
              <w:rPr>
                <w:rFonts w:cs="Meiryo UI" w:hint="eastAsia"/>
                <w:szCs w:val="20"/>
              </w:rPr>
              <w:t>Hinemosマネージャ</w:t>
            </w:r>
          </w:p>
        </w:tc>
        <w:tc>
          <w:tcPr>
            <w:tcW w:w="6233" w:type="dxa"/>
          </w:tcPr>
          <w:p w14:paraId="51101BE0" w14:textId="77777777" w:rsidR="00E94093" w:rsidRPr="00834C02" w:rsidRDefault="00E94093" w:rsidP="00DD0207">
            <w:pPr>
              <w:spacing w:line="300" w:lineRule="exact"/>
              <w:jc w:val="left"/>
              <w:rPr>
                <w:rFonts w:cs="Meiryo UI"/>
                <w:szCs w:val="20"/>
              </w:rPr>
            </w:pPr>
            <w:r>
              <w:rPr>
                <w:rFonts w:cs="Meiryo UI" w:hint="eastAsia"/>
                <w:szCs w:val="20"/>
              </w:rPr>
              <w:t>ジョブのスケジューリング、実行、監視をする。</w:t>
            </w:r>
          </w:p>
        </w:tc>
      </w:tr>
      <w:tr w:rsidR="00E94093" w:rsidRPr="00834C02" w14:paraId="38D3481D" w14:textId="77777777" w:rsidTr="00DD0207">
        <w:trPr>
          <w:trHeight w:val="307"/>
        </w:trPr>
        <w:tc>
          <w:tcPr>
            <w:tcW w:w="2272" w:type="dxa"/>
          </w:tcPr>
          <w:p w14:paraId="0E5F5689" w14:textId="77777777" w:rsidR="00E94093" w:rsidRDefault="00E94093" w:rsidP="00DD0207">
            <w:pPr>
              <w:spacing w:line="300" w:lineRule="exact"/>
              <w:jc w:val="left"/>
              <w:rPr>
                <w:rFonts w:cs="Meiryo UI"/>
                <w:szCs w:val="20"/>
              </w:rPr>
            </w:pPr>
            <w:r>
              <w:rPr>
                <w:rFonts w:cs="Meiryo UI" w:hint="eastAsia"/>
                <w:szCs w:val="20"/>
              </w:rPr>
              <w:t>Hinemosエージェント</w:t>
            </w:r>
          </w:p>
        </w:tc>
        <w:tc>
          <w:tcPr>
            <w:tcW w:w="6233" w:type="dxa"/>
          </w:tcPr>
          <w:p w14:paraId="7A876FA7" w14:textId="77777777" w:rsidR="00E94093" w:rsidRPr="00834C02" w:rsidRDefault="00E94093" w:rsidP="00DD0207">
            <w:pPr>
              <w:spacing w:line="300" w:lineRule="exact"/>
              <w:jc w:val="left"/>
              <w:rPr>
                <w:rFonts w:cs="Meiryo UI"/>
                <w:szCs w:val="20"/>
              </w:rPr>
            </w:pPr>
            <w:r>
              <w:rPr>
                <w:rFonts w:cs="Meiryo UI" w:hint="eastAsia"/>
                <w:szCs w:val="20"/>
              </w:rPr>
              <w:t>Hinemosマネージャの指示によりジョブの処理を実行し結果を通知する。</w:t>
            </w:r>
          </w:p>
        </w:tc>
      </w:tr>
      <w:tr w:rsidR="00E94093" w:rsidRPr="00834C02" w14:paraId="6637C8AE" w14:textId="77777777" w:rsidTr="00DD0207">
        <w:trPr>
          <w:trHeight w:val="307"/>
        </w:trPr>
        <w:tc>
          <w:tcPr>
            <w:tcW w:w="2272" w:type="dxa"/>
          </w:tcPr>
          <w:p w14:paraId="1C82507C" w14:textId="77777777" w:rsidR="00E94093" w:rsidRDefault="00E94093" w:rsidP="00DD0207">
            <w:pPr>
              <w:spacing w:line="300" w:lineRule="exact"/>
              <w:jc w:val="left"/>
              <w:rPr>
                <w:rFonts w:cs="Meiryo UI"/>
                <w:szCs w:val="20"/>
              </w:rPr>
            </w:pPr>
            <w:r>
              <w:rPr>
                <w:rFonts w:cs="Meiryo UI" w:hint="eastAsia"/>
                <w:szCs w:val="20"/>
              </w:rPr>
              <w:t>仮想化管理端末</w:t>
            </w:r>
          </w:p>
        </w:tc>
        <w:tc>
          <w:tcPr>
            <w:tcW w:w="6233" w:type="dxa"/>
          </w:tcPr>
          <w:p w14:paraId="4E56779E" w14:textId="77777777" w:rsidR="00E94093" w:rsidRPr="00834C02" w:rsidRDefault="00E94093" w:rsidP="00DD0207">
            <w:pPr>
              <w:spacing w:line="300" w:lineRule="exact"/>
              <w:jc w:val="left"/>
              <w:rPr>
                <w:rFonts w:cs="Meiryo UI"/>
                <w:szCs w:val="20"/>
              </w:rPr>
            </w:pPr>
            <w:r>
              <w:rPr>
                <w:rFonts w:cs="Meiryo UI" w:hint="eastAsia"/>
                <w:szCs w:val="20"/>
              </w:rPr>
              <w:t>ブラウザ上でHinemosのジョブ登録、削除、実行など操作をする。</w:t>
            </w:r>
          </w:p>
        </w:tc>
      </w:tr>
    </w:tbl>
    <w:p w14:paraId="051AA4B7" w14:textId="77777777" w:rsidR="00E94093" w:rsidRPr="00E94093" w:rsidRDefault="00E94093" w:rsidP="00BE1947">
      <w:pPr>
        <w:widowControl/>
        <w:jc w:val="left"/>
      </w:pPr>
    </w:p>
    <w:p w14:paraId="6A2DAA5D" w14:textId="77777777" w:rsidR="00EF55B4" w:rsidRDefault="00FC6226">
      <w:pPr>
        <w:pStyle w:val="50"/>
        <w:numPr>
          <w:ilvl w:val="4"/>
          <w:numId w:val="4"/>
        </w:numPr>
      </w:pPr>
      <w:r>
        <w:rPr>
          <w:rFonts w:hint="eastAsia"/>
        </w:rPr>
        <w:lastRenderedPageBreak/>
        <w:t>ジョブ構成要素</w:t>
      </w:r>
    </w:p>
    <w:p w14:paraId="74EDA03A" w14:textId="77777777" w:rsidR="00247145" w:rsidRPr="00E3564D" w:rsidRDefault="00247145" w:rsidP="00247145">
      <w:pPr>
        <w:ind w:left="1560" w:firstLineChars="150" w:firstLine="300"/>
        <w:rPr>
          <w:rFonts w:cs="Meiryo UI"/>
          <w:szCs w:val="20"/>
        </w:rPr>
      </w:pPr>
      <w:r>
        <w:rPr>
          <w:rFonts w:hint="eastAsia"/>
        </w:rPr>
        <w:t>Hinemosでジョブ設計におけるジョブ構成要素とその項目、説明を以下に記載する。</w:t>
      </w:r>
    </w:p>
    <w:p w14:paraId="5B28C73B" w14:textId="77777777" w:rsidR="00247145" w:rsidRPr="00E3564D" w:rsidRDefault="00247145" w:rsidP="00247145">
      <w:pPr>
        <w:ind w:leftChars="850" w:left="1700"/>
      </w:pPr>
    </w:p>
    <w:p w14:paraId="46700D82" w14:textId="77777777" w:rsidR="00247145" w:rsidRPr="00E3564D" w:rsidRDefault="00247145" w:rsidP="00247145">
      <w:pPr>
        <w:ind w:left="1560" w:firstLineChars="150" w:firstLine="300"/>
        <w:rPr>
          <w:rFonts w:cs="Meiryo UI"/>
          <w:szCs w:val="20"/>
        </w:rPr>
      </w:pPr>
      <w:r>
        <w:rPr>
          <w:rFonts w:hint="eastAsia"/>
        </w:rPr>
        <w:t>ジョブ構成の項目と説明</w:t>
      </w:r>
    </w:p>
    <w:tbl>
      <w:tblPr>
        <w:tblW w:w="8844" w:type="dxa"/>
        <w:tblInd w:w="19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7426"/>
      </w:tblGrid>
      <w:tr w:rsidR="00247145" w:rsidRPr="0040197E" w14:paraId="5FB5E79A" w14:textId="77777777" w:rsidTr="00DD0207">
        <w:trPr>
          <w:trHeight w:val="319"/>
        </w:trPr>
        <w:tc>
          <w:tcPr>
            <w:tcW w:w="1418" w:type="dxa"/>
            <w:shd w:val="clear" w:color="auto" w:fill="D9E2F3" w:themeFill="accent1" w:themeFillTint="33"/>
          </w:tcPr>
          <w:p w14:paraId="53C2FD5B" w14:textId="77777777" w:rsidR="00247145" w:rsidRPr="0040197E" w:rsidRDefault="00247145" w:rsidP="00DD0207">
            <w:pPr>
              <w:jc w:val="left"/>
              <w:rPr>
                <w:rFonts w:cs="Meiryo UI"/>
                <w:sz w:val="18"/>
                <w:szCs w:val="18"/>
              </w:rPr>
            </w:pPr>
            <w:r>
              <w:rPr>
                <w:rFonts w:cs="Meiryo UI" w:hint="eastAsia"/>
                <w:sz w:val="18"/>
                <w:szCs w:val="18"/>
              </w:rPr>
              <w:t>項目</w:t>
            </w:r>
          </w:p>
        </w:tc>
        <w:tc>
          <w:tcPr>
            <w:tcW w:w="7426" w:type="dxa"/>
            <w:shd w:val="clear" w:color="auto" w:fill="D9E2F3" w:themeFill="accent1" w:themeFillTint="33"/>
          </w:tcPr>
          <w:p w14:paraId="7A7E70AF" w14:textId="77777777" w:rsidR="00247145" w:rsidRPr="0040197E" w:rsidRDefault="00247145" w:rsidP="00DD0207">
            <w:pPr>
              <w:jc w:val="left"/>
              <w:rPr>
                <w:rFonts w:cs="Meiryo UI"/>
                <w:sz w:val="18"/>
                <w:szCs w:val="18"/>
              </w:rPr>
            </w:pPr>
            <w:r>
              <w:rPr>
                <w:rFonts w:cs="Meiryo UI" w:hint="eastAsia"/>
                <w:sz w:val="18"/>
                <w:szCs w:val="18"/>
              </w:rPr>
              <w:t>説明</w:t>
            </w:r>
          </w:p>
        </w:tc>
      </w:tr>
      <w:tr w:rsidR="00247145" w:rsidRPr="00D3740D" w14:paraId="534B0263" w14:textId="77777777" w:rsidTr="00DD0207">
        <w:trPr>
          <w:trHeight w:val="288"/>
        </w:trPr>
        <w:tc>
          <w:tcPr>
            <w:tcW w:w="1418" w:type="dxa"/>
          </w:tcPr>
          <w:p w14:paraId="6082ECDD" w14:textId="77777777" w:rsidR="00247145" w:rsidRPr="00880C18" w:rsidRDefault="00247145" w:rsidP="00DD0207">
            <w:pPr>
              <w:spacing w:line="300" w:lineRule="exact"/>
              <w:jc w:val="left"/>
              <w:rPr>
                <w:rFonts w:cs="Meiryo UI"/>
                <w:szCs w:val="20"/>
              </w:rPr>
            </w:pPr>
            <w:r w:rsidRPr="00880C18">
              <w:rPr>
                <w:rFonts w:cs="Meiryo UI" w:hint="eastAsia"/>
                <w:szCs w:val="20"/>
              </w:rPr>
              <w:t>ジョブユニット</w:t>
            </w:r>
          </w:p>
        </w:tc>
        <w:tc>
          <w:tcPr>
            <w:tcW w:w="7426" w:type="dxa"/>
          </w:tcPr>
          <w:p w14:paraId="19C5C609" w14:textId="77777777" w:rsidR="00247145" w:rsidRPr="00880C18" w:rsidRDefault="00247145" w:rsidP="00DD0207">
            <w:pPr>
              <w:spacing w:line="300" w:lineRule="exact"/>
              <w:jc w:val="left"/>
              <w:rPr>
                <w:rFonts w:cs="Meiryo UI"/>
                <w:szCs w:val="20"/>
              </w:rPr>
            </w:pPr>
            <w:r w:rsidRPr="00880C18">
              <w:rPr>
                <w:rFonts w:cs="Meiryo UI" w:hint="eastAsia"/>
                <w:szCs w:val="20"/>
              </w:rPr>
              <w:t>ジョブ階層の最上位要素を指します。コマンドジョブやジョブネットを作成する際は、必ずジョブユニットを作成してから、その要素としてコマンドジョブやジョブネットを登録する。</w:t>
            </w:r>
          </w:p>
        </w:tc>
      </w:tr>
      <w:tr w:rsidR="00247145" w:rsidRPr="00834C02" w14:paraId="7A5E4E16" w14:textId="77777777" w:rsidTr="00DD0207">
        <w:trPr>
          <w:trHeight w:val="307"/>
        </w:trPr>
        <w:tc>
          <w:tcPr>
            <w:tcW w:w="1418" w:type="dxa"/>
          </w:tcPr>
          <w:p w14:paraId="7FA775DD" w14:textId="77777777" w:rsidR="00247145" w:rsidRPr="00880C18" w:rsidRDefault="00247145" w:rsidP="00DD0207">
            <w:pPr>
              <w:spacing w:line="300" w:lineRule="exact"/>
              <w:jc w:val="left"/>
              <w:rPr>
                <w:rFonts w:cs="Meiryo UI"/>
                <w:szCs w:val="20"/>
              </w:rPr>
            </w:pPr>
            <w:r w:rsidRPr="00880C18">
              <w:rPr>
                <w:rFonts w:cs="Meiryo UI" w:hint="eastAsia"/>
                <w:szCs w:val="20"/>
              </w:rPr>
              <w:t>ジョブネット</w:t>
            </w:r>
          </w:p>
        </w:tc>
        <w:tc>
          <w:tcPr>
            <w:tcW w:w="7426" w:type="dxa"/>
          </w:tcPr>
          <w:p w14:paraId="5661A0AF" w14:textId="77777777" w:rsidR="00247145" w:rsidRPr="00880C18" w:rsidRDefault="00247145" w:rsidP="00DD0207">
            <w:pPr>
              <w:spacing w:line="300" w:lineRule="exact"/>
              <w:jc w:val="left"/>
              <w:rPr>
                <w:rFonts w:cs="Meiryo UI"/>
                <w:szCs w:val="20"/>
              </w:rPr>
            </w:pPr>
            <w:r w:rsidRPr="00880C18">
              <w:rPr>
                <w:rFonts w:cs="Meiryo UI" w:hint="eastAsia"/>
                <w:szCs w:val="20"/>
              </w:rPr>
              <w:t>いくつかのコマンドジョブ・ジョブネットをひとまとめにして実行可能とする。</w:t>
            </w:r>
          </w:p>
        </w:tc>
      </w:tr>
      <w:tr w:rsidR="00247145" w:rsidRPr="00834C02" w14:paraId="40B25499" w14:textId="77777777" w:rsidTr="00DD0207">
        <w:trPr>
          <w:trHeight w:val="307"/>
        </w:trPr>
        <w:tc>
          <w:tcPr>
            <w:tcW w:w="1418" w:type="dxa"/>
          </w:tcPr>
          <w:p w14:paraId="0EE68D25" w14:textId="77777777" w:rsidR="00247145" w:rsidRPr="00880C18" w:rsidRDefault="00247145" w:rsidP="00DD0207">
            <w:pPr>
              <w:spacing w:line="300" w:lineRule="exact"/>
              <w:jc w:val="left"/>
              <w:rPr>
                <w:rFonts w:cs="Meiryo UI"/>
                <w:szCs w:val="20"/>
              </w:rPr>
            </w:pPr>
            <w:r w:rsidRPr="00880C18">
              <w:rPr>
                <w:rFonts w:cs="Meiryo UI" w:hint="eastAsia"/>
                <w:szCs w:val="20"/>
              </w:rPr>
              <w:t>コマンドジョブ</w:t>
            </w:r>
          </w:p>
        </w:tc>
        <w:tc>
          <w:tcPr>
            <w:tcW w:w="7426" w:type="dxa"/>
          </w:tcPr>
          <w:p w14:paraId="3DC16E54" w14:textId="77777777" w:rsidR="00247145" w:rsidRPr="00880C18" w:rsidRDefault="00247145" w:rsidP="00DD0207">
            <w:pPr>
              <w:spacing w:line="300" w:lineRule="exact"/>
              <w:jc w:val="left"/>
              <w:rPr>
                <w:rFonts w:cs="Meiryo UI"/>
                <w:szCs w:val="20"/>
              </w:rPr>
            </w:pPr>
            <w:r w:rsidRPr="00880C18">
              <w:rPr>
                <w:rFonts w:cs="Meiryo UI" w:hint="eastAsia"/>
                <w:szCs w:val="20"/>
              </w:rPr>
              <w:t>最小の実行単位です。対象</w:t>
            </w:r>
            <w:r>
              <w:rPr>
                <w:rFonts w:cs="Meiryo UI" w:hint="eastAsia"/>
                <w:szCs w:val="20"/>
              </w:rPr>
              <w:t>ノード※</w:t>
            </w:r>
            <w:r w:rsidRPr="00880C18">
              <w:rPr>
                <w:rFonts w:cs="Meiryo UI" w:hint="eastAsia"/>
                <w:szCs w:val="20"/>
              </w:rPr>
              <w:t>上で実行するコマンドやシェルスクリプトを指定する。</w:t>
            </w:r>
          </w:p>
        </w:tc>
      </w:tr>
      <w:tr w:rsidR="00247145" w:rsidRPr="00834C02" w14:paraId="0CFB1353" w14:textId="77777777" w:rsidTr="00DD0207">
        <w:trPr>
          <w:trHeight w:val="307"/>
        </w:trPr>
        <w:tc>
          <w:tcPr>
            <w:tcW w:w="1418" w:type="dxa"/>
          </w:tcPr>
          <w:p w14:paraId="14644162" w14:textId="77777777" w:rsidR="00247145" w:rsidRPr="00880C18" w:rsidRDefault="00247145" w:rsidP="00DD0207">
            <w:pPr>
              <w:spacing w:line="300" w:lineRule="exact"/>
              <w:jc w:val="left"/>
              <w:rPr>
                <w:rFonts w:cs="Meiryo UI"/>
                <w:szCs w:val="20"/>
              </w:rPr>
            </w:pPr>
            <w:r w:rsidRPr="00880C18">
              <w:rPr>
                <w:rFonts w:cs="Meiryo UI" w:hint="eastAsia"/>
                <w:szCs w:val="20"/>
              </w:rPr>
              <w:t>ジョブID</w:t>
            </w:r>
          </w:p>
        </w:tc>
        <w:tc>
          <w:tcPr>
            <w:tcW w:w="7426" w:type="dxa"/>
          </w:tcPr>
          <w:p w14:paraId="652D113C" w14:textId="77777777" w:rsidR="00247145" w:rsidRPr="00880C18" w:rsidRDefault="00247145" w:rsidP="00DD0207">
            <w:pPr>
              <w:spacing w:line="300" w:lineRule="exact"/>
              <w:jc w:val="left"/>
              <w:rPr>
                <w:rFonts w:cs="Meiryo UI"/>
                <w:szCs w:val="20"/>
              </w:rPr>
            </w:pPr>
            <w:r w:rsidRPr="00880C18">
              <w:rPr>
                <w:rFonts w:cs="Arial"/>
                <w:color w:val="000000"/>
                <w:spacing w:val="15"/>
                <w:shd w:val="clear" w:color="auto" w:fill="FFFFFF"/>
              </w:rPr>
              <w:t>ジョブユニット、ジョブネット、コマンドジョブを識別するため付与する文字列</w:t>
            </w:r>
            <w:r>
              <w:rPr>
                <w:rFonts w:cs="Arial" w:hint="eastAsia"/>
                <w:color w:val="000000"/>
                <w:spacing w:val="15"/>
                <w:shd w:val="clear" w:color="auto" w:fill="FFFFFF"/>
              </w:rPr>
              <w:t>で指定する。</w:t>
            </w:r>
          </w:p>
        </w:tc>
      </w:tr>
      <w:tr w:rsidR="00247145" w:rsidRPr="00834C02" w14:paraId="2F7A1287" w14:textId="77777777" w:rsidTr="00DD0207">
        <w:trPr>
          <w:trHeight w:val="307"/>
        </w:trPr>
        <w:tc>
          <w:tcPr>
            <w:tcW w:w="1418" w:type="dxa"/>
          </w:tcPr>
          <w:p w14:paraId="1721198B" w14:textId="77777777" w:rsidR="00247145" w:rsidRPr="00880C18" w:rsidRDefault="00247145" w:rsidP="00DD0207">
            <w:pPr>
              <w:spacing w:line="300" w:lineRule="exact"/>
              <w:jc w:val="left"/>
              <w:rPr>
                <w:rFonts w:cs="Meiryo UI"/>
                <w:szCs w:val="20"/>
              </w:rPr>
            </w:pPr>
            <w:r w:rsidRPr="00880C18">
              <w:rPr>
                <w:rFonts w:cs="Meiryo UI" w:hint="eastAsia"/>
                <w:szCs w:val="20"/>
              </w:rPr>
              <w:t>ジョブ名</w:t>
            </w:r>
          </w:p>
        </w:tc>
        <w:tc>
          <w:tcPr>
            <w:tcW w:w="7426" w:type="dxa"/>
          </w:tcPr>
          <w:p w14:paraId="6BDD9A6C" w14:textId="77777777" w:rsidR="00247145" w:rsidRPr="00880C18" w:rsidRDefault="00247145" w:rsidP="00DD0207">
            <w:pPr>
              <w:spacing w:line="300" w:lineRule="exact"/>
              <w:jc w:val="left"/>
              <w:rPr>
                <w:rFonts w:cs="Meiryo UI"/>
                <w:szCs w:val="20"/>
              </w:rPr>
            </w:pPr>
            <w:r w:rsidRPr="00880C18">
              <w:rPr>
                <w:rFonts w:cs="Arial"/>
                <w:color w:val="000000"/>
                <w:spacing w:val="15"/>
                <w:shd w:val="clear" w:color="auto" w:fill="FFFFFF"/>
              </w:rPr>
              <w:t>ジョブIDと同様、ジョブに対して付与する文字列</w:t>
            </w:r>
            <w:r>
              <w:rPr>
                <w:rFonts w:cs="Arial" w:hint="eastAsia"/>
                <w:color w:val="000000"/>
                <w:spacing w:val="15"/>
                <w:shd w:val="clear" w:color="auto" w:fill="FFFFFF"/>
              </w:rPr>
              <w:t>で指定する。</w:t>
            </w:r>
          </w:p>
        </w:tc>
      </w:tr>
      <w:tr w:rsidR="00247145" w:rsidRPr="00834C02" w14:paraId="6CAD0A96" w14:textId="77777777" w:rsidTr="00DD0207">
        <w:trPr>
          <w:trHeight w:val="307"/>
        </w:trPr>
        <w:tc>
          <w:tcPr>
            <w:tcW w:w="1418" w:type="dxa"/>
          </w:tcPr>
          <w:p w14:paraId="79259118" w14:textId="77777777" w:rsidR="00247145" w:rsidRPr="00880C18" w:rsidRDefault="00247145" w:rsidP="00DD0207">
            <w:pPr>
              <w:spacing w:line="300" w:lineRule="exact"/>
              <w:jc w:val="left"/>
              <w:rPr>
                <w:rFonts w:cs="Meiryo UI"/>
                <w:szCs w:val="20"/>
              </w:rPr>
            </w:pPr>
            <w:r w:rsidRPr="00880C18">
              <w:rPr>
                <w:rFonts w:cs="Meiryo UI" w:hint="eastAsia"/>
                <w:szCs w:val="20"/>
              </w:rPr>
              <w:t>スコープ</w:t>
            </w:r>
          </w:p>
        </w:tc>
        <w:tc>
          <w:tcPr>
            <w:tcW w:w="7426" w:type="dxa"/>
          </w:tcPr>
          <w:p w14:paraId="313C2D92" w14:textId="77777777" w:rsidR="00247145" w:rsidRPr="00880C18" w:rsidRDefault="00247145" w:rsidP="00DD0207">
            <w:pPr>
              <w:spacing w:line="300" w:lineRule="exact"/>
              <w:jc w:val="left"/>
              <w:rPr>
                <w:rFonts w:cs="Meiryo UI"/>
                <w:szCs w:val="20"/>
              </w:rPr>
            </w:pPr>
            <w:r w:rsidRPr="00880C18">
              <w:rPr>
                <w:rFonts w:cs="Meiryo UI" w:hint="eastAsia"/>
                <w:szCs w:val="20"/>
              </w:rPr>
              <w:t>コマンドやシェルスクリプトの</w:t>
            </w:r>
            <w:r w:rsidRPr="00880C18">
              <w:rPr>
                <w:rFonts w:cs="Arial"/>
                <w:color w:val="000000"/>
                <w:spacing w:val="15"/>
                <w:shd w:val="clear" w:color="auto" w:fill="FFFFFF"/>
              </w:rPr>
              <w:t>実行対象のスコープ、もしくは</w:t>
            </w:r>
            <w:r>
              <w:rPr>
                <w:rFonts w:cs="Arial" w:hint="eastAsia"/>
                <w:color w:val="000000"/>
                <w:spacing w:val="15"/>
                <w:shd w:val="clear" w:color="auto" w:fill="FFFFFF"/>
              </w:rPr>
              <w:t>ノード</w:t>
            </w:r>
            <w:r>
              <w:rPr>
                <w:rFonts w:cs="Meiryo UI" w:hint="eastAsia"/>
                <w:szCs w:val="20"/>
              </w:rPr>
              <w:t>※</w:t>
            </w:r>
            <w:r w:rsidRPr="00880C18">
              <w:rPr>
                <w:rFonts w:cs="Arial"/>
                <w:color w:val="000000"/>
                <w:spacing w:val="15"/>
                <w:shd w:val="clear" w:color="auto" w:fill="FFFFFF"/>
              </w:rPr>
              <w:t>を選択</w:t>
            </w:r>
            <w:r w:rsidRPr="00880C18">
              <w:rPr>
                <w:rFonts w:cs="Arial" w:hint="eastAsia"/>
                <w:color w:val="000000"/>
                <w:spacing w:val="15"/>
                <w:shd w:val="clear" w:color="auto" w:fill="FFFFFF"/>
              </w:rPr>
              <w:t>する。</w:t>
            </w:r>
          </w:p>
        </w:tc>
      </w:tr>
      <w:tr w:rsidR="00247145" w:rsidRPr="00834C02" w14:paraId="02984D99" w14:textId="77777777" w:rsidTr="00DD0207">
        <w:trPr>
          <w:trHeight w:val="307"/>
        </w:trPr>
        <w:tc>
          <w:tcPr>
            <w:tcW w:w="1418" w:type="dxa"/>
          </w:tcPr>
          <w:p w14:paraId="457C0072" w14:textId="77777777" w:rsidR="00247145" w:rsidRPr="00880C18" w:rsidRDefault="00247145" w:rsidP="00DD0207">
            <w:pPr>
              <w:spacing w:line="300" w:lineRule="exact"/>
              <w:jc w:val="left"/>
              <w:rPr>
                <w:rFonts w:cs="Meiryo UI"/>
                <w:szCs w:val="20"/>
              </w:rPr>
            </w:pPr>
            <w:r w:rsidRPr="00880C18">
              <w:rPr>
                <w:rFonts w:cs="Meiryo UI" w:hint="eastAsia"/>
                <w:szCs w:val="20"/>
              </w:rPr>
              <w:t>起動コマンド</w:t>
            </w:r>
          </w:p>
        </w:tc>
        <w:tc>
          <w:tcPr>
            <w:tcW w:w="7426" w:type="dxa"/>
          </w:tcPr>
          <w:p w14:paraId="4129FB3E" w14:textId="77777777" w:rsidR="00247145" w:rsidRPr="00880C18" w:rsidRDefault="00247145" w:rsidP="00DD0207">
            <w:pPr>
              <w:spacing w:line="300" w:lineRule="exact"/>
              <w:jc w:val="left"/>
              <w:rPr>
                <w:rFonts w:cs="Meiryo UI"/>
                <w:szCs w:val="20"/>
              </w:rPr>
            </w:pPr>
            <w:r w:rsidRPr="00880C18">
              <w:rPr>
                <w:rFonts w:cs="Arial"/>
                <w:color w:val="000000"/>
                <w:spacing w:val="15"/>
                <w:shd w:val="clear" w:color="auto" w:fill="FFFFFF"/>
              </w:rPr>
              <w:t>対象の</w:t>
            </w:r>
            <w:r>
              <w:rPr>
                <w:rFonts w:cs="Arial" w:hint="eastAsia"/>
                <w:color w:val="000000"/>
                <w:spacing w:val="15"/>
                <w:shd w:val="clear" w:color="auto" w:fill="FFFFFF"/>
              </w:rPr>
              <w:t>ノード</w:t>
            </w:r>
            <w:r>
              <w:rPr>
                <w:rFonts w:cs="Meiryo UI" w:hint="eastAsia"/>
                <w:szCs w:val="20"/>
              </w:rPr>
              <w:t>※</w:t>
            </w:r>
            <w:r w:rsidRPr="00880C18">
              <w:rPr>
                <w:rFonts w:cs="Arial"/>
                <w:color w:val="000000"/>
                <w:spacing w:val="15"/>
                <w:shd w:val="clear" w:color="auto" w:fill="FFFFFF"/>
              </w:rPr>
              <w:t>上で実行する「コマンド」もしくは「シェルスクリプト」を指定</w:t>
            </w:r>
            <w:r w:rsidRPr="00880C18">
              <w:rPr>
                <w:rFonts w:cs="Arial" w:hint="eastAsia"/>
                <w:color w:val="000000"/>
                <w:spacing w:val="15"/>
                <w:shd w:val="clear" w:color="auto" w:fill="FFFFFF"/>
              </w:rPr>
              <w:t>する。</w:t>
            </w:r>
          </w:p>
        </w:tc>
      </w:tr>
      <w:tr w:rsidR="00247145" w:rsidRPr="00834C02" w14:paraId="77FA7BCE" w14:textId="77777777" w:rsidTr="00DD0207">
        <w:trPr>
          <w:trHeight w:val="307"/>
        </w:trPr>
        <w:tc>
          <w:tcPr>
            <w:tcW w:w="1418" w:type="dxa"/>
          </w:tcPr>
          <w:p w14:paraId="27E5926B" w14:textId="77777777" w:rsidR="00247145" w:rsidRPr="00880C18" w:rsidRDefault="00247145" w:rsidP="00DD0207">
            <w:pPr>
              <w:spacing w:line="300" w:lineRule="exact"/>
              <w:jc w:val="left"/>
              <w:rPr>
                <w:rFonts w:cs="Meiryo UI"/>
                <w:szCs w:val="20"/>
              </w:rPr>
            </w:pPr>
            <w:r w:rsidRPr="00880C18">
              <w:rPr>
                <w:rFonts w:cs="Meiryo UI" w:hint="eastAsia"/>
                <w:szCs w:val="20"/>
              </w:rPr>
              <w:t>実行契機ID</w:t>
            </w:r>
          </w:p>
        </w:tc>
        <w:tc>
          <w:tcPr>
            <w:tcW w:w="7426" w:type="dxa"/>
          </w:tcPr>
          <w:p w14:paraId="2D2ED051" w14:textId="77777777" w:rsidR="00247145" w:rsidRPr="00880C18" w:rsidRDefault="00247145" w:rsidP="00DD0207">
            <w:pPr>
              <w:spacing w:line="300" w:lineRule="exact"/>
              <w:jc w:val="left"/>
              <w:rPr>
                <w:rFonts w:cs="Arial"/>
                <w:color w:val="000000"/>
                <w:spacing w:val="15"/>
                <w:shd w:val="clear" w:color="auto" w:fill="FFFFFF"/>
              </w:rPr>
            </w:pPr>
            <w:r w:rsidRPr="00880C18">
              <w:rPr>
                <w:rFonts w:cs="Arial"/>
                <w:color w:val="000000"/>
                <w:spacing w:val="15"/>
                <w:shd w:val="clear" w:color="auto" w:fill="FFFFFF"/>
              </w:rPr>
              <w:t>個々の実行契機を識別するため付与する文字列</w:t>
            </w:r>
            <w:r>
              <w:rPr>
                <w:rFonts w:cs="Arial" w:hint="eastAsia"/>
                <w:color w:val="000000"/>
                <w:spacing w:val="15"/>
                <w:shd w:val="clear" w:color="auto" w:fill="FFFFFF"/>
              </w:rPr>
              <w:t>で指定する。</w:t>
            </w:r>
          </w:p>
        </w:tc>
      </w:tr>
      <w:tr w:rsidR="00247145" w:rsidRPr="00834C02" w14:paraId="0B08FE8F" w14:textId="77777777" w:rsidTr="00DD0207">
        <w:trPr>
          <w:trHeight w:val="307"/>
        </w:trPr>
        <w:tc>
          <w:tcPr>
            <w:tcW w:w="1418" w:type="dxa"/>
          </w:tcPr>
          <w:p w14:paraId="5F6C7982" w14:textId="77777777" w:rsidR="00247145" w:rsidRPr="00880C18" w:rsidRDefault="00247145" w:rsidP="00DD0207">
            <w:pPr>
              <w:spacing w:line="300" w:lineRule="exact"/>
              <w:jc w:val="left"/>
              <w:rPr>
                <w:rFonts w:cs="Meiryo UI"/>
                <w:szCs w:val="20"/>
              </w:rPr>
            </w:pPr>
            <w:r w:rsidRPr="00880C18">
              <w:rPr>
                <w:rFonts w:cs="Meiryo UI" w:hint="eastAsia"/>
                <w:szCs w:val="20"/>
              </w:rPr>
              <w:t>実行契機名</w:t>
            </w:r>
          </w:p>
        </w:tc>
        <w:tc>
          <w:tcPr>
            <w:tcW w:w="7426" w:type="dxa"/>
          </w:tcPr>
          <w:p w14:paraId="5F7E4AD0" w14:textId="77777777" w:rsidR="00247145" w:rsidRPr="00880C18" w:rsidRDefault="00247145" w:rsidP="00DD0207">
            <w:pPr>
              <w:spacing w:line="300" w:lineRule="exact"/>
              <w:jc w:val="left"/>
              <w:rPr>
                <w:rFonts w:cs="Arial"/>
                <w:color w:val="000000"/>
                <w:spacing w:val="15"/>
                <w:shd w:val="clear" w:color="auto" w:fill="FFFFFF"/>
              </w:rPr>
            </w:pPr>
            <w:r w:rsidRPr="00880C18">
              <w:rPr>
                <w:rFonts w:cs="Arial"/>
                <w:color w:val="000000"/>
                <w:spacing w:val="15"/>
                <w:shd w:val="clear" w:color="auto" w:fill="FFFFFF"/>
              </w:rPr>
              <w:t>実行契機 IDと同様、各実行契機に付与する文字列</w:t>
            </w:r>
            <w:r>
              <w:rPr>
                <w:rFonts w:cs="Arial" w:hint="eastAsia"/>
                <w:color w:val="000000"/>
                <w:spacing w:val="15"/>
                <w:shd w:val="clear" w:color="auto" w:fill="FFFFFF"/>
              </w:rPr>
              <w:t>で指定する。</w:t>
            </w:r>
          </w:p>
        </w:tc>
      </w:tr>
      <w:tr w:rsidR="00247145" w:rsidRPr="00834C02" w14:paraId="0B24076C" w14:textId="77777777" w:rsidTr="00DD0207">
        <w:trPr>
          <w:trHeight w:val="307"/>
        </w:trPr>
        <w:tc>
          <w:tcPr>
            <w:tcW w:w="1418" w:type="dxa"/>
          </w:tcPr>
          <w:p w14:paraId="731A6420" w14:textId="77777777" w:rsidR="00247145" w:rsidRPr="00880C18" w:rsidRDefault="00247145" w:rsidP="00DD0207">
            <w:pPr>
              <w:spacing w:line="300" w:lineRule="exact"/>
              <w:jc w:val="left"/>
              <w:rPr>
                <w:rFonts w:cs="Meiryo UI"/>
                <w:szCs w:val="20"/>
              </w:rPr>
            </w:pPr>
            <w:r w:rsidRPr="00880C18">
              <w:rPr>
                <w:rFonts w:cs="Meiryo UI" w:hint="eastAsia"/>
                <w:szCs w:val="20"/>
              </w:rPr>
              <w:t>スケジュール</w:t>
            </w:r>
          </w:p>
        </w:tc>
        <w:tc>
          <w:tcPr>
            <w:tcW w:w="7426" w:type="dxa"/>
          </w:tcPr>
          <w:p w14:paraId="568017F5" w14:textId="77777777" w:rsidR="00247145" w:rsidRPr="00880C18" w:rsidRDefault="00247145" w:rsidP="00DD0207">
            <w:pPr>
              <w:spacing w:line="300" w:lineRule="exact"/>
              <w:jc w:val="left"/>
              <w:rPr>
                <w:rFonts w:cs="Arial"/>
                <w:color w:val="000000"/>
                <w:spacing w:val="15"/>
                <w:shd w:val="clear" w:color="auto" w:fill="FFFFFF"/>
              </w:rPr>
            </w:pPr>
            <w:r w:rsidRPr="00880C18">
              <w:rPr>
                <w:rFonts w:cs="Arial" w:hint="eastAsia"/>
                <w:color w:val="000000"/>
                <w:spacing w:val="15"/>
                <w:shd w:val="clear" w:color="auto" w:fill="FFFFFF"/>
              </w:rPr>
              <w:t>ジョブを実行するスケジュールを指定する。</w:t>
            </w:r>
          </w:p>
        </w:tc>
      </w:tr>
      <w:tr w:rsidR="00247145" w:rsidRPr="00834C02" w14:paraId="5EDCE170" w14:textId="77777777" w:rsidTr="00DD0207">
        <w:trPr>
          <w:trHeight w:val="307"/>
        </w:trPr>
        <w:tc>
          <w:tcPr>
            <w:tcW w:w="1418" w:type="dxa"/>
          </w:tcPr>
          <w:p w14:paraId="003D5F8E" w14:textId="77777777" w:rsidR="00247145" w:rsidRDefault="00247145" w:rsidP="00DD0207">
            <w:pPr>
              <w:spacing w:line="300" w:lineRule="exact"/>
              <w:jc w:val="left"/>
              <w:rPr>
                <w:rFonts w:cs="Meiryo UI"/>
                <w:szCs w:val="20"/>
              </w:rPr>
            </w:pPr>
            <w:r>
              <w:rPr>
                <w:rFonts w:cs="Meiryo UI" w:hint="eastAsia"/>
                <w:szCs w:val="20"/>
              </w:rPr>
              <w:t>カレンダ</w:t>
            </w:r>
          </w:p>
        </w:tc>
        <w:tc>
          <w:tcPr>
            <w:tcW w:w="7426" w:type="dxa"/>
          </w:tcPr>
          <w:p w14:paraId="4D87693B" w14:textId="77777777" w:rsidR="00247145" w:rsidRDefault="00247145" w:rsidP="00DD0207">
            <w:pPr>
              <w:spacing w:line="300" w:lineRule="exact"/>
              <w:jc w:val="left"/>
              <w:rPr>
                <w:rFonts w:ascii="Arial" w:hAnsi="Arial" w:cs="Arial"/>
                <w:color w:val="000000"/>
                <w:spacing w:val="15"/>
                <w:shd w:val="clear" w:color="auto" w:fill="FFFFFF"/>
              </w:rPr>
            </w:pPr>
            <w:r w:rsidRPr="00880C18">
              <w:rPr>
                <w:rFonts w:ascii="Arial" w:hAnsi="Arial" w:cs="Arial" w:hint="eastAsia"/>
                <w:color w:val="000000"/>
                <w:spacing w:val="15"/>
                <w:shd w:val="clear" w:color="auto" w:fill="FFFFFF"/>
              </w:rPr>
              <w:t>監視機能やジョブ機能の稼動／非稼動の期間を設定し、それをカレンダとして保存・参照</w:t>
            </w:r>
            <w:r>
              <w:rPr>
                <w:rFonts w:ascii="Arial" w:hAnsi="Arial" w:cs="Arial" w:hint="eastAsia"/>
                <w:color w:val="000000"/>
                <w:spacing w:val="15"/>
                <w:shd w:val="clear" w:color="auto" w:fill="FFFFFF"/>
              </w:rPr>
              <w:t>。</w:t>
            </w:r>
            <w:r w:rsidRPr="00880C18">
              <w:rPr>
                <w:rFonts w:ascii="Arial" w:hAnsi="Arial" w:cs="Arial" w:hint="eastAsia"/>
                <w:color w:val="000000"/>
                <w:spacing w:val="15"/>
                <w:shd w:val="clear" w:color="auto" w:fill="FFFFFF"/>
              </w:rPr>
              <w:t>年、月、日、曜日単位で稼動時刻、非稼動時刻</w:t>
            </w:r>
            <w:r>
              <w:rPr>
                <w:rFonts w:ascii="Arial" w:hAnsi="Arial" w:cs="Arial" w:hint="eastAsia"/>
                <w:color w:val="000000"/>
                <w:spacing w:val="15"/>
                <w:shd w:val="clear" w:color="auto" w:fill="FFFFFF"/>
              </w:rPr>
              <w:t>を設定する。</w:t>
            </w:r>
          </w:p>
        </w:tc>
      </w:tr>
      <w:tr w:rsidR="00247145" w:rsidRPr="00834C02" w14:paraId="5CF8946C" w14:textId="77777777" w:rsidTr="00DD0207">
        <w:trPr>
          <w:trHeight w:val="307"/>
        </w:trPr>
        <w:tc>
          <w:tcPr>
            <w:tcW w:w="1418" w:type="dxa"/>
          </w:tcPr>
          <w:p w14:paraId="5AC16838" w14:textId="77777777" w:rsidR="00247145" w:rsidRPr="002C6044" w:rsidRDefault="00247145" w:rsidP="00DD0207">
            <w:pPr>
              <w:spacing w:line="300" w:lineRule="exact"/>
              <w:jc w:val="left"/>
              <w:rPr>
                <w:rFonts w:cs="Meiryo UI"/>
                <w:szCs w:val="20"/>
              </w:rPr>
            </w:pPr>
            <w:r w:rsidRPr="002C6044">
              <w:rPr>
                <w:rFonts w:cs="Meiryo UI" w:hint="eastAsia"/>
                <w:szCs w:val="20"/>
              </w:rPr>
              <w:t>実行契機</w:t>
            </w:r>
          </w:p>
        </w:tc>
        <w:tc>
          <w:tcPr>
            <w:tcW w:w="7426" w:type="dxa"/>
          </w:tcPr>
          <w:p w14:paraId="48C800B6" w14:textId="77777777" w:rsidR="00247145" w:rsidRPr="002C6044" w:rsidRDefault="00247145" w:rsidP="00DD0207">
            <w:pPr>
              <w:spacing w:line="300" w:lineRule="exact"/>
              <w:jc w:val="left"/>
              <w:rPr>
                <w:rFonts w:cs="Arial"/>
                <w:color w:val="000000"/>
                <w:spacing w:val="15"/>
                <w:shd w:val="clear" w:color="auto" w:fill="FFFFFF"/>
              </w:rPr>
            </w:pPr>
            <w:r w:rsidRPr="002C6044">
              <w:rPr>
                <w:rFonts w:cs="Arial" w:hint="eastAsia"/>
                <w:color w:val="000000"/>
                <w:spacing w:val="15"/>
                <w:shd w:val="clear" w:color="auto" w:fill="FFFFFF"/>
              </w:rPr>
              <w:t>各ジョブの実行方法を定義する。契機として以下5つ</w:t>
            </w:r>
            <w:r>
              <w:rPr>
                <w:rFonts w:cs="Arial" w:hint="eastAsia"/>
                <w:color w:val="000000"/>
                <w:spacing w:val="15"/>
                <w:shd w:val="clear" w:color="auto" w:fill="FFFFFF"/>
              </w:rPr>
              <w:t>が存在する。</w:t>
            </w:r>
          </w:p>
          <w:p w14:paraId="3BD03430" w14:textId="77777777" w:rsidR="00247145" w:rsidRPr="002C6044" w:rsidRDefault="00247145" w:rsidP="00DD0207">
            <w:pPr>
              <w:spacing w:line="300" w:lineRule="exact"/>
              <w:jc w:val="left"/>
              <w:rPr>
                <w:rFonts w:cs="Arial"/>
                <w:color w:val="000000"/>
                <w:spacing w:val="15"/>
                <w:shd w:val="clear" w:color="auto" w:fill="FFFFFF"/>
              </w:rPr>
            </w:pPr>
            <w:r>
              <w:rPr>
                <w:rFonts w:cs="Arial" w:hint="eastAsia"/>
                <w:color w:val="000000"/>
                <w:spacing w:val="15"/>
                <w:shd w:val="clear" w:color="auto" w:fill="FFFFFF"/>
              </w:rPr>
              <w:t>・</w:t>
            </w:r>
            <w:r w:rsidRPr="002C6044">
              <w:rPr>
                <w:rFonts w:cs="Arial" w:hint="eastAsia"/>
                <w:color w:val="000000"/>
                <w:spacing w:val="15"/>
                <w:shd w:val="clear" w:color="auto" w:fill="FFFFFF"/>
              </w:rPr>
              <w:t>即時</w:t>
            </w:r>
            <w:r w:rsidRPr="002C6044">
              <w:rPr>
                <w:rFonts w:cs="Arial"/>
                <w:color w:val="000000"/>
                <w:spacing w:val="15"/>
                <w:shd w:val="clear" w:color="auto" w:fill="FFFFFF"/>
              </w:rPr>
              <w:t>(手動)実行</w:t>
            </w:r>
          </w:p>
          <w:p w14:paraId="3D6EE8C2" w14:textId="77777777" w:rsidR="00247145" w:rsidRPr="002C6044" w:rsidRDefault="00247145" w:rsidP="00DD0207">
            <w:pPr>
              <w:spacing w:line="300" w:lineRule="exact"/>
              <w:ind w:firstLineChars="100" w:firstLine="230"/>
              <w:jc w:val="left"/>
              <w:rPr>
                <w:rFonts w:cs="Arial"/>
                <w:color w:val="000000"/>
                <w:spacing w:val="15"/>
                <w:shd w:val="clear" w:color="auto" w:fill="FFFFFF"/>
              </w:rPr>
            </w:pPr>
            <w:r w:rsidRPr="002C6044">
              <w:rPr>
                <w:rFonts w:cs="Arial" w:hint="eastAsia"/>
                <w:color w:val="000000"/>
                <w:spacing w:val="15"/>
                <w:shd w:val="clear" w:color="auto" w:fill="FFFFFF"/>
              </w:rPr>
              <w:t>ジョブ実行を、手動操作で開始する。</w:t>
            </w:r>
          </w:p>
          <w:p w14:paraId="62E433B7" w14:textId="77777777" w:rsidR="00247145" w:rsidRPr="002C6044" w:rsidRDefault="00247145" w:rsidP="00DD0207">
            <w:pPr>
              <w:spacing w:line="300" w:lineRule="exact"/>
              <w:jc w:val="left"/>
              <w:rPr>
                <w:rFonts w:cs="Arial"/>
                <w:color w:val="000000"/>
                <w:spacing w:val="15"/>
                <w:shd w:val="clear" w:color="auto" w:fill="FFFFFF"/>
              </w:rPr>
            </w:pPr>
            <w:r>
              <w:rPr>
                <w:rFonts w:cs="Arial" w:hint="eastAsia"/>
                <w:color w:val="000000"/>
                <w:spacing w:val="15"/>
                <w:shd w:val="clear" w:color="auto" w:fill="FFFFFF"/>
              </w:rPr>
              <w:t>・</w:t>
            </w:r>
            <w:r w:rsidRPr="002C6044">
              <w:rPr>
                <w:rFonts w:cs="Arial" w:hint="eastAsia"/>
                <w:color w:val="000000"/>
                <w:spacing w:val="15"/>
                <w:shd w:val="clear" w:color="auto" w:fill="FFFFFF"/>
              </w:rPr>
              <w:t>マニュアル実行</w:t>
            </w:r>
          </w:p>
          <w:p w14:paraId="67A0DA21" w14:textId="77777777" w:rsidR="00247145" w:rsidRPr="002C6044" w:rsidRDefault="00247145" w:rsidP="00DD0207">
            <w:pPr>
              <w:spacing w:line="300" w:lineRule="exact"/>
              <w:ind w:leftChars="100" w:left="200"/>
              <w:jc w:val="left"/>
              <w:rPr>
                <w:rFonts w:cs="Arial"/>
                <w:color w:val="000000"/>
                <w:spacing w:val="15"/>
                <w:shd w:val="clear" w:color="auto" w:fill="FFFFFF"/>
              </w:rPr>
            </w:pPr>
            <w:r w:rsidRPr="002C6044">
              <w:rPr>
                <w:rFonts w:cs="Arial" w:hint="eastAsia"/>
                <w:color w:val="000000"/>
                <w:spacing w:val="15"/>
                <w:shd w:val="clear" w:color="auto" w:fill="FFFFFF"/>
              </w:rPr>
              <w:t>ジョブ定義内にてジョブ実行を手動操作で開始する際、都度ジョブ変数を指定する。</w:t>
            </w:r>
          </w:p>
          <w:p w14:paraId="20DD1E59" w14:textId="77777777" w:rsidR="00247145" w:rsidRPr="002C6044" w:rsidRDefault="00247145" w:rsidP="00DD0207">
            <w:pPr>
              <w:spacing w:line="300" w:lineRule="exact"/>
              <w:jc w:val="left"/>
              <w:rPr>
                <w:rFonts w:cs="Arial"/>
                <w:color w:val="000000"/>
                <w:spacing w:val="15"/>
                <w:shd w:val="clear" w:color="auto" w:fill="FFFFFF"/>
              </w:rPr>
            </w:pPr>
            <w:r>
              <w:rPr>
                <w:rFonts w:cs="Arial" w:hint="eastAsia"/>
                <w:color w:val="000000"/>
                <w:spacing w:val="15"/>
                <w:shd w:val="clear" w:color="auto" w:fill="FFFFFF"/>
              </w:rPr>
              <w:t>・</w:t>
            </w:r>
            <w:r w:rsidRPr="002C6044">
              <w:rPr>
                <w:rFonts w:cs="Arial" w:hint="eastAsia"/>
                <w:color w:val="000000"/>
                <w:spacing w:val="15"/>
                <w:shd w:val="clear" w:color="auto" w:fill="FFFFFF"/>
              </w:rPr>
              <w:t>スケジュール実行</w:t>
            </w:r>
          </w:p>
          <w:p w14:paraId="5DE2078F" w14:textId="77777777" w:rsidR="00247145" w:rsidRPr="002C6044" w:rsidRDefault="00247145" w:rsidP="00DD0207">
            <w:pPr>
              <w:spacing w:line="300" w:lineRule="exact"/>
              <w:ind w:leftChars="100" w:left="200"/>
              <w:jc w:val="left"/>
              <w:rPr>
                <w:rFonts w:cs="Arial"/>
                <w:color w:val="000000"/>
                <w:spacing w:val="15"/>
                <w:shd w:val="clear" w:color="auto" w:fill="FFFFFF"/>
              </w:rPr>
            </w:pPr>
            <w:r w:rsidRPr="002C6044">
              <w:rPr>
                <w:rFonts w:cs="Arial" w:hint="eastAsia"/>
                <w:color w:val="000000"/>
                <w:spacing w:val="15"/>
                <w:shd w:val="clear" w:color="auto" w:fill="FFFFFF"/>
              </w:rPr>
              <w:t>カレンダや</w:t>
            </w:r>
            <w:r>
              <w:rPr>
                <w:rFonts w:cs="Arial" w:hint="eastAsia"/>
                <w:color w:val="000000"/>
                <w:spacing w:val="15"/>
                <w:shd w:val="clear" w:color="auto" w:fill="FFFFFF"/>
              </w:rPr>
              <w:t>事前に</w:t>
            </w:r>
            <w:r w:rsidRPr="002C6044">
              <w:rPr>
                <w:rFonts w:cs="Arial" w:hint="eastAsia"/>
                <w:color w:val="000000"/>
                <w:spacing w:val="15"/>
                <w:shd w:val="clear" w:color="auto" w:fill="FFFFFF"/>
              </w:rPr>
              <w:t>設定していたスケジュールに従って、ジョブ実行を自動で開始する。</w:t>
            </w:r>
          </w:p>
          <w:p w14:paraId="4348E0E0" w14:textId="77777777" w:rsidR="00247145" w:rsidRPr="002C6044" w:rsidRDefault="00247145" w:rsidP="00DD0207">
            <w:pPr>
              <w:spacing w:line="300" w:lineRule="exact"/>
              <w:jc w:val="left"/>
              <w:rPr>
                <w:rFonts w:cs="Arial"/>
                <w:color w:val="000000"/>
                <w:spacing w:val="15"/>
                <w:shd w:val="clear" w:color="auto" w:fill="FFFFFF"/>
              </w:rPr>
            </w:pPr>
            <w:r>
              <w:rPr>
                <w:rFonts w:cs="Arial" w:hint="eastAsia"/>
                <w:color w:val="000000"/>
                <w:spacing w:val="15"/>
                <w:shd w:val="clear" w:color="auto" w:fill="FFFFFF"/>
              </w:rPr>
              <w:t>・</w:t>
            </w:r>
            <w:r w:rsidRPr="002C6044">
              <w:rPr>
                <w:rFonts w:cs="Arial" w:hint="eastAsia"/>
                <w:color w:val="000000"/>
                <w:spacing w:val="15"/>
                <w:shd w:val="clear" w:color="auto" w:fill="FFFFFF"/>
              </w:rPr>
              <w:t>ファイルチェック実行</w:t>
            </w:r>
          </w:p>
          <w:p w14:paraId="5DE7C8BD" w14:textId="77777777" w:rsidR="00247145" w:rsidRPr="002C6044" w:rsidRDefault="00247145" w:rsidP="00DD0207">
            <w:pPr>
              <w:spacing w:line="300" w:lineRule="exact"/>
              <w:ind w:firstLineChars="100" w:firstLine="230"/>
              <w:jc w:val="left"/>
              <w:rPr>
                <w:rFonts w:cs="Arial"/>
                <w:color w:val="000000"/>
                <w:spacing w:val="15"/>
                <w:shd w:val="clear" w:color="auto" w:fill="FFFFFF"/>
              </w:rPr>
            </w:pPr>
            <w:r w:rsidRPr="002C6044">
              <w:rPr>
                <w:rFonts w:cs="Arial" w:hint="eastAsia"/>
                <w:color w:val="000000"/>
                <w:spacing w:val="15"/>
                <w:shd w:val="clear" w:color="auto" w:fill="FFFFFF"/>
              </w:rPr>
              <w:t>指定したファイルの状態変化に従って、ジョブ実行を自動で開始する。</w:t>
            </w:r>
          </w:p>
          <w:p w14:paraId="200CF2EC" w14:textId="77777777" w:rsidR="00247145" w:rsidRPr="002C6044" w:rsidRDefault="00247145" w:rsidP="00DD0207">
            <w:pPr>
              <w:spacing w:line="300" w:lineRule="exact"/>
              <w:jc w:val="left"/>
              <w:rPr>
                <w:rFonts w:cs="Arial"/>
                <w:color w:val="000000"/>
                <w:spacing w:val="15"/>
                <w:shd w:val="clear" w:color="auto" w:fill="FFFFFF"/>
              </w:rPr>
            </w:pPr>
            <w:r>
              <w:rPr>
                <w:rFonts w:cs="Arial" w:hint="eastAsia"/>
                <w:color w:val="000000"/>
                <w:spacing w:val="15"/>
                <w:shd w:val="clear" w:color="auto" w:fill="FFFFFF"/>
              </w:rPr>
              <w:t>・</w:t>
            </w:r>
            <w:r w:rsidRPr="002C6044">
              <w:rPr>
                <w:rFonts w:cs="Arial" w:hint="eastAsia"/>
                <w:color w:val="000000"/>
                <w:spacing w:val="15"/>
                <w:shd w:val="clear" w:color="auto" w:fill="FFFFFF"/>
              </w:rPr>
              <w:t>ジョブ通知</w:t>
            </w:r>
          </w:p>
          <w:p w14:paraId="2BD00FAB" w14:textId="77777777" w:rsidR="00247145" w:rsidRDefault="00247145" w:rsidP="00DD0207">
            <w:pPr>
              <w:spacing w:line="300" w:lineRule="exact"/>
              <w:ind w:firstLineChars="100" w:firstLine="230"/>
              <w:jc w:val="left"/>
              <w:rPr>
                <w:rFonts w:cs="Arial"/>
                <w:color w:val="000000"/>
                <w:spacing w:val="15"/>
                <w:shd w:val="clear" w:color="auto" w:fill="FFFFFF"/>
              </w:rPr>
            </w:pPr>
            <w:r w:rsidRPr="002C6044">
              <w:rPr>
                <w:rFonts w:cs="Arial" w:hint="eastAsia"/>
                <w:color w:val="000000"/>
                <w:spacing w:val="15"/>
                <w:shd w:val="clear" w:color="auto" w:fill="FFFFFF"/>
              </w:rPr>
              <w:t>H</w:t>
            </w:r>
            <w:r w:rsidRPr="002C6044">
              <w:rPr>
                <w:rFonts w:cs="Arial"/>
                <w:color w:val="000000"/>
                <w:spacing w:val="15"/>
                <w:shd w:val="clear" w:color="auto" w:fill="FFFFFF"/>
              </w:rPr>
              <w:t>inemo</w:t>
            </w:r>
            <w:r>
              <w:rPr>
                <w:rFonts w:cs="Arial"/>
                <w:color w:val="000000"/>
                <w:spacing w:val="15"/>
                <w:shd w:val="clear" w:color="auto" w:fill="FFFFFF"/>
              </w:rPr>
              <w:t>s</w:t>
            </w:r>
            <w:r w:rsidRPr="002C6044">
              <w:rPr>
                <w:rFonts w:cs="Arial"/>
                <w:color w:val="000000"/>
                <w:spacing w:val="15"/>
                <w:shd w:val="clear" w:color="auto" w:fill="FFFFFF"/>
              </w:rPr>
              <w:t>上の監視結果や他のジョブ実行結果に応じて、指定したジョブの</w:t>
            </w:r>
          </w:p>
          <w:p w14:paraId="67F5D4FB" w14:textId="77777777" w:rsidR="00247145" w:rsidRPr="002C6044" w:rsidRDefault="00247145" w:rsidP="00DD0207">
            <w:pPr>
              <w:spacing w:line="300" w:lineRule="exact"/>
              <w:ind w:firstLineChars="100" w:firstLine="230"/>
              <w:jc w:val="left"/>
              <w:rPr>
                <w:rFonts w:cs="Arial"/>
                <w:color w:val="000000"/>
                <w:spacing w:val="15"/>
                <w:shd w:val="clear" w:color="auto" w:fill="FFFFFF"/>
              </w:rPr>
            </w:pPr>
            <w:r w:rsidRPr="002C6044">
              <w:rPr>
                <w:rFonts w:cs="Arial"/>
                <w:color w:val="000000"/>
                <w:spacing w:val="15"/>
                <w:shd w:val="clear" w:color="auto" w:fill="FFFFFF"/>
              </w:rPr>
              <w:t>実行を開始</w:t>
            </w:r>
            <w:r w:rsidRPr="002C6044">
              <w:rPr>
                <w:rFonts w:cs="Arial" w:hint="eastAsia"/>
                <w:color w:val="000000"/>
                <w:spacing w:val="15"/>
                <w:shd w:val="clear" w:color="auto" w:fill="FFFFFF"/>
              </w:rPr>
              <w:t>する。</w:t>
            </w:r>
          </w:p>
        </w:tc>
      </w:tr>
    </w:tbl>
    <w:p w14:paraId="4762DB03" w14:textId="77777777" w:rsidR="00247145" w:rsidRPr="004F16CD" w:rsidRDefault="00247145" w:rsidP="00247145">
      <w:pPr>
        <w:ind w:left="1560" w:firstLineChars="150" w:firstLine="300"/>
        <w:rPr>
          <w:szCs w:val="20"/>
        </w:rPr>
      </w:pPr>
      <w:r>
        <w:rPr>
          <w:rFonts w:hint="eastAsia"/>
        </w:rPr>
        <w:t>※…ノードとは対象のサーバを示す。</w:t>
      </w:r>
    </w:p>
    <w:p w14:paraId="3678CB85" w14:textId="77777777" w:rsidR="00A42ABD" w:rsidRDefault="00A42ABD">
      <w:pPr>
        <w:widowControl/>
        <w:jc w:val="left"/>
      </w:pPr>
      <w:r>
        <w:br w:type="page"/>
      </w:r>
    </w:p>
    <w:p w14:paraId="53248774" w14:textId="77777777" w:rsidR="002D5315" w:rsidRDefault="002D5315">
      <w:pPr>
        <w:pStyle w:val="50"/>
        <w:numPr>
          <w:ilvl w:val="4"/>
          <w:numId w:val="4"/>
        </w:numPr>
      </w:pPr>
      <w:r>
        <w:rPr>
          <w:rFonts w:hint="eastAsia"/>
        </w:rPr>
        <w:lastRenderedPageBreak/>
        <w:t>ジョブ構成要素</w:t>
      </w:r>
    </w:p>
    <w:p w14:paraId="3B6D5AB0" w14:textId="77777777" w:rsidR="00F17857" w:rsidRDefault="00F17857" w:rsidP="00F17857">
      <w:pPr>
        <w:ind w:left="1560" w:firstLineChars="150" w:firstLine="300"/>
      </w:pPr>
      <w:r>
        <w:rPr>
          <w:rFonts w:hint="eastAsia"/>
        </w:rPr>
        <w:t>本システムでは、Hinemos登録時に必要となる</w:t>
      </w:r>
      <w:r>
        <w:t>ID</w:t>
      </w:r>
      <w:r>
        <w:rPr>
          <w:rFonts w:hint="eastAsia"/>
        </w:rPr>
        <w:t>やジョブ名の規則性を確保し、重複など管理上の問題を避け、</w:t>
      </w:r>
    </w:p>
    <w:p w14:paraId="6D3CDAD7" w14:textId="77777777" w:rsidR="00F17857" w:rsidRPr="003748FE" w:rsidRDefault="00F17857" w:rsidP="00F17857">
      <w:pPr>
        <w:ind w:left="1560" w:firstLineChars="150" w:firstLine="300"/>
        <w:rPr>
          <w:rFonts w:cs="Meiryo UI"/>
          <w:szCs w:val="20"/>
        </w:rPr>
      </w:pPr>
      <w:r>
        <w:rPr>
          <w:rFonts w:hint="eastAsia"/>
        </w:rPr>
        <w:t>明解な判別をするため、以下の通り、命名規則を定めるものとする。</w:t>
      </w:r>
    </w:p>
    <w:p w14:paraId="52A46031" w14:textId="77777777" w:rsidR="00F17857" w:rsidRDefault="00F17857" w:rsidP="00F17857">
      <w:pPr>
        <w:ind w:rightChars="100" w:right="200"/>
        <w:jc w:val="left"/>
      </w:pPr>
    </w:p>
    <w:p w14:paraId="070B1BD5" w14:textId="77777777" w:rsidR="00F17857" w:rsidRPr="003748FE" w:rsidRDefault="00F17857" w:rsidP="00F17857">
      <w:pPr>
        <w:ind w:left="1560" w:firstLineChars="150" w:firstLine="300"/>
        <w:rPr>
          <w:rFonts w:cs="Meiryo UI"/>
          <w:szCs w:val="20"/>
        </w:rPr>
      </w:pPr>
      <w:r>
        <w:rPr>
          <w:rFonts w:hint="eastAsia"/>
        </w:rPr>
        <w:t>命名規則は、以下表に記載する。</w:t>
      </w:r>
      <w:r w:rsidRPr="008C76F2">
        <w:rPr>
          <w:rFonts w:cs="Meiryo UI" w:hint="eastAsia"/>
          <w:szCs w:val="20"/>
        </w:rPr>
        <w:t>※説明内のXについては、左端を１桁目とする。</w:t>
      </w:r>
    </w:p>
    <w:tbl>
      <w:tblPr>
        <w:tblW w:w="9214"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418"/>
        <w:gridCol w:w="6095"/>
      </w:tblGrid>
      <w:tr w:rsidR="00F17857" w:rsidRPr="0040197E" w14:paraId="40691BC6" w14:textId="77777777" w:rsidTr="00DD0207">
        <w:trPr>
          <w:trHeight w:val="319"/>
          <w:tblHeader/>
        </w:trPr>
        <w:tc>
          <w:tcPr>
            <w:tcW w:w="1701" w:type="dxa"/>
            <w:shd w:val="clear" w:color="auto" w:fill="D9E2F3" w:themeFill="accent1" w:themeFillTint="33"/>
          </w:tcPr>
          <w:p w14:paraId="503780A9" w14:textId="77777777" w:rsidR="00F17857" w:rsidRPr="0040197E" w:rsidRDefault="00F17857" w:rsidP="00DD0207">
            <w:pPr>
              <w:jc w:val="left"/>
              <w:rPr>
                <w:rFonts w:cs="Meiryo UI"/>
                <w:sz w:val="18"/>
                <w:szCs w:val="18"/>
              </w:rPr>
            </w:pPr>
            <w:r>
              <w:rPr>
                <w:rFonts w:cs="Meiryo UI" w:hint="eastAsia"/>
                <w:sz w:val="18"/>
                <w:szCs w:val="18"/>
              </w:rPr>
              <w:t>項目</w:t>
            </w:r>
          </w:p>
        </w:tc>
        <w:tc>
          <w:tcPr>
            <w:tcW w:w="1418" w:type="dxa"/>
            <w:shd w:val="clear" w:color="auto" w:fill="D9E2F3" w:themeFill="accent1" w:themeFillTint="33"/>
          </w:tcPr>
          <w:p w14:paraId="7C4FBBC4" w14:textId="77777777" w:rsidR="00F17857" w:rsidRDefault="00F17857" w:rsidP="00DD0207">
            <w:pPr>
              <w:jc w:val="left"/>
              <w:rPr>
                <w:rFonts w:cs="Meiryo UI"/>
                <w:sz w:val="18"/>
                <w:szCs w:val="18"/>
              </w:rPr>
            </w:pPr>
            <w:r>
              <w:rPr>
                <w:rFonts w:cs="Meiryo UI" w:hint="eastAsia"/>
                <w:sz w:val="18"/>
                <w:szCs w:val="18"/>
              </w:rPr>
              <w:t>定義箇所</w:t>
            </w:r>
          </w:p>
        </w:tc>
        <w:tc>
          <w:tcPr>
            <w:tcW w:w="6095" w:type="dxa"/>
            <w:shd w:val="clear" w:color="auto" w:fill="D9E2F3" w:themeFill="accent1" w:themeFillTint="33"/>
          </w:tcPr>
          <w:p w14:paraId="19E34F62" w14:textId="77777777" w:rsidR="00F17857" w:rsidRPr="0040197E" w:rsidRDefault="00F17857" w:rsidP="00DD0207">
            <w:pPr>
              <w:jc w:val="left"/>
              <w:rPr>
                <w:rFonts w:cs="Meiryo UI"/>
                <w:sz w:val="18"/>
                <w:szCs w:val="18"/>
              </w:rPr>
            </w:pPr>
            <w:r>
              <w:rPr>
                <w:rFonts w:cs="Meiryo UI" w:hint="eastAsia"/>
                <w:sz w:val="18"/>
                <w:szCs w:val="18"/>
              </w:rPr>
              <w:t>説明</w:t>
            </w:r>
          </w:p>
        </w:tc>
      </w:tr>
      <w:tr w:rsidR="00F17857" w:rsidRPr="00880C18" w14:paraId="4E9E1967" w14:textId="77777777" w:rsidTr="00DD0207">
        <w:trPr>
          <w:trHeight w:val="288"/>
        </w:trPr>
        <w:tc>
          <w:tcPr>
            <w:tcW w:w="1701" w:type="dxa"/>
            <w:vMerge w:val="restart"/>
          </w:tcPr>
          <w:p w14:paraId="1B5B451C" w14:textId="77777777" w:rsidR="00F17857" w:rsidRPr="00880C18" w:rsidRDefault="00F17857" w:rsidP="00DD0207">
            <w:pPr>
              <w:spacing w:line="300" w:lineRule="exact"/>
              <w:jc w:val="left"/>
              <w:rPr>
                <w:rFonts w:cs="Meiryo UI"/>
                <w:szCs w:val="20"/>
              </w:rPr>
            </w:pPr>
            <w:r w:rsidRPr="00880C18">
              <w:rPr>
                <w:rFonts w:cs="Meiryo UI" w:hint="eastAsia"/>
                <w:szCs w:val="20"/>
              </w:rPr>
              <w:t>ジョブユニット</w:t>
            </w:r>
            <w:r>
              <w:rPr>
                <w:rFonts w:cs="Meiryo UI" w:hint="eastAsia"/>
                <w:szCs w:val="20"/>
              </w:rPr>
              <w:t>用ジョブID</w:t>
            </w:r>
          </w:p>
        </w:tc>
        <w:tc>
          <w:tcPr>
            <w:tcW w:w="7513" w:type="dxa"/>
            <w:gridSpan w:val="2"/>
          </w:tcPr>
          <w:p w14:paraId="17771645" w14:textId="77777777" w:rsidR="00F17857" w:rsidRPr="00880C18" w:rsidRDefault="00F17857" w:rsidP="00DD0207">
            <w:pPr>
              <w:spacing w:line="300" w:lineRule="exact"/>
              <w:jc w:val="left"/>
              <w:rPr>
                <w:rFonts w:cs="Meiryo UI"/>
                <w:szCs w:val="20"/>
              </w:rPr>
            </w:pPr>
            <w:r>
              <w:rPr>
                <w:rFonts w:cs="Meiryo UI" w:hint="eastAsia"/>
                <w:szCs w:val="20"/>
              </w:rPr>
              <w:t>XXXXX</w:t>
            </w:r>
            <w:r>
              <w:rPr>
                <w:rFonts w:cs="Meiryo UI"/>
                <w:szCs w:val="20"/>
              </w:rPr>
              <w:t>XX</w:t>
            </w:r>
            <w:r>
              <w:rPr>
                <w:rFonts w:cs="Meiryo UI" w:hint="eastAsia"/>
                <w:szCs w:val="20"/>
              </w:rPr>
              <w:t xml:space="preserve">　※定義するID桁数は半角英数大文字</w:t>
            </w:r>
            <w:r>
              <w:rPr>
                <w:rFonts w:cs="Meiryo UI"/>
                <w:szCs w:val="20"/>
              </w:rPr>
              <w:t>8</w:t>
            </w:r>
            <w:r>
              <w:rPr>
                <w:rFonts w:cs="Meiryo UI" w:hint="eastAsia"/>
                <w:szCs w:val="20"/>
              </w:rPr>
              <w:t>桁</w:t>
            </w:r>
          </w:p>
        </w:tc>
      </w:tr>
      <w:tr w:rsidR="00F17857" w:rsidRPr="00880C18" w14:paraId="17067F35" w14:textId="77777777" w:rsidTr="00DD0207">
        <w:trPr>
          <w:trHeight w:val="288"/>
        </w:trPr>
        <w:tc>
          <w:tcPr>
            <w:tcW w:w="1701" w:type="dxa"/>
            <w:vMerge/>
            <w:shd w:val="clear" w:color="auto" w:fill="auto"/>
          </w:tcPr>
          <w:p w14:paraId="22415112" w14:textId="77777777" w:rsidR="00F17857" w:rsidRPr="00880C18" w:rsidRDefault="00F17857" w:rsidP="00DD0207">
            <w:pPr>
              <w:spacing w:line="300" w:lineRule="exact"/>
              <w:jc w:val="left"/>
              <w:rPr>
                <w:rFonts w:cs="Meiryo UI"/>
                <w:szCs w:val="20"/>
              </w:rPr>
            </w:pPr>
          </w:p>
        </w:tc>
        <w:tc>
          <w:tcPr>
            <w:tcW w:w="1418" w:type="dxa"/>
            <w:shd w:val="clear" w:color="auto" w:fill="auto"/>
          </w:tcPr>
          <w:p w14:paraId="3ECFF269" w14:textId="77777777" w:rsidR="00F17857" w:rsidRDefault="00F17857" w:rsidP="00DD0207">
            <w:pPr>
              <w:spacing w:line="300" w:lineRule="exact"/>
              <w:jc w:val="left"/>
              <w:rPr>
                <w:rFonts w:cs="Meiryo UI"/>
                <w:szCs w:val="20"/>
              </w:rPr>
            </w:pPr>
            <w:r>
              <w:rPr>
                <w:rFonts w:cs="Meiryo UI" w:hint="eastAsia"/>
                <w:szCs w:val="20"/>
              </w:rPr>
              <w:t>1桁目</w:t>
            </w:r>
          </w:p>
        </w:tc>
        <w:tc>
          <w:tcPr>
            <w:tcW w:w="6095" w:type="dxa"/>
            <w:shd w:val="clear" w:color="auto" w:fill="auto"/>
          </w:tcPr>
          <w:p w14:paraId="4A937BF0" w14:textId="77777777" w:rsidR="00F17857" w:rsidRDefault="00F17857" w:rsidP="00DD0207">
            <w:pPr>
              <w:spacing w:line="300" w:lineRule="exact"/>
              <w:jc w:val="left"/>
              <w:rPr>
                <w:rFonts w:cs="Meiryo UI"/>
                <w:szCs w:val="20"/>
              </w:rPr>
            </w:pPr>
            <w:r>
              <w:rPr>
                <w:rFonts w:cs="Meiryo UI" w:hint="eastAsia"/>
                <w:szCs w:val="20"/>
              </w:rPr>
              <w:t>ジョブ登録対象の銀行名（横浜銀行「</w:t>
            </w:r>
            <w:r>
              <w:rPr>
                <w:rFonts w:cs="Meiryo UI"/>
                <w:szCs w:val="20"/>
              </w:rPr>
              <w:t>Y</w:t>
            </w:r>
            <w:r>
              <w:rPr>
                <w:rFonts w:cs="Meiryo UI" w:hint="eastAsia"/>
                <w:szCs w:val="20"/>
              </w:rPr>
              <w:t>」、東日本銀行「</w:t>
            </w:r>
            <w:r>
              <w:rPr>
                <w:rFonts w:cs="Meiryo UI"/>
                <w:szCs w:val="20"/>
              </w:rPr>
              <w:t>E</w:t>
            </w:r>
            <w:r>
              <w:rPr>
                <w:rFonts w:cs="Meiryo UI" w:hint="eastAsia"/>
                <w:szCs w:val="20"/>
              </w:rPr>
              <w:t>」）</w:t>
            </w:r>
          </w:p>
        </w:tc>
      </w:tr>
      <w:tr w:rsidR="00F17857" w:rsidRPr="00880C18" w14:paraId="6DA22418" w14:textId="77777777" w:rsidTr="00DD0207">
        <w:trPr>
          <w:trHeight w:val="288"/>
        </w:trPr>
        <w:tc>
          <w:tcPr>
            <w:tcW w:w="1701" w:type="dxa"/>
            <w:vMerge/>
            <w:shd w:val="clear" w:color="auto" w:fill="auto"/>
          </w:tcPr>
          <w:p w14:paraId="6F4ABFA3" w14:textId="77777777" w:rsidR="00F17857" w:rsidRPr="00880C18" w:rsidRDefault="00F17857" w:rsidP="00DD0207">
            <w:pPr>
              <w:spacing w:line="300" w:lineRule="exact"/>
              <w:jc w:val="left"/>
              <w:rPr>
                <w:rFonts w:cs="Meiryo UI"/>
                <w:szCs w:val="20"/>
              </w:rPr>
            </w:pPr>
          </w:p>
        </w:tc>
        <w:tc>
          <w:tcPr>
            <w:tcW w:w="1418" w:type="dxa"/>
            <w:shd w:val="clear" w:color="auto" w:fill="auto"/>
          </w:tcPr>
          <w:p w14:paraId="21A6B093" w14:textId="77777777" w:rsidR="00F17857" w:rsidRDefault="00F17857" w:rsidP="00DD0207">
            <w:pPr>
              <w:spacing w:line="300" w:lineRule="exact"/>
              <w:jc w:val="left"/>
              <w:rPr>
                <w:rFonts w:cs="Meiryo UI"/>
                <w:szCs w:val="20"/>
              </w:rPr>
            </w:pPr>
            <w:r>
              <w:rPr>
                <w:rFonts w:cs="Meiryo UI" w:hint="eastAsia"/>
                <w:szCs w:val="20"/>
              </w:rPr>
              <w:t>2~</w:t>
            </w:r>
            <w:r>
              <w:rPr>
                <w:rFonts w:cs="Meiryo UI"/>
                <w:szCs w:val="20"/>
              </w:rPr>
              <w:t>4</w:t>
            </w:r>
            <w:r>
              <w:rPr>
                <w:rFonts w:cs="Meiryo UI" w:hint="eastAsia"/>
                <w:szCs w:val="20"/>
              </w:rPr>
              <w:t>桁目</w:t>
            </w:r>
          </w:p>
        </w:tc>
        <w:tc>
          <w:tcPr>
            <w:tcW w:w="6095" w:type="dxa"/>
            <w:shd w:val="clear" w:color="auto" w:fill="auto"/>
          </w:tcPr>
          <w:p w14:paraId="12D0C1A9" w14:textId="77777777" w:rsidR="00F17857" w:rsidRDefault="00F17857" w:rsidP="00DD0207">
            <w:pPr>
              <w:spacing w:line="300" w:lineRule="exact"/>
              <w:jc w:val="left"/>
              <w:rPr>
                <w:rFonts w:cs="Meiryo UI"/>
                <w:szCs w:val="20"/>
              </w:rPr>
            </w:pPr>
            <w:r w:rsidRPr="00834C02">
              <w:rPr>
                <w:rFonts w:hint="eastAsia"/>
                <w:szCs w:val="20"/>
              </w:rPr>
              <w:t>営業・融資サポートシステム</w:t>
            </w:r>
            <w:r>
              <w:rPr>
                <w:rFonts w:hint="eastAsia"/>
                <w:szCs w:val="20"/>
              </w:rPr>
              <w:t>（EYS）</w:t>
            </w:r>
          </w:p>
        </w:tc>
      </w:tr>
      <w:tr w:rsidR="00F17857" w:rsidRPr="00880C18" w14:paraId="33AB4F22" w14:textId="77777777" w:rsidTr="00DD0207">
        <w:trPr>
          <w:trHeight w:val="288"/>
        </w:trPr>
        <w:tc>
          <w:tcPr>
            <w:tcW w:w="1701" w:type="dxa"/>
            <w:vMerge/>
            <w:shd w:val="clear" w:color="auto" w:fill="auto"/>
          </w:tcPr>
          <w:p w14:paraId="004F934D" w14:textId="77777777" w:rsidR="00F17857" w:rsidRPr="00880C18" w:rsidRDefault="00F17857" w:rsidP="00DD0207">
            <w:pPr>
              <w:spacing w:line="300" w:lineRule="exact"/>
              <w:ind w:leftChars="180" w:left="360"/>
              <w:jc w:val="left"/>
              <w:rPr>
                <w:rFonts w:cs="Meiryo UI"/>
                <w:szCs w:val="20"/>
              </w:rPr>
            </w:pPr>
          </w:p>
        </w:tc>
        <w:tc>
          <w:tcPr>
            <w:tcW w:w="1418" w:type="dxa"/>
            <w:shd w:val="clear" w:color="auto" w:fill="auto"/>
          </w:tcPr>
          <w:p w14:paraId="07D297B7" w14:textId="77777777" w:rsidR="00F17857" w:rsidRDefault="00F17857" w:rsidP="00DD0207">
            <w:pPr>
              <w:spacing w:line="300" w:lineRule="exact"/>
              <w:jc w:val="left"/>
              <w:rPr>
                <w:rFonts w:cs="Meiryo UI"/>
                <w:szCs w:val="20"/>
              </w:rPr>
            </w:pPr>
            <w:r>
              <w:rPr>
                <w:rFonts w:cs="Meiryo UI"/>
                <w:szCs w:val="20"/>
              </w:rPr>
              <w:t>5</w:t>
            </w:r>
            <w:r>
              <w:rPr>
                <w:rFonts w:cs="Meiryo UI" w:hint="eastAsia"/>
                <w:szCs w:val="20"/>
              </w:rPr>
              <w:t>桁目</w:t>
            </w:r>
          </w:p>
        </w:tc>
        <w:tc>
          <w:tcPr>
            <w:tcW w:w="6095" w:type="dxa"/>
            <w:shd w:val="clear" w:color="auto" w:fill="auto"/>
          </w:tcPr>
          <w:p w14:paraId="3512F770" w14:textId="77777777" w:rsidR="00F17857" w:rsidRDefault="00F17857" w:rsidP="00DD0207">
            <w:pPr>
              <w:spacing w:line="300" w:lineRule="exact"/>
              <w:jc w:val="left"/>
              <w:rPr>
                <w:rFonts w:cs="Meiryo UI"/>
                <w:szCs w:val="20"/>
              </w:rPr>
            </w:pPr>
            <w:r>
              <w:rPr>
                <w:rFonts w:cs="Meiryo UI" w:hint="eastAsia"/>
                <w:szCs w:val="20"/>
              </w:rPr>
              <w:t>環境種別（本番環境「P」、開発「D」、研修「T」）</w:t>
            </w:r>
          </w:p>
        </w:tc>
      </w:tr>
      <w:tr w:rsidR="00F17857" w:rsidRPr="00880C18" w14:paraId="552F733C" w14:textId="77777777" w:rsidTr="00DD0207">
        <w:trPr>
          <w:trHeight w:val="288"/>
        </w:trPr>
        <w:tc>
          <w:tcPr>
            <w:tcW w:w="1701" w:type="dxa"/>
            <w:vMerge/>
            <w:shd w:val="clear" w:color="auto" w:fill="auto"/>
          </w:tcPr>
          <w:p w14:paraId="4E079292" w14:textId="77777777" w:rsidR="00F17857" w:rsidRPr="00880C18" w:rsidRDefault="00F17857" w:rsidP="00DD0207">
            <w:pPr>
              <w:spacing w:line="300" w:lineRule="exact"/>
              <w:ind w:leftChars="180" w:left="360"/>
              <w:jc w:val="left"/>
              <w:rPr>
                <w:rFonts w:cs="Meiryo UI"/>
                <w:szCs w:val="20"/>
              </w:rPr>
            </w:pPr>
          </w:p>
        </w:tc>
        <w:tc>
          <w:tcPr>
            <w:tcW w:w="1418" w:type="dxa"/>
            <w:shd w:val="clear" w:color="auto" w:fill="auto"/>
          </w:tcPr>
          <w:p w14:paraId="138ECA9D" w14:textId="77777777" w:rsidR="00F17857" w:rsidRDefault="00F17857" w:rsidP="00DD0207">
            <w:pPr>
              <w:spacing w:line="300" w:lineRule="exact"/>
              <w:jc w:val="left"/>
              <w:rPr>
                <w:rFonts w:cs="Meiryo UI"/>
                <w:szCs w:val="20"/>
              </w:rPr>
            </w:pPr>
            <w:r>
              <w:rPr>
                <w:rFonts w:cs="Meiryo UI"/>
                <w:szCs w:val="20"/>
              </w:rPr>
              <w:t>6</w:t>
            </w:r>
            <w:r>
              <w:rPr>
                <w:rFonts w:cs="Meiryo UI" w:hint="eastAsia"/>
                <w:szCs w:val="20"/>
              </w:rPr>
              <w:t>桁目</w:t>
            </w:r>
          </w:p>
        </w:tc>
        <w:tc>
          <w:tcPr>
            <w:tcW w:w="6095" w:type="dxa"/>
            <w:shd w:val="clear" w:color="auto" w:fill="auto"/>
          </w:tcPr>
          <w:p w14:paraId="67FFA37A" w14:textId="77777777" w:rsidR="00F17857" w:rsidRDefault="00F17857" w:rsidP="00DD0207">
            <w:pPr>
              <w:spacing w:line="300" w:lineRule="exact"/>
              <w:jc w:val="left"/>
              <w:rPr>
                <w:rFonts w:cs="Meiryo UI"/>
                <w:szCs w:val="20"/>
              </w:rPr>
            </w:pPr>
            <w:r>
              <w:rPr>
                <w:rFonts w:cs="Meiryo UI" w:hint="eastAsia"/>
                <w:szCs w:val="20"/>
              </w:rPr>
              <w:t>ジョブ種別（ジョブユニット「U」）</w:t>
            </w:r>
          </w:p>
        </w:tc>
      </w:tr>
      <w:tr w:rsidR="00F17857" w:rsidRPr="00880C18" w14:paraId="4D205C95" w14:textId="77777777" w:rsidTr="00DD0207">
        <w:trPr>
          <w:trHeight w:val="288"/>
        </w:trPr>
        <w:tc>
          <w:tcPr>
            <w:tcW w:w="1701" w:type="dxa"/>
            <w:vMerge/>
            <w:shd w:val="clear" w:color="auto" w:fill="auto"/>
          </w:tcPr>
          <w:p w14:paraId="18649E90" w14:textId="77777777" w:rsidR="00F17857" w:rsidRPr="00880C18" w:rsidRDefault="00F17857" w:rsidP="00DD0207">
            <w:pPr>
              <w:spacing w:line="300" w:lineRule="exact"/>
              <w:ind w:leftChars="270" w:left="540"/>
              <w:jc w:val="left"/>
              <w:rPr>
                <w:rFonts w:cs="Meiryo UI"/>
                <w:szCs w:val="20"/>
              </w:rPr>
            </w:pPr>
          </w:p>
        </w:tc>
        <w:tc>
          <w:tcPr>
            <w:tcW w:w="1418" w:type="dxa"/>
            <w:shd w:val="clear" w:color="auto" w:fill="auto"/>
          </w:tcPr>
          <w:p w14:paraId="6723C504" w14:textId="77777777" w:rsidR="00F17857" w:rsidRDefault="00F17857" w:rsidP="00DD0207">
            <w:pPr>
              <w:spacing w:line="300" w:lineRule="exact"/>
              <w:jc w:val="left"/>
              <w:rPr>
                <w:rFonts w:cs="Meiryo UI"/>
                <w:szCs w:val="20"/>
              </w:rPr>
            </w:pPr>
            <w:r>
              <w:rPr>
                <w:rFonts w:cs="Meiryo UI"/>
                <w:szCs w:val="20"/>
              </w:rPr>
              <w:t>7</w:t>
            </w:r>
            <w:r>
              <w:rPr>
                <w:rFonts w:cs="Meiryo UI" w:hint="eastAsia"/>
                <w:szCs w:val="20"/>
              </w:rPr>
              <w:t>~</w:t>
            </w:r>
            <w:r>
              <w:rPr>
                <w:rFonts w:cs="Meiryo UI"/>
                <w:szCs w:val="20"/>
              </w:rPr>
              <w:t>8</w:t>
            </w:r>
            <w:r>
              <w:rPr>
                <w:rFonts w:cs="Meiryo UI" w:hint="eastAsia"/>
                <w:szCs w:val="20"/>
              </w:rPr>
              <w:t>桁目</w:t>
            </w:r>
          </w:p>
        </w:tc>
        <w:tc>
          <w:tcPr>
            <w:tcW w:w="6095" w:type="dxa"/>
            <w:shd w:val="clear" w:color="auto" w:fill="auto"/>
          </w:tcPr>
          <w:p w14:paraId="624A07F6" w14:textId="77777777" w:rsidR="00F17857" w:rsidRDefault="00F17857" w:rsidP="00DD0207">
            <w:pPr>
              <w:spacing w:line="300" w:lineRule="exact"/>
              <w:jc w:val="left"/>
              <w:rPr>
                <w:rFonts w:cs="Meiryo UI"/>
                <w:szCs w:val="20"/>
              </w:rPr>
            </w:pPr>
            <w:r>
              <w:rPr>
                <w:rFonts w:cs="Meiryo UI" w:hint="eastAsia"/>
                <w:szCs w:val="20"/>
              </w:rPr>
              <w:t>ジョブユニット連番（01～99）</w:t>
            </w:r>
          </w:p>
        </w:tc>
      </w:tr>
      <w:tr w:rsidR="00F17857" w:rsidRPr="00880C18" w14:paraId="22253616" w14:textId="77777777" w:rsidTr="00DD0207">
        <w:trPr>
          <w:trHeight w:val="307"/>
        </w:trPr>
        <w:tc>
          <w:tcPr>
            <w:tcW w:w="1701" w:type="dxa"/>
            <w:vMerge w:val="restart"/>
          </w:tcPr>
          <w:p w14:paraId="6D8C8F67" w14:textId="77777777" w:rsidR="00F17857" w:rsidRPr="00880C18" w:rsidRDefault="00F17857" w:rsidP="00DD0207">
            <w:pPr>
              <w:spacing w:line="300" w:lineRule="exact"/>
              <w:jc w:val="left"/>
              <w:rPr>
                <w:rFonts w:cs="Meiryo UI"/>
                <w:szCs w:val="20"/>
              </w:rPr>
            </w:pPr>
            <w:r w:rsidRPr="00880C18">
              <w:rPr>
                <w:rFonts w:cs="Meiryo UI" w:hint="eastAsia"/>
                <w:szCs w:val="20"/>
              </w:rPr>
              <w:t>ジョブネット</w:t>
            </w:r>
            <w:r>
              <w:rPr>
                <w:rFonts w:cs="Meiryo UI" w:hint="eastAsia"/>
                <w:szCs w:val="20"/>
              </w:rPr>
              <w:t>用ジョブID</w:t>
            </w:r>
          </w:p>
        </w:tc>
        <w:tc>
          <w:tcPr>
            <w:tcW w:w="7513" w:type="dxa"/>
            <w:gridSpan w:val="2"/>
          </w:tcPr>
          <w:p w14:paraId="44664300" w14:textId="77777777" w:rsidR="00F17857" w:rsidRDefault="00F17857" w:rsidP="00DD0207">
            <w:pPr>
              <w:spacing w:line="300" w:lineRule="exact"/>
              <w:jc w:val="left"/>
              <w:rPr>
                <w:rFonts w:cs="Meiryo UI"/>
                <w:szCs w:val="20"/>
              </w:rPr>
            </w:pPr>
            <w:r>
              <w:rPr>
                <w:rFonts w:cs="Meiryo UI"/>
                <w:szCs w:val="20"/>
              </w:rPr>
              <w:t>XXXXXXXXXXXX</w:t>
            </w:r>
            <w:r>
              <w:rPr>
                <w:rFonts w:cs="Meiryo UI" w:hint="eastAsia"/>
                <w:szCs w:val="20"/>
              </w:rPr>
              <w:t xml:space="preserve">　※定義するID桁数は半角英数大文字1</w:t>
            </w:r>
            <w:r>
              <w:rPr>
                <w:rFonts w:cs="Meiryo UI"/>
                <w:szCs w:val="20"/>
              </w:rPr>
              <w:t>2</w:t>
            </w:r>
            <w:r>
              <w:rPr>
                <w:rFonts w:cs="Meiryo UI" w:hint="eastAsia"/>
                <w:szCs w:val="20"/>
              </w:rPr>
              <w:t>桁</w:t>
            </w:r>
          </w:p>
        </w:tc>
      </w:tr>
      <w:tr w:rsidR="00F17857" w:rsidRPr="00880C18" w14:paraId="75B2930D" w14:textId="77777777" w:rsidTr="00DD0207">
        <w:trPr>
          <w:trHeight w:val="307"/>
        </w:trPr>
        <w:tc>
          <w:tcPr>
            <w:tcW w:w="1701" w:type="dxa"/>
            <w:vMerge/>
          </w:tcPr>
          <w:p w14:paraId="0898B0BA" w14:textId="77777777" w:rsidR="00F17857" w:rsidRPr="00880C18" w:rsidRDefault="00F17857" w:rsidP="00DD0207">
            <w:pPr>
              <w:spacing w:line="300" w:lineRule="exact"/>
              <w:jc w:val="left"/>
              <w:rPr>
                <w:rFonts w:cs="Meiryo UI"/>
                <w:szCs w:val="20"/>
              </w:rPr>
            </w:pPr>
          </w:p>
        </w:tc>
        <w:tc>
          <w:tcPr>
            <w:tcW w:w="1418" w:type="dxa"/>
          </w:tcPr>
          <w:p w14:paraId="64C09507" w14:textId="77777777" w:rsidR="00F17857" w:rsidRDefault="00F17857" w:rsidP="00DD0207">
            <w:pPr>
              <w:spacing w:line="300" w:lineRule="exact"/>
              <w:jc w:val="left"/>
              <w:rPr>
                <w:rFonts w:cs="Meiryo UI"/>
                <w:szCs w:val="20"/>
              </w:rPr>
            </w:pPr>
            <w:r>
              <w:rPr>
                <w:rFonts w:cs="Meiryo UI" w:hint="eastAsia"/>
                <w:szCs w:val="20"/>
              </w:rPr>
              <w:t>1~</w:t>
            </w:r>
            <w:r>
              <w:rPr>
                <w:rFonts w:cs="Meiryo UI"/>
                <w:szCs w:val="20"/>
              </w:rPr>
              <w:t>3</w:t>
            </w:r>
            <w:r>
              <w:rPr>
                <w:rFonts w:cs="Meiryo UI" w:hint="eastAsia"/>
                <w:szCs w:val="20"/>
              </w:rPr>
              <w:t>桁目</w:t>
            </w:r>
          </w:p>
        </w:tc>
        <w:tc>
          <w:tcPr>
            <w:tcW w:w="6095" w:type="dxa"/>
          </w:tcPr>
          <w:p w14:paraId="4B2215FE" w14:textId="77777777" w:rsidR="00F17857" w:rsidRDefault="00F17857" w:rsidP="00DD0207">
            <w:pPr>
              <w:spacing w:line="300" w:lineRule="exact"/>
              <w:jc w:val="left"/>
              <w:rPr>
                <w:rFonts w:cs="Meiryo UI"/>
                <w:szCs w:val="20"/>
              </w:rPr>
            </w:pPr>
            <w:r>
              <w:rPr>
                <w:rFonts w:cs="Meiryo UI" w:hint="eastAsia"/>
                <w:szCs w:val="20"/>
              </w:rPr>
              <w:t>システムID（E</w:t>
            </w:r>
            <w:r>
              <w:rPr>
                <w:rFonts w:cs="Meiryo UI"/>
                <w:szCs w:val="20"/>
              </w:rPr>
              <w:t>YS</w:t>
            </w:r>
            <w:r>
              <w:rPr>
                <w:rFonts w:cs="Meiryo UI" w:hint="eastAsia"/>
                <w:szCs w:val="20"/>
              </w:rPr>
              <w:t>）</w:t>
            </w:r>
          </w:p>
        </w:tc>
      </w:tr>
      <w:tr w:rsidR="00F17857" w:rsidRPr="00880C18" w14:paraId="75C9B97C" w14:textId="77777777" w:rsidTr="00DD0207">
        <w:trPr>
          <w:trHeight w:val="307"/>
        </w:trPr>
        <w:tc>
          <w:tcPr>
            <w:tcW w:w="1701" w:type="dxa"/>
            <w:vMerge/>
          </w:tcPr>
          <w:p w14:paraId="5EC05B7F" w14:textId="77777777" w:rsidR="00F17857" w:rsidRPr="00880C18" w:rsidRDefault="00F17857" w:rsidP="00DD0207">
            <w:pPr>
              <w:spacing w:line="300" w:lineRule="exact"/>
              <w:jc w:val="left"/>
              <w:rPr>
                <w:rFonts w:cs="Meiryo UI"/>
                <w:szCs w:val="20"/>
              </w:rPr>
            </w:pPr>
          </w:p>
        </w:tc>
        <w:tc>
          <w:tcPr>
            <w:tcW w:w="1418" w:type="dxa"/>
          </w:tcPr>
          <w:p w14:paraId="1483080E" w14:textId="77777777" w:rsidR="00F17857" w:rsidRDefault="00F17857" w:rsidP="00DD0207">
            <w:pPr>
              <w:spacing w:line="300" w:lineRule="exact"/>
              <w:jc w:val="left"/>
              <w:rPr>
                <w:rFonts w:cs="Meiryo UI"/>
                <w:szCs w:val="20"/>
              </w:rPr>
            </w:pPr>
            <w:r>
              <w:rPr>
                <w:rFonts w:cs="Meiryo UI"/>
                <w:szCs w:val="20"/>
              </w:rPr>
              <w:t>4</w:t>
            </w:r>
            <w:r>
              <w:rPr>
                <w:rFonts w:cs="Meiryo UI" w:hint="eastAsia"/>
                <w:szCs w:val="20"/>
              </w:rPr>
              <w:t>桁目</w:t>
            </w:r>
          </w:p>
        </w:tc>
        <w:tc>
          <w:tcPr>
            <w:tcW w:w="6095" w:type="dxa"/>
          </w:tcPr>
          <w:p w14:paraId="01D8D0AA" w14:textId="77777777" w:rsidR="00F17857" w:rsidRDefault="00F17857" w:rsidP="00DD0207">
            <w:pPr>
              <w:spacing w:line="300" w:lineRule="exact"/>
              <w:jc w:val="left"/>
              <w:rPr>
                <w:rFonts w:cs="Meiryo UI"/>
                <w:szCs w:val="20"/>
              </w:rPr>
            </w:pPr>
            <w:r>
              <w:rPr>
                <w:rFonts w:cs="Meiryo UI" w:hint="eastAsia"/>
                <w:szCs w:val="20"/>
              </w:rPr>
              <w:t>環境種別（本番環境「P」、開発「D」、研修「T」）</w:t>
            </w:r>
          </w:p>
        </w:tc>
      </w:tr>
      <w:tr w:rsidR="00F17857" w:rsidRPr="00880C18" w14:paraId="3BF8468F" w14:textId="77777777" w:rsidTr="00DD0207">
        <w:trPr>
          <w:trHeight w:val="307"/>
        </w:trPr>
        <w:tc>
          <w:tcPr>
            <w:tcW w:w="1701" w:type="dxa"/>
            <w:vMerge/>
          </w:tcPr>
          <w:p w14:paraId="56DDBEF0" w14:textId="77777777" w:rsidR="00F17857" w:rsidRPr="00880C18" w:rsidRDefault="00F17857" w:rsidP="00DD0207">
            <w:pPr>
              <w:spacing w:line="300" w:lineRule="exact"/>
              <w:jc w:val="left"/>
              <w:rPr>
                <w:rFonts w:cs="Meiryo UI"/>
                <w:szCs w:val="20"/>
              </w:rPr>
            </w:pPr>
          </w:p>
        </w:tc>
        <w:tc>
          <w:tcPr>
            <w:tcW w:w="1418" w:type="dxa"/>
          </w:tcPr>
          <w:p w14:paraId="13F2D588" w14:textId="77777777" w:rsidR="00F17857" w:rsidRDefault="00F17857" w:rsidP="00DD0207">
            <w:pPr>
              <w:spacing w:line="300" w:lineRule="exact"/>
              <w:jc w:val="left"/>
              <w:rPr>
                <w:rFonts w:cs="Meiryo UI"/>
                <w:szCs w:val="20"/>
              </w:rPr>
            </w:pPr>
            <w:r>
              <w:rPr>
                <w:rFonts w:cs="Meiryo UI"/>
                <w:szCs w:val="20"/>
              </w:rPr>
              <w:t>5</w:t>
            </w:r>
            <w:r>
              <w:rPr>
                <w:rFonts w:cs="Meiryo UI" w:hint="eastAsia"/>
                <w:szCs w:val="20"/>
              </w:rPr>
              <w:t>桁目</w:t>
            </w:r>
          </w:p>
        </w:tc>
        <w:tc>
          <w:tcPr>
            <w:tcW w:w="6095" w:type="dxa"/>
          </w:tcPr>
          <w:p w14:paraId="65F67BCD" w14:textId="77777777" w:rsidR="00F17857" w:rsidRDefault="00F17857" w:rsidP="00DD0207">
            <w:pPr>
              <w:spacing w:line="300" w:lineRule="exact"/>
              <w:jc w:val="left"/>
              <w:rPr>
                <w:rFonts w:cs="Meiryo UI"/>
                <w:szCs w:val="20"/>
              </w:rPr>
            </w:pPr>
            <w:r>
              <w:rPr>
                <w:rFonts w:cs="Meiryo UI" w:hint="eastAsia"/>
                <w:szCs w:val="20"/>
              </w:rPr>
              <w:t>ジョブ種別（ジョブネット「</w:t>
            </w:r>
            <w:r>
              <w:rPr>
                <w:rFonts w:cs="Meiryo UI"/>
                <w:szCs w:val="20"/>
              </w:rPr>
              <w:t>N</w:t>
            </w:r>
            <w:r>
              <w:rPr>
                <w:rFonts w:cs="Meiryo UI" w:hint="eastAsia"/>
                <w:szCs w:val="20"/>
              </w:rPr>
              <w:t>」）</w:t>
            </w:r>
          </w:p>
        </w:tc>
      </w:tr>
      <w:tr w:rsidR="00F17857" w:rsidRPr="00880C18" w14:paraId="1A43B4D8" w14:textId="77777777" w:rsidTr="00DD0207">
        <w:trPr>
          <w:trHeight w:val="307"/>
        </w:trPr>
        <w:tc>
          <w:tcPr>
            <w:tcW w:w="1701" w:type="dxa"/>
            <w:vMerge/>
          </w:tcPr>
          <w:p w14:paraId="3EB7A2AF" w14:textId="77777777" w:rsidR="00F17857" w:rsidRPr="00880C18" w:rsidRDefault="00F17857" w:rsidP="00DD0207">
            <w:pPr>
              <w:spacing w:line="300" w:lineRule="exact"/>
              <w:jc w:val="left"/>
              <w:rPr>
                <w:rFonts w:cs="Meiryo UI"/>
                <w:szCs w:val="20"/>
              </w:rPr>
            </w:pPr>
          </w:p>
        </w:tc>
        <w:tc>
          <w:tcPr>
            <w:tcW w:w="1418" w:type="dxa"/>
          </w:tcPr>
          <w:p w14:paraId="25E8D909" w14:textId="77777777" w:rsidR="00F17857" w:rsidRDefault="00F17857" w:rsidP="00DD0207">
            <w:pPr>
              <w:spacing w:line="300" w:lineRule="exact"/>
              <w:jc w:val="left"/>
              <w:rPr>
                <w:rFonts w:cs="Meiryo UI"/>
                <w:szCs w:val="20"/>
              </w:rPr>
            </w:pPr>
            <w:r>
              <w:rPr>
                <w:rFonts w:cs="Meiryo UI"/>
                <w:szCs w:val="20"/>
              </w:rPr>
              <w:t>6</w:t>
            </w:r>
            <w:r>
              <w:rPr>
                <w:rFonts w:cs="Meiryo UI" w:hint="eastAsia"/>
                <w:szCs w:val="20"/>
              </w:rPr>
              <w:t>桁目</w:t>
            </w:r>
          </w:p>
        </w:tc>
        <w:tc>
          <w:tcPr>
            <w:tcW w:w="6095" w:type="dxa"/>
          </w:tcPr>
          <w:p w14:paraId="70DAF05B" w14:textId="77777777" w:rsidR="00F17857" w:rsidRDefault="00F17857" w:rsidP="00DD0207">
            <w:pPr>
              <w:spacing w:line="300" w:lineRule="exact"/>
              <w:jc w:val="left"/>
              <w:rPr>
                <w:rFonts w:cs="Meiryo UI"/>
                <w:szCs w:val="20"/>
              </w:rPr>
            </w:pPr>
            <w:r>
              <w:rPr>
                <w:rFonts w:cs="Meiryo UI" w:hint="eastAsia"/>
                <w:szCs w:val="20"/>
              </w:rPr>
              <w:t>処理タイミング（</w:t>
            </w:r>
            <w:r w:rsidRPr="005046F1">
              <w:rPr>
                <w:rFonts w:cs="Meiryo UI" w:hint="eastAsia"/>
                <w:szCs w:val="20"/>
              </w:rPr>
              <w:t>日次「</w:t>
            </w:r>
            <w:r w:rsidRPr="005046F1">
              <w:rPr>
                <w:rFonts w:cs="Meiryo UI"/>
                <w:szCs w:val="20"/>
              </w:rPr>
              <w:t>D」、週次「W」、月次「M」、非定例「I」</w:t>
            </w:r>
            <w:r>
              <w:rPr>
                <w:rFonts w:cs="Meiryo UI" w:hint="eastAsia"/>
                <w:szCs w:val="20"/>
              </w:rPr>
              <w:t>）</w:t>
            </w:r>
          </w:p>
        </w:tc>
      </w:tr>
      <w:tr w:rsidR="00F17857" w:rsidRPr="00880C18" w14:paraId="2DCA7DCA" w14:textId="77777777" w:rsidTr="00DD0207">
        <w:trPr>
          <w:trHeight w:val="307"/>
        </w:trPr>
        <w:tc>
          <w:tcPr>
            <w:tcW w:w="1701" w:type="dxa"/>
            <w:vMerge/>
          </w:tcPr>
          <w:p w14:paraId="327D7798" w14:textId="77777777" w:rsidR="00F17857" w:rsidRPr="00880C18" w:rsidRDefault="00F17857" w:rsidP="00DD0207">
            <w:pPr>
              <w:spacing w:line="300" w:lineRule="exact"/>
              <w:jc w:val="left"/>
              <w:rPr>
                <w:rFonts w:cs="Meiryo UI"/>
                <w:szCs w:val="20"/>
              </w:rPr>
            </w:pPr>
          </w:p>
        </w:tc>
        <w:tc>
          <w:tcPr>
            <w:tcW w:w="1418" w:type="dxa"/>
          </w:tcPr>
          <w:p w14:paraId="1261D3BE" w14:textId="77777777" w:rsidR="00F17857" w:rsidRDefault="00F17857" w:rsidP="00DD0207">
            <w:pPr>
              <w:spacing w:line="300" w:lineRule="exact"/>
              <w:jc w:val="left"/>
              <w:rPr>
                <w:rFonts w:cs="Meiryo UI"/>
                <w:szCs w:val="20"/>
              </w:rPr>
            </w:pPr>
            <w:r>
              <w:rPr>
                <w:rFonts w:cs="Meiryo UI"/>
                <w:szCs w:val="20"/>
              </w:rPr>
              <w:t>7~8</w:t>
            </w:r>
            <w:r>
              <w:rPr>
                <w:rFonts w:cs="Meiryo UI" w:hint="eastAsia"/>
                <w:szCs w:val="20"/>
              </w:rPr>
              <w:t>桁目</w:t>
            </w:r>
          </w:p>
        </w:tc>
        <w:tc>
          <w:tcPr>
            <w:tcW w:w="6095" w:type="dxa"/>
          </w:tcPr>
          <w:p w14:paraId="4E04EB7A" w14:textId="77777777" w:rsidR="00F17857" w:rsidRDefault="00F17857" w:rsidP="00DD0207">
            <w:pPr>
              <w:spacing w:line="300" w:lineRule="exact"/>
              <w:jc w:val="left"/>
              <w:rPr>
                <w:rFonts w:cs="Meiryo UI"/>
                <w:szCs w:val="20"/>
              </w:rPr>
            </w:pPr>
            <w:r>
              <w:rPr>
                <w:rFonts w:cs="Meiryo UI" w:hint="eastAsia"/>
                <w:szCs w:val="20"/>
              </w:rPr>
              <w:t>ジョブユニット連番（0</w:t>
            </w:r>
            <w:r>
              <w:rPr>
                <w:rFonts w:cs="Meiryo UI"/>
                <w:szCs w:val="20"/>
              </w:rPr>
              <w:t>1~99</w:t>
            </w:r>
            <w:r>
              <w:rPr>
                <w:rFonts w:cs="Meiryo UI" w:hint="eastAsia"/>
                <w:szCs w:val="20"/>
              </w:rPr>
              <w:t>）</w:t>
            </w:r>
          </w:p>
        </w:tc>
      </w:tr>
      <w:tr w:rsidR="00F17857" w:rsidRPr="00880C18" w14:paraId="63F96490" w14:textId="77777777" w:rsidTr="00DD0207">
        <w:trPr>
          <w:trHeight w:val="307"/>
        </w:trPr>
        <w:tc>
          <w:tcPr>
            <w:tcW w:w="1701" w:type="dxa"/>
            <w:vMerge/>
          </w:tcPr>
          <w:p w14:paraId="4C487963" w14:textId="77777777" w:rsidR="00F17857" w:rsidRPr="00880C18" w:rsidRDefault="00F17857" w:rsidP="00DD0207">
            <w:pPr>
              <w:spacing w:line="300" w:lineRule="exact"/>
              <w:jc w:val="left"/>
              <w:rPr>
                <w:rFonts w:cs="Meiryo UI"/>
                <w:szCs w:val="20"/>
              </w:rPr>
            </w:pPr>
          </w:p>
        </w:tc>
        <w:tc>
          <w:tcPr>
            <w:tcW w:w="1418" w:type="dxa"/>
          </w:tcPr>
          <w:p w14:paraId="13659DFD" w14:textId="77777777" w:rsidR="00F17857" w:rsidRDefault="00F17857" w:rsidP="00DD0207">
            <w:pPr>
              <w:spacing w:line="300" w:lineRule="exact"/>
              <w:jc w:val="left"/>
              <w:rPr>
                <w:rFonts w:cs="Meiryo UI"/>
                <w:szCs w:val="20"/>
              </w:rPr>
            </w:pPr>
            <w:r>
              <w:rPr>
                <w:rFonts w:cs="Meiryo UI"/>
                <w:szCs w:val="20"/>
              </w:rPr>
              <w:t>9~10</w:t>
            </w:r>
            <w:r>
              <w:rPr>
                <w:rFonts w:cs="Meiryo UI" w:hint="eastAsia"/>
                <w:szCs w:val="20"/>
              </w:rPr>
              <w:t>桁目</w:t>
            </w:r>
          </w:p>
        </w:tc>
        <w:tc>
          <w:tcPr>
            <w:tcW w:w="6095" w:type="dxa"/>
          </w:tcPr>
          <w:p w14:paraId="3C6AB047" w14:textId="77777777" w:rsidR="00F17857" w:rsidRDefault="00F17857" w:rsidP="00DD0207">
            <w:pPr>
              <w:spacing w:line="300" w:lineRule="exact"/>
              <w:jc w:val="left"/>
              <w:rPr>
                <w:rFonts w:cs="Meiryo UI"/>
                <w:szCs w:val="20"/>
              </w:rPr>
            </w:pPr>
            <w:r>
              <w:rPr>
                <w:rFonts w:cs="Meiryo UI" w:hint="eastAsia"/>
                <w:szCs w:val="20"/>
              </w:rPr>
              <w:t>ジョブネット連番（0</w:t>
            </w:r>
            <w:r>
              <w:rPr>
                <w:rFonts w:cs="Meiryo UI"/>
                <w:szCs w:val="20"/>
              </w:rPr>
              <w:t>1~99</w:t>
            </w:r>
            <w:r>
              <w:rPr>
                <w:rFonts w:cs="Meiryo UI" w:hint="eastAsia"/>
                <w:szCs w:val="20"/>
              </w:rPr>
              <w:t>）</w:t>
            </w:r>
          </w:p>
        </w:tc>
      </w:tr>
      <w:tr w:rsidR="00F17857" w:rsidRPr="00880C18" w14:paraId="2D4D324F" w14:textId="77777777" w:rsidTr="00DD0207">
        <w:trPr>
          <w:trHeight w:val="307"/>
        </w:trPr>
        <w:tc>
          <w:tcPr>
            <w:tcW w:w="1701" w:type="dxa"/>
            <w:vMerge/>
          </w:tcPr>
          <w:p w14:paraId="7193E12B" w14:textId="77777777" w:rsidR="00F17857" w:rsidRPr="00880C18" w:rsidRDefault="00F17857" w:rsidP="00DD0207">
            <w:pPr>
              <w:spacing w:line="300" w:lineRule="exact"/>
              <w:jc w:val="left"/>
              <w:rPr>
                <w:rFonts w:cs="Meiryo UI"/>
                <w:szCs w:val="20"/>
              </w:rPr>
            </w:pPr>
          </w:p>
        </w:tc>
        <w:tc>
          <w:tcPr>
            <w:tcW w:w="1418" w:type="dxa"/>
          </w:tcPr>
          <w:p w14:paraId="51322E4C" w14:textId="77777777" w:rsidR="00F17857" w:rsidRDefault="00F17857" w:rsidP="00DD0207">
            <w:pPr>
              <w:spacing w:line="300" w:lineRule="exact"/>
              <w:jc w:val="left"/>
              <w:rPr>
                <w:rFonts w:cs="Meiryo UI"/>
                <w:szCs w:val="20"/>
              </w:rPr>
            </w:pPr>
            <w:r>
              <w:rPr>
                <w:rFonts w:cs="Meiryo UI" w:hint="eastAsia"/>
                <w:szCs w:val="20"/>
              </w:rPr>
              <w:t>1</w:t>
            </w:r>
            <w:r>
              <w:rPr>
                <w:rFonts w:cs="Meiryo UI"/>
                <w:szCs w:val="20"/>
              </w:rPr>
              <w:t>1~12</w:t>
            </w:r>
            <w:r>
              <w:rPr>
                <w:rFonts w:cs="Meiryo UI" w:hint="eastAsia"/>
                <w:szCs w:val="20"/>
              </w:rPr>
              <w:t>桁目</w:t>
            </w:r>
          </w:p>
        </w:tc>
        <w:tc>
          <w:tcPr>
            <w:tcW w:w="6095" w:type="dxa"/>
          </w:tcPr>
          <w:p w14:paraId="0D27073C" w14:textId="77777777" w:rsidR="00F17857" w:rsidRDefault="00F17857" w:rsidP="00DD0207">
            <w:pPr>
              <w:spacing w:line="300" w:lineRule="exact"/>
              <w:jc w:val="left"/>
              <w:rPr>
                <w:rFonts w:cs="Meiryo UI"/>
                <w:szCs w:val="20"/>
              </w:rPr>
            </w:pPr>
            <w:r>
              <w:rPr>
                <w:rFonts w:cs="Meiryo UI" w:hint="eastAsia"/>
                <w:szCs w:val="20"/>
              </w:rPr>
              <w:t>ネストジョブネット連番（0</w:t>
            </w:r>
            <w:r>
              <w:rPr>
                <w:rFonts w:cs="Meiryo UI"/>
                <w:szCs w:val="20"/>
              </w:rPr>
              <w:t>1~99</w:t>
            </w:r>
            <w:r>
              <w:rPr>
                <w:rFonts w:cs="Meiryo UI" w:hint="eastAsia"/>
                <w:szCs w:val="20"/>
              </w:rPr>
              <w:t>）</w:t>
            </w:r>
          </w:p>
        </w:tc>
      </w:tr>
      <w:tr w:rsidR="00F17857" w:rsidRPr="00880C18" w14:paraId="4ED26E00" w14:textId="77777777" w:rsidTr="00DD0207">
        <w:trPr>
          <w:trHeight w:val="307"/>
        </w:trPr>
        <w:tc>
          <w:tcPr>
            <w:tcW w:w="1701" w:type="dxa"/>
            <w:vMerge w:val="restart"/>
          </w:tcPr>
          <w:p w14:paraId="058FCC4E" w14:textId="77777777" w:rsidR="00F17857" w:rsidRPr="00880C18" w:rsidRDefault="00F17857" w:rsidP="00DD0207">
            <w:pPr>
              <w:spacing w:line="300" w:lineRule="exact"/>
              <w:jc w:val="left"/>
              <w:rPr>
                <w:rFonts w:cs="Meiryo UI"/>
                <w:szCs w:val="20"/>
              </w:rPr>
            </w:pPr>
            <w:r w:rsidRPr="00880C18">
              <w:rPr>
                <w:rFonts w:cs="Meiryo UI" w:hint="eastAsia"/>
                <w:szCs w:val="20"/>
              </w:rPr>
              <w:t>コマンドジョブ</w:t>
            </w:r>
            <w:r>
              <w:rPr>
                <w:rFonts w:cs="Meiryo UI" w:hint="eastAsia"/>
                <w:szCs w:val="20"/>
              </w:rPr>
              <w:t>用ジョブID</w:t>
            </w:r>
          </w:p>
        </w:tc>
        <w:tc>
          <w:tcPr>
            <w:tcW w:w="7513" w:type="dxa"/>
            <w:gridSpan w:val="2"/>
          </w:tcPr>
          <w:p w14:paraId="789D8A60" w14:textId="77777777" w:rsidR="00F17857" w:rsidRDefault="00F17857" w:rsidP="00DD0207">
            <w:pPr>
              <w:spacing w:line="300" w:lineRule="exact"/>
              <w:jc w:val="left"/>
              <w:rPr>
                <w:rFonts w:cs="Meiryo UI"/>
                <w:szCs w:val="20"/>
              </w:rPr>
            </w:pPr>
            <w:r>
              <w:rPr>
                <w:rFonts w:cs="Meiryo UI"/>
                <w:szCs w:val="20"/>
              </w:rPr>
              <w:t>XXXXXXXXXXXXX</w:t>
            </w:r>
            <w:r>
              <w:rPr>
                <w:rFonts w:cs="Meiryo UI" w:hint="eastAsia"/>
                <w:szCs w:val="20"/>
              </w:rPr>
              <w:t>X</w:t>
            </w:r>
            <w:r>
              <w:rPr>
                <w:rFonts w:cs="Meiryo UI"/>
                <w:szCs w:val="20"/>
              </w:rPr>
              <w:t>X</w:t>
            </w:r>
            <w:r>
              <w:rPr>
                <w:rFonts w:cs="Meiryo UI" w:hint="eastAsia"/>
                <w:szCs w:val="20"/>
              </w:rPr>
              <w:t xml:space="preserve">　※定義するID桁数は半角英数大文字1</w:t>
            </w:r>
            <w:r>
              <w:rPr>
                <w:rFonts w:cs="Meiryo UI"/>
                <w:szCs w:val="20"/>
              </w:rPr>
              <w:t>5</w:t>
            </w:r>
            <w:r>
              <w:rPr>
                <w:rFonts w:cs="Meiryo UI" w:hint="eastAsia"/>
                <w:szCs w:val="20"/>
              </w:rPr>
              <w:t>桁</w:t>
            </w:r>
          </w:p>
        </w:tc>
      </w:tr>
      <w:tr w:rsidR="00F17857" w:rsidRPr="00880C18" w14:paraId="440CF252" w14:textId="77777777" w:rsidTr="00DD0207">
        <w:trPr>
          <w:trHeight w:val="307"/>
        </w:trPr>
        <w:tc>
          <w:tcPr>
            <w:tcW w:w="1701" w:type="dxa"/>
            <w:vMerge/>
          </w:tcPr>
          <w:p w14:paraId="79D2C9D7" w14:textId="77777777" w:rsidR="00F17857" w:rsidRPr="00880C18" w:rsidRDefault="00F17857" w:rsidP="00DD0207">
            <w:pPr>
              <w:spacing w:line="300" w:lineRule="exact"/>
              <w:jc w:val="left"/>
              <w:rPr>
                <w:rFonts w:cs="Meiryo UI"/>
                <w:szCs w:val="20"/>
              </w:rPr>
            </w:pPr>
          </w:p>
        </w:tc>
        <w:tc>
          <w:tcPr>
            <w:tcW w:w="1418" w:type="dxa"/>
          </w:tcPr>
          <w:p w14:paraId="26964720" w14:textId="77777777" w:rsidR="00F17857" w:rsidRDefault="00F17857" w:rsidP="00DD0207">
            <w:pPr>
              <w:spacing w:line="300" w:lineRule="exact"/>
              <w:jc w:val="left"/>
              <w:rPr>
                <w:rFonts w:cs="Meiryo UI"/>
                <w:szCs w:val="20"/>
              </w:rPr>
            </w:pPr>
            <w:r>
              <w:rPr>
                <w:rFonts w:cs="Meiryo UI" w:hint="eastAsia"/>
                <w:szCs w:val="20"/>
              </w:rPr>
              <w:t>1~</w:t>
            </w:r>
            <w:r>
              <w:rPr>
                <w:rFonts w:cs="Meiryo UI"/>
                <w:szCs w:val="20"/>
              </w:rPr>
              <w:t>3</w:t>
            </w:r>
            <w:r>
              <w:rPr>
                <w:rFonts w:cs="Meiryo UI" w:hint="eastAsia"/>
                <w:szCs w:val="20"/>
              </w:rPr>
              <w:t>桁目</w:t>
            </w:r>
          </w:p>
        </w:tc>
        <w:tc>
          <w:tcPr>
            <w:tcW w:w="6095" w:type="dxa"/>
          </w:tcPr>
          <w:p w14:paraId="6E336094" w14:textId="77777777" w:rsidR="00F17857" w:rsidRDefault="00F17857" w:rsidP="00DD0207">
            <w:pPr>
              <w:spacing w:line="300" w:lineRule="exact"/>
              <w:jc w:val="left"/>
              <w:rPr>
                <w:rFonts w:cs="Meiryo UI"/>
                <w:szCs w:val="20"/>
              </w:rPr>
            </w:pPr>
            <w:r>
              <w:rPr>
                <w:rFonts w:cs="Meiryo UI" w:hint="eastAsia"/>
                <w:szCs w:val="20"/>
              </w:rPr>
              <w:t>システムID（E</w:t>
            </w:r>
            <w:r>
              <w:rPr>
                <w:rFonts w:cs="Meiryo UI"/>
                <w:szCs w:val="20"/>
              </w:rPr>
              <w:t>YS</w:t>
            </w:r>
            <w:r>
              <w:rPr>
                <w:rFonts w:cs="Meiryo UI" w:hint="eastAsia"/>
                <w:szCs w:val="20"/>
              </w:rPr>
              <w:t>）</w:t>
            </w:r>
          </w:p>
        </w:tc>
      </w:tr>
      <w:tr w:rsidR="00F17857" w:rsidRPr="00880C18" w14:paraId="635DAF69" w14:textId="77777777" w:rsidTr="00DD0207">
        <w:trPr>
          <w:trHeight w:val="307"/>
        </w:trPr>
        <w:tc>
          <w:tcPr>
            <w:tcW w:w="1701" w:type="dxa"/>
            <w:vMerge/>
          </w:tcPr>
          <w:p w14:paraId="3FB904A3" w14:textId="77777777" w:rsidR="00F17857" w:rsidRPr="00880C18" w:rsidRDefault="00F17857" w:rsidP="00DD0207">
            <w:pPr>
              <w:spacing w:line="300" w:lineRule="exact"/>
              <w:jc w:val="left"/>
              <w:rPr>
                <w:rFonts w:cs="Meiryo UI"/>
                <w:szCs w:val="20"/>
              </w:rPr>
            </w:pPr>
          </w:p>
        </w:tc>
        <w:tc>
          <w:tcPr>
            <w:tcW w:w="1418" w:type="dxa"/>
          </w:tcPr>
          <w:p w14:paraId="37F3BAAE" w14:textId="77777777" w:rsidR="00F17857" w:rsidRDefault="00F17857" w:rsidP="00DD0207">
            <w:pPr>
              <w:spacing w:line="300" w:lineRule="exact"/>
              <w:jc w:val="left"/>
              <w:rPr>
                <w:rFonts w:cs="Meiryo UI"/>
                <w:szCs w:val="20"/>
              </w:rPr>
            </w:pPr>
            <w:r>
              <w:rPr>
                <w:rFonts w:cs="Meiryo UI"/>
                <w:szCs w:val="20"/>
              </w:rPr>
              <w:t>4</w:t>
            </w:r>
            <w:r>
              <w:rPr>
                <w:rFonts w:cs="Meiryo UI" w:hint="eastAsia"/>
                <w:szCs w:val="20"/>
              </w:rPr>
              <w:t>桁目</w:t>
            </w:r>
          </w:p>
        </w:tc>
        <w:tc>
          <w:tcPr>
            <w:tcW w:w="6095" w:type="dxa"/>
          </w:tcPr>
          <w:p w14:paraId="1C4D7A68" w14:textId="77777777" w:rsidR="00F17857" w:rsidRDefault="00F17857" w:rsidP="00DD0207">
            <w:pPr>
              <w:spacing w:line="300" w:lineRule="exact"/>
              <w:jc w:val="left"/>
              <w:rPr>
                <w:rFonts w:cs="Meiryo UI"/>
                <w:szCs w:val="20"/>
              </w:rPr>
            </w:pPr>
            <w:r>
              <w:rPr>
                <w:rFonts w:cs="Meiryo UI" w:hint="eastAsia"/>
                <w:szCs w:val="20"/>
              </w:rPr>
              <w:t>環境種別（本番環境「</w:t>
            </w:r>
            <w:r>
              <w:rPr>
                <w:rFonts w:cs="Meiryo UI"/>
                <w:szCs w:val="20"/>
              </w:rPr>
              <w:t>P</w:t>
            </w:r>
            <w:r>
              <w:rPr>
                <w:rFonts w:cs="Meiryo UI" w:hint="eastAsia"/>
                <w:szCs w:val="20"/>
              </w:rPr>
              <w:t>」、開発「D」、研修「T」）</w:t>
            </w:r>
          </w:p>
        </w:tc>
      </w:tr>
      <w:tr w:rsidR="00F17857" w:rsidRPr="00880C18" w14:paraId="1979EBEB" w14:textId="77777777" w:rsidTr="00DD0207">
        <w:trPr>
          <w:trHeight w:val="307"/>
        </w:trPr>
        <w:tc>
          <w:tcPr>
            <w:tcW w:w="1701" w:type="dxa"/>
            <w:vMerge/>
          </w:tcPr>
          <w:p w14:paraId="1C1F41DD" w14:textId="77777777" w:rsidR="00F17857" w:rsidRPr="00880C18" w:rsidRDefault="00F17857" w:rsidP="00DD0207">
            <w:pPr>
              <w:spacing w:line="300" w:lineRule="exact"/>
              <w:jc w:val="left"/>
              <w:rPr>
                <w:rFonts w:cs="Meiryo UI"/>
                <w:szCs w:val="20"/>
              </w:rPr>
            </w:pPr>
          </w:p>
        </w:tc>
        <w:tc>
          <w:tcPr>
            <w:tcW w:w="1418" w:type="dxa"/>
          </w:tcPr>
          <w:p w14:paraId="762E7248" w14:textId="77777777" w:rsidR="00F17857" w:rsidRDefault="00F17857" w:rsidP="00DD0207">
            <w:pPr>
              <w:spacing w:line="300" w:lineRule="exact"/>
              <w:jc w:val="left"/>
              <w:rPr>
                <w:rFonts w:cs="Meiryo UI"/>
                <w:szCs w:val="20"/>
              </w:rPr>
            </w:pPr>
            <w:r>
              <w:rPr>
                <w:rFonts w:cs="Meiryo UI"/>
                <w:szCs w:val="20"/>
              </w:rPr>
              <w:t>5</w:t>
            </w:r>
            <w:r>
              <w:rPr>
                <w:rFonts w:cs="Meiryo UI" w:hint="eastAsia"/>
                <w:szCs w:val="20"/>
              </w:rPr>
              <w:t>桁目</w:t>
            </w:r>
          </w:p>
        </w:tc>
        <w:tc>
          <w:tcPr>
            <w:tcW w:w="6095" w:type="dxa"/>
          </w:tcPr>
          <w:p w14:paraId="6EE31A6E" w14:textId="77777777" w:rsidR="00F17857" w:rsidRDefault="00F17857" w:rsidP="00DD0207">
            <w:pPr>
              <w:spacing w:line="300" w:lineRule="exact"/>
              <w:jc w:val="left"/>
              <w:rPr>
                <w:rFonts w:cs="Meiryo UI"/>
                <w:szCs w:val="20"/>
              </w:rPr>
            </w:pPr>
            <w:r>
              <w:rPr>
                <w:rFonts w:cs="Meiryo UI" w:hint="eastAsia"/>
                <w:szCs w:val="20"/>
              </w:rPr>
              <w:t>ジョブ種別（コマンドジョブ「</w:t>
            </w:r>
            <w:r>
              <w:rPr>
                <w:rFonts w:cs="Meiryo UI"/>
                <w:szCs w:val="20"/>
              </w:rPr>
              <w:t>C</w:t>
            </w:r>
            <w:r>
              <w:rPr>
                <w:rFonts w:cs="Meiryo UI" w:hint="eastAsia"/>
                <w:szCs w:val="20"/>
              </w:rPr>
              <w:t>」）</w:t>
            </w:r>
          </w:p>
        </w:tc>
      </w:tr>
      <w:tr w:rsidR="00F17857" w:rsidRPr="00880C18" w14:paraId="0265B833" w14:textId="77777777" w:rsidTr="00DD0207">
        <w:trPr>
          <w:trHeight w:val="307"/>
        </w:trPr>
        <w:tc>
          <w:tcPr>
            <w:tcW w:w="1701" w:type="dxa"/>
            <w:vMerge/>
          </w:tcPr>
          <w:p w14:paraId="755C56E2" w14:textId="77777777" w:rsidR="00F17857" w:rsidRPr="00880C18" w:rsidRDefault="00F17857" w:rsidP="00DD0207">
            <w:pPr>
              <w:spacing w:line="300" w:lineRule="exact"/>
              <w:jc w:val="left"/>
              <w:rPr>
                <w:rFonts w:cs="Meiryo UI"/>
                <w:szCs w:val="20"/>
              </w:rPr>
            </w:pPr>
          </w:p>
        </w:tc>
        <w:tc>
          <w:tcPr>
            <w:tcW w:w="1418" w:type="dxa"/>
          </w:tcPr>
          <w:p w14:paraId="727E0500" w14:textId="77777777" w:rsidR="00F17857" w:rsidRDefault="00F17857" w:rsidP="00DD0207">
            <w:pPr>
              <w:spacing w:line="300" w:lineRule="exact"/>
              <w:jc w:val="left"/>
              <w:rPr>
                <w:rFonts w:cs="Meiryo UI"/>
                <w:szCs w:val="20"/>
              </w:rPr>
            </w:pPr>
            <w:r>
              <w:rPr>
                <w:rFonts w:cs="Meiryo UI"/>
                <w:szCs w:val="20"/>
              </w:rPr>
              <w:t>6</w:t>
            </w:r>
            <w:r>
              <w:rPr>
                <w:rFonts w:cs="Meiryo UI" w:hint="eastAsia"/>
                <w:szCs w:val="20"/>
              </w:rPr>
              <w:t>桁目</w:t>
            </w:r>
          </w:p>
        </w:tc>
        <w:tc>
          <w:tcPr>
            <w:tcW w:w="6095" w:type="dxa"/>
          </w:tcPr>
          <w:p w14:paraId="6792B63A" w14:textId="77777777" w:rsidR="00F17857" w:rsidRDefault="00F17857" w:rsidP="00DD0207">
            <w:pPr>
              <w:spacing w:line="300" w:lineRule="exact"/>
              <w:jc w:val="left"/>
              <w:rPr>
                <w:rFonts w:cs="Meiryo UI"/>
                <w:szCs w:val="20"/>
              </w:rPr>
            </w:pPr>
            <w:r>
              <w:rPr>
                <w:rFonts w:cs="Meiryo UI" w:hint="eastAsia"/>
                <w:szCs w:val="20"/>
              </w:rPr>
              <w:t>処理タイミング（</w:t>
            </w:r>
            <w:r w:rsidRPr="005046F1">
              <w:rPr>
                <w:rFonts w:cs="Meiryo UI" w:hint="eastAsia"/>
                <w:szCs w:val="20"/>
              </w:rPr>
              <w:t>日次「</w:t>
            </w:r>
            <w:r w:rsidRPr="005046F1">
              <w:rPr>
                <w:rFonts w:cs="Meiryo UI"/>
                <w:szCs w:val="20"/>
              </w:rPr>
              <w:t>D」、週次「W」、月次「M」、非定例「I」</w:t>
            </w:r>
            <w:r>
              <w:rPr>
                <w:rFonts w:cs="Meiryo UI" w:hint="eastAsia"/>
                <w:szCs w:val="20"/>
              </w:rPr>
              <w:t>）</w:t>
            </w:r>
          </w:p>
        </w:tc>
      </w:tr>
      <w:tr w:rsidR="00F17857" w:rsidRPr="00880C18" w14:paraId="31870B7E" w14:textId="77777777" w:rsidTr="00DD0207">
        <w:trPr>
          <w:trHeight w:val="307"/>
        </w:trPr>
        <w:tc>
          <w:tcPr>
            <w:tcW w:w="1701" w:type="dxa"/>
            <w:vMerge/>
          </w:tcPr>
          <w:p w14:paraId="135829F0" w14:textId="77777777" w:rsidR="00F17857" w:rsidRPr="00880C18" w:rsidRDefault="00F17857" w:rsidP="00DD0207">
            <w:pPr>
              <w:spacing w:line="300" w:lineRule="exact"/>
              <w:jc w:val="left"/>
              <w:rPr>
                <w:rFonts w:cs="Meiryo UI"/>
                <w:szCs w:val="20"/>
              </w:rPr>
            </w:pPr>
          </w:p>
        </w:tc>
        <w:tc>
          <w:tcPr>
            <w:tcW w:w="1418" w:type="dxa"/>
          </w:tcPr>
          <w:p w14:paraId="384D9283" w14:textId="77777777" w:rsidR="00F17857" w:rsidRDefault="00F17857" w:rsidP="00DD0207">
            <w:pPr>
              <w:spacing w:line="300" w:lineRule="exact"/>
              <w:jc w:val="left"/>
              <w:rPr>
                <w:rFonts w:cs="Meiryo UI"/>
                <w:szCs w:val="20"/>
              </w:rPr>
            </w:pPr>
            <w:r>
              <w:rPr>
                <w:rFonts w:cs="Meiryo UI"/>
                <w:szCs w:val="20"/>
              </w:rPr>
              <w:t>7~8</w:t>
            </w:r>
            <w:r>
              <w:rPr>
                <w:rFonts w:cs="Meiryo UI" w:hint="eastAsia"/>
                <w:szCs w:val="20"/>
              </w:rPr>
              <w:t>桁目</w:t>
            </w:r>
          </w:p>
        </w:tc>
        <w:tc>
          <w:tcPr>
            <w:tcW w:w="6095" w:type="dxa"/>
          </w:tcPr>
          <w:p w14:paraId="12FA9085" w14:textId="77777777" w:rsidR="00F17857" w:rsidRDefault="00F17857" w:rsidP="00DD0207">
            <w:pPr>
              <w:spacing w:line="300" w:lineRule="exact"/>
              <w:jc w:val="left"/>
              <w:rPr>
                <w:rFonts w:cs="Meiryo UI"/>
                <w:szCs w:val="20"/>
              </w:rPr>
            </w:pPr>
            <w:r>
              <w:rPr>
                <w:rFonts w:cs="Meiryo UI" w:hint="eastAsia"/>
                <w:szCs w:val="20"/>
              </w:rPr>
              <w:t>ジョブユニット連番（0</w:t>
            </w:r>
            <w:r>
              <w:rPr>
                <w:rFonts w:cs="Meiryo UI"/>
                <w:szCs w:val="20"/>
              </w:rPr>
              <w:t>1~99</w:t>
            </w:r>
            <w:r>
              <w:rPr>
                <w:rFonts w:cs="Meiryo UI" w:hint="eastAsia"/>
                <w:szCs w:val="20"/>
              </w:rPr>
              <w:t>）</w:t>
            </w:r>
          </w:p>
        </w:tc>
      </w:tr>
      <w:tr w:rsidR="00F17857" w:rsidRPr="00880C18" w14:paraId="6328F211" w14:textId="77777777" w:rsidTr="00DD0207">
        <w:trPr>
          <w:trHeight w:val="307"/>
        </w:trPr>
        <w:tc>
          <w:tcPr>
            <w:tcW w:w="1701" w:type="dxa"/>
            <w:vMerge/>
          </w:tcPr>
          <w:p w14:paraId="24D0BE10" w14:textId="77777777" w:rsidR="00F17857" w:rsidRPr="00880C18" w:rsidRDefault="00F17857" w:rsidP="00DD0207">
            <w:pPr>
              <w:spacing w:line="300" w:lineRule="exact"/>
              <w:jc w:val="left"/>
              <w:rPr>
                <w:rFonts w:cs="Meiryo UI"/>
                <w:szCs w:val="20"/>
              </w:rPr>
            </w:pPr>
          </w:p>
        </w:tc>
        <w:tc>
          <w:tcPr>
            <w:tcW w:w="1418" w:type="dxa"/>
          </w:tcPr>
          <w:p w14:paraId="771824C1" w14:textId="77777777" w:rsidR="00F17857" w:rsidRDefault="00F17857" w:rsidP="00DD0207">
            <w:pPr>
              <w:spacing w:line="300" w:lineRule="exact"/>
              <w:jc w:val="left"/>
              <w:rPr>
                <w:rFonts w:cs="Meiryo UI"/>
                <w:szCs w:val="20"/>
              </w:rPr>
            </w:pPr>
            <w:r>
              <w:rPr>
                <w:rFonts w:cs="Meiryo UI"/>
                <w:szCs w:val="20"/>
              </w:rPr>
              <w:t>9~10</w:t>
            </w:r>
            <w:r>
              <w:rPr>
                <w:rFonts w:cs="Meiryo UI" w:hint="eastAsia"/>
                <w:szCs w:val="20"/>
              </w:rPr>
              <w:t>桁目</w:t>
            </w:r>
          </w:p>
        </w:tc>
        <w:tc>
          <w:tcPr>
            <w:tcW w:w="6095" w:type="dxa"/>
          </w:tcPr>
          <w:p w14:paraId="7447021C" w14:textId="77777777" w:rsidR="00F17857" w:rsidRDefault="00F17857" w:rsidP="00DD0207">
            <w:pPr>
              <w:spacing w:line="300" w:lineRule="exact"/>
              <w:jc w:val="left"/>
              <w:rPr>
                <w:rFonts w:cs="Meiryo UI"/>
                <w:szCs w:val="20"/>
              </w:rPr>
            </w:pPr>
            <w:r>
              <w:rPr>
                <w:rFonts w:cs="Meiryo UI" w:hint="eastAsia"/>
                <w:szCs w:val="20"/>
              </w:rPr>
              <w:t>ジョブネット連番（0</w:t>
            </w:r>
            <w:r>
              <w:rPr>
                <w:rFonts w:cs="Meiryo UI"/>
                <w:szCs w:val="20"/>
              </w:rPr>
              <w:t>1~99</w:t>
            </w:r>
            <w:r>
              <w:rPr>
                <w:rFonts w:cs="Meiryo UI" w:hint="eastAsia"/>
                <w:szCs w:val="20"/>
              </w:rPr>
              <w:t>）</w:t>
            </w:r>
          </w:p>
        </w:tc>
      </w:tr>
      <w:tr w:rsidR="00F17857" w:rsidRPr="00880C18" w14:paraId="42E42952" w14:textId="77777777" w:rsidTr="00DD0207">
        <w:trPr>
          <w:trHeight w:val="307"/>
        </w:trPr>
        <w:tc>
          <w:tcPr>
            <w:tcW w:w="1701" w:type="dxa"/>
            <w:vMerge/>
          </w:tcPr>
          <w:p w14:paraId="34DB66CB" w14:textId="77777777" w:rsidR="00F17857" w:rsidRPr="00880C18" w:rsidRDefault="00F17857" w:rsidP="00DD0207">
            <w:pPr>
              <w:spacing w:line="300" w:lineRule="exact"/>
              <w:jc w:val="left"/>
              <w:rPr>
                <w:rFonts w:cs="Meiryo UI"/>
                <w:szCs w:val="20"/>
              </w:rPr>
            </w:pPr>
          </w:p>
        </w:tc>
        <w:tc>
          <w:tcPr>
            <w:tcW w:w="1418" w:type="dxa"/>
          </w:tcPr>
          <w:p w14:paraId="600353CF" w14:textId="77777777" w:rsidR="00F17857" w:rsidRDefault="00F17857" w:rsidP="00DD0207">
            <w:pPr>
              <w:spacing w:line="300" w:lineRule="exact"/>
              <w:jc w:val="left"/>
              <w:rPr>
                <w:rFonts w:cs="Meiryo UI"/>
                <w:szCs w:val="20"/>
              </w:rPr>
            </w:pPr>
            <w:r>
              <w:rPr>
                <w:rFonts w:cs="Meiryo UI" w:hint="eastAsia"/>
                <w:szCs w:val="20"/>
              </w:rPr>
              <w:t>1</w:t>
            </w:r>
            <w:r>
              <w:rPr>
                <w:rFonts w:cs="Meiryo UI"/>
                <w:szCs w:val="20"/>
              </w:rPr>
              <w:t>1~12</w:t>
            </w:r>
            <w:r>
              <w:rPr>
                <w:rFonts w:cs="Meiryo UI" w:hint="eastAsia"/>
                <w:szCs w:val="20"/>
              </w:rPr>
              <w:t>桁目</w:t>
            </w:r>
          </w:p>
        </w:tc>
        <w:tc>
          <w:tcPr>
            <w:tcW w:w="6095" w:type="dxa"/>
          </w:tcPr>
          <w:p w14:paraId="7AB312C6" w14:textId="77777777" w:rsidR="00F17857" w:rsidRDefault="00F17857" w:rsidP="00DD0207">
            <w:pPr>
              <w:spacing w:line="300" w:lineRule="exact"/>
              <w:jc w:val="left"/>
              <w:rPr>
                <w:rFonts w:cs="Meiryo UI"/>
                <w:szCs w:val="20"/>
              </w:rPr>
            </w:pPr>
            <w:r>
              <w:rPr>
                <w:rFonts w:cs="Meiryo UI" w:hint="eastAsia"/>
                <w:szCs w:val="20"/>
              </w:rPr>
              <w:t>ネストジョブネット連番（0</w:t>
            </w:r>
            <w:r>
              <w:rPr>
                <w:rFonts w:cs="Meiryo UI"/>
                <w:szCs w:val="20"/>
              </w:rPr>
              <w:t>1~99</w:t>
            </w:r>
            <w:r>
              <w:rPr>
                <w:rFonts w:cs="Meiryo UI" w:hint="eastAsia"/>
                <w:szCs w:val="20"/>
              </w:rPr>
              <w:t>）</w:t>
            </w:r>
          </w:p>
        </w:tc>
      </w:tr>
      <w:tr w:rsidR="00F17857" w:rsidRPr="00880C18" w14:paraId="263C525C" w14:textId="77777777" w:rsidTr="00DD0207">
        <w:trPr>
          <w:trHeight w:val="307"/>
        </w:trPr>
        <w:tc>
          <w:tcPr>
            <w:tcW w:w="1701" w:type="dxa"/>
            <w:vMerge/>
          </w:tcPr>
          <w:p w14:paraId="4611FE23" w14:textId="77777777" w:rsidR="00F17857" w:rsidRPr="00880C18" w:rsidRDefault="00F17857" w:rsidP="00DD0207">
            <w:pPr>
              <w:spacing w:line="300" w:lineRule="exact"/>
              <w:jc w:val="left"/>
              <w:rPr>
                <w:rFonts w:cs="Meiryo UI"/>
                <w:szCs w:val="20"/>
              </w:rPr>
            </w:pPr>
          </w:p>
        </w:tc>
        <w:tc>
          <w:tcPr>
            <w:tcW w:w="1418" w:type="dxa"/>
          </w:tcPr>
          <w:p w14:paraId="3B4F6C44" w14:textId="77777777" w:rsidR="00F17857" w:rsidRDefault="00F17857" w:rsidP="00DD0207">
            <w:pPr>
              <w:spacing w:line="300" w:lineRule="exact"/>
              <w:jc w:val="left"/>
              <w:rPr>
                <w:rFonts w:cs="Meiryo UI"/>
                <w:szCs w:val="20"/>
              </w:rPr>
            </w:pPr>
            <w:r>
              <w:rPr>
                <w:rFonts w:cs="Meiryo UI" w:hint="eastAsia"/>
                <w:szCs w:val="20"/>
              </w:rPr>
              <w:t>1</w:t>
            </w:r>
            <w:r>
              <w:rPr>
                <w:rFonts w:cs="Meiryo UI"/>
                <w:szCs w:val="20"/>
              </w:rPr>
              <w:t>3~15</w:t>
            </w:r>
            <w:r>
              <w:rPr>
                <w:rFonts w:cs="Meiryo UI" w:hint="eastAsia"/>
                <w:szCs w:val="20"/>
              </w:rPr>
              <w:t>桁目</w:t>
            </w:r>
          </w:p>
        </w:tc>
        <w:tc>
          <w:tcPr>
            <w:tcW w:w="6095" w:type="dxa"/>
          </w:tcPr>
          <w:p w14:paraId="70F94797" w14:textId="77777777" w:rsidR="00F17857" w:rsidRDefault="00F17857" w:rsidP="00DD0207">
            <w:pPr>
              <w:spacing w:line="300" w:lineRule="exact"/>
              <w:jc w:val="left"/>
              <w:rPr>
                <w:rFonts w:cs="Meiryo UI"/>
                <w:szCs w:val="20"/>
              </w:rPr>
            </w:pPr>
            <w:r>
              <w:rPr>
                <w:rFonts w:cs="Meiryo UI" w:hint="eastAsia"/>
                <w:szCs w:val="20"/>
              </w:rPr>
              <w:t>コマンドジョブ連番（0</w:t>
            </w:r>
            <w:r>
              <w:rPr>
                <w:rFonts w:cs="Meiryo UI"/>
                <w:szCs w:val="20"/>
              </w:rPr>
              <w:t>01~999</w:t>
            </w:r>
            <w:r>
              <w:rPr>
                <w:rFonts w:cs="Meiryo UI" w:hint="eastAsia"/>
                <w:szCs w:val="20"/>
              </w:rPr>
              <w:t>）</w:t>
            </w:r>
          </w:p>
        </w:tc>
      </w:tr>
      <w:tr w:rsidR="00F17857" w:rsidRPr="00880C18" w14:paraId="22E49A7F" w14:textId="77777777" w:rsidTr="00DD0207">
        <w:trPr>
          <w:trHeight w:val="307"/>
        </w:trPr>
        <w:tc>
          <w:tcPr>
            <w:tcW w:w="1701" w:type="dxa"/>
            <w:vMerge w:val="restart"/>
          </w:tcPr>
          <w:p w14:paraId="7330597A" w14:textId="77777777" w:rsidR="00F17857" w:rsidRDefault="00F17857" w:rsidP="00DD0207">
            <w:pPr>
              <w:spacing w:line="300" w:lineRule="exact"/>
              <w:jc w:val="left"/>
              <w:rPr>
                <w:rFonts w:cs="Meiryo UI"/>
                <w:szCs w:val="20"/>
              </w:rPr>
            </w:pPr>
            <w:r>
              <w:rPr>
                <w:rFonts w:cs="Meiryo UI" w:hint="eastAsia"/>
                <w:szCs w:val="20"/>
              </w:rPr>
              <w:t>ジョブ名</w:t>
            </w:r>
          </w:p>
        </w:tc>
        <w:tc>
          <w:tcPr>
            <w:tcW w:w="7513" w:type="dxa"/>
            <w:gridSpan w:val="2"/>
          </w:tcPr>
          <w:p w14:paraId="20E59728" w14:textId="77777777" w:rsidR="00F17857" w:rsidRDefault="00F17857" w:rsidP="00DD0207">
            <w:pPr>
              <w:spacing w:line="300" w:lineRule="exact"/>
              <w:jc w:val="left"/>
              <w:rPr>
                <w:rFonts w:cs="Meiryo UI"/>
                <w:szCs w:val="20"/>
              </w:rPr>
            </w:pPr>
            <w:r>
              <w:rPr>
                <w:rFonts w:cs="Meiryo UI" w:hint="eastAsia"/>
                <w:szCs w:val="20"/>
              </w:rPr>
              <w:t>XXXXXX</w:t>
            </w:r>
            <w:r>
              <w:rPr>
                <w:rFonts w:cs="Meiryo UI"/>
                <w:szCs w:val="20"/>
              </w:rPr>
              <w:t>_X</w:t>
            </w:r>
            <w:r>
              <w:rPr>
                <w:rFonts w:cs="Meiryo UI" w:hint="eastAsia"/>
                <w:szCs w:val="20"/>
              </w:rPr>
              <w:t>(XX)　※定義する文字列。「</w:t>
            </w:r>
            <w:r w:rsidRPr="004A3318">
              <w:rPr>
                <w:rFonts w:cs="Meiryo UI" w:hint="eastAsia"/>
                <w:szCs w:val="20"/>
              </w:rPr>
              <w:t>銀行名＋</w:t>
            </w:r>
            <w:r w:rsidRPr="004A3318">
              <w:rPr>
                <w:rFonts w:cs="Meiryo UI"/>
                <w:szCs w:val="20"/>
              </w:rPr>
              <w:t>_ｼｽﾃﾑ名+環境+_ジョブ種別+_用途(実施形式)</w:t>
            </w:r>
            <w:r>
              <w:rPr>
                <w:rFonts w:cs="Meiryo UI" w:hint="eastAsia"/>
                <w:szCs w:val="20"/>
              </w:rPr>
              <w:t>」</w:t>
            </w:r>
          </w:p>
        </w:tc>
      </w:tr>
      <w:tr w:rsidR="00F17857" w:rsidRPr="00880C18" w14:paraId="0BFEA9C1" w14:textId="77777777" w:rsidTr="00DD0207">
        <w:trPr>
          <w:trHeight w:val="307"/>
        </w:trPr>
        <w:tc>
          <w:tcPr>
            <w:tcW w:w="1701" w:type="dxa"/>
            <w:vMerge/>
          </w:tcPr>
          <w:p w14:paraId="3707C01F" w14:textId="77777777" w:rsidR="00F17857" w:rsidRDefault="00F17857" w:rsidP="00DD0207">
            <w:pPr>
              <w:spacing w:line="300" w:lineRule="exact"/>
              <w:jc w:val="left"/>
              <w:rPr>
                <w:rFonts w:cs="Meiryo UI"/>
                <w:szCs w:val="20"/>
              </w:rPr>
            </w:pPr>
          </w:p>
        </w:tc>
        <w:tc>
          <w:tcPr>
            <w:tcW w:w="1418" w:type="dxa"/>
          </w:tcPr>
          <w:p w14:paraId="3F6231C4" w14:textId="77777777" w:rsidR="00F17857" w:rsidRDefault="00F17857" w:rsidP="00DD0207">
            <w:pPr>
              <w:spacing w:line="300" w:lineRule="exact"/>
              <w:jc w:val="left"/>
              <w:rPr>
                <w:rFonts w:cs="Meiryo UI"/>
                <w:szCs w:val="20"/>
              </w:rPr>
            </w:pPr>
            <w:r>
              <w:rPr>
                <w:rFonts w:cs="Meiryo UI" w:hint="eastAsia"/>
                <w:szCs w:val="20"/>
              </w:rPr>
              <w:t>銀行名</w:t>
            </w:r>
          </w:p>
        </w:tc>
        <w:tc>
          <w:tcPr>
            <w:tcW w:w="6095" w:type="dxa"/>
          </w:tcPr>
          <w:p w14:paraId="351BF123" w14:textId="77777777" w:rsidR="00F17857" w:rsidRDefault="00F17857" w:rsidP="00DD0207">
            <w:pPr>
              <w:spacing w:line="300" w:lineRule="exact"/>
              <w:jc w:val="left"/>
              <w:rPr>
                <w:rFonts w:cs="Meiryo UI"/>
                <w:szCs w:val="20"/>
              </w:rPr>
            </w:pPr>
            <w:r>
              <w:rPr>
                <w:rFonts w:cs="Meiryo UI" w:hint="eastAsia"/>
                <w:szCs w:val="20"/>
              </w:rPr>
              <w:t>ジョブ登録対象の銀行名（横浜銀行「</w:t>
            </w:r>
            <w:r>
              <w:rPr>
                <w:rFonts w:cs="Meiryo UI"/>
                <w:szCs w:val="20"/>
              </w:rPr>
              <w:t>Y</w:t>
            </w:r>
            <w:r>
              <w:rPr>
                <w:rFonts w:cs="Meiryo UI" w:hint="eastAsia"/>
                <w:szCs w:val="20"/>
              </w:rPr>
              <w:t>」、東日本銀行「</w:t>
            </w:r>
            <w:r>
              <w:rPr>
                <w:rFonts w:cs="Meiryo UI"/>
                <w:szCs w:val="20"/>
              </w:rPr>
              <w:t>E</w:t>
            </w:r>
            <w:r>
              <w:rPr>
                <w:rFonts w:cs="Meiryo UI" w:hint="eastAsia"/>
                <w:szCs w:val="20"/>
              </w:rPr>
              <w:t>」）</w:t>
            </w:r>
          </w:p>
        </w:tc>
      </w:tr>
      <w:tr w:rsidR="00F17857" w:rsidRPr="00880C18" w14:paraId="1BC4B64B" w14:textId="77777777" w:rsidTr="00DD0207">
        <w:trPr>
          <w:trHeight w:val="307"/>
        </w:trPr>
        <w:tc>
          <w:tcPr>
            <w:tcW w:w="1701" w:type="dxa"/>
            <w:vMerge/>
          </w:tcPr>
          <w:p w14:paraId="43C30304" w14:textId="77777777" w:rsidR="00F17857" w:rsidRDefault="00F17857" w:rsidP="00DD0207">
            <w:pPr>
              <w:spacing w:line="300" w:lineRule="exact"/>
              <w:jc w:val="left"/>
              <w:rPr>
                <w:rFonts w:cs="Meiryo UI"/>
                <w:szCs w:val="20"/>
              </w:rPr>
            </w:pPr>
          </w:p>
        </w:tc>
        <w:tc>
          <w:tcPr>
            <w:tcW w:w="1418" w:type="dxa"/>
          </w:tcPr>
          <w:p w14:paraId="2B57893F" w14:textId="77777777" w:rsidR="00F17857" w:rsidRDefault="00F17857" w:rsidP="00DD0207">
            <w:pPr>
              <w:spacing w:line="300" w:lineRule="exact"/>
              <w:jc w:val="left"/>
              <w:rPr>
                <w:rFonts w:cs="Meiryo UI"/>
                <w:szCs w:val="20"/>
              </w:rPr>
            </w:pPr>
            <w:r>
              <w:rPr>
                <w:rFonts w:cs="Meiryo UI" w:hint="eastAsia"/>
                <w:szCs w:val="20"/>
              </w:rPr>
              <w:t>システム名</w:t>
            </w:r>
          </w:p>
        </w:tc>
        <w:tc>
          <w:tcPr>
            <w:tcW w:w="6095" w:type="dxa"/>
          </w:tcPr>
          <w:p w14:paraId="5838F2BA" w14:textId="77777777" w:rsidR="00F17857" w:rsidRDefault="00F17857" w:rsidP="00DD0207">
            <w:pPr>
              <w:spacing w:line="300" w:lineRule="exact"/>
              <w:jc w:val="left"/>
              <w:rPr>
                <w:rFonts w:cs="Meiryo UI"/>
                <w:szCs w:val="20"/>
              </w:rPr>
            </w:pPr>
            <w:r w:rsidRPr="00834C02">
              <w:rPr>
                <w:rFonts w:hint="eastAsia"/>
                <w:szCs w:val="20"/>
              </w:rPr>
              <w:t>営業・融資サポートシステム</w:t>
            </w:r>
            <w:r>
              <w:rPr>
                <w:rFonts w:hint="eastAsia"/>
                <w:szCs w:val="20"/>
              </w:rPr>
              <w:t>（EYS）</w:t>
            </w:r>
          </w:p>
        </w:tc>
      </w:tr>
      <w:tr w:rsidR="00F17857" w:rsidRPr="00880C18" w14:paraId="6990F768" w14:textId="77777777" w:rsidTr="00DD0207">
        <w:trPr>
          <w:trHeight w:val="307"/>
        </w:trPr>
        <w:tc>
          <w:tcPr>
            <w:tcW w:w="1701" w:type="dxa"/>
            <w:vMerge/>
          </w:tcPr>
          <w:p w14:paraId="64922439" w14:textId="77777777" w:rsidR="00F17857" w:rsidRDefault="00F17857" w:rsidP="00DD0207">
            <w:pPr>
              <w:spacing w:line="300" w:lineRule="exact"/>
              <w:jc w:val="left"/>
              <w:rPr>
                <w:rFonts w:cs="Meiryo UI"/>
                <w:szCs w:val="20"/>
              </w:rPr>
            </w:pPr>
          </w:p>
        </w:tc>
        <w:tc>
          <w:tcPr>
            <w:tcW w:w="1418" w:type="dxa"/>
          </w:tcPr>
          <w:p w14:paraId="55849BC3" w14:textId="77777777" w:rsidR="00F17857" w:rsidRDefault="00F17857" w:rsidP="00DD0207">
            <w:pPr>
              <w:spacing w:line="300" w:lineRule="exact"/>
              <w:jc w:val="left"/>
              <w:rPr>
                <w:rFonts w:cs="Meiryo UI"/>
                <w:szCs w:val="20"/>
              </w:rPr>
            </w:pPr>
            <w:r>
              <w:rPr>
                <w:rFonts w:cs="Meiryo UI" w:hint="eastAsia"/>
                <w:szCs w:val="20"/>
              </w:rPr>
              <w:t>環境</w:t>
            </w:r>
          </w:p>
        </w:tc>
        <w:tc>
          <w:tcPr>
            <w:tcW w:w="6095" w:type="dxa"/>
          </w:tcPr>
          <w:p w14:paraId="5B5867BF" w14:textId="77777777" w:rsidR="00F17857" w:rsidRDefault="00F17857" w:rsidP="00DD0207">
            <w:pPr>
              <w:spacing w:line="300" w:lineRule="exact"/>
              <w:jc w:val="left"/>
              <w:rPr>
                <w:rFonts w:cs="Meiryo UI"/>
                <w:szCs w:val="20"/>
              </w:rPr>
            </w:pPr>
            <w:r>
              <w:rPr>
                <w:rFonts w:cs="Meiryo UI" w:hint="eastAsia"/>
                <w:szCs w:val="20"/>
              </w:rPr>
              <w:t>本番環境、開発、研修</w:t>
            </w:r>
          </w:p>
        </w:tc>
      </w:tr>
      <w:tr w:rsidR="00F17857" w:rsidRPr="00880C18" w14:paraId="508C3662" w14:textId="77777777" w:rsidTr="00DD0207">
        <w:trPr>
          <w:trHeight w:val="307"/>
        </w:trPr>
        <w:tc>
          <w:tcPr>
            <w:tcW w:w="1701" w:type="dxa"/>
            <w:vMerge/>
          </w:tcPr>
          <w:p w14:paraId="797035A2" w14:textId="77777777" w:rsidR="00F17857" w:rsidRDefault="00F17857" w:rsidP="00DD0207">
            <w:pPr>
              <w:spacing w:line="300" w:lineRule="exact"/>
              <w:jc w:val="left"/>
              <w:rPr>
                <w:rFonts w:cs="Meiryo UI"/>
                <w:szCs w:val="20"/>
              </w:rPr>
            </w:pPr>
          </w:p>
        </w:tc>
        <w:tc>
          <w:tcPr>
            <w:tcW w:w="1418" w:type="dxa"/>
          </w:tcPr>
          <w:p w14:paraId="60C6746C" w14:textId="77777777" w:rsidR="00F17857" w:rsidRDefault="00F17857" w:rsidP="00DD0207">
            <w:pPr>
              <w:spacing w:line="300" w:lineRule="exact"/>
              <w:jc w:val="left"/>
              <w:rPr>
                <w:rFonts w:cs="Meiryo UI"/>
                <w:szCs w:val="20"/>
              </w:rPr>
            </w:pPr>
            <w:r>
              <w:rPr>
                <w:rFonts w:cs="Meiryo UI" w:hint="eastAsia"/>
                <w:szCs w:val="20"/>
              </w:rPr>
              <w:t>ジョブ種別</w:t>
            </w:r>
          </w:p>
        </w:tc>
        <w:tc>
          <w:tcPr>
            <w:tcW w:w="6095" w:type="dxa"/>
          </w:tcPr>
          <w:p w14:paraId="386D34B8" w14:textId="77777777" w:rsidR="00F17857" w:rsidRDefault="00F17857" w:rsidP="00DD0207">
            <w:pPr>
              <w:spacing w:line="300" w:lineRule="exact"/>
              <w:jc w:val="left"/>
              <w:rPr>
                <w:rFonts w:cs="Meiryo UI"/>
                <w:szCs w:val="20"/>
              </w:rPr>
            </w:pPr>
            <w:r>
              <w:rPr>
                <w:rFonts w:cs="Meiryo UI" w:hint="eastAsia"/>
                <w:szCs w:val="20"/>
              </w:rPr>
              <w:t>ジョブ種別（ジョブユニット「U」、ジョブネット「</w:t>
            </w:r>
            <w:r>
              <w:rPr>
                <w:rFonts w:cs="Meiryo UI"/>
                <w:szCs w:val="20"/>
              </w:rPr>
              <w:t>N</w:t>
            </w:r>
            <w:r>
              <w:rPr>
                <w:rFonts w:cs="Meiryo UI" w:hint="eastAsia"/>
                <w:szCs w:val="20"/>
              </w:rPr>
              <w:t>」、コマンドジョブ「</w:t>
            </w:r>
            <w:r>
              <w:rPr>
                <w:rFonts w:cs="Meiryo UI"/>
                <w:szCs w:val="20"/>
              </w:rPr>
              <w:t>C</w:t>
            </w:r>
            <w:r>
              <w:rPr>
                <w:rFonts w:cs="Meiryo UI" w:hint="eastAsia"/>
                <w:szCs w:val="20"/>
              </w:rPr>
              <w:t>」）</w:t>
            </w:r>
          </w:p>
        </w:tc>
      </w:tr>
      <w:tr w:rsidR="00F17857" w:rsidRPr="00880C18" w14:paraId="16314C0E" w14:textId="77777777" w:rsidTr="00DD0207">
        <w:trPr>
          <w:trHeight w:val="307"/>
        </w:trPr>
        <w:tc>
          <w:tcPr>
            <w:tcW w:w="1701" w:type="dxa"/>
            <w:vMerge/>
          </w:tcPr>
          <w:p w14:paraId="2E0F28A4" w14:textId="77777777" w:rsidR="00F17857" w:rsidRDefault="00F17857" w:rsidP="00DD0207">
            <w:pPr>
              <w:spacing w:line="300" w:lineRule="exact"/>
              <w:jc w:val="left"/>
              <w:rPr>
                <w:rFonts w:cs="Meiryo UI"/>
                <w:szCs w:val="20"/>
              </w:rPr>
            </w:pPr>
          </w:p>
        </w:tc>
        <w:tc>
          <w:tcPr>
            <w:tcW w:w="1418" w:type="dxa"/>
          </w:tcPr>
          <w:p w14:paraId="1696E9A8" w14:textId="77777777" w:rsidR="00F17857" w:rsidRDefault="00F17857" w:rsidP="00DD0207">
            <w:pPr>
              <w:spacing w:line="300" w:lineRule="exact"/>
              <w:jc w:val="left"/>
              <w:rPr>
                <w:rFonts w:cs="Meiryo UI"/>
                <w:szCs w:val="20"/>
              </w:rPr>
            </w:pPr>
            <w:r>
              <w:rPr>
                <w:rFonts w:cs="Meiryo UI" w:hint="eastAsia"/>
                <w:szCs w:val="20"/>
              </w:rPr>
              <w:t>用途</w:t>
            </w:r>
          </w:p>
        </w:tc>
        <w:tc>
          <w:tcPr>
            <w:tcW w:w="6095" w:type="dxa"/>
          </w:tcPr>
          <w:p w14:paraId="368E8FD9" w14:textId="77777777" w:rsidR="00F17857" w:rsidRDefault="00F17857" w:rsidP="00DD0207">
            <w:pPr>
              <w:spacing w:line="300" w:lineRule="exact"/>
              <w:jc w:val="left"/>
              <w:rPr>
                <w:rFonts w:cs="Meiryo UI"/>
                <w:szCs w:val="20"/>
              </w:rPr>
            </w:pPr>
            <w:r>
              <w:rPr>
                <w:rFonts w:cs="Meiryo UI" w:hint="eastAsia"/>
                <w:szCs w:val="20"/>
              </w:rPr>
              <w:t>バックアップ、ログローテートなど（不要の場合は割愛可）</w:t>
            </w:r>
          </w:p>
        </w:tc>
      </w:tr>
      <w:tr w:rsidR="00F17857" w:rsidRPr="00880C18" w14:paraId="50DAD730" w14:textId="77777777" w:rsidTr="00DD0207">
        <w:trPr>
          <w:trHeight w:val="307"/>
        </w:trPr>
        <w:tc>
          <w:tcPr>
            <w:tcW w:w="1701" w:type="dxa"/>
            <w:vMerge/>
          </w:tcPr>
          <w:p w14:paraId="7C3F6EDA" w14:textId="77777777" w:rsidR="00F17857" w:rsidRDefault="00F17857" w:rsidP="00DD0207">
            <w:pPr>
              <w:spacing w:line="300" w:lineRule="exact"/>
              <w:jc w:val="left"/>
              <w:rPr>
                <w:rFonts w:cs="Meiryo UI"/>
                <w:szCs w:val="20"/>
              </w:rPr>
            </w:pPr>
          </w:p>
        </w:tc>
        <w:tc>
          <w:tcPr>
            <w:tcW w:w="1418" w:type="dxa"/>
          </w:tcPr>
          <w:p w14:paraId="288CA31F" w14:textId="77777777" w:rsidR="00F17857" w:rsidRDefault="00F17857" w:rsidP="00DD0207">
            <w:pPr>
              <w:spacing w:line="300" w:lineRule="exact"/>
              <w:jc w:val="left"/>
              <w:rPr>
                <w:rFonts w:cs="Meiryo UI"/>
                <w:szCs w:val="20"/>
              </w:rPr>
            </w:pPr>
            <w:r>
              <w:rPr>
                <w:rFonts w:cs="Meiryo UI" w:hint="eastAsia"/>
                <w:szCs w:val="20"/>
              </w:rPr>
              <w:t>実施形式</w:t>
            </w:r>
          </w:p>
        </w:tc>
        <w:tc>
          <w:tcPr>
            <w:tcW w:w="6095" w:type="dxa"/>
          </w:tcPr>
          <w:p w14:paraId="365AB4E7" w14:textId="77777777" w:rsidR="00F17857" w:rsidRDefault="00F17857" w:rsidP="00DD0207">
            <w:pPr>
              <w:spacing w:line="300" w:lineRule="exact"/>
              <w:jc w:val="left"/>
              <w:rPr>
                <w:rFonts w:cs="Meiryo UI"/>
                <w:szCs w:val="20"/>
              </w:rPr>
            </w:pPr>
            <w:r>
              <w:rPr>
                <w:rFonts w:cs="Meiryo UI" w:hint="eastAsia"/>
                <w:szCs w:val="20"/>
              </w:rPr>
              <w:t>定期、臨時</w:t>
            </w:r>
          </w:p>
        </w:tc>
      </w:tr>
      <w:tr w:rsidR="00F17857" w:rsidRPr="00880C18" w14:paraId="26597493" w14:textId="77777777" w:rsidTr="00DD0207">
        <w:trPr>
          <w:trHeight w:val="307"/>
        </w:trPr>
        <w:tc>
          <w:tcPr>
            <w:tcW w:w="1701" w:type="dxa"/>
            <w:vMerge w:val="restart"/>
          </w:tcPr>
          <w:p w14:paraId="767E1B09" w14:textId="77777777" w:rsidR="00F17857" w:rsidRDefault="00F17857" w:rsidP="00DD0207">
            <w:pPr>
              <w:spacing w:line="300" w:lineRule="exact"/>
              <w:jc w:val="left"/>
              <w:rPr>
                <w:rFonts w:cs="Meiryo UI"/>
                <w:szCs w:val="20"/>
              </w:rPr>
            </w:pPr>
            <w:r>
              <w:rPr>
                <w:rFonts w:cs="Meiryo UI" w:hint="eastAsia"/>
                <w:szCs w:val="20"/>
              </w:rPr>
              <w:t>実行契機ID</w:t>
            </w:r>
            <w:r>
              <w:rPr>
                <w:rFonts w:cs="Meiryo UI"/>
                <w:szCs w:val="20"/>
              </w:rPr>
              <w:t>/</w:t>
            </w:r>
          </w:p>
          <w:p w14:paraId="5EE016DD" w14:textId="77777777" w:rsidR="00F17857" w:rsidRPr="00880C18" w:rsidRDefault="00F17857" w:rsidP="00DD0207">
            <w:pPr>
              <w:spacing w:line="300" w:lineRule="exact"/>
              <w:jc w:val="left"/>
              <w:rPr>
                <w:rFonts w:cs="Meiryo UI"/>
                <w:szCs w:val="20"/>
              </w:rPr>
            </w:pPr>
            <w:r>
              <w:rPr>
                <w:rFonts w:cs="Meiryo UI" w:hint="eastAsia"/>
                <w:szCs w:val="20"/>
              </w:rPr>
              <w:t>実行契機名</w:t>
            </w:r>
          </w:p>
        </w:tc>
        <w:tc>
          <w:tcPr>
            <w:tcW w:w="7513" w:type="dxa"/>
            <w:gridSpan w:val="2"/>
          </w:tcPr>
          <w:p w14:paraId="55D9FA05" w14:textId="77777777" w:rsidR="00F17857" w:rsidRDefault="00F17857" w:rsidP="00DD0207">
            <w:pPr>
              <w:spacing w:line="300" w:lineRule="exact"/>
              <w:jc w:val="left"/>
              <w:rPr>
                <w:rFonts w:cs="Meiryo UI"/>
                <w:szCs w:val="20"/>
              </w:rPr>
            </w:pPr>
            <w:r>
              <w:rPr>
                <w:rFonts w:cs="Meiryo UI" w:hint="eastAsia"/>
                <w:szCs w:val="20"/>
              </w:rPr>
              <w:t>X</w:t>
            </w:r>
            <w:r>
              <w:rPr>
                <w:rFonts w:cs="Meiryo UI"/>
                <w:szCs w:val="20"/>
              </w:rPr>
              <w:t>XXXXXXX</w:t>
            </w:r>
            <w:r>
              <w:rPr>
                <w:rFonts w:cs="Meiryo UI" w:hint="eastAsia"/>
                <w:szCs w:val="20"/>
              </w:rPr>
              <w:t xml:space="preserve">　※定義するID桁数は半角英数大文字8桁</w:t>
            </w:r>
          </w:p>
        </w:tc>
      </w:tr>
      <w:tr w:rsidR="00F17857" w:rsidRPr="00880C18" w14:paraId="0769E7C5" w14:textId="77777777" w:rsidTr="00DD0207">
        <w:trPr>
          <w:trHeight w:val="307"/>
        </w:trPr>
        <w:tc>
          <w:tcPr>
            <w:tcW w:w="1701" w:type="dxa"/>
            <w:vMerge/>
          </w:tcPr>
          <w:p w14:paraId="50D9EE50" w14:textId="77777777" w:rsidR="00F17857" w:rsidRPr="00880C18" w:rsidRDefault="00F17857" w:rsidP="00DD0207">
            <w:pPr>
              <w:spacing w:line="300" w:lineRule="exact"/>
              <w:jc w:val="left"/>
              <w:rPr>
                <w:rFonts w:cs="Meiryo UI"/>
                <w:szCs w:val="20"/>
              </w:rPr>
            </w:pPr>
          </w:p>
        </w:tc>
        <w:tc>
          <w:tcPr>
            <w:tcW w:w="1418" w:type="dxa"/>
          </w:tcPr>
          <w:p w14:paraId="539854C5" w14:textId="77777777" w:rsidR="00F17857" w:rsidRDefault="00F17857" w:rsidP="00DD0207">
            <w:pPr>
              <w:spacing w:line="300" w:lineRule="exact"/>
              <w:jc w:val="left"/>
              <w:rPr>
                <w:rFonts w:cs="Meiryo UI"/>
                <w:szCs w:val="20"/>
              </w:rPr>
            </w:pPr>
            <w:r>
              <w:rPr>
                <w:rFonts w:cs="Meiryo UI" w:hint="eastAsia"/>
                <w:szCs w:val="20"/>
              </w:rPr>
              <w:t>1~</w:t>
            </w:r>
            <w:r>
              <w:rPr>
                <w:rFonts w:cs="Meiryo UI"/>
                <w:szCs w:val="20"/>
              </w:rPr>
              <w:t>3</w:t>
            </w:r>
            <w:r>
              <w:rPr>
                <w:rFonts w:cs="Meiryo UI" w:hint="eastAsia"/>
                <w:szCs w:val="20"/>
              </w:rPr>
              <w:t>桁目</w:t>
            </w:r>
          </w:p>
        </w:tc>
        <w:tc>
          <w:tcPr>
            <w:tcW w:w="6095" w:type="dxa"/>
          </w:tcPr>
          <w:p w14:paraId="15F8DE03" w14:textId="77777777" w:rsidR="00F17857" w:rsidRDefault="00F17857" w:rsidP="00DD0207">
            <w:pPr>
              <w:spacing w:line="300" w:lineRule="exact"/>
              <w:jc w:val="left"/>
              <w:rPr>
                <w:rFonts w:cs="Meiryo UI"/>
                <w:szCs w:val="20"/>
              </w:rPr>
            </w:pPr>
            <w:r>
              <w:rPr>
                <w:rFonts w:cs="Meiryo UI" w:hint="eastAsia"/>
                <w:szCs w:val="20"/>
              </w:rPr>
              <w:t>システムID（E</w:t>
            </w:r>
            <w:r>
              <w:rPr>
                <w:rFonts w:cs="Meiryo UI"/>
                <w:szCs w:val="20"/>
              </w:rPr>
              <w:t>YS</w:t>
            </w:r>
            <w:r>
              <w:rPr>
                <w:rFonts w:cs="Meiryo UI" w:hint="eastAsia"/>
                <w:szCs w:val="20"/>
              </w:rPr>
              <w:t>）</w:t>
            </w:r>
          </w:p>
        </w:tc>
      </w:tr>
      <w:tr w:rsidR="00F17857" w:rsidRPr="00880C18" w14:paraId="17B40B06" w14:textId="77777777" w:rsidTr="00DD0207">
        <w:trPr>
          <w:trHeight w:val="307"/>
        </w:trPr>
        <w:tc>
          <w:tcPr>
            <w:tcW w:w="1701" w:type="dxa"/>
            <w:vMerge/>
          </w:tcPr>
          <w:p w14:paraId="04ED1968" w14:textId="77777777" w:rsidR="00F17857" w:rsidRPr="00880C18" w:rsidRDefault="00F17857" w:rsidP="00DD0207">
            <w:pPr>
              <w:spacing w:line="300" w:lineRule="exact"/>
              <w:jc w:val="left"/>
              <w:rPr>
                <w:rFonts w:cs="Meiryo UI"/>
                <w:szCs w:val="20"/>
              </w:rPr>
            </w:pPr>
          </w:p>
        </w:tc>
        <w:tc>
          <w:tcPr>
            <w:tcW w:w="1418" w:type="dxa"/>
          </w:tcPr>
          <w:p w14:paraId="16F45E09" w14:textId="77777777" w:rsidR="00F17857" w:rsidRDefault="00F17857" w:rsidP="00DD0207">
            <w:pPr>
              <w:spacing w:line="300" w:lineRule="exact"/>
              <w:jc w:val="left"/>
              <w:rPr>
                <w:rFonts w:cs="Meiryo UI"/>
                <w:szCs w:val="20"/>
              </w:rPr>
            </w:pPr>
            <w:r>
              <w:rPr>
                <w:rFonts w:cs="Meiryo UI"/>
                <w:szCs w:val="20"/>
              </w:rPr>
              <w:t>4</w:t>
            </w:r>
            <w:r>
              <w:rPr>
                <w:rFonts w:cs="Meiryo UI" w:hint="eastAsia"/>
                <w:szCs w:val="20"/>
              </w:rPr>
              <w:t>~</w:t>
            </w:r>
            <w:r>
              <w:rPr>
                <w:rFonts w:cs="Meiryo UI"/>
                <w:szCs w:val="20"/>
              </w:rPr>
              <w:t>5</w:t>
            </w:r>
            <w:r>
              <w:rPr>
                <w:rFonts w:cs="Meiryo UI" w:hint="eastAsia"/>
                <w:szCs w:val="20"/>
              </w:rPr>
              <w:t>桁目</w:t>
            </w:r>
          </w:p>
        </w:tc>
        <w:tc>
          <w:tcPr>
            <w:tcW w:w="6095" w:type="dxa"/>
          </w:tcPr>
          <w:p w14:paraId="37C83C0A" w14:textId="77777777" w:rsidR="00F17857" w:rsidRDefault="00F17857" w:rsidP="00DD0207">
            <w:pPr>
              <w:spacing w:line="300" w:lineRule="exact"/>
              <w:jc w:val="left"/>
              <w:rPr>
                <w:rFonts w:cs="Meiryo UI"/>
                <w:szCs w:val="20"/>
              </w:rPr>
            </w:pPr>
            <w:r>
              <w:rPr>
                <w:rFonts w:cs="Meiryo UI" w:hint="eastAsia"/>
                <w:szCs w:val="20"/>
              </w:rPr>
              <w:t>実行契機種別（スケジュール「S</w:t>
            </w:r>
            <w:r>
              <w:rPr>
                <w:rFonts w:cs="Meiryo UI"/>
                <w:szCs w:val="20"/>
              </w:rPr>
              <w:t>C</w:t>
            </w:r>
            <w:r>
              <w:rPr>
                <w:rFonts w:cs="Meiryo UI" w:hint="eastAsia"/>
                <w:szCs w:val="20"/>
              </w:rPr>
              <w:t>」、カレンダ「C</w:t>
            </w:r>
            <w:r>
              <w:rPr>
                <w:rFonts w:cs="Meiryo UI"/>
                <w:szCs w:val="20"/>
              </w:rPr>
              <w:t>L</w:t>
            </w:r>
            <w:r>
              <w:rPr>
                <w:rFonts w:cs="Meiryo UI" w:hint="eastAsia"/>
                <w:szCs w:val="20"/>
              </w:rPr>
              <w:t>」、ファイルチェック「F</w:t>
            </w:r>
            <w:r>
              <w:rPr>
                <w:rFonts w:cs="Meiryo UI"/>
                <w:szCs w:val="20"/>
              </w:rPr>
              <w:t>C</w:t>
            </w:r>
            <w:r>
              <w:rPr>
                <w:rFonts w:cs="Meiryo UI" w:hint="eastAsia"/>
                <w:szCs w:val="20"/>
              </w:rPr>
              <w:t>」）</w:t>
            </w:r>
          </w:p>
        </w:tc>
      </w:tr>
      <w:tr w:rsidR="00F17857" w:rsidRPr="00880C18" w14:paraId="15519C3B" w14:textId="77777777" w:rsidTr="00DD0207">
        <w:trPr>
          <w:trHeight w:val="307"/>
        </w:trPr>
        <w:tc>
          <w:tcPr>
            <w:tcW w:w="1701" w:type="dxa"/>
            <w:vMerge/>
          </w:tcPr>
          <w:p w14:paraId="7117B247" w14:textId="77777777" w:rsidR="00F17857" w:rsidRPr="00880C18" w:rsidRDefault="00F17857" w:rsidP="00DD0207">
            <w:pPr>
              <w:spacing w:line="300" w:lineRule="exact"/>
              <w:jc w:val="left"/>
              <w:rPr>
                <w:rFonts w:cs="Meiryo UI"/>
                <w:szCs w:val="20"/>
              </w:rPr>
            </w:pPr>
          </w:p>
        </w:tc>
        <w:tc>
          <w:tcPr>
            <w:tcW w:w="1418" w:type="dxa"/>
          </w:tcPr>
          <w:p w14:paraId="351F4A7A" w14:textId="77777777" w:rsidR="00F17857" w:rsidRDefault="00F17857" w:rsidP="00DD0207">
            <w:pPr>
              <w:spacing w:line="300" w:lineRule="exact"/>
              <w:jc w:val="left"/>
              <w:rPr>
                <w:rFonts w:cs="Meiryo UI"/>
                <w:szCs w:val="20"/>
              </w:rPr>
            </w:pPr>
            <w:r>
              <w:rPr>
                <w:rFonts w:cs="Meiryo UI"/>
                <w:szCs w:val="20"/>
              </w:rPr>
              <w:t>6~8</w:t>
            </w:r>
            <w:r>
              <w:rPr>
                <w:rFonts w:cs="Meiryo UI" w:hint="eastAsia"/>
                <w:szCs w:val="20"/>
              </w:rPr>
              <w:t>桁目</w:t>
            </w:r>
          </w:p>
        </w:tc>
        <w:tc>
          <w:tcPr>
            <w:tcW w:w="6095" w:type="dxa"/>
          </w:tcPr>
          <w:p w14:paraId="0C78E764" w14:textId="77777777" w:rsidR="00F17857" w:rsidRDefault="00F17857" w:rsidP="00DD0207">
            <w:pPr>
              <w:spacing w:line="300" w:lineRule="exact"/>
              <w:jc w:val="left"/>
              <w:rPr>
                <w:rFonts w:cs="Meiryo UI"/>
                <w:szCs w:val="20"/>
              </w:rPr>
            </w:pPr>
            <w:r>
              <w:rPr>
                <w:rFonts w:cs="Meiryo UI" w:hint="eastAsia"/>
                <w:szCs w:val="20"/>
              </w:rPr>
              <w:t>スケジュールID連番（0</w:t>
            </w:r>
            <w:r>
              <w:rPr>
                <w:rFonts w:cs="Meiryo UI"/>
                <w:szCs w:val="20"/>
              </w:rPr>
              <w:t>01~999</w:t>
            </w:r>
            <w:r>
              <w:rPr>
                <w:rFonts w:cs="Meiryo UI" w:hint="eastAsia"/>
                <w:szCs w:val="20"/>
              </w:rPr>
              <w:t>）</w:t>
            </w:r>
          </w:p>
        </w:tc>
      </w:tr>
      <w:tr w:rsidR="00F17857" w:rsidRPr="00880C18" w14:paraId="002A257B" w14:textId="77777777" w:rsidTr="00DD0207">
        <w:trPr>
          <w:trHeight w:val="307"/>
        </w:trPr>
        <w:tc>
          <w:tcPr>
            <w:tcW w:w="1701" w:type="dxa"/>
            <w:vMerge w:val="restart"/>
          </w:tcPr>
          <w:p w14:paraId="76E3400C" w14:textId="77777777" w:rsidR="00F17857" w:rsidRDefault="00F17857" w:rsidP="00DD0207">
            <w:pPr>
              <w:spacing w:line="300" w:lineRule="exact"/>
              <w:jc w:val="left"/>
              <w:rPr>
                <w:rFonts w:cs="Meiryo UI"/>
                <w:szCs w:val="20"/>
              </w:rPr>
            </w:pPr>
            <w:r>
              <w:rPr>
                <w:rFonts w:cs="Meiryo UI" w:hint="eastAsia"/>
                <w:szCs w:val="20"/>
              </w:rPr>
              <w:t>カレンダ</w:t>
            </w:r>
          </w:p>
        </w:tc>
        <w:tc>
          <w:tcPr>
            <w:tcW w:w="7513" w:type="dxa"/>
            <w:gridSpan w:val="2"/>
          </w:tcPr>
          <w:p w14:paraId="071D0A8B" w14:textId="77777777" w:rsidR="00F17857" w:rsidRDefault="00CF3336" w:rsidP="00DD0207">
            <w:pPr>
              <w:spacing w:line="300" w:lineRule="exact"/>
              <w:jc w:val="left"/>
              <w:rPr>
                <w:rFonts w:cs="Meiryo UI"/>
                <w:szCs w:val="20"/>
              </w:rPr>
            </w:pPr>
            <w:r>
              <w:rPr>
                <w:rFonts w:cs="Meiryo UI" w:hint="eastAsia"/>
                <w:kern w:val="0"/>
                <w:szCs w:val="20"/>
              </w:rPr>
              <w:t>カレンダ</w:t>
            </w:r>
            <w:r>
              <w:rPr>
                <w:rFonts w:cs="Meiryo UI" w:hint="eastAsia"/>
                <w:kern w:val="0"/>
                <w:szCs w:val="20"/>
              </w:rPr>
              <w:tab/>
              <w:t>XXXXXXXXXXXXXXXX　※定義するID桁数は半角英数大文字16桁</w:t>
            </w:r>
          </w:p>
        </w:tc>
      </w:tr>
      <w:tr w:rsidR="00E77686" w:rsidRPr="00880C18" w14:paraId="41BC0EF5" w14:textId="77777777" w:rsidTr="00DD0207">
        <w:trPr>
          <w:trHeight w:val="307"/>
        </w:trPr>
        <w:tc>
          <w:tcPr>
            <w:tcW w:w="1701" w:type="dxa"/>
            <w:vMerge/>
          </w:tcPr>
          <w:p w14:paraId="6BEC8EE3" w14:textId="77777777" w:rsidR="00E77686" w:rsidRDefault="00E77686" w:rsidP="00E77686">
            <w:pPr>
              <w:spacing w:line="300" w:lineRule="exact"/>
              <w:jc w:val="left"/>
              <w:rPr>
                <w:rFonts w:cs="Meiryo UI"/>
                <w:szCs w:val="20"/>
              </w:rPr>
            </w:pPr>
          </w:p>
        </w:tc>
        <w:tc>
          <w:tcPr>
            <w:tcW w:w="1418" w:type="dxa"/>
          </w:tcPr>
          <w:p w14:paraId="6D3284F0" w14:textId="77777777" w:rsidR="00E77686" w:rsidRDefault="00E77686" w:rsidP="00E77686">
            <w:pPr>
              <w:spacing w:line="300" w:lineRule="exact"/>
              <w:jc w:val="left"/>
              <w:rPr>
                <w:rFonts w:cs="Meiryo UI"/>
                <w:szCs w:val="20"/>
              </w:rPr>
            </w:pPr>
            <w:r>
              <w:rPr>
                <w:rFonts w:cs="Meiryo UI" w:hint="eastAsia"/>
                <w:szCs w:val="20"/>
              </w:rPr>
              <w:t>1~9桁目</w:t>
            </w:r>
          </w:p>
        </w:tc>
        <w:tc>
          <w:tcPr>
            <w:tcW w:w="6095" w:type="dxa"/>
          </w:tcPr>
          <w:p w14:paraId="4622D7C2" w14:textId="77777777" w:rsidR="00E77686" w:rsidRDefault="00E77686" w:rsidP="00E77686">
            <w:pPr>
              <w:spacing w:line="300" w:lineRule="exact"/>
              <w:jc w:val="left"/>
              <w:rPr>
                <w:rFonts w:cs="Meiryo UI"/>
                <w:szCs w:val="20"/>
              </w:rPr>
            </w:pPr>
            <w:r>
              <w:rPr>
                <w:rFonts w:cs="Meiryo UI" w:hint="eastAsia"/>
                <w:szCs w:val="20"/>
              </w:rPr>
              <w:t>ホスト名</w:t>
            </w:r>
          </w:p>
        </w:tc>
      </w:tr>
      <w:tr w:rsidR="00E77686" w:rsidRPr="00880C18" w14:paraId="407DAE77" w14:textId="77777777" w:rsidTr="00DD0207">
        <w:trPr>
          <w:trHeight w:val="307"/>
        </w:trPr>
        <w:tc>
          <w:tcPr>
            <w:tcW w:w="1701" w:type="dxa"/>
            <w:vMerge/>
          </w:tcPr>
          <w:p w14:paraId="6696B2E8" w14:textId="77777777" w:rsidR="00E77686" w:rsidRDefault="00E77686" w:rsidP="00E77686">
            <w:pPr>
              <w:spacing w:line="300" w:lineRule="exact"/>
              <w:jc w:val="left"/>
              <w:rPr>
                <w:rFonts w:cs="Meiryo UI"/>
                <w:szCs w:val="20"/>
              </w:rPr>
            </w:pPr>
          </w:p>
        </w:tc>
        <w:tc>
          <w:tcPr>
            <w:tcW w:w="1418" w:type="dxa"/>
          </w:tcPr>
          <w:p w14:paraId="3E5A4952" w14:textId="77777777" w:rsidR="00E77686" w:rsidRDefault="00E77686" w:rsidP="00E77686">
            <w:pPr>
              <w:spacing w:line="300" w:lineRule="exact"/>
              <w:jc w:val="left"/>
              <w:rPr>
                <w:rFonts w:cs="Meiryo UI"/>
                <w:szCs w:val="20"/>
              </w:rPr>
            </w:pPr>
            <w:r>
              <w:rPr>
                <w:rFonts w:cs="Meiryo UI" w:hint="eastAsia"/>
                <w:szCs w:val="20"/>
              </w:rPr>
              <w:t>10桁目</w:t>
            </w:r>
          </w:p>
        </w:tc>
        <w:tc>
          <w:tcPr>
            <w:tcW w:w="6095" w:type="dxa"/>
          </w:tcPr>
          <w:p w14:paraId="28BB9CDE" w14:textId="77777777" w:rsidR="00E77686" w:rsidRDefault="00E77686" w:rsidP="00E77686">
            <w:pPr>
              <w:spacing w:line="300" w:lineRule="exact"/>
              <w:jc w:val="left"/>
              <w:rPr>
                <w:rFonts w:cs="Meiryo UI"/>
                <w:szCs w:val="20"/>
              </w:rPr>
            </w:pPr>
            <w:r>
              <w:rPr>
                <w:rFonts w:cs="Meiryo UI" w:hint="eastAsia"/>
                <w:szCs w:val="20"/>
              </w:rPr>
              <w:t>-(ハイフン)</w:t>
            </w:r>
          </w:p>
        </w:tc>
      </w:tr>
      <w:tr w:rsidR="00E77686" w:rsidRPr="00880C18" w14:paraId="7AA445BE" w14:textId="77777777" w:rsidTr="00DD0207">
        <w:trPr>
          <w:trHeight w:val="307"/>
        </w:trPr>
        <w:tc>
          <w:tcPr>
            <w:tcW w:w="1701" w:type="dxa"/>
            <w:vMerge/>
          </w:tcPr>
          <w:p w14:paraId="309ADF73" w14:textId="77777777" w:rsidR="00E77686" w:rsidRDefault="00E77686" w:rsidP="00E77686">
            <w:pPr>
              <w:spacing w:line="300" w:lineRule="exact"/>
              <w:jc w:val="left"/>
              <w:rPr>
                <w:rFonts w:cs="Meiryo UI"/>
                <w:szCs w:val="20"/>
              </w:rPr>
            </w:pPr>
          </w:p>
        </w:tc>
        <w:tc>
          <w:tcPr>
            <w:tcW w:w="1418" w:type="dxa"/>
          </w:tcPr>
          <w:p w14:paraId="407B1EE9" w14:textId="77777777" w:rsidR="00E77686" w:rsidRDefault="00E77686" w:rsidP="00E77686">
            <w:pPr>
              <w:spacing w:line="300" w:lineRule="exact"/>
              <w:jc w:val="left"/>
              <w:rPr>
                <w:rFonts w:cs="Meiryo UI"/>
                <w:szCs w:val="20"/>
              </w:rPr>
            </w:pPr>
            <w:r>
              <w:rPr>
                <w:rFonts w:cs="Meiryo UI" w:hint="eastAsia"/>
                <w:szCs w:val="20"/>
              </w:rPr>
              <w:t>11~13桁目</w:t>
            </w:r>
          </w:p>
        </w:tc>
        <w:tc>
          <w:tcPr>
            <w:tcW w:w="6095" w:type="dxa"/>
          </w:tcPr>
          <w:p w14:paraId="4E5DAC35" w14:textId="77777777" w:rsidR="00E77686" w:rsidRDefault="00E77686" w:rsidP="00E77686">
            <w:pPr>
              <w:spacing w:line="300" w:lineRule="exact"/>
              <w:jc w:val="left"/>
              <w:rPr>
                <w:rFonts w:cs="Meiryo UI"/>
                <w:szCs w:val="20"/>
              </w:rPr>
            </w:pPr>
            <w:r>
              <w:rPr>
                <w:rFonts w:cs="Meiryo UI" w:hint="eastAsia"/>
                <w:szCs w:val="20"/>
              </w:rPr>
              <w:t>カレンダ「CAL」</w:t>
            </w:r>
          </w:p>
        </w:tc>
      </w:tr>
      <w:tr w:rsidR="00E77686" w:rsidRPr="00880C18" w14:paraId="10BDDCA7" w14:textId="77777777" w:rsidTr="00DD0207">
        <w:trPr>
          <w:trHeight w:val="307"/>
        </w:trPr>
        <w:tc>
          <w:tcPr>
            <w:tcW w:w="1701" w:type="dxa"/>
            <w:vMerge/>
          </w:tcPr>
          <w:p w14:paraId="0B1477B9" w14:textId="77777777" w:rsidR="00E77686" w:rsidRDefault="00E77686" w:rsidP="00E77686">
            <w:pPr>
              <w:spacing w:line="300" w:lineRule="exact"/>
              <w:jc w:val="left"/>
              <w:rPr>
                <w:rFonts w:cs="Meiryo UI"/>
                <w:szCs w:val="20"/>
              </w:rPr>
            </w:pPr>
          </w:p>
        </w:tc>
        <w:tc>
          <w:tcPr>
            <w:tcW w:w="1418" w:type="dxa"/>
          </w:tcPr>
          <w:p w14:paraId="2B41A4B0" w14:textId="77777777" w:rsidR="00E77686" w:rsidRDefault="00E77686" w:rsidP="00E77686">
            <w:pPr>
              <w:spacing w:line="300" w:lineRule="exact"/>
              <w:jc w:val="left"/>
              <w:rPr>
                <w:rFonts w:cs="Meiryo UI"/>
                <w:szCs w:val="20"/>
              </w:rPr>
            </w:pPr>
            <w:r>
              <w:rPr>
                <w:rFonts w:cs="Meiryo UI" w:hint="eastAsia"/>
                <w:szCs w:val="20"/>
              </w:rPr>
              <w:t>14~16桁目</w:t>
            </w:r>
          </w:p>
        </w:tc>
        <w:tc>
          <w:tcPr>
            <w:tcW w:w="6095" w:type="dxa"/>
          </w:tcPr>
          <w:p w14:paraId="1057BB6C" w14:textId="77777777" w:rsidR="00E77686" w:rsidRDefault="00E77686" w:rsidP="00E77686">
            <w:pPr>
              <w:spacing w:line="300" w:lineRule="exact"/>
              <w:jc w:val="left"/>
              <w:rPr>
                <w:rFonts w:cs="Meiryo UI"/>
                <w:szCs w:val="20"/>
              </w:rPr>
            </w:pPr>
            <w:r>
              <w:rPr>
                <w:rFonts w:cs="Meiryo UI" w:hint="eastAsia"/>
                <w:szCs w:val="20"/>
              </w:rPr>
              <w:t>スケジュールID連番（001~999）</w:t>
            </w:r>
          </w:p>
        </w:tc>
      </w:tr>
    </w:tbl>
    <w:p w14:paraId="5EC6B1E8" w14:textId="77777777" w:rsidR="00F17857" w:rsidRDefault="00F17857" w:rsidP="00F17857">
      <w:pPr>
        <w:ind w:left="1560" w:firstLineChars="150" w:firstLine="300"/>
      </w:pPr>
      <w:r>
        <w:rPr>
          <w:rFonts w:hint="eastAsia"/>
        </w:rPr>
        <w:t>例</w:t>
      </w:r>
      <w:r>
        <w:t>…</w:t>
      </w:r>
      <w:r>
        <w:rPr>
          <w:rFonts w:hint="eastAsia"/>
        </w:rPr>
        <w:t>ジョブユニットID：</w:t>
      </w:r>
      <w:r>
        <w:t>Y</w:t>
      </w:r>
      <w:r>
        <w:rPr>
          <w:rFonts w:hint="eastAsia"/>
        </w:rPr>
        <w:t>EYSPU0</w:t>
      </w:r>
      <w:r>
        <w:t>1</w:t>
      </w:r>
      <w:r>
        <w:rPr>
          <w:rFonts w:hint="eastAsia"/>
        </w:rPr>
        <w:t>※横浜銀行の本番環境ジョブユニットIDの1番</w:t>
      </w:r>
    </w:p>
    <w:p w14:paraId="07A3F6D0" w14:textId="77777777" w:rsidR="00F17857" w:rsidRDefault="00F17857" w:rsidP="00F17857">
      <w:pPr>
        <w:ind w:left="1560" w:firstLineChars="150" w:firstLine="300"/>
      </w:pPr>
      <w:r>
        <w:rPr>
          <w:rFonts w:hint="eastAsia"/>
        </w:rPr>
        <w:t xml:space="preserve">　　　ジョブ名：</w:t>
      </w:r>
      <w:r>
        <w:t>Y_EYS</w:t>
      </w:r>
      <w:r>
        <w:rPr>
          <w:rFonts w:hint="eastAsia"/>
        </w:rPr>
        <w:t>本番環境_</w:t>
      </w:r>
      <w:r>
        <w:t>U_</w:t>
      </w:r>
      <w:r>
        <w:rPr>
          <w:rFonts w:hint="eastAsia"/>
        </w:rPr>
        <w:t>バックアップ(定期</w:t>
      </w:r>
      <w:r>
        <w:t>)</w:t>
      </w:r>
      <w:r>
        <w:rPr>
          <w:rFonts w:hint="eastAsia"/>
        </w:rPr>
        <w:t>※横浜銀行のEYS本番環境の定期バックアップ</w:t>
      </w:r>
    </w:p>
    <w:p w14:paraId="384041C2" w14:textId="77777777" w:rsidR="00EF55B4" w:rsidRDefault="00EF55B4" w:rsidP="00BE1947">
      <w:pPr>
        <w:widowControl/>
        <w:jc w:val="left"/>
      </w:pPr>
    </w:p>
    <w:p w14:paraId="14279229" w14:textId="77777777" w:rsidR="00611A32" w:rsidRDefault="000B2B38">
      <w:pPr>
        <w:pStyle w:val="50"/>
        <w:numPr>
          <w:ilvl w:val="4"/>
          <w:numId w:val="4"/>
        </w:numPr>
      </w:pPr>
      <w:r>
        <w:rPr>
          <w:rFonts w:hint="eastAsia"/>
        </w:rPr>
        <w:t>ジョブ定義ルール</w:t>
      </w:r>
    </w:p>
    <w:p w14:paraId="4D1EEAD6" w14:textId="77777777" w:rsidR="00347748" w:rsidRPr="006E2B1F" w:rsidRDefault="00347748" w:rsidP="00347748">
      <w:pPr>
        <w:ind w:left="1560" w:firstLineChars="150" w:firstLine="300"/>
      </w:pPr>
      <w:r>
        <w:rPr>
          <w:rFonts w:hint="eastAsia"/>
        </w:rPr>
        <w:t>Hinemosにてジョブを定義する際の各構成要素のルールを以下に記載する。</w:t>
      </w:r>
    </w:p>
    <w:p w14:paraId="3623F992" w14:textId="77777777" w:rsidR="00347748" w:rsidRDefault="00347748" w:rsidP="00347748">
      <w:pPr>
        <w:widowControl/>
        <w:jc w:val="left"/>
      </w:pPr>
    </w:p>
    <w:p w14:paraId="1D2A2A1C" w14:textId="77777777" w:rsidR="00347748" w:rsidRPr="0022044A" w:rsidRDefault="00347748" w:rsidP="00D738FA">
      <w:pPr>
        <w:numPr>
          <w:ilvl w:val="0"/>
          <w:numId w:val="145"/>
        </w:numPr>
        <w:ind w:right="200"/>
        <w:jc w:val="left"/>
        <w:rPr>
          <w:rFonts w:cs="Meiryo UI"/>
          <w:kern w:val="0"/>
          <w:szCs w:val="21"/>
        </w:rPr>
      </w:pPr>
      <w:r w:rsidRPr="0037198E">
        <w:rPr>
          <w:rFonts w:cs="Meiryo UI" w:hint="eastAsia"/>
          <w:kern w:val="0"/>
          <w:szCs w:val="21"/>
        </w:rPr>
        <w:t>ジョブユニット</w:t>
      </w:r>
    </w:p>
    <w:p w14:paraId="759E465E" w14:textId="77777777" w:rsidR="00347748" w:rsidRPr="007C7388" w:rsidRDefault="00347748" w:rsidP="003115D5">
      <w:pPr>
        <w:numPr>
          <w:ilvl w:val="0"/>
          <w:numId w:val="70"/>
        </w:numPr>
        <w:ind w:left="2835" w:right="200" w:hanging="426"/>
        <w:jc w:val="left"/>
        <w:rPr>
          <w:rFonts w:cs="Meiryo UI"/>
          <w:kern w:val="0"/>
          <w:szCs w:val="21"/>
        </w:rPr>
      </w:pPr>
      <w:r w:rsidRPr="00F6337B">
        <w:rPr>
          <w:rFonts w:hint="eastAsia"/>
        </w:rPr>
        <w:t>ジョブユニット</w:t>
      </w:r>
      <w:r>
        <w:rPr>
          <w:rFonts w:hint="eastAsia"/>
        </w:rPr>
        <w:t>用ジョブ</w:t>
      </w:r>
      <w:r w:rsidRPr="00F6337B">
        <w:t>IDは、命名規則に従って</w:t>
      </w:r>
      <w:r>
        <w:rPr>
          <w:rFonts w:hint="eastAsia"/>
        </w:rPr>
        <w:t>作成する。</w:t>
      </w:r>
    </w:p>
    <w:p w14:paraId="53FE67F4" w14:textId="43C11A35" w:rsidR="00347748" w:rsidRDefault="00347748" w:rsidP="003115D5">
      <w:pPr>
        <w:numPr>
          <w:ilvl w:val="0"/>
          <w:numId w:val="70"/>
        </w:numPr>
        <w:ind w:left="2835" w:right="200" w:hanging="426"/>
        <w:jc w:val="left"/>
        <w:rPr>
          <w:rFonts w:cs="Meiryo UI"/>
          <w:kern w:val="0"/>
          <w:szCs w:val="21"/>
        </w:rPr>
      </w:pPr>
      <w:r w:rsidRPr="00F6337B">
        <w:rPr>
          <w:rFonts w:hint="eastAsia"/>
        </w:rPr>
        <w:t>ジョブ</w:t>
      </w:r>
      <w:r>
        <w:rPr>
          <w:rFonts w:hint="eastAsia"/>
        </w:rPr>
        <w:t>ユニット</w:t>
      </w:r>
      <w:r w:rsidRPr="00F6337B">
        <w:rPr>
          <w:rFonts w:hint="eastAsia"/>
        </w:rPr>
        <w:t>の終了値は、</w:t>
      </w:r>
      <w:ins w:id="401" w:author="柴崎 幸一 Koichi Shibasaki" w:date="2023-02-14T13:49:00Z">
        <w:r w:rsidR="008A5A5C" w:rsidRPr="003D2FA0">
          <w:rPr>
            <w:rFonts w:hint="eastAsia"/>
          </w:rPr>
          <w:t>正常</w:t>
        </w:r>
        <w:r w:rsidR="008A5A5C" w:rsidRPr="003D2FA0">
          <w:t>=</w:t>
        </w:r>
        <w:r w:rsidR="008A5A5C" w:rsidRPr="003D2FA0">
          <w:rPr>
            <w:rFonts w:hint="eastAsia"/>
          </w:rPr>
          <w:t>0</w:t>
        </w:r>
        <w:r w:rsidR="008A5A5C" w:rsidRPr="003D2FA0">
          <w:t>、警告=</w:t>
        </w:r>
        <w:r w:rsidR="008A5A5C" w:rsidRPr="003D2FA0">
          <w:rPr>
            <w:rFonts w:hint="eastAsia"/>
          </w:rPr>
          <w:t>2</w:t>
        </w:r>
        <w:r w:rsidR="008A5A5C" w:rsidRPr="003D2FA0">
          <w:t>、異常=</w:t>
        </w:r>
        <w:r w:rsidR="008A5A5C" w:rsidRPr="003D2FA0">
          <w:rPr>
            <w:rFonts w:hint="eastAsia"/>
          </w:rPr>
          <w:t>1</w:t>
        </w:r>
        <w:r w:rsidR="008A5A5C" w:rsidRPr="003D2FA0">
          <w:t>と設定する</w:t>
        </w:r>
      </w:ins>
      <w:del w:id="402" w:author="柴崎 幸一 Koichi Shibasaki" w:date="2023-02-14T13:49:00Z">
        <w:r w:rsidRPr="00F6337B" w:rsidDel="00C40EA2">
          <w:rPr>
            <w:rFonts w:hint="eastAsia"/>
          </w:rPr>
          <w:delText>正常</w:delText>
        </w:r>
        <w:r w:rsidRPr="00F6337B" w:rsidDel="00C40EA2">
          <w:delText>=X、警告=Y、異常=Zと設定し、各バッチの終了コードはX～XX範囲内で指定する</w:delText>
        </w:r>
      </w:del>
      <w:r w:rsidRPr="00F6337B">
        <w:t>。</w:t>
      </w:r>
    </w:p>
    <w:p w14:paraId="61E6D361" w14:textId="77777777" w:rsidR="00347748" w:rsidRDefault="00347748" w:rsidP="00347748">
      <w:pPr>
        <w:widowControl/>
        <w:jc w:val="left"/>
      </w:pPr>
    </w:p>
    <w:p w14:paraId="6F4824F9" w14:textId="77777777" w:rsidR="00347748" w:rsidRPr="0022044A" w:rsidRDefault="00347748" w:rsidP="0073688C">
      <w:pPr>
        <w:numPr>
          <w:ilvl w:val="0"/>
          <w:numId w:val="145"/>
        </w:numPr>
        <w:ind w:right="200"/>
        <w:jc w:val="left"/>
        <w:rPr>
          <w:rFonts w:cs="Meiryo UI"/>
          <w:kern w:val="0"/>
          <w:szCs w:val="21"/>
        </w:rPr>
      </w:pPr>
      <w:r w:rsidRPr="0072780B">
        <w:rPr>
          <w:rFonts w:cs="Meiryo UI" w:hint="eastAsia"/>
          <w:kern w:val="0"/>
          <w:szCs w:val="21"/>
        </w:rPr>
        <w:t>ジョブネット</w:t>
      </w:r>
    </w:p>
    <w:p w14:paraId="3DBF6483" w14:textId="77777777" w:rsidR="00347748" w:rsidRPr="002C189F" w:rsidRDefault="00347748" w:rsidP="003115D5">
      <w:pPr>
        <w:pStyle w:val="af4"/>
        <w:numPr>
          <w:ilvl w:val="0"/>
          <w:numId w:val="102"/>
        </w:numPr>
        <w:ind w:leftChars="0" w:left="2835" w:right="200"/>
        <w:jc w:val="left"/>
        <w:rPr>
          <w:rFonts w:cs="Meiryo UI"/>
          <w:kern w:val="0"/>
          <w:szCs w:val="21"/>
        </w:rPr>
      </w:pPr>
      <w:r w:rsidRPr="00F6337B">
        <w:rPr>
          <w:rFonts w:hint="eastAsia"/>
        </w:rPr>
        <w:t>ジョブネット</w:t>
      </w:r>
      <w:r>
        <w:rPr>
          <w:rFonts w:hint="eastAsia"/>
        </w:rPr>
        <w:t>用ジョブ</w:t>
      </w:r>
      <w:r w:rsidRPr="00F6337B">
        <w:t>IDは、命名規則に従って</w:t>
      </w:r>
      <w:r>
        <w:rPr>
          <w:rFonts w:hint="eastAsia"/>
        </w:rPr>
        <w:t>作成する。</w:t>
      </w:r>
    </w:p>
    <w:p w14:paraId="727FB966" w14:textId="7638DE69" w:rsidR="00347748" w:rsidRPr="00EE1CB0" w:rsidRDefault="00347748" w:rsidP="003115D5">
      <w:pPr>
        <w:pStyle w:val="af4"/>
        <w:numPr>
          <w:ilvl w:val="0"/>
          <w:numId w:val="102"/>
        </w:numPr>
        <w:ind w:leftChars="0" w:left="2835" w:right="200"/>
        <w:jc w:val="left"/>
        <w:rPr>
          <w:rFonts w:cs="Meiryo UI"/>
          <w:kern w:val="0"/>
          <w:szCs w:val="21"/>
        </w:rPr>
      </w:pPr>
      <w:r w:rsidRPr="00F6337B">
        <w:rPr>
          <w:rFonts w:hint="eastAsia"/>
        </w:rPr>
        <w:t>ジョブ</w:t>
      </w:r>
      <w:r>
        <w:rPr>
          <w:rFonts w:hint="eastAsia"/>
        </w:rPr>
        <w:t>ネット</w:t>
      </w:r>
      <w:r w:rsidRPr="00F6337B">
        <w:rPr>
          <w:rFonts w:hint="eastAsia"/>
        </w:rPr>
        <w:t>の終了値は、</w:t>
      </w:r>
      <w:ins w:id="403" w:author="柴崎 幸一 Koichi Shibasaki" w:date="2023-02-14T13:50:00Z">
        <w:r w:rsidR="009C2970" w:rsidRPr="00B56A25">
          <w:rPr>
            <w:rFonts w:hint="eastAsia"/>
          </w:rPr>
          <w:t>正常</w:t>
        </w:r>
        <w:r w:rsidR="009C2970" w:rsidRPr="00B56A25">
          <w:t>=</w:t>
        </w:r>
        <w:r w:rsidR="009C2970" w:rsidRPr="00B56A25">
          <w:rPr>
            <w:rFonts w:hint="eastAsia"/>
          </w:rPr>
          <w:t>0</w:t>
        </w:r>
        <w:r w:rsidR="009C2970" w:rsidRPr="00B56A25">
          <w:t>、警告=</w:t>
        </w:r>
        <w:r w:rsidR="009C2970" w:rsidRPr="00B56A25">
          <w:rPr>
            <w:rFonts w:hint="eastAsia"/>
          </w:rPr>
          <w:t>2</w:t>
        </w:r>
        <w:r w:rsidR="009C2970" w:rsidRPr="00B56A25">
          <w:t>、異常=</w:t>
        </w:r>
        <w:r w:rsidR="009C2970" w:rsidRPr="00B56A25">
          <w:rPr>
            <w:rFonts w:hint="eastAsia"/>
          </w:rPr>
          <w:t>1を基本設定とする。なお、条件制御が発生するジョブネットは、コマンドジョブで条件設定できる様、正常終了値の範囲＝0～1、異常＝‐1で指定する</w:t>
        </w:r>
      </w:ins>
      <w:del w:id="404" w:author="柴崎 幸一 Koichi Shibasaki" w:date="2023-02-14T13:50:00Z">
        <w:r w:rsidRPr="00F6337B" w:rsidDel="009C2970">
          <w:rPr>
            <w:rFonts w:hint="eastAsia"/>
          </w:rPr>
          <w:delText>正常</w:delText>
        </w:r>
        <w:r w:rsidRPr="00F6337B" w:rsidDel="009C2970">
          <w:delText>=X、警告=Y、異常=Zと設定し、各バッチの終了コードはX～XX範囲内で指定する</w:delText>
        </w:r>
      </w:del>
      <w:r w:rsidRPr="00F6337B">
        <w:t>。</w:t>
      </w:r>
    </w:p>
    <w:p w14:paraId="28F866A8" w14:textId="35910F63" w:rsidR="00347748" w:rsidRPr="004B433B" w:rsidDel="00B76C6E" w:rsidRDefault="00347748" w:rsidP="003115D5">
      <w:pPr>
        <w:pStyle w:val="af4"/>
        <w:numPr>
          <w:ilvl w:val="0"/>
          <w:numId w:val="102"/>
        </w:numPr>
        <w:ind w:leftChars="0" w:left="2835" w:right="200" w:hanging="426"/>
        <w:jc w:val="left"/>
        <w:rPr>
          <w:del w:id="405" w:author="柴崎 幸一 Koichi Shibasaki" w:date="2023-02-14T13:57:00Z"/>
          <w:rFonts w:cs="Meiryo UI"/>
          <w:kern w:val="0"/>
          <w:szCs w:val="21"/>
        </w:rPr>
      </w:pPr>
      <w:del w:id="406" w:author="柴崎 幸一 Koichi Shibasaki" w:date="2023-02-14T13:57:00Z">
        <w:r w:rsidRPr="00F6337B" w:rsidDel="00B76C6E">
          <w:rPr>
            <w:rFonts w:hint="eastAsia"/>
          </w:rPr>
          <w:delText>ジョブネットの終了値は、</w:delText>
        </w:r>
        <w:r w:rsidDel="00B76C6E">
          <w:rPr>
            <w:rFonts w:hint="eastAsia"/>
          </w:rPr>
          <w:delText>ジョブネットが属する</w:delText>
        </w:r>
        <w:r w:rsidRPr="00F6337B" w:rsidDel="00B76C6E">
          <w:rPr>
            <w:rFonts w:hint="eastAsia"/>
          </w:rPr>
          <w:delText>ジョブユニットで定めた終了値の範囲内で指定する。</w:delText>
        </w:r>
      </w:del>
    </w:p>
    <w:p w14:paraId="5C870462" w14:textId="77777777" w:rsidR="00347748" w:rsidRDefault="00347748" w:rsidP="00347748">
      <w:pPr>
        <w:widowControl/>
        <w:jc w:val="left"/>
      </w:pPr>
    </w:p>
    <w:p w14:paraId="42C01D23" w14:textId="77777777" w:rsidR="00347748" w:rsidRPr="0022044A" w:rsidRDefault="00347748" w:rsidP="0073688C">
      <w:pPr>
        <w:numPr>
          <w:ilvl w:val="0"/>
          <w:numId w:val="145"/>
        </w:numPr>
        <w:ind w:right="200"/>
        <w:jc w:val="left"/>
        <w:rPr>
          <w:rFonts w:cs="Meiryo UI"/>
          <w:kern w:val="0"/>
          <w:szCs w:val="21"/>
        </w:rPr>
      </w:pPr>
      <w:r w:rsidRPr="0072780B">
        <w:rPr>
          <w:rFonts w:cs="Meiryo UI" w:hint="eastAsia"/>
          <w:kern w:val="0"/>
          <w:szCs w:val="21"/>
        </w:rPr>
        <w:t>コマンドジョブ</w:t>
      </w:r>
    </w:p>
    <w:p w14:paraId="5F2A9304" w14:textId="77777777" w:rsidR="00347748" w:rsidRPr="002C189F" w:rsidRDefault="00347748" w:rsidP="003115D5">
      <w:pPr>
        <w:pStyle w:val="af4"/>
        <w:numPr>
          <w:ilvl w:val="0"/>
          <w:numId w:val="101"/>
        </w:numPr>
        <w:tabs>
          <w:tab w:val="left" w:pos="3119"/>
        </w:tabs>
        <w:ind w:leftChars="0" w:left="2835" w:right="200" w:hanging="421"/>
        <w:jc w:val="left"/>
        <w:rPr>
          <w:rFonts w:cs="Meiryo UI"/>
          <w:kern w:val="0"/>
          <w:szCs w:val="21"/>
        </w:rPr>
      </w:pPr>
      <w:r w:rsidRPr="00F6337B">
        <w:rPr>
          <w:rFonts w:hint="eastAsia"/>
        </w:rPr>
        <w:t>コマンドジョブ</w:t>
      </w:r>
      <w:r>
        <w:rPr>
          <w:rFonts w:hint="eastAsia"/>
        </w:rPr>
        <w:t>用ジョブ</w:t>
      </w:r>
      <w:r w:rsidRPr="00F6337B">
        <w:t>IDは、命名規則に従って</w:t>
      </w:r>
      <w:r>
        <w:rPr>
          <w:rFonts w:hint="eastAsia"/>
        </w:rPr>
        <w:t>作成する。</w:t>
      </w:r>
    </w:p>
    <w:p w14:paraId="7F56EF58" w14:textId="6EF4214B" w:rsidR="00347748" w:rsidRPr="002C189F" w:rsidRDefault="00347748" w:rsidP="003115D5">
      <w:pPr>
        <w:pStyle w:val="af4"/>
        <w:numPr>
          <w:ilvl w:val="0"/>
          <w:numId w:val="101"/>
        </w:numPr>
        <w:ind w:leftChars="0" w:left="2835" w:right="200" w:hanging="421"/>
        <w:jc w:val="left"/>
        <w:rPr>
          <w:rFonts w:cs="Meiryo UI"/>
          <w:kern w:val="0"/>
          <w:szCs w:val="21"/>
        </w:rPr>
      </w:pPr>
      <w:r>
        <w:rPr>
          <w:rFonts w:hint="eastAsia"/>
        </w:rPr>
        <w:t>コマンド</w:t>
      </w:r>
      <w:r w:rsidRPr="00F6337B">
        <w:rPr>
          <w:rFonts w:hint="eastAsia"/>
        </w:rPr>
        <w:t>ジョブの終了値は、</w:t>
      </w:r>
      <w:ins w:id="407" w:author="柴崎 幸一 Koichi Shibasaki" w:date="2023-02-14T13:52:00Z">
        <w:r w:rsidR="00E45FCD" w:rsidRPr="00A8378F">
          <w:rPr>
            <w:rFonts w:hint="eastAsia"/>
          </w:rPr>
          <w:t>正常</w:t>
        </w:r>
        <w:r w:rsidR="00E45FCD" w:rsidRPr="00A8378F">
          <w:t>=</w:t>
        </w:r>
        <w:r w:rsidR="00E45FCD" w:rsidRPr="00A8378F">
          <w:rPr>
            <w:rFonts w:hint="eastAsia"/>
          </w:rPr>
          <w:t>0</w:t>
        </w:r>
        <w:r w:rsidR="00E45FCD" w:rsidRPr="00A8378F">
          <w:t>、警告=</w:t>
        </w:r>
        <w:r w:rsidR="00E45FCD" w:rsidRPr="00A8378F">
          <w:rPr>
            <w:rFonts w:hint="eastAsia"/>
          </w:rPr>
          <w:t>2</w:t>
        </w:r>
        <w:r w:rsidR="00E45FCD" w:rsidRPr="00A8378F">
          <w:t>、異常=</w:t>
        </w:r>
        <w:r w:rsidR="00E45FCD" w:rsidRPr="00A8378F">
          <w:rPr>
            <w:rFonts w:hint="eastAsia"/>
          </w:rPr>
          <w:t>1を基本設定とする。なお、条件制御が発生する場合、正常終了値の範囲＝0～1とし、終了値＝0ならA処理、終了値＝1ならB処理の様に設定出来るようにする。また、終了値＝1を正常時の終了値で使用するため、条件制御が発生する場合は異常＝‐1を指定する</w:t>
        </w:r>
      </w:ins>
      <w:del w:id="408" w:author="柴崎 幸一 Koichi Shibasaki" w:date="2023-02-14T13:52:00Z">
        <w:r w:rsidRPr="00F6337B" w:rsidDel="00E45FCD">
          <w:rPr>
            <w:rFonts w:hint="eastAsia"/>
          </w:rPr>
          <w:delText>正常</w:delText>
        </w:r>
        <w:r w:rsidRPr="00F6337B" w:rsidDel="00E45FCD">
          <w:delText>=X、警告=Y、異常=Zと設定し、各バッチの終了コードはX～XX範囲内で指定する</w:delText>
        </w:r>
      </w:del>
      <w:r w:rsidRPr="00F6337B">
        <w:t>。</w:t>
      </w:r>
    </w:p>
    <w:p w14:paraId="4528FC94" w14:textId="26E18EBA" w:rsidR="00347748" w:rsidRPr="004B433B" w:rsidRDefault="00D86400" w:rsidP="003115D5">
      <w:pPr>
        <w:pStyle w:val="af4"/>
        <w:numPr>
          <w:ilvl w:val="0"/>
          <w:numId w:val="101"/>
        </w:numPr>
        <w:ind w:leftChars="0" w:left="2835" w:right="200" w:hanging="421"/>
        <w:jc w:val="left"/>
        <w:rPr>
          <w:rFonts w:cs="Meiryo UI"/>
          <w:kern w:val="0"/>
          <w:szCs w:val="21"/>
        </w:rPr>
      </w:pPr>
      <w:ins w:id="409" w:author="柴崎 幸一 Koichi Shibasaki" w:date="2023-02-14T13:57:00Z">
        <w:r w:rsidRPr="00A8378F">
          <w:rPr>
            <w:rFonts w:hint="eastAsia"/>
          </w:rPr>
          <w:t>EC2インスタンス側処理待ち等でジョブが終了せず、後続ジョブが未実行とならない様、ジョブ起動後から一定時間経過後に必ず終了し、後続ジョブが実行できる様に終了遅延監視を設定する</w:t>
        </w:r>
      </w:ins>
      <w:del w:id="410" w:author="柴崎 幸一 Koichi Shibasaki" w:date="2023-02-14T13:58:00Z">
        <w:r w:rsidR="00347748" w:rsidRPr="00F6337B" w:rsidDel="00D86400">
          <w:rPr>
            <w:rFonts w:hint="eastAsia"/>
          </w:rPr>
          <w:delText>コマンドジョブの終了値は、</w:delText>
        </w:r>
        <w:r w:rsidR="00347748" w:rsidDel="00D86400">
          <w:rPr>
            <w:rFonts w:hint="eastAsia"/>
          </w:rPr>
          <w:delText>コマンドジョブが属する</w:delText>
        </w:r>
        <w:r w:rsidR="00347748" w:rsidRPr="00F6337B" w:rsidDel="00D86400">
          <w:rPr>
            <w:rFonts w:hint="eastAsia"/>
          </w:rPr>
          <w:delText>ジョブネットで定めた終了値の範囲内で指定する</w:delText>
        </w:r>
      </w:del>
      <w:r w:rsidR="00347748" w:rsidRPr="00F6337B">
        <w:rPr>
          <w:rFonts w:hint="eastAsia"/>
        </w:rPr>
        <w:t>。</w:t>
      </w:r>
    </w:p>
    <w:p w14:paraId="506E8C1C" w14:textId="77777777" w:rsidR="00347748" w:rsidRDefault="00347748" w:rsidP="00347748">
      <w:pPr>
        <w:widowControl/>
        <w:jc w:val="left"/>
      </w:pPr>
    </w:p>
    <w:p w14:paraId="3C01FFEA" w14:textId="77777777" w:rsidR="00347748" w:rsidRPr="0022044A" w:rsidRDefault="00347748" w:rsidP="0073688C">
      <w:pPr>
        <w:numPr>
          <w:ilvl w:val="0"/>
          <w:numId w:val="145"/>
        </w:numPr>
        <w:ind w:right="200"/>
        <w:jc w:val="left"/>
        <w:rPr>
          <w:rFonts w:cs="Meiryo UI"/>
          <w:kern w:val="0"/>
          <w:szCs w:val="21"/>
        </w:rPr>
      </w:pPr>
      <w:r w:rsidRPr="0072780B">
        <w:rPr>
          <w:rFonts w:cs="Meiryo UI" w:hint="eastAsia"/>
          <w:kern w:val="0"/>
          <w:szCs w:val="21"/>
        </w:rPr>
        <w:t>ジョブ</w:t>
      </w:r>
      <w:r w:rsidRPr="0072780B">
        <w:rPr>
          <w:rFonts w:cs="Meiryo UI"/>
          <w:kern w:val="0"/>
          <w:szCs w:val="21"/>
        </w:rPr>
        <w:t>ID</w:t>
      </w:r>
    </w:p>
    <w:p w14:paraId="33C38382" w14:textId="77777777" w:rsidR="00347748" w:rsidRPr="00491824" w:rsidRDefault="00347748" w:rsidP="00347748">
      <w:pPr>
        <w:ind w:left="2410" w:right="200"/>
        <w:jc w:val="left"/>
        <w:rPr>
          <w:rFonts w:cs="Meiryo UI"/>
          <w:kern w:val="0"/>
          <w:szCs w:val="21"/>
        </w:rPr>
      </w:pPr>
      <w:r>
        <w:rPr>
          <w:rFonts w:ascii="Arial" w:hAnsi="Arial" w:cs="Arial"/>
          <w:color w:val="000000"/>
          <w:spacing w:val="15"/>
          <w:shd w:val="clear" w:color="auto" w:fill="FFFFFF"/>
        </w:rPr>
        <w:t>ジョブユニット、ジョブネット、コマンドジョブ</w:t>
      </w:r>
      <w:r>
        <w:rPr>
          <w:rFonts w:ascii="Arial" w:hAnsi="Arial" w:cs="Arial" w:hint="eastAsia"/>
          <w:color w:val="000000"/>
          <w:spacing w:val="15"/>
          <w:shd w:val="clear" w:color="auto" w:fill="FFFFFF"/>
        </w:rPr>
        <w:t>の</w:t>
      </w:r>
      <w:r>
        <w:rPr>
          <w:rFonts w:ascii="Arial" w:hAnsi="Arial" w:cs="Arial" w:hint="eastAsia"/>
          <w:color w:val="000000"/>
          <w:spacing w:val="15"/>
          <w:shd w:val="clear" w:color="auto" w:fill="FFFFFF"/>
        </w:rPr>
        <w:t>ID</w:t>
      </w:r>
      <w:r>
        <w:rPr>
          <w:rFonts w:ascii="Arial" w:hAnsi="Arial" w:cs="Arial" w:hint="eastAsia"/>
          <w:color w:val="000000"/>
          <w:spacing w:val="15"/>
          <w:shd w:val="clear" w:color="auto" w:fill="FFFFFF"/>
        </w:rPr>
        <w:t>を指す。上記１、２、３の内容に従って作成する。</w:t>
      </w:r>
    </w:p>
    <w:p w14:paraId="6E98E159" w14:textId="77777777" w:rsidR="00347748" w:rsidRPr="002C189F" w:rsidRDefault="00347748" w:rsidP="00347748">
      <w:pPr>
        <w:ind w:right="200"/>
        <w:jc w:val="left"/>
        <w:rPr>
          <w:rFonts w:cs="Meiryo UI"/>
          <w:kern w:val="0"/>
          <w:szCs w:val="21"/>
        </w:rPr>
      </w:pPr>
    </w:p>
    <w:p w14:paraId="7A0A0C57" w14:textId="77777777" w:rsidR="00347748" w:rsidRPr="0022044A" w:rsidRDefault="00347748" w:rsidP="0073688C">
      <w:pPr>
        <w:numPr>
          <w:ilvl w:val="0"/>
          <w:numId w:val="145"/>
        </w:numPr>
        <w:ind w:right="200"/>
        <w:jc w:val="left"/>
        <w:rPr>
          <w:rFonts w:cs="Meiryo UI"/>
          <w:kern w:val="0"/>
          <w:szCs w:val="21"/>
        </w:rPr>
      </w:pPr>
      <w:r w:rsidRPr="0072780B">
        <w:rPr>
          <w:rFonts w:cs="Meiryo UI" w:hint="eastAsia"/>
          <w:kern w:val="0"/>
          <w:szCs w:val="21"/>
        </w:rPr>
        <w:t>ジョブ名</w:t>
      </w:r>
    </w:p>
    <w:p w14:paraId="6E884CEE" w14:textId="77777777" w:rsidR="00347748" w:rsidRPr="00DE6C00" w:rsidRDefault="00347748" w:rsidP="00347748">
      <w:pPr>
        <w:ind w:left="2410" w:right="200"/>
        <w:jc w:val="left"/>
        <w:rPr>
          <w:rFonts w:cs="Meiryo UI"/>
          <w:kern w:val="0"/>
          <w:szCs w:val="21"/>
        </w:rPr>
      </w:pPr>
      <w:r>
        <w:rPr>
          <w:rFonts w:hint="eastAsia"/>
        </w:rPr>
        <w:t>ジョブユニットのジョブ名</w:t>
      </w:r>
      <w:r w:rsidRPr="00F6337B">
        <w:t>は、命名規則に従って</w:t>
      </w:r>
      <w:r>
        <w:rPr>
          <w:rFonts w:hint="eastAsia"/>
        </w:rPr>
        <w:t>作成する。</w:t>
      </w:r>
    </w:p>
    <w:p w14:paraId="7DFC32E1" w14:textId="77777777" w:rsidR="00347748" w:rsidRDefault="00347748" w:rsidP="00C63AF4">
      <w:pPr>
        <w:pStyle w:val="12"/>
        <w:ind w:leftChars="0" w:left="0"/>
      </w:pPr>
    </w:p>
    <w:p w14:paraId="4F38DBA5" w14:textId="77777777" w:rsidR="00347748" w:rsidRPr="0022044A" w:rsidRDefault="00347748" w:rsidP="0073688C">
      <w:pPr>
        <w:numPr>
          <w:ilvl w:val="0"/>
          <w:numId w:val="145"/>
        </w:numPr>
        <w:ind w:right="200"/>
        <w:jc w:val="left"/>
        <w:rPr>
          <w:rFonts w:cs="Meiryo UI"/>
          <w:kern w:val="0"/>
          <w:szCs w:val="21"/>
        </w:rPr>
      </w:pPr>
      <w:r w:rsidRPr="005D1353">
        <w:rPr>
          <w:rFonts w:cs="Meiryo UI" w:hint="eastAsia"/>
          <w:kern w:val="0"/>
          <w:szCs w:val="21"/>
        </w:rPr>
        <w:t>実行契機</w:t>
      </w:r>
      <w:r w:rsidRPr="005D1353">
        <w:rPr>
          <w:rFonts w:cs="Meiryo UI"/>
          <w:kern w:val="0"/>
          <w:szCs w:val="21"/>
        </w:rPr>
        <w:t>ID</w:t>
      </w:r>
      <w:r>
        <w:rPr>
          <w:rFonts w:cs="Meiryo UI"/>
          <w:kern w:val="0"/>
          <w:szCs w:val="21"/>
        </w:rPr>
        <w:t>/</w:t>
      </w:r>
      <w:r w:rsidRPr="005D1353">
        <w:rPr>
          <w:rFonts w:cs="Meiryo UI" w:hint="eastAsia"/>
          <w:kern w:val="0"/>
          <w:szCs w:val="21"/>
        </w:rPr>
        <w:t>実行契機名</w:t>
      </w:r>
    </w:p>
    <w:p w14:paraId="534F3729" w14:textId="77777777" w:rsidR="00347748" w:rsidRPr="004B433B" w:rsidRDefault="00347748" w:rsidP="00347748">
      <w:pPr>
        <w:ind w:left="2410" w:right="200"/>
        <w:jc w:val="left"/>
        <w:rPr>
          <w:rFonts w:cs="Meiryo UI"/>
          <w:kern w:val="0"/>
          <w:szCs w:val="21"/>
        </w:rPr>
      </w:pPr>
      <w:r>
        <w:rPr>
          <w:rFonts w:hint="eastAsia"/>
        </w:rPr>
        <w:t>実行契機IDについては、命名規則に従って作成する。</w:t>
      </w:r>
    </w:p>
    <w:p w14:paraId="21040127" w14:textId="77777777" w:rsidR="00347748" w:rsidRDefault="00347748" w:rsidP="00C63AF4">
      <w:pPr>
        <w:pStyle w:val="12"/>
        <w:ind w:leftChars="0" w:left="0"/>
      </w:pPr>
    </w:p>
    <w:p w14:paraId="31AD062B" w14:textId="77777777" w:rsidR="00347748" w:rsidRPr="0022044A" w:rsidRDefault="00347748" w:rsidP="0073688C">
      <w:pPr>
        <w:numPr>
          <w:ilvl w:val="0"/>
          <w:numId w:val="145"/>
        </w:numPr>
        <w:ind w:right="200"/>
        <w:jc w:val="left"/>
        <w:rPr>
          <w:rFonts w:cs="Meiryo UI"/>
          <w:kern w:val="0"/>
          <w:szCs w:val="21"/>
        </w:rPr>
      </w:pPr>
      <w:r w:rsidRPr="005D1353">
        <w:rPr>
          <w:rFonts w:cs="Meiryo UI" w:hint="eastAsia"/>
          <w:kern w:val="0"/>
          <w:szCs w:val="21"/>
        </w:rPr>
        <w:t>スケジュール</w:t>
      </w:r>
    </w:p>
    <w:p w14:paraId="5CB4B528" w14:textId="35931D49" w:rsidR="0070351A" w:rsidRPr="004B433B" w:rsidRDefault="00347748" w:rsidP="00347748">
      <w:pPr>
        <w:ind w:left="2410" w:right="200"/>
        <w:jc w:val="left"/>
        <w:rPr>
          <w:rFonts w:cs="Meiryo UI"/>
          <w:kern w:val="0"/>
          <w:szCs w:val="21"/>
        </w:rPr>
      </w:pPr>
      <w:r>
        <w:rPr>
          <w:rFonts w:hint="eastAsia"/>
        </w:rPr>
        <w:t>業務/運用ジョブのスケジュールは、双方ジョブに影響しないように調整し、登録する。</w:t>
      </w:r>
    </w:p>
    <w:p w14:paraId="02D3005A" w14:textId="6FC4CC54" w:rsidR="00347748" w:rsidRDefault="00347748" w:rsidP="00C63AF4">
      <w:pPr>
        <w:ind w:right="200"/>
        <w:jc w:val="left"/>
      </w:pPr>
    </w:p>
    <w:p w14:paraId="73C11EB6" w14:textId="77777777" w:rsidR="00347748" w:rsidRPr="0022044A" w:rsidRDefault="00347748" w:rsidP="0061623A">
      <w:pPr>
        <w:numPr>
          <w:ilvl w:val="0"/>
          <w:numId w:val="145"/>
        </w:numPr>
        <w:ind w:right="200"/>
        <w:jc w:val="left"/>
        <w:rPr>
          <w:rFonts w:cs="Meiryo UI"/>
          <w:kern w:val="0"/>
          <w:szCs w:val="21"/>
        </w:rPr>
      </w:pPr>
      <w:r w:rsidRPr="00E7745E">
        <w:rPr>
          <w:rFonts w:cs="Meiryo UI" w:hint="eastAsia"/>
          <w:kern w:val="0"/>
          <w:szCs w:val="21"/>
        </w:rPr>
        <w:t>カレンダ</w:t>
      </w:r>
    </w:p>
    <w:p w14:paraId="52C417CA" w14:textId="77777777" w:rsidR="00347748" w:rsidRPr="002C189F" w:rsidRDefault="00347748" w:rsidP="003115D5">
      <w:pPr>
        <w:pStyle w:val="af4"/>
        <w:numPr>
          <w:ilvl w:val="0"/>
          <w:numId w:val="100"/>
        </w:numPr>
        <w:tabs>
          <w:tab w:val="left" w:pos="2835"/>
        </w:tabs>
        <w:ind w:leftChars="0" w:left="2835" w:right="200" w:hanging="425"/>
        <w:jc w:val="left"/>
        <w:rPr>
          <w:rFonts w:cs="Meiryo UI"/>
          <w:kern w:val="0"/>
          <w:szCs w:val="21"/>
        </w:rPr>
      </w:pPr>
      <w:r>
        <w:rPr>
          <w:rFonts w:hint="eastAsia"/>
        </w:rPr>
        <w:t>カレンダは</w:t>
      </w:r>
      <w:r w:rsidRPr="00CF5C31">
        <w:rPr>
          <w:rFonts w:hint="eastAsia"/>
          <w:szCs w:val="20"/>
        </w:rPr>
        <w:t>、銀行営業日、祝日情報に沿って</w:t>
      </w:r>
      <w:r>
        <w:rPr>
          <w:rFonts w:hint="eastAsia"/>
          <w:szCs w:val="20"/>
        </w:rPr>
        <w:t>作成する。</w:t>
      </w:r>
    </w:p>
    <w:p w14:paraId="47D191E6" w14:textId="77777777" w:rsidR="00347748" w:rsidRPr="00F024C8" w:rsidRDefault="00347748" w:rsidP="003115D5">
      <w:pPr>
        <w:pStyle w:val="af4"/>
        <w:numPr>
          <w:ilvl w:val="0"/>
          <w:numId w:val="100"/>
        </w:numPr>
        <w:ind w:leftChars="0" w:left="2835" w:right="200" w:hanging="425"/>
        <w:jc w:val="left"/>
        <w:rPr>
          <w:rFonts w:cs="Meiryo UI"/>
          <w:kern w:val="0"/>
          <w:szCs w:val="21"/>
        </w:rPr>
      </w:pPr>
      <w:r>
        <w:t>12月に翌年の営業日</w:t>
      </w:r>
      <w:r>
        <w:rPr>
          <w:rFonts w:hint="eastAsia"/>
        </w:rPr>
        <w:t>、3月に</w:t>
      </w:r>
      <w:r>
        <w:t>内閣府が2月末で公開する</w:t>
      </w:r>
      <w:r>
        <w:rPr>
          <w:rFonts w:hint="eastAsia"/>
        </w:rPr>
        <w:t>祝日をカレンダに反映する。</w:t>
      </w:r>
    </w:p>
    <w:p w14:paraId="4DD70583" w14:textId="77777777" w:rsidR="00A42ABD" w:rsidRPr="00967615" w:rsidRDefault="00A42ABD" w:rsidP="00BE1947">
      <w:pPr>
        <w:widowControl/>
        <w:jc w:val="left"/>
      </w:pPr>
    </w:p>
    <w:p w14:paraId="4CFB4E14" w14:textId="77777777" w:rsidR="00BE1947" w:rsidRDefault="00BE1947" w:rsidP="000359C3">
      <w:pPr>
        <w:pStyle w:val="3"/>
      </w:pPr>
      <w:bookmarkStart w:id="411" w:name="_Toc71291734"/>
      <w:bookmarkStart w:id="412" w:name="_Toc71618746"/>
      <w:bookmarkStart w:id="413" w:name="_Toc124835642"/>
      <w:r>
        <w:rPr>
          <w:rFonts w:hint="eastAsia"/>
        </w:rPr>
        <w:t>時刻同期</w:t>
      </w:r>
      <w:bookmarkEnd w:id="411"/>
      <w:bookmarkEnd w:id="412"/>
      <w:bookmarkEnd w:id="413"/>
    </w:p>
    <w:p w14:paraId="5FEF26C9" w14:textId="77777777" w:rsidR="00086599" w:rsidRDefault="00086599" w:rsidP="00086599">
      <w:pPr>
        <w:ind w:left="1276"/>
      </w:pPr>
      <w:r w:rsidRPr="00834C02">
        <w:rPr>
          <w:rFonts w:hint="eastAsia"/>
        </w:rPr>
        <w:t>営業・融資サポートシステム</w:t>
      </w:r>
      <w:r>
        <w:rPr>
          <w:rFonts w:hint="eastAsia"/>
        </w:rPr>
        <w:t>の各AWSサービスの時刻同期について、以下に記載する。</w:t>
      </w:r>
    </w:p>
    <w:p w14:paraId="74AFDED5" w14:textId="77777777" w:rsidR="00086599" w:rsidRPr="00BF6E55" w:rsidRDefault="00086599" w:rsidP="00086599"/>
    <w:p w14:paraId="1A048E36" w14:textId="77777777" w:rsidR="00086599" w:rsidRPr="006D3D7D" w:rsidRDefault="00086599" w:rsidP="003115D5">
      <w:pPr>
        <w:pStyle w:val="4"/>
        <w:numPr>
          <w:ilvl w:val="3"/>
          <w:numId w:val="104"/>
        </w:numPr>
        <w:tabs>
          <w:tab w:val="left" w:pos="2268"/>
        </w:tabs>
        <w:rPr>
          <w:color w:val="000000" w:themeColor="text1"/>
        </w:rPr>
      </w:pPr>
      <w:r w:rsidRPr="006D3D7D">
        <w:rPr>
          <w:rFonts w:hint="eastAsia"/>
          <w:color w:val="000000" w:themeColor="text1"/>
        </w:rPr>
        <w:t>時刻同期方針</w:t>
      </w:r>
    </w:p>
    <w:p w14:paraId="3BD078C5" w14:textId="77777777" w:rsidR="00086599" w:rsidRDefault="00086599" w:rsidP="00086599">
      <w:pPr>
        <w:ind w:leftChars="850" w:left="1700"/>
      </w:pPr>
      <w:r>
        <w:rPr>
          <w:rFonts w:hint="eastAsia"/>
        </w:rPr>
        <w:t>時刻同期の対象範囲、機能などを以下に記載する。</w:t>
      </w:r>
    </w:p>
    <w:p w14:paraId="47B5FE86" w14:textId="77777777" w:rsidR="00086599" w:rsidRPr="002B7B54" w:rsidRDefault="00086599" w:rsidP="00086599"/>
    <w:p w14:paraId="2BF2362B" w14:textId="77777777" w:rsidR="00086599" w:rsidRPr="0022044A" w:rsidRDefault="00086599" w:rsidP="003115D5">
      <w:pPr>
        <w:numPr>
          <w:ilvl w:val="0"/>
          <w:numId w:val="103"/>
        </w:numPr>
        <w:ind w:right="200"/>
        <w:jc w:val="left"/>
        <w:rPr>
          <w:rFonts w:cs="Meiryo UI"/>
          <w:kern w:val="0"/>
          <w:szCs w:val="21"/>
        </w:rPr>
      </w:pPr>
      <w:r>
        <w:rPr>
          <w:rFonts w:cs="Meiryo UI" w:hint="eastAsia"/>
          <w:kern w:val="0"/>
          <w:szCs w:val="21"/>
        </w:rPr>
        <w:t>対象範囲</w:t>
      </w:r>
    </w:p>
    <w:p w14:paraId="0614E126" w14:textId="77777777" w:rsidR="00086599" w:rsidRPr="00A0186A" w:rsidRDefault="00086599" w:rsidP="00086599">
      <w:pPr>
        <w:ind w:left="2060" w:right="200"/>
        <w:jc w:val="left"/>
      </w:pPr>
      <w:r w:rsidRPr="00834C02">
        <w:rPr>
          <w:rFonts w:hint="eastAsia"/>
          <w:szCs w:val="20"/>
        </w:rPr>
        <w:t>営</w:t>
      </w:r>
      <w:r w:rsidRPr="00A0186A">
        <w:rPr>
          <w:rFonts w:hint="eastAsia"/>
          <w:szCs w:val="20"/>
        </w:rPr>
        <w:t>業・融資サポートシステム</w:t>
      </w:r>
      <w:r w:rsidRPr="00A0186A">
        <w:rPr>
          <w:rFonts w:hint="eastAsia"/>
        </w:rPr>
        <w:t>の</w:t>
      </w:r>
      <w:r w:rsidRPr="00A0186A">
        <w:t>EC2</w:t>
      </w:r>
      <w:r w:rsidRPr="00A0186A">
        <w:rPr>
          <w:rFonts w:hint="eastAsia"/>
        </w:rPr>
        <w:t>（</w:t>
      </w:r>
      <w:r w:rsidR="00B31027" w:rsidRPr="005902D9">
        <w:rPr>
          <w:rFonts w:hint="eastAsia"/>
        </w:rPr>
        <w:t>ファイル連携サーバ、</w:t>
      </w:r>
      <w:r w:rsidRPr="00A0186A">
        <w:rPr>
          <w:rFonts w:hint="eastAsia"/>
        </w:rPr>
        <w:t>バッチサーバ、</w:t>
      </w:r>
      <w:r w:rsidRPr="00A0186A">
        <w:t>Web/AP</w:t>
      </w:r>
      <w:r w:rsidRPr="00A0186A">
        <w:rPr>
          <w:rFonts w:hint="eastAsia"/>
        </w:rPr>
        <w:t>サーバ）は、ログや監視時刻を正確に一致させるため、</w:t>
      </w:r>
      <w:r w:rsidRPr="00A0186A">
        <w:t>Amazon Time Sync Service</w:t>
      </w:r>
      <w:r w:rsidRPr="00A0186A">
        <w:rPr>
          <w:rFonts w:hint="eastAsia"/>
        </w:rPr>
        <w:t>を使用して時刻同期を実施する。なお、</w:t>
      </w:r>
      <w:r w:rsidRPr="00A0186A">
        <w:t>Aurora（DBサーバ）、ElastiCache for Redis</w:t>
      </w:r>
      <w:r w:rsidRPr="00A0186A">
        <w:rPr>
          <w:rFonts w:hint="eastAsia"/>
        </w:rPr>
        <w:t>を始めとする他の</w:t>
      </w:r>
      <w:r w:rsidRPr="00A0186A">
        <w:t>AWSサービスは、マネージドサービスであるため、時刻同期の設定対象外となり、各サービス個別の設定は行わないものとする。</w:t>
      </w:r>
    </w:p>
    <w:p w14:paraId="6A0E13E4" w14:textId="77777777" w:rsidR="00086599" w:rsidRPr="00A0186A" w:rsidRDefault="00086599" w:rsidP="00086599"/>
    <w:p w14:paraId="391E0EA9" w14:textId="77777777" w:rsidR="00086599" w:rsidRPr="00A0186A" w:rsidRDefault="00086599" w:rsidP="003115D5">
      <w:pPr>
        <w:numPr>
          <w:ilvl w:val="0"/>
          <w:numId w:val="103"/>
        </w:numPr>
        <w:ind w:right="200"/>
        <w:jc w:val="left"/>
        <w:rPr>
          <w:rFonts w:cs="Meiryo UI"/>
          <w:kern w:val="0"/>
          <w:szCs w:val="21"/>
        </w:rPr>
      </w:pPr>
      <w:r w:rsidRPr="00A0186A">
        <w:rPr>
          <w:rFonts w:cs="Meiryo UI" w:hint="eastAsia"/>
          <w:kern w:val="0"/>
          <w:szCs w:val="21"/>
        </w:rPr>
        <w:t>時刻同期間隔と同期機能</w:t>
      </w:r>
    </w:p>
    <w:p w14:paraId="51253466" w14:textId="0808E959" w:rsidR="00085CB0" w:rsidRPr="005902D9" w:rsidRDefault="00086599" w:rsidP="00086599">
      <w:pPr>
        <w:ind w:left="2060" w:right="200"/>
        <w:jc w:val="left"/>
        <w:rPr>
          <w:rFonts w:ascii="Roboto" w:hAnsi="Roboto"/>
          <w:shd w:val="clear" w:color="auto" w:fill="FFFFFF"/>
        </w:rPr>
      </w:pPr>
      <w:r w:rsidRPr="00A0186A">
        <w:t>EC2</w:t>
      </w:r>
      <w:r w:rsidRPr="00A0186A">
        <w:rPr>
          <w:rFonts w:hint="eastAsia"/>
        </w:rPr>
        <w:t>（バッチサーバ、</w:t>
      </w:r>
      <w:r w:rsidRPr="00A0186A">
        <w:t>Web/AP</w:t>
      </w:r>
      <w:r w:rsidRPr="00A0186A">
        <w:rPr>
          <w:rFonts w:hint="eastAsia"/>
        </w:rPr>
        <w:t>サーバ）の</w:t>
      </w:r>
      <w:r w:rsidRPr="00A0186A">
        <w:rPr>
          <w:rFonts w:cs="Meiryo UI" w:hint="eastAsia"/>
          <w:kern w:val="0"/>
          <w:szCs w:val="21"/>
        </w:rPr>
        <w:t>時刻同期間隔は、</w:t>
      </w:r>
      <w:ins w:id="414" w:author="小西 博和 Hirokazu Konishi" w:date="2023-01-16T11:54:00Z">
        <w:r w:rsidR="00A912EE" w:rsidRPr="006B2DCD">
          <w:rPr>
            <w:rFonts w:cs="Meiryo UI"/>
            <w:color w:val="FF0000"/>
            <w:kern w:val="0"/>
            <w:szCs w:val="21"/>
          </w:rPr>
          <w:t>Amazon Windows AMIのデフォルト設定</w:t>
        </w:r>
        <w:r w:rsidR="00A912EE" w:rsidRPr="006B2DCD">
          <w:rPr>
            <w:rFonts w:cs="Meiryo UI" w:hint="eastAsia"/>
            <w:color w:val="FF0000"/>
            <w:kern w:val="0"/>
            <w:szCs w:val="21"/>
          </w:rPr>
          <w:t>に従い、512～2048秒</w:t>
        </w:r>
        <w:r w:rsidR="00A912EE">
          <w:rPr>
            <w:rFonts w:cs="Meiryo UI" w:hint="eastAsia"/>
            <w:color w:val="FF0000"/>
            <w:kern w:val="0"/>
            <w:szCs w:val="21"/>
          </w:rPr>
          <w:t>（８分34秒～34分8秒）</w:t>
        </w:r>
        <w:r w:rsidR="00A912EE" w:rsidRPr="006B2DCD">
          <w:rPr>
            <w:rFonts w:cs="Meiryo UI" w:hint="eastAsia"/>
            <w:color w:val="FF0000"/>
            <w:kern w:val="0"/>
            <w:szCs w:val="21"/>
          </w:rPr>
          <w:t>の間で</w:t>
        </w:r>
        <w:r w:rsidR="00A912EE" w:rsidRPr="006B2DCD">
          <w:rPr>
            <w:rFonts w:cs="Meiryo UI"/>
            <w:color w:val="FF0000"/>
            <w:kern w:val="0"/>
            <w:szCs w:val="21"/>
          </w:rPr>
          <w:t>同期が行われ、</w:t>
        </w:r>
      </w:ins>
      <w:del w:id="415" w:author="小西 博和 Hirokazu Konishi" w:date="2023-01-16T11:54:00Z">
        <w:r w:rsidRPr="00A0186A" w:rsidDel="00CF357A">
          <w:rPr>
            <w:rFonts w:cs="Meiryo UI"/>
            <w:kern w:val="0"/>
            <w:szCs w:val="21"/>
          </w:rPr>
          <w:delText>Amazon Time Sync Serviceの</w:delText>
        </w:r>
        <w:r w:rsidRPr="00A0186A" w:rsidDel="00CF357A">
          <w:rPr>
            <w:rFonts w:cs="Meiryo UI" w:hint="eastAsia"/>
            <w:kern w:val="0"/>
            <w:szCs w:val="21"/>
          </w:rPr>
          <w:delText>サービス仕様に従って</w:delText>
        </w:r>
        <w:r w:rsidRPr="00B761ED" w:rsidDel="00CF357A">
          <w:rPr>
            <w:rFonts w:cs="Meiryo UI"/>
            <w:kern w:val="0"/>
            <w:szCs w:val="21"/>
          </w:rPr>
          <w:delText>2</w:delText>
        </w:r>
        <w:r w:rsidRPr="00A0186A" w:rsidDel="00CF357A">
          <w:rPr>
            <w:rFonts w:cs="Meiryo UI"/>
            <w:kern w:val="0"/>
            <w:szCs w:val="21"/>
          </w:rPr>
          <w:delText>分間隔で同期が行われ、</w:delText>
        </w:r>
      </w:del>
      <w:r w:rsidRPr="00A0186A">
        <w:rPr>
          <w:rFonts w:cs="Meiryo UI"/>
          <w:kern w:val="0"/>
          <w:szCs w:val="21"/>
        </w:rPr>
        <w:t>ずれについては</w:t>
      </w:r>
      <w:r w:rsidRPr="005902D9">
        <w:rPr>
          <w:rFonts w:ascii="Roboto" w:hAnsi="Roboto"/>
          <w:shd w:val="clear" w:color="auto" w:fill="FFFFFF"/>
        </w:rPr>
        <w:t>1</w:t>
      </w:r>
      <w:r w:rsidRPr="005902D9">
        <w:rPr>
          <w:rFonts w:ascii="Roboto" w:hAnsi="Roboto" w:hint="eastAsia"/>
          <w:shd w:val="clear" w:color="auto" w:fill="FFFFFF"/>
        </w:rPr>
        <w:t>秒以内の精度を保持する。</w:t>
      </w:r>
    </w:p>
    <w:p w14:paraId="1B580014" w14:textId="77777777" w:rsidR="00086599" w:rsidRPr="00A0186A" w:rsidRDefault="00086599" w:rsidP="00086599">
      <w:pPr>
        <w:ind w:left="2060" w:right="200"/>
        <w:jc w:val="left"/>
      </w:pPr>
      <w:r w:rsidRPr="005902D9">
        <w:rPr>
          <w:rFonts w:ascii="Roboto" w:hAnsi="Roboto" w:hint="eastAsia"/>
          <w:shd w:val="clear" w:color="auto" w:fill="FFFFFF"/>
        </w:rPr>
        <w:t>なお、同期機能は</w:t>
      </w:r>
      <w:r w:rsidRPr="00A0186A">
        <w:rPr>
          <w:rFonts w:cs="Meiryo UI"/>
          <w:kern w:val="0"/>
          <w:szCs w:val="21"/>
        </w:rPr>
        <w:t>Windowsタイムサービスにて</w:t>
      </w:r>
      <w:r w:rsidRPr="00A0186A">
        <w:t>Amazon Time Sync Service</w:t>
      </w:r>
      <w:r w:rsidRPr="00A0186A">
        <w:rPr>
          <w:rFonts w:hint="eastAsia"/>
        </w:rPr>
        <w:t>のリンクローカル</w:t>
      </w:r>
      <w:r w:rsidRPr="00A0186A">
        <w:t xml:space="preserve"> IP アドレス</w:t>
      </w:r>
      <w:r w:rsidRPr="00A0186A">
        <w:rPr>
          <w:rFonts w:hint="eastAsia"/>
        </w:rPr>
        <w:t>（</w:t>
      </w:r>
      <w:r w:rsidRPr="00A0186A">
        <w:t>169.254.169.123</w:t>
      </w:r>
      <w:r w:rsidRPr="00A0186A">
        <w:rPr>
          <w:rFonts w:hint="eastAsia"/>
        </w:rPr>
        <w:t>）を指定することで時刻同期が行われる。</w:t>
      </w:r>
    </w:p>
    <w:p w14:paraId="1A07BCA2" w14:textId="77777777" w:rsidR="00085CB0" w:rsidRPr="005902D9" w:rsidRDefault="00085CB0" w:rsidP="000118B5">
      <w:pPr>
        <w:ind w:left="2060" w:right="200"/>
        <w:jc w:val="left"/>
      </w:pPr>
      <w:r w:rsidRPr="005902D9">
        <w:t>EC2</w:t>
      </w:r>
      <w:r w:rsidRPr="005902D9">
        <w:rPr>
          <w:rFonts w:hint="eastAsia"/>
        </w:rPr>
        <w:t>（ファイル連携サーバ）についても</w:t>
      </w:r>
      <w:r w:rsidR="00906ACC" w:rsidRPr="005902D9">
        <w:t>Amazon Time Sync Service</w:t>
      </w:r>
      <w:r w:rsidR="000118B5" w:rsidRPr="005902D9">
        <w:rPr>
          <w:rFonts w:hint="eastAsia"/>
        </w:rPr>
        <w:t>を用いて時刻同期を行うが、同期間隔は</w:t>
      </w:r>
      <w:r w:rsidR="000118B5" w:rsidRPr="005902D9">
        <w:t>chronyの仕様に従うものとする。</w:t>
      </w:r>
    </w:p>
    <w:p w14:paraId="35DC63A0" w14:textId="77777777" w:rsidR="00086599" w:rsidRPr="00A0186A" w:rsidRDefault="00086599" w:rsidP="00086599"/>
    <w:p w14:paraId="62E6C39F" w14:textId="77777777" w:rsidR="00086599" w:rsidRPr="00A0186A" w:rsidRDefault="00086599" w:rsidP="003115D5">
      <w:pPr>
        <w:numPr>
          <w:ilvl w:val="0"/>
          <w:numId w:val="103"/>
        </w:numPr>
        <w:ind w:right="200"/>
        <w:jc w:val="left"/>
        <w:rPr>
          <w:rFonts w:cs="Meiryo UI"/>
          <w:kern w:val="0"/>
          <w:szCs w:val="21"/>
        </w:rPr>
      </w:pPr>
      <w:r w:rsidRPr="00A0186A">
        <w:rPr>
          <w:rFonts w:cs="Meiryo UI" w:hint="eastAsia"/>
          <w:kern w:val="0"/>
          <w:szCs w:val="21"/>
        </w:rPr>
        <w:t>タイムゾーン</w:t>
      </w:r>
    </w:p>
    <w:p w14:paraId="49EB8413" w14:textId="77777777" w:rsidR="00086599" w:rsidRPr="00A0186A" w:rsidRDefault="00086599" w:rsidP="00086599">
      <w:pPr>
        <w:ind w:left="2060" w:right="200"/>
        <w:jc w:val="left"/>
      </w:pPr>
      <w:r w:rsidRPr="00A0186A">
        <w:t>EC2</w:t>
      </w:r>
      <w:r w:rsidRPr="00A0186A">
        <w:rPr>
          <w:rFonts w:hint="eastAsia"/>
        </w:rPr>
        <w:t>（</w:t>
      </w:r>
      <w:r w:rsidR="00B31027" w:rsidRPr="005902D9">
        <w:rPr>
          <w:rFonts w:hint="eastAsia"/>
        </w:rPr>
        <w:t>ファイル連携サーバ、</w:t>
      </w:r>
      <w:r w:rsidRPr="00A0186A">
        <w:rPr>
          <w:rFonts w:hint="eastAsia"/>
        </w:rPr>
        <w:t>バッチサーバ、</w:t>
      </w:r>
      <w:r w:rsidRPr="00A0186A">
        <w:t>Web/AP</w:t>
      </w:r>
      <w:r w:rsidRPr="00A0186A">
        <w:rPr>
          <w:rFonts w:hint="eastAsia"/>
        </w:rPr>
        <w:t>サーバ）</w:t>
      </w:r>
      <w:r w:rsidRPr="00A0186A">
        <w:rPr>
          <w:rFonts w:cs="Meiryo UI" w:hint="eastAsia"/>
          <w:kern w:val="0"/>
          <w:szCs w:val="21"/>
        </w:rPr>
        <w:t>のタイムゾーンを</w:t>
      </w:r>
      <w:r w:rsidRPr="005902D9">
        <w:rPr>
          <w:rFonts w:cs="Calibri"/>
          <w:shd w:val="clear" w:color="auto" w:fill="FFFFFF"/>
        </w:rPr>
        <w:t> </w:t>
      </w:r>
      <w:r w:rsidRPr="005902D9">
        <w:rPr>
          <w:rFonts w:cs="Calibri" w:hint="eastAsia"/>
          <w:shd w:val="clear" w:color="auto" w:fill="FFFFFF"/>
        </w:rPr>
        <w:t>日本時刻（</w:t>
      </w:r>
      <w:r w:rsidRPr="005902D9">
        <w:rPr>
          <w:rFonts w:cs="Calibri"/>
          <w:shd w:val="clear" w:color="auto" w:fill="FFFFFF"/>
        </w:rPr>
        <w:t>Asia/Tokyo</w:t>
      </w:r>
      <w:r w:rsidRPr="005902D9">
        <w:rPr>
          <w:rFonts w:cs="Calibri" w:hint="eastAsia"/>
          <w:shd w:val="clear" w:color="auto" w:fill="FFFFFF"/>
        </w:rPr>
        <w:t>）に設定する。</w:t>
      </w:r>
    </w:p>
    <w:p w14:paraId="6B36BA85" w14:textId="77777777" w:rsidR="00086599" w:rsidRPr="00A0186A" w:rsidRDefault="00086599" w:rsidP="00086599"/>
    <w:p w14:paraId="2D9E768E" w14:textId="77777777" w:rsidR="00086599" w:rsidRPr="00A0186A" w:rsidRDefault="00086599" w:rsidP="003115D5">
      <w:pPr>
        <w:numPr>
          <w:ilvl w:val="0"/>
          <w:numId w:val="103"/>
        </w:numPr>
        <w:ind w:right="200"/>
        <w:jc w:val="left"/>
        <w:rPr>
          <w:rFonts w:cs="Meiryo UI"/>
          <w:kern w:val="0"/>
          <w:szCs w:val="21"/>
        </w:rPr>
      </w:pPr>
      <w:r w:rsidRPr="00A0186A">
        <w:rPr>
          <w:rFonts w:cs="Meiryo UI" w:hint="eastAsia"/>
          <w:kern w:val="0"/>
          <w:szCs w:val="21"/>
        </w:rPr>
        <w:t>同期モードについて</w:t>
      </w:r>
    </w:p>
    <w:p w14:paraId="3336F157" w14:textId="77777777" w:rsidR="00086599" w:rsidRPr="00A0186A" w:rsidRDefault="00086599" w:rsidP="00086599">
      <w:pPr>
        <w:ind w:left="2060" w:right="200"/>
        <w:jc w:val="left"/>
      </w:pPr>
      <w:r w:rsidRPr="00A0186A">
        <w:t>EC2</w:t>
      </w:r>
      <w:r w:rsidRPr="00A0186A">
        <w:rPr>
          <w:rFonts w:hint="eastAsia"/>
        </w:rPr>
        <w:t>（バッチサーバ、</w:t>
      </w:r>
      <w:r w:rsidRPr="00A0186A">
        <w:t>Web/AP</w:t>
      </w:r>
      <w:r w:rsidRPr="00A0186A">
        <w:rPr>
          <w:rFonts w:hint="eastAsia"/>
        </w:rPr>
        <w:t>サーバ）は</w:t>
      </w:r>
      <w:r w:rsidRPr="00A0186A">
        <w:rPr>
          <w:rFonts w:cs="Meiryo UI"/>
          <w:kern w:val="0"/>
          <w:szCs w:val="21"/>
        </w:rPr>
        <w:t>Windows</w:t>
      </w:r>
      <w:r w:rsidRPr="00A0186A">
        <w:rPr>
          <w:rFonts w:cs="Meiryo UI" w:hint="eastAsia"/>
          <w:kern w:val="0"/>
          <w:szCs w:val="21"/>
        </w:rPr>
        <w:t>タイムサービス</w:t>
      </w:r>
      <w:r w:rsidRPr="00A0186A">
        <w:rPr>
          <w:rFonts w:hint="eastAsia"/>
        </w:rPr>
        <w:t>の仕様に従って、時刻同期を行う。</w:t>
      </w:r>
    </w:p>
    <w:p w14:paraId="5DD56295" w14:textId="77777777" w:rsidR="00B31027" w:rsidRPr="005902D9" w:rsidRDefault="00B31027" w:rsidP="00086599">
      <w:pPr>
        <w:ind w:left="2060" w:right="200"/>
        <w:jc w:val="left"/>
        <w:rPr>
          <w:rFonts w:cs="Meiryo UI"/>
          <w:kern w:val="0"/>
          <w:szCs w:val="21"/>
        </w:rPr>
      </w:pPr>
      <w:r w:rsidRPr="005902D9">
        <w:lastRenderedPageBreak/>
        <w:t>EC2</w:t>
      </w:r>
      <w:r w:rsidRPr="005902D9">
        <w:rPr>
          <w:rFonts w:hint="eastAsia"/>
        </w:rPr>
        <w:t>（ファイル連携サーバ）は</w:t>
      </w:r>
      <w:r w:rsidRPr="005902D9">
        <w:rPr>
          <w:rFonts w:cs="Meiryo UI"/>
          <w:kern w:val="0"/>
          <w:szCs w:val="21"/>
        </w:rPr>
        <w:t>chrony</w:t>
      </w:r>
      <w:r w:rsidRPr="005902D9">
        <w:rPr>
          <w:rFonts w:cs="Meiryo UI" w:hint="eastAsia"/>
          <w:kern w:val="0"/>
          <w:szCs w:val="21"/>
        </w:rPr>
        <w:t>の仕様に従って、時刻同期を行う。</w:t>
      </w:r>
      <w:r w:rsidR="009607BC" w:rsidRPr="005902D9">
        <w:rPr>
          <w:rFonts w:cs="Meiryo UI" w:hint="eastAsia"/>
          <w:kern w:val="0"/>
          <w:szCs w:val="21"/>
        </w:rPr>
        <w:t>閏秒についても影響を受けないよう考慮する。</w:t>
      </w:r>
    </w:p>
    <w:p w14:paraId="5E33CF02" w14:textId="77777777" w:rsidR="00086599" w:rsidRPr="0035435C" w:rsidRDefault="00086599" w:rsidP="00086599"/>
    <w:p w14:paraId="04997A9D" w14:textId="77777777" w:rsidR="00086599" w:rsidRDefault="00086599" w:rsidP="00086599">
      <w:pPr>
        <w:widowControl/>
        <w:jc w:val="left"/>
      </w:pPr>
      <w:r>
        <w:br w:type="page"/>
      </w:r>
    </w:p>
    <w:p w14:paraId="0F018851" w14:textId="77777777" w:rsidR="00086599" w:rsidRPr="00D26F2F" w:rsidRDefault="00086599" w:rsidP="00D70F5B">
      <w:pPr>
        <w:pStyle w:val="4"/>
        <w:numPr>
          <w:ilvl w:val="3"/>
          <w:numId w:val="4"/>
        </w:numPr>
        <w:tabs>
          <w:tab w:val="left" w:pos="2268"/>
        </w:tabs>
        <w:ind w:left="1985" w:hanging="709"/>
        <w:rPr>
          <w:color w:val="000000" w:themeColor="text1"/>
        </w:rPr>
      </w:pPr>
      <w:r>
        <w:rPr>
          <w:rFonts w:hint="eastAsia"/>
          <w:color w:val="000000" w:themeColor="text1"/>
        </w:rPr>
        <w:lastRenderedPageBreak/>
        <w:t>システム構成</w:t>
      </w:r>
    </w:p>
    <w:p w14:paraId="48D75681" w14:textId="77777777" w:rsidR="00086599" w:rsidRDefault="00086599" w:rsidP="00086599">
      <w:pPr>
        <w:ind w:leftChars="850" w:left="1700"/>
      </w:pPr>
      <w:r>
        <w:rPr>
          <w:rFonts w:hint="eastAsia"/>
        </w:rPr>
        <w:t>時刻同期に関するシステム構成および関連する機能について以下に記載する。</w:t>
      </w:r>
    </w:p>
    <w:p w14:paraId="081E6CDB" w14:textId="77777777" w:rsidR="00BB78C4" w:rsidRDefault="00BB78C4" w:rsidP="00086599">
      <w:pPr>
        <w:ind w:leftChars="850" w:left="1700"/>
      </w:pPr>
      <w:r>
        <w:rPr>
          <w:noProof/>
        </w:rPr>
        <w:drawing>
          <wp:inline distT="0" distB="0" distL="0" distR="0" wp14:anchorId="534E6197" wp14:editId="0102C88F">
            <wp:extent cx="4717774" cy="4511327"/>
            <wp:effectExtent l="0" t="0" r="698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37505" cy="4530194"/>
                    </a:xfrm>
                    <a:prstGeom prst="rect">
                      <a:avLst/>
                    </a:prstGeom>
                    <a:noFill/>
                    <a:ln>
                      <a:noFill/>
                    </a:ln>
                  </pic:spPr>
                </pic:pic>
              </a:graphicData>
            </a:graphic>
          </wp:inline>
        </w:drawing>
      </w:r>
    </w:p>
    <w:p w14:paraId="1242C6CF" w14:textId="77777777" w:rsidR="009A018B" w:rsidRDefault="00BB78C4" w:rsidP="00BE1947">
      <w:r>
        <w:rPr>
          <w:rFonts w:hint="eastAsia"/>
        </w:rPr>
        <w:t xml:space="preserve">　　　　　　　　　　　　</w:t>
      </w:r>
    </w:p>
    <w:p w14:paraId="26D19DFC" w14:textId="77777777" w:rsidR="00FE159B" w:rsidRDefault="00FE159B" w:rsidP="00FE159B">
      <w:pPr>
        <w:ind w:leftChars="850" w:left="1700"/>
      </w:pPr>
      <w:r>
        <w:rPr>
          <w:rFonts w:hint="eastAsia"/>
        </w:rPr>
        <w:t>&lt;時刻同期</w:t>
      </w:r>
      <w:r>
        <w:t>&gt;</w:t>
      </w:r>
    </w:p>
    <w:p w14:paraId="52A69B85" w14:textId="77777777" w:rsidR="00BF62AC" w:rsidRDefault="0023136F" w:rsidP="003115D5">
      <w:pPr>
        <w:pStyle w:val="af4"/>
        <w:numPr>
          <w:ilvl w:val="1"/>
          <w:numId w:val="103"/>
        </w:numPr>
        <w:ind w:leftChars="0" w:left="2058" w:hanging="357"/>
      </w:pPr>
      <w:r>
        <w:rPr>
          <w:rFonts w:hint="eastAsia"/>
        </w:rPr>
        <w:t>E</w:t>
      </w:r>
      <w:r>
        <w:t>C2</w:t>
      </w:r>
      <w:r>
        <w:rPr>
          <w:rFonts w:hint="eastAsia"/>
        </w:rPr>
        <w:t>（バッチサーバ、Web</w:t>
      </w:r>
      <w:r>
        <w:t>/AP</w:t>
      </w:r>
      <w:r>
        <w:rPr>
          <w:rFonts w:hint="eastAsia"/>
        </w:rPr>
        <w:t>サーバ）内の</w:t>
      </w:r>
      <w:r>
        <w:t>Windows</w:t>
      </w:r>
      <w:r>
        <w:rPr>
          <w:rFonts w:hint="eastAsia"/>
        </w:rPr>
        <w:t>タイムサービスは、</w:t>
      </w:r>
      <w:r>
        <w:t>Amazon</w:t>
      </w:r>
      <w:r w:rsidRPr="00D26F2F">
        <w:t xml:space="preserve"> Time </w:t>
      </w:r>
      <w:r>
        <w:rPr>
          <w:rFonts w:hint="eastAsia"/>
        </w:rPr>
        <w:t>S</w:t>
      </w:r>
      <w:r w:rsidRPr="00D26F2F">
        <w:t xml:space="preserve">ync </w:t>
      </w:r>
      <w:r>
        <w:rPr>
          <w:rFonts w:hint="eastAsia"/>
        </w:rPr>
        <w:t>S</w:t>
      </w:r>
      <w:r w:rsidRPr="00D26F2F">
        <w:t>ervice</w:t>
      </w:r>
      <w:r>
        <w:rPr>
          <w:rFonts w:hint="eastAsia"/>
        </w:rPr>
        <w:t>を時刻同期の参照先とする。</w:t>
      </w:r>
    </w:p>
    <w:p w14:paraId="5CA92863" w14:textId="047C472D" w:rsidR="00B31027" w:rsidRDefault="000E31EC" w:rsidP="00B31027">
      <w:pPr>
        <w:pStyle w:val="af4"/>
        <w:numPr>
          <w:ilvl w:val="1"/>
          <w:numId w:val="103"/>
        </w:numPr>
        <w:ind w:leftChars="0" w:left="2058" w:hanging="357"/>
      </w:pPr>
      <w:r>
        <w:t>Windows</w:t>
      </w:r>
      <w:r>
        <w:rPr>
          <w:rFonts w:hint="eastAsia"/>
        </w:rPr>
        <w:t>タイムサービスによって</w:t>
      </w:r>
      <w:ins w:id="416" w:author="小西 博和 Hirokazu Konishi" w:date="2023-01-16T12:01:00Z">
        <w:r w:rsidR="003E4580" w:rsidRPr="000A3CF4">
          <w:rPr>
            <w:rFonts w:hint="eastAsia"/>
            <w:color w:val="FF0000"/>
          </w:rPr>
          <w:t>、512～2048秒（</w:t>
        </w:r>
        <w:r w:rsidR="003E4580" w:rsidRPr="000A3CF4">
          <w:rPr>
            <w:color w:val="FF0000"/>
          </w:rPr>
          <w:t>Amazon Windows AMI</w:t>
        </w:r>
        <w:r w:rsidR="003E4580" w:rsidRPr="000A3CF4">
          <w:rPr>
            <w:rFonts w:hint="eastAsia"/>
            <w:color w:val="FF0000"/>
          </w:rPr>
          <w:t>のデフォルト設定）の間で</w:t>
        </w:r>
        <w:r w:rsidR="003E4580" w:rsidRPr="000A3CF4">
          <w:rPr>
            <w:color w:val="FF0000"/>
          </w:rPr>
          <w:t>Amazon Time Sync Service</w:t>
        </w:r>
        <w:r w:rsidR="003E4580" w:rsidRPr="000A3CF4">
          <w:rPr>
            <w:rFonts w:hint="eastAsia"/>
            <w:color w:val="FF0000"/>
          </w:rPr>
          <w:t>と時刻同期を行う</w:t>
        </w:r>
      </w:ins>
      <w:del w:id="417" w:author="小西 博和 Hirokazu Konishi" w:date="2023-01-16T12:01:00Z">
        <w:r w:rsidDel="00FC23E1">
          <w:delText>Amazon</w:delText>
        </w:r>
        <w:r w:rsidRPr="00D26F2F" w:rsidDel="00FC23E1">
          <w:delText xml:space="preserve"> Time </w:delText>
        </w:r>
        <w:r w:rsidDel="00FC23E1">
          <w:delText>S</w:delText>
        </w:r>
        <w:r w:rsidRPr="00D26F2F" w:rsidDel="00FC23E1">
          <w:delText xml:space="preserve">ync </w:delText>
        </w:r>
        <w:r w:rsidDel="00FC23E1">
          <w:delText>S</w:delText>
        </w:r>
        <w:r w:rsidRPr="00D26F2F" w:rsidDel="00FC23E1">
          <w:delText>ervice</w:delText>
        </w:r>
        <w:r w:rsidDel="00FC23E1">
          <w:rPr>
            <w:rFonts w:hint="eastAsia"/>
          </w:rPr>
          <w:delText>にアクセスされ、サーバとの時刻同期が2分間隔で行われる</w:delText>
        </w:r>
      </w:del>
      <w:r>
        <w:rPr>
          <w:rFonts w:hint="eastAsia"/>
        </w:rPr>
        <w:t>。</w:t>
      </w:r>
    </w:p>
    <w:p w14:paraId="607F4D75" w14:textId="77777777" w:rsidR="00B31027" w:rsidRPr="005902D9" w:rsidRDefault="00B31027" w:rsidP="00B31027">
      <w:pPr>
        <w:pStyle w:val="af4"/>
        <w:numPr>
          <w:ilvl w:val="1"/>
          <w:numId w:val="103"/>
        </w:numPr>
        <w:ind w:leftChars="0" w:left="2058" w:hanging="357"/>
      </w:pPr>
      <w:r w:rsidRPr="005902D9">
        <w:t>EC2</w:t>
      </w:r>
      <w:r w:rsidRPr="005902D9">
        <w:rPr>
          <w:rFonts w:hint="eastAsia"/>
        </w:rPr>
        <w:t>（ファイル連携サーバ）は</w:t>
      </w:r>
      <w:r w:rsidRPr="005902D9">
        <w:t>chronyの仕様に従いAmazon Time Sync Service</w:t>
      </w:r>
      <w:r w:rsidRPr="005902D9">
        <w:rPr>
          <w:rFonts w:hint="eastAsia"/>
        </w:rPr>
        <w:t>を時刻同期の参照先とする。</w:t>
      </w:r>
    </w:p>
    <w:p w14:paraId="0ECB6623" w14:textId="77777777" w:rsidR="00CB5445" w:rsidRPr="005902D9" w:rsidRDefault="00CB5445" w:rsidP="00B31027">
      <w:pPr>
        <w:pStyle w:val="af4"/>
        <w:numPr>
          <w:ilvl w:val="1"/>
          <w:numId w:val="103"/>
        </w:numPr>
        <w:ind w:leftChars="0" w:left="2058" w:hanging="357"/>
      </w:pPr>
      <w:r w:rsidRPr="005902D9">
        <w:rPr>
          <w:rFonts w:hint="eastAsia"/>
        </w:rPr>
        <w:t>更新間隔は</w:t>
      </w:r>
      <w:r w:rsidRPr="005902D9">
        <w:t>chrony仕様に従う。</w:t>
      </w:r>
    </w:p>
    <w:p w14:paraId="2C19FE05" w14:textId="77777777" w:rsidR="00417531" w:rsidRPr="00A0186A" w:rsidRDefault="00417531">
      <w:pPr>
        <w:widowControl/>
        <w:jc w:val="left"/>
      </w:pPr>
      <w:r w:rsidRPr="00A0186A">
        <w:br w:type="page"/>
      </w:r>
    </w:p>
    <w:p w14:paraId="7C32CD38" w14:textId="77777777" w:rsidR="00BE1947" w:rsidRDefault="00BE1947" w:rsidP="000359C3">
      <w:pPr>
        <w:pStyle w:val="3"/>
      </w:pPr>
      <w:bookmarkStart w:id="418" w:name="_Toc71291735"/>
      <w:bookmarkStart w:id="419" w:name="_Toc71618747"/>
      <w:bookmarkStart w:id="420" w:name="_Toc124835643"/>
      <w:r>
        <w:rPr>
          <w:rFonts w:hint="eastAsia"/>
        </w:rPr>
        <w:lastRenderedPageBreak/>
        <w:t>ログ</w:t>
      </w:r>
      <w:r w:rsidRPr="00FD220E">
        <w:rPr>
          <w:rFonts w:hint="eastAsia"/>
        </w:rPr>
        <w:t>運用</w:t>
      </w:r>
      <w:bookmarkEnd w:id="418"/>
      <w:bookmarkEnd w:id="419"/>
      <w:bookmarkEnd w:id="420"/>
    </w:p>
    <w:p w14:paraId="43F7E184" w14:textId="77777777" w:rsidR="00926A56" w:rsidRDefault="00926A56" w:rsidP="00926A56">
      <w:pPr>
        <w:ind w:left="1276"/>
      </w:pPr>
      <w:r w:rsidRPr="00834C02">
        <w:rPr>
          <w:rFonts w:hint="eastAsia"/>
        </w:rPr>
        <w:t>営業・融資サポートシステム</w:t>
      </w:r>
      <w:r>
        <w:rPr>
          <w:rFonts w:hint="eastAsia"/>
        </w:rPr>
        <w:t>のログの運用について、以下に記載する。</w:t>
      </w:r>
    </w:p>
    <w:p w14:paraId="17936EAE" w14:textId="77777777" w:rsidR="00BE1947" w:rsidRPr="00926A56" w:rsidRDefault="00BE1947" w:rsidP="00BE1947"/>
    <w:p w14:paraId="0E09C801" w14:textId="77777777" w:rsidR="00DE3E8B" w:rsidRPr="005B7F2D" w:rsidRDefault="00725C7E" w:rsidP="003115D5">
      <w:pPr>
        <w:pStyle w:val="4"/>
        <w:numPr>
          <w:ilvl w:val="3"/>
          <w:numId w:val="105"/>
        </w:numPr>
        <w:tabs>
          <w:tab w:val="left" w:pos="2268"/>
        </w:tabs>
        <w:rPr>
          <w:color w:val="000000" w:themeColor="text1"/>
        </w:rPr>
      </w:pPr>
      <w:r w:rsidRPr="009F2EA5">
        <w:rPr>
          <w:rFonts w:hint="eastAsia"/>
          <w:color w:val="000000" w:themeColor="text1"/>
        </w:rPr>
        <w:t>保管対象ログ種別</w:t>
      </w:r>
    </w:p>
    <w:p w14:paraId="284A8A15" w14:textId="77777777" w:rsidR="006C0065" w:rsidRDefault="006C0065" w:rsidP="006C0065">
      <w:pPr>
        <w:ind w:leftChars="850" w:left="1700"/>
      </w:pPr>
      <w:r>
        <w:rPr>
          <w:rFonts w:hint="eastAsia"/>
        </w:rPr>
        <w:t>保管するログの種別と保管期間を以下表に記載する。なお、セキュリティスタンダードおよび</w:t>
      </w:r>
      <w:r w:rsidRPr="00A076D3">
        <w:rPr>
          <w:rFonts w:hint="eastAsia"/>
        </w:rPr>
        <w:t>2</w:t>
      </w:r>
      <w:r w:rsidRPr="00A076D3">
        <w:t>.</w:t>
      </w:r>
      <w:r w:rsidRPr="00A076D3">
        <w:rPr>
          <w:rFonts w:hint="eastAsia"/>
        </w:rPr>
        <w:t>3</w:t>
      </w:r>
      <w:r w:rsidRPr="00A076D3">
        <w:t>.</w:t>
      </w:r>
      <w:r w:rsidRPr="00A076D3">
        <w:rPr>
          <w:rFonts w:hint="eastAsia"/>
        </w:rPr>
        <w:t>1</w:t>
      </w:r>
      <w:r w:rsidRPr="00A076D3">
        <w:t>.</w:t>
      </w:r>
      <w:r w:rsidRPr="00A076D3">
        <w:rPr>
          <w:rFonts w:hint="eastAsia"/>
        </w:rPr>
        <w:t>3</w:t>
      </w:r>
      <w:r w:rsidRPr="00A076D3">
        <w:t xml:space="preserve"> </w:t>
      </w:r>
      <w:r w:rsidRPr="00A076D3">
        <w:rPr>
          <w:rFonts w:hint="eastAsia"/>
        </w:rPr>
        <w:t>保管期間</w:t>
      </w:r>
      <w:r>
        <w:rPr>
          <w:rFonts w:hint="eastAsia"/>
        </w:rPr>
        <w:t>に則</w:t>
      </w:r>
      <w:r w:rsidRPr="006C0065">
        <w:rPr>
          <w:rFonts w:hint="eastAsia"/>
        </w:rPr>
        <w:t>り</w:t>
      </w:r>
      <w:r w:rsidRPr="006C0065">
        <w:t>S3</w:t>
      </w:r>
      <w:r w:rsidRPr="006C0065">
        <w:rPr>
          <w:rFonts w:hint="eastAsia"/>
        </w:rPr>
        <w:t>バケットに１年または５年間保管する。また、S3にバックアップされたデータに関しては、AWS料金の利用料低減</w:t>
      </w:r>
      <w:r>
        <w:rPr>
          <w:rFonts w:hint="eastAsia"/>
        </w:rPr>
        <w:t>を目的として、1か月経過したログからS3の標準ストレージクラスからS3のGlacierストレージクラスへローテーションを実施する。S3バケットに保管されたログのうち保存期間を超過したログは、自動で削除される。</w:t>
      </w:r>
    </w:p>
    <w:p w14:paraId="4EA0188D" w14:textId="388C583E" w:rsidR="006C0065" w:rsidRDefault="006C0065" w:rsidP="006C0065">
      <w:pPr>
        <w:pStyle w:val="12"/>
      </w:pPr>
    </w:p>
    <w:tbl>
      <w:tblPr>
        <w:tblW w:w="4735" w:type="pct"/>
        <w:tblInd w:w="846" w:type="dxa"/>
        <w:tblLayout w:type="fixed"/>
        <w:tblCellMar>
          <w:left w:w="99" w:type="dxa"/>
          <w:right w:w="99" w:type="dxa"/>
        </w:tblCellMar>
        <w:tblLook w:val="04A0" w:firstRow="1" w:lastRow="0" w:firstColumn="1" w:lastColumn="0" w:noHBand="0" w:noVBand="1"/>
      </w:tblPr>
      <w:tblGrid>
        <w:gridCol w:w="564"/>
        <w:gridCol w:w="1389"/>
        <w:gridCol w:w="1168"/>
        <w:gridCol w:w="2813"/>
        <w:gridCol w:w="3563"/>
        <w:gridCol w:w="695"/>
      </w:tblGrid>
      <w:tr w:rsidR="00313E3B" w:rsidRPr="008D3B77" w14:paraId="64F28B19" w14:textId="7E1238B7" w:rsidTr="00A74D08">
        <w:trPr>
          <w:trHeight w:val="285"/>
          <w:tblHeader/>
        </w:trPr>
        <w:tc>
          <w:tcPr>
            <w:tcW w:w="276" w:type="pct"/>
            <w:tcBorders>
              <w:top w:val="single" w:sz="4" w:space="0" w:color="auto"/>
              <w:left w:val="single" w:sz="4" w:space="0" w:color="auto"/>
              <w:bottom w:val="single" w:sz="4" w:space="0" w:color="auto"/>
              <w:right w:val="single" w:sz="4" w:space="0" w:color="auto"/>
            </w:tcBorders>
            <w:shd w:val="clear" w:color="000000" w:fill="B4C6E7"/>
          </w:tcPr>
          <w:p w14:paraId="4BAA34DA" w14:textId="77777777" w:rsidR="003F5865" w:rsidRPr="008D3B77" w:rsidRDefault="003F5865" w:rsidP="00A42D69">
            <w:pPr>
              <w:widowControl/>
              <w:jc w:val="center"/>
              <w:rPr>
                <w:rFonts w:cs="Meiryo UI"/>
                <w:color w:val="000000"/>
                <w:szCs w:val="20"/>
              </w:rPr>
            </w:pPr>
            <w:r w:rsidRPr="008D3B77">
              <w:rPr>
                <w:rFonts w:cs="Meiryo UI" w:hint="eastAsia"/>
                <w:color w:val="000000"/>
                <w:szCs w:val="20"/>
              </w:rPr>
              <w:t>No.</w:t>
            </w:r>
          </w:p>
        </w:tc>
        <w:tc>
          <w:tcPr>
            <w:tcW w:w="1254" w:type="pct"/>
            <w:gridSpan w:val="2"/>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5BBA66EF" w14:textId="77777777" w:rsidR="003F5865" w:rsidRPr="008D3B77" w:rsidRDefault="003F5865" w:rsidP="00A42D69">
            <w:pPr>
              <w:widowControl/>
              <w:jc w:val="center"/>
              <w:rPr>
                <w:rFonts w:cs="Meiryo UI"/>
                <w:color w:val="000000"/>
                <w:szCs w:val="20"/>
              </w:rPr>
            </w:pPr>
            <w:r w:rsidRPr="008D3B77">
              <w:rPr>
                <w:rFonts w:cs="Meiryo UI" w:hint="eastAsia"/>
                <w:color w:val="000000"/>
                <w:szCs w:val="20"/>
              </w:rPr>
              <w:t>ログ種別</w:t>
            </w:r>
          </w:p>
        </w:tc>
        <w:tc>
          <w:tcPr>
            <w:tcW w:w="1380" w:type="pct"/>
            <w:tcBorders>
              <w:top w:val="single" w:sz="4" w:space="0" w:color="auto"/>
              <w:left w:val="nil"/>
              <w:bottom w:val="single" w:sz="4" w:space="0" w:color="auto"/>
              <w:right w:val="single" w:sz="4" w:space="0" w:color="auto"/>
            </w:tcBorders>
            <w:shd w:val="clear" w:color="000000" w:fill="B4C6E7"/>
            <w:noWrap/>
            <w:vAlign w:val="center"/>
            <w:hideMark/>
          </w:tcPr>
          <w:p w14:paraId="190BD391" w14:textId="77777777" w:rsidR="003F5865" w:rsidRPr="008D3B77" w:rsidRDefault="003F5865" w:rsidP="00A42D69">
            <w:pPr>
              <w:widowControl/>
              <w:jc w:val="center"/>
              <w:rPr>
                <w:rFonts w:cs="Meiryo UI"/>
                <w:szCs w:val="20"/>
              </w:rPr>
            </w:pPr>
            <w:r w:rsidRPr="008D3B77">
              <w:rPr>
                <w:rFonts w:cs="Meiryo UI" w:hint="eastAsia"/>
                <w:szCs w:val="20"/>
              </w:rPr>
              <w:t>ログの概要</w:t>
            </w:r>
          </w:p>
        </w:tc>
        <w:tc>
          <w:tcPr>
            <w:tcW w:w="1748" w:type="pct"/>
            <w:tcBorders>
              <w:top w:val="single" w:sz="4" w:space="0" w:color="auto"/>
              <w:left w:val="nil"/>
              <w:bottom w:val="single" w:sz="4" w:space="0" w:color="auto"/>
              <w:right w:val="single" w:sz="4" w:space="0" w:color="auto"/>
            </w:tcBorders>
            <w:shd w:val="clear" w:color="000000" w:fill="B4C6E7"/>
            <w:vAlign w:val="center"/>
          </w:tcPr>
          <w:p w14:paraId="75C01500" w14:textId="77777777" w:rsidR="003F5865" w:rsidRPr="008D3B77" w:rsidRDefault="003F5865" w:rsidP="00A42D69">
            <w:pPr>
              <w:widowControl/>
              <w:jc w:val="center"/>
              <w:rPr>
                <w:rFonts w:cs="Meiryo UI"/>
                <w:szCs w:val="20"/>
              </w:rPr>
            </w:pPr>
            <w:r w:rsidRPr="008D3B77">
              <w:rPr>
                <w:rFonts w:cs="Meiryo UI" w:hint="eastAsia"/>
                <w:szCs w:val="20"/>
              </w:rPr>
              <w:t>用途</w:t>
            </w:r>
          </w:p>
        </w:tc>
        <w:tc>
          <w:tcPr>
            <w:tcW w:w="341" w:type="pct"/>
            <w:tcBorders>
              <w:top w:val="single" w:sz="4" w:space="0" w:color="auto"/>
              <w:left w:val="nil"/>
              <w:bottom w:val="single" w:sz="4" w:space="0" w:color="auto"/>
              <w:right w:val="single" w:sz="4" w:space="0" w:color="auto"/>
            </w:tcBorders>
            <w:shd w:val="clear" w:color="000000" w:fill="B4C6E7"/>
          </w:tcPr>
          <w:p w14:paraId="1C16D2EC" w14:textId="3FF60242" w:rsidR="003F5865" w:rsidRPr="008D3B77" w:rsidRDefault="003F5865" w:rsidP="00A42D69">
            <w:pPr>
              <w:widowControl/>
              <w:jc w:val="center"/>
              <w:rPr>
                <w:rFonts w:cs="Meiryo UI"/>
                <w:szCs w:val="20"/>
              </w:rPr>
            </w:pPr>
            <w:r>
              <w:rPr>
                <w:rFonts w:cs="Meiryo UI" w:hint="eastAsia"/>
                <w:szCs w:val="20"/>
              </w:rPr>
              <w:t>保管期間</w:t>
            </w:r>
          </w:p>
        </w:tc>
      </w:tr>
      <w:tr w:rsidR="00313E3B" w:rsidRPr="00C94743" w14:paraId="57E1289D" w14:textId="5D6EBB6F" w:rsidTr="00A74D08">
        <w:trPr>
          <w:trHeight w:val="383"/>
        </w:trPr>
        <w:tc>
          <w:tcPr>
            <w:tcW w:w="276" w:type="pct"/>
            <w:tcBorders>
              <w:top w:val="nil"/>
              <w:left w:val="single" w:sz="4" w:space="0" w:color="auto"/>
              <w:bottom w:val="single" w:sz="4" w:space="0" w:color="auto"/>
              <w:right w:val="single" w:sz="4" w:space="0" w:color="auto"/>
            </w:tcBorders>
            <w:shd w:val="clear" w:color="auto" w:fill="auto"/>
            <w:vAlign w:val="center"/>
          </w:tcPr>
          <w:p w14:paraId="47CF1FB7" w14:textId="77777777" w:rsidR="003F5865" w:rsidRPr="005C01C0" w:rsidRDefault="003F5865" w:rsidP="00A42D69">
            <w:pPr>
              <w:widowControl/>
              <w:jc w:val="center"/>
              <w:rPr>
                <w:rFonts w:cs="Meiryo UI"/>
                <w:color w:val="000000"/>
                <w:szCs w:val="20"/>
              </w:rPr>
            </w:pPr>
            <w:r w:rsidRPr="005C01C0">
              <w:rPr>
                <w:rFonts w:cs="Meiryo UI" w:hint="eastAsia"/>
                <w:color w:val="000000"/>
                <w:szCs w:val="20"/>
              </w:rPr>
              <w:t>1</w:t>
            </w:r>
          </w:p>
        </w:tc>
        <w:tc>
          <w:tcPr>
            <w:tcW w:w="1254" w:type="pct"/>
            <w:gridSpan w:val="2"/>
            <w:tcBorders>
              <w:top w:val="nil"/>
              <w:left w:val="single" w:sz="4" w:space="0" w:color="auto"/>
              <w:bottom w:val="single" w:sz="4" w:space="0" w:color="auto"/>
              <w:right w:val="single" w:sz="4" w:space="0" w:color="auto"/>
            </w:tcBorders>
            <w:shd w:val="clear" w:color="auto" w:fill="auto"/>
            <w:noWrap/>
            <w:vAlign w:val="center"/>
          </w:tcPr>
          <w:p w14:paraId="70007CF4" w14:textId="77777777" w:rsidR="003F5865" w:rsidRPr="00C94743" w:rsidRDefault="003F5865" w:rsidP="00A42D69">
            <w:pPr>
              <w:widowControl/>
              <w:jc w:val="left"/>
              <w:rPr>
                <w:rFonts w:cs="Meiryo UI"/>
                <w:szCs w:val="20"/>
              </w:rPr>
            </w:pPr>
            <w:r w:rsidRPr="00C94743">
              <w:rPr>
                <w:rFonts w:cs="Meiryo UI" w:hint="eastAsia"/>
                <w:szCs w:val="20"/>
              </w:rPr>
              <w:t>監査ログ</w:t>
            </w:r>
            <w:r>
              <w:rPr>
                <w:rFonts w:cs="Meiryo UI" w:hint="eastAsia"/>
                <w:szCs w:val="20"/>
              </w:rPr>
              <w:t>（ファイル連携サーバ）</w:t>
            </w:r>
          </w:p>
        </w:tc>
        <w:tc>
          <w:tcPr>
            <w:tcW w:w="1380" w:type="pct"/>
            <w:tcBorders>
              <w:top w:val="nil"/>
              <w:left w:val="nil"/>
              <w:bottom w:val="single" w:sz="4" w:space="0" w:color="auto"/>
              <w:right w:val="single" w:sz="4" w:space="0" w:color="auto"/>
            </w:tcBorders>
            <w:shd w:val="clear" w:color="auto" w:fill="auto"/>
            <w:noWrap/>
            <w:vAlign w:val="center"/>
          </w:tcPr>
          <w:p w14:paraId="5DC695CC" w14:textId="77777777" w:rsidR="003F5865" w:rsidRPr="00C94743" w:rsidRDefault="003F5865" w:rsidP="00A42D69">
            <w:pPr>
              <w:widowControl/>
              <w:jc w:val="left"/>
              <w:rPr>
                <w:rFonts w:cs="Meiryo UI"/>
                <w:szCs w:val="20"/>
              </w:rPr>
            </w:pPr>
            <w:r>
              <w:rPr>
                <w:rFonts w:cs="Meiryo UI" w:hint="eastAsia"/>
                <w:szCs w:val="20"/>
              </w:rPr>
              <w:t>ファイル連携</w:t>
            </w:r>
            <w:r w:rsidRPr="00C94743">
              <w:rPr>
                <w:rFonts w:cs="Meiryo UI" w:hint="eastAsia"/>
                <w:szCs w:val="20"/>
              </w:rPr>
              <w:t>サーバ</w:t>
            </w:r>
            <w:r>
              <w:rPr>
                <w:rFonts w:cs="Meiryo UI" w:hint="eastAsia"/>
                <w:szCs w:val="20"/>
              </w:rPr>
              <w:t>の処理で発生した実行ユーザ、実行ファイル、操作など</w:t>
            </w:r>
          </w:p>
        </w:tc>
        <w:tc>
          <w:tcPr>
            <w:tcW w:w="1748" w:type="pct"/>
            <w:tcBorders>
              <w:top w:val="nil"/>
              <w:left w:val="nil"/>
              <w:bottom w:val="single" w:sz="4" w:space="0" w:color="auto"/>
              <w:right w:val="single" w:sz="4" w:space="0" w:color="auto"/>
            </w:tcBorders>
            <w:shd w:val="clear" w:color="auto" w:fill="auto"/>
            <w:vAlign w:val="center"/>
          </w:tcPr>
          <w:p w14:paraId="266DA860" w14:textId="77777777" w:rsidR="003F5865" w:rsidRPr="00C94743" w:rsidRDefault="003F5865" w:rsidP="00A42D69">
            <w:pPr>
              <w:widowControl/>
              <w:jc w:val="left"/>
              <w:rPr>
                <w:rFonts w:cs="Meiryo UI"/>
                <w:szCs w:val="20"/>
              </w:rPr>
            </w:pPr>
            <w:r w:rsidRPr="00C94743">
              <w:rPr>
                <w:rFonts w:cs="Meiryo UI" w:hint="eastAsia"/>
                <w:szCs w:val="20"/>
              </w:rPr>
              <w:t>監査系ログ</w:t>
            </w:r>
            <w:r>
              <w:rPr>
                <w:rFonts w:cs="Meiryo UI" w:hint="eastAsia"/>
                <w:szCs w:val="20"/>
              </w:rPr>
              <w:t>（監査対応で調査対象となるログ）</w:t>
            </w:r>
          </w:p>
        </w:tc>
        <w:tc>
          <w:tcPr>
            <w:tcW w:w="341" w:type="pct"/>
            <w:tcBorders>
              <w:top w:val="nil"/>
              <w:left w:val="nil"/>
              <w:bottom w:val="single" w:sz="4" w:space="0" w:color="auto"/>
              <w:right w:val="single" w:sz="4" w:space="0" w:color="auto"/>
            </w:tcBorders>
          </w:tcPr>
          <w:p w14:paraId="7C1972E1" w14:textId="28C4ADB8" w:rsidR="003F5865" w:rsidRPr="00C94743" w:rsidRDefault="003F5865" w:rsidP="00A42D69">
            <w:pPr>
              <w:widowControl/>
              <w:jc w:val="left"/>
              <w:rPr>
                <w:rFonts w:cs="Meiryo UI"/>
                <w:szCs w:val="20"/>
              </w:rPr>
            </w:pPr>
            <w:r>
              <w:rPr>
                <w:rFonts w:cs="Meiryo UI" w:hint="eastAsia"/>
                <w:szCs w:val="20"/>
              </w:rPr>
              <w:t>5年</w:t>
            </w:r>
          </w:p>
        </w:tc>
      </w:tr>
      <w:tr w:rsidR="00313E3B" w:rsidRPr="00C94743" w14:paraId="2184A83D" w14:textId="3DBA4840" w:rsidTr="00A74D08">
        <w:trPr>
          <w:trHeight w:val="383"/>
        </w:trPr>
        <w:tc>
          <w:tcPr>
            <w:tcW w:w="276" w:type="pct"/>
            <w:tcBorders>
              <w:top w:val="nil"/>
              <w:left w:val="single" w:sz="4" w:space="0" w:color="auto"/>
              <w:bottom w:val="single" w:sz="4" w:space="0" w:color="auto"/>
              <w:right w:val="single" w:sz="4" w:space="0" w:color="auto"/>
            </w:tcBorders>
            <w:vAlign w:val="center"/>
          </w:tcPr>
          <w:p w14:paraId="73E002A6" w14:textId="77777777" w:rsidR="003F5865" w:rsidRPr="005C01C0" w:rsidRDefault="003F5865" w:rsidP="00A42D69">
            <w:pPr>
              <w:widowControl/>
              <w:jc w:val="center"/>
              <w:rPr>
                <w:rFonts w:cs="Meiryo UI"/>
                <w:color w:val="000000"/>
                <w:szCs w:val="20"/>
              </w:rPr>
            </w:pPr>
            <w:r>
              <w:rPr>
                <w:rFonts w:cs="Meiryo UI" w:hint="eastAsia"/>
                <w:color w:val="000000"/>
                <w:szCs w:val="20"/>
              </w:rPr>
              <w:t>2</w:t>
            </w:r>
          </w:p>
        </w:tc>
        <w:tc>
          <w:tcPr>
            <w:tcW w:w="1254" w:type="pct"/>
            <w:gridSpan w:val="2"/>
            <w:tcBorders>
              <w:top w:val="nil"/>
              <w:left w:val="single" w:sz="4" w:space="0" w:color="auto"/>
              <w:bottom w:val="single" w:sz="4" w:space="0" w:color="auto"/>
              <w:right w:val="single" w:sz="4" w:space="0" w:color="auto"/>
            </w:tcBorders>
            <w:shd w:val="clear" w:color="auto" w:fill="auto"/>
            <w:noWrap/>
            <w:vAlign w:val="center"/>
            <w:hideMark/>
          </w:tcPr>
          <w:p w14:paraId="73D27E8E" w14:textId="77777777" w:rsidR="003F5865" w:rsidRPr="00C94743" w:rsidRDefault="003F5865" w:rsidP="00A42D69">
            <w:pPr>
              <w:widowControl/>
              <w:jc w:val="left"/>
              <w:rPr>
                <w:rFonts w:cs="Meiryo UI"/>
                <w:szCs w:val="20"/>
              </w:rPr>
            </w:pPr>
            <w:r w:rsidRPr="00C94743">
              <w:rPr>
                <w:rFonts w:cs="Meiryo UI" w:hint="eastAsia"/>
                <w:szCs w:val="20"/>
              </w:rPr>
              <w:t>監査ログ</w:t>
            </w:r>
            <w:r>
              <w:rPr>
                <w:rFonts w:cs="Meiryo UI" w:hint="eastAsia"/>
                <w:szCs w:val="20"/>
              </w:rPr>
              <w:t>（バッチサーバ）</w:t>
            </w:r>
          </w:p>
        </w:tc>
        <w:tc>
          <w:tcPr>
            <w:tcW w:w="1380" w:type="pct"/>
            <w:tcBorders>
              <w:top w:val="nil"/>
              <w:left w:val="nil"/>
              <w:bottom w:val="single" w:sz="4" w:space="0" w:color="auto"/>
              <w:right w:val="single" w:sz="4" w:space="0" w:color="auto"/>
            </w:tcBorders>
            <w:shd w:val="clear" w:color="auto" w:fill="auto"/>
            <w:noWrap/>
            <w:vAlign w:val="center"/>
            <w:hideMark/>
          </w:tcPr>
          <w:p w14:paraId="6D4E0F49" w14:textId="77777777" w:rsidR="003F5865" w:rsidRPr="00C94743" w:rsidRDefault="003F5865" w:rsidP="00A42D69">
            <w:pPr>
              <w:widowControl/>
              <w:jc w:val="left"/>
              <w:rPr>
                <w:rFonts w:cs="Meiryo UI"/>
                <w:szCs w:val="20"/>
              </w:rPr>
            </w:pPr>
            <w:r w:rsidRPr="00C94743">
              <w:rPr>
                <w:rFonts w:cs="Meiryo UI" w:hint="eastAsia"/>
                <w:szCs w:val="20"/>
              </w:rPr>
              <w:t>バッチサーバ</w:t>
            </w:r>
            <w:r>
              <w:rPr>
                <w:rFonts w:cs="Meiryo UI" w:hint="eastAsia"/>
                <w:szCs w:val="20"/>
              </w:rPr>
              <w:t>の処理で発生した実行ユーザ、実行ファイル、操作など</w:t>
            </w:r>
          </w:p>
        </w:tc>
        <w:tc>
          <w:tcPr>
            <w:tcW w:w="1748" w:type="pct"/>
            <w:tcBorders>
              <w:top w:val="nil"/>
              <w:left w:val="nil"/>
              <w:bottom w:val="single" w:sz="4" w:space="0" w:color="auto"/>
              <w:right w:val="single" w:sz="4" w:space="0" w:color="auto"/>
            </w:tcBorders>
            <w:vAlign w:val="center"/>
          </w:tcPr>
          <w:p w14:paraId="66AD4D8B" w14:textId="77777777" w:rsidR="003F5865" w:rsidRPr="00C94743" w:rsidRDefault="003F5865" w:rsidP="00A42D69">
            <w:pPr>
              <w:widowControl/>
              <w:jc w:val="left"/>
              <w:rPr>
                <w:rFonts w:cs="Meiryo UI"/>
                <w:szCs w:val="20"/>
              </w:rPr>
            </w:pPr>
            <w:r w:rsidRPr="00C94743">
              <w:rPr>
                <w:rFonts w:cs="Meiryo UI" w:hint="eastAsia"/>
                <w:szCs w:val="20"/>
              </w:rPr>
              <w:t>監査系ログ</w:t>
            </w:r>
            <w:r>
              <w:rPr>
                <w:rFonts w:cs="Meiryo UI" w:hint="eastAsia"/>
                <w:szCs w:val="20"/>
              </w:rPr>
              <w:t>（監査対応で調査対象となるログ）</w:t>
            </w:r>
          </w:p>
        </w:tc>
        <w:tc>
          <w:tcPr>
            <w:tcW w:w="341" w:type="pct"/>
            <w:tcBorders>
              <w:top w:val="nil"/>
              <w:left w:val="nil"/>
              <w:bottom w:val="single" w:sz="4" w:space="0" w:color="auto"/>
              <w:right w:val="single" w:sz="4" w:space="0" w:color="auto"/>
            </w:tcBorders>
          </w:tcPr>
          <w:p w14:paraId="2E72A2C2" w14:textId="244C26A1" w:rsidR="003F5865" w:rsidRPr="00C94743" w:rsidRDefault="003F5865" w:rsidP="00A42D69">
            <w:pPr>
              <w:widowControl/>
              <w:jc w:val="left"/>
              <w:rPr>
                <w:rFonts w:cs="Meiryo UI"/>
                <w:szCs w:val="20"/>
              </w:rPr>
            </w:pPr>
            <w:r>
              <w:rPr>
                <w:rFonts w:cs="Meiryo UI" w:hint="eastAsia"/>
                <w:szCs w:val="20"/>
              </w:rPr>
              <w:t>5年</w:t>
            </w:r>
          </w:p>
        </w:tc>
      </w:tr>
      <w:tr w:rsidR="00313E3B" w:rsidRPr="00C94743" w14:paraId="35939464" w14:textId="316D9B5B" w:rsidTr="00A74D08">
        <w:trPr>
          <w:trHeight w:val="383"/>
        </w:trPr>
        <w:tc>
          <w:tcPr>
            <w:tcW w:w="276" w:type="pct"/>
            <w:tcBorders>
              <w:top w:val="nil"/>
              <w:left w:val="single" w:sz="4" w:space="0" w:color="auto"/>
              <w:bottom w:val="single" w:sz="4" w:space="0" w:color="auto"/>
              <w:right w:val="single" w:sz="4" w:space="0" w:color="auto"/>
            </w:tcBorders>
            <w:vAlign w:val="center"/>
          </w:tcPr>
          <w:p w14:paraId="7936DE5C" w14:textId="77777777" w:rsidR="003F5865" w:rsidRPr="005C01C0" w:rsidRDefault="003F5865" w:rsidP="00A42D69">
            <w:pPr>
              <w:widowControl/>
              <w:jc w:val="center"/>
              <w:rPr>
                <w:rFonts w:cs="Meiryo UI"/>
                <w:color w:val="000000"/>
                <w:szCs w:val="20"/>
              </w:rPr>
            </w:pPr>
            <w:r>
              <w:rPr>
                <w:rFonts w:cs="Meiryo UI" w:hint="eastAsia"/>
                <w:color w:val="000000"/>
                <w:szCs w:val="20"/>
              </w:rPr>
              <w:t>3</w:t>
            </w:r>
          </w:p>
        </w:tc>
        <w:tc>
          <w:tcPr>
            <w:tcW w:w="1254" w:type="pct"/>
            <w:gridSpan w:val="2"/>
            <w:tcBorders>
              <w:top w:val="nil"/>
              <w:left w:val="single" w:sz="4" w:space="0" w:color="auto"/>
              <w:bottom w:val="single" w:sz="4" w:space="0" w:color="auto"/>
              <w:right w:val="single" w:sz="4" w:space="0" w:color="auto"/>
            </w:tcBorders>
            <w:shd w:val="clear" w:color="auto" w:fill="auto"/>
            <w:noWrap/>
            <w:vAlign w:val="center"/>
          </w:tcPr>
          <w:p w14:paraId="48FD6416" w14:textId="77777777" w:rsidR="003F5865" w:rsidRPr="00C94743" w:rsidRDefault="003F5865" w:rsidP="00A42D69">
            <w:pPr>
              <w:widowControl/>
              <w:jc w:val="left"/>
              <w:rPr>
                <w:rFonts w:cs="Meiryo UI"/>
                <w:szCs w:val="20"/>
              </w:rPr>
            </w:pPr>
            <w:r>
              <w:rPr>
                <w:rFonts w:cs="Meiryo UI" w:hint="eastAsia"/>
                <w:szCs w:val="20"/>
              </w:rPr>
              <w:t>監査ログ（Web</w:t>
            </w:r>
            <w:r>
              <w:rPr>
                <w:rFonts w:cs="Meiryo UI"/>
                <w:szCs w:val="20"/>
              </w:rPr>
              <w:t>/AP</w:t>
            </w:r>
            <w:r>
              <w:rPr>
                <w:rFonts w:cs="Meiryo UI" w:hint="eastAsia"/>
                <w:szCs w:val="20"/>
              </w:rPr>
              <w:t>サーバ）</w:t>
            </w:r>
          </w:p>
        </w:tc>
        <w:tc>
          <w:tcPr>
            <w:tcW w:w="1380" w:type="pct"/>
            <w:tcBorders>
              <w:top w:val="nil"/>
              <w:left w:val="nil"/>
              <w:bottom w:val="single" w:sz="4" w:space="0" w:color="auto"/>
              <w:right w:val="single" w:sz="4" w:space="0" w:color="auto"/>
            </w:tcBorders>
            <w:shd w:val="clear" w:color="auto" w:fill="auto"/>
            <w:noWrap/>
            <w:vAlign w:val="center"/>
          </w:tcPr>
          <w:p w14:paraId="3BF572CA" w14:textId="77777777" w:rsidR="003F5865" w:rsidRPr="00F105CC" w:rsidRDefault="003F5865" w:rsidP="00A42D69">
            <w:pPr>
              <w:widowControl/>
              <w:jc w:val="left"/>
              <w:rPr>
                <w:rFonts w:cs="Meiryo UI"/>
                <w:szCs w:val="20"/>
              </w:rPr>
            </w:pPr>
            <w:r>
              <w:rPr>
                <w:rFonts w:cs="Meiryo UI" w:hint="eastAsia"/>
                <w:szCs w:val="20"/>
              </w:rPr>
              <w:t>W</w:t>
            </w:r>
            <w:r>
              <w:rPr>
                <w:rFonts w:cs="Meiryo UI"/>
                <w:szCs w:val="20"/>
              </w:rPr>
              <w:t>eb/AP</w:t>
            </w:r>
            <w:r w:rsidRPr="00C94743">
              <w:rPr>
                <w:rFonts w:cs="Meiryo UI" w:hint="eastAsia"/>
                <w:szCs w:val="20"/>
              </w:rPr>
              <w:t>サーバ</w:t>
            </w:r>
            <w:r>
              <w:rPr>
                <w:rFonts w:cs="Meiryo UI" w:hint="eastAsia"/>
                <w:szCs w:val="20"/>
              </w:rPr>
              <w:t>の処理で発生した実行ユーザ、実行ファイル、操作など</w:t>
            </w:r>
          </w:p>
        </w:tc>
        <w:tc>
          <w:tcPr>
            <w:tcW w:w="1748" w:type="pct"/>
            <w:tcBorders>
              <w:top w:val="nil"/>
              <w:left w:val="nil"/>
              <w:bottom w:val="single" w:sz="4" w:space="0" w:color="auto"/>
              <w:right w:val="single" w:sz="4" w:space="0" w:color="auto"/>
            </w:tcBorders>
            <w:vAlign w:val="center"/>
          </w:tcPr>
          <w:p w14:paraId="52417E35" w14:textId="77777777" w:rsidR="003F5865" w:rsidRPr="00C94743" w:rsidRDefault="003F5865" w:rsidP="00A42D69">
            <w:pPr>
              <w:widowControl/>
              <w:jc w:val="left"/>
              <w:rPr>
                <w:rFonts w:cs="Meiryo UI"/>
                <w:szCs w:val="20"/>
              </w:rPr>
            </w:pPr>
            <w:r w:rsidRPr="00C94743">
              <w:rPr>
                <w:rFonts w:cs="Meiryo UI" w:hint="eastAsia"/>
                <w:szCs w:val="20"/>
              </w:rPr>
              <w:t>監査系ログ</w:t>
            </w:r>
            <w:r>
              <w:rPr>
                <w:rFonts w:cs="Meiryo UI" w:hint="eastAsia"/>
                <w:szCs w:val="20"/>
              </w:rPr>
              <w:t>（監査対応で調査対象となるログ）</w:t>
            </w:r>
          </w:p>
        </w:tc>
        <w:tc>
          <w:tcPr>
            <w:tcW w:w="341" w:type="pct"/>
            <w:tcBorders>
              <w:top w:val="nil"/>
              <w:left w:val="nil"/>
              <w:bottom w:val="single" w:sz="4" w:space="0" w:color="auto"/>
              <w:right w:val="single" w:sz="4" w:space="0" w:color="auto"/>
            </w:tcBorders>
          </w:tcPr>
          <w:p w14:paraId="54EDD1D1" w14:textId="49DCC720" w:rsidR="003F5865" w:rsidRPr="00C94743" w:rsidRDefault="003F5865" w:rsidP="00A42D69">
            <w:pPr>
              <w:widowControl/>
              <w:jc w:val="left"/>
              <w:rPr>
                <w:rFonts w:cs="Meiryo UI"/>
                <w:szCs w:val="20"/>
              </w:rPr>
            </w:pPr>
            <w:r>
              <w:rPr>
                <w:rFonts w:cs="Meiryo UI" w:hint="eastAsia"/>
                <w:szCs w:val="20"/>
              </w:rPr>
              <w:t>5年</w:t>
            </w:r>
          </w:p>
        </w:tc>
      </w:tr>
      <w:tr w:rsidR="00313E3B" w:rsidRPr="005C01C0" w14:paraId="1A240C83" w14:textId="213CA71D" w:rsidTr="00A74D08">
        <w:trPr>
          <w:trHeight w:val="254"/>
        </w:trPr>
        <w:tc>
          <w:tcPr>
            <w:tcW w:w="276" w:type="pct"/>
            <w:vMerge w:val="restart"/>
            <w:tcBorders>
              <w:top w:val="single" w:sz="4" w:space="0" w:color="auto"/>
              <w:left w:val="single" w:sz="4" w:space="0" w:color="auto"/>
              <w:right w:val="single" w:sz="4" w:space="0" w:color="auto"/>
            </w:tcBorders>
            <w:shd w:val="clear" w:color="auto" w:fill="FFFF00"/>
            <w:vAlign w:val="center"/>
          </w:tcPr>
          <w:p w14:paraId="79B091B2" w14:textId="77777777" w:rsidR="003F5865" w:rsidRPr="005C01C0" w:rsidRDefault="003F5865" w:rsidP="00A42D69">
            <w:pPr>
              <w:widowControl/>
              <w:jc w:val="center"/>
              <w:rPr>
                <w:rFonts w:cs="Meiryo UI"/>
                <w:color w:val="000000"/>
                <w:szCs w:val="20"/>
              </w:rPr>
            </w:pPr>
            <w:r>
              <w:rPr>
                <w:rFonts w:cs="Meiryo UI" w:hint="eastAsia"/>
                <w:color w:val="000000"/>
                <w:szCs w:val="20"/>
              </w:rPr>
              <w:t>4</w:t>
            </w:r>
          </w:p>
        </w:tc>
        <w:tc>
          <w:tcPr>
            <w:tcW w:w="681" w:type="pct"/>
            <w:vMerge w:val="restart"/>
            <w:tcBorders>
              <w:top w:val="nil"/>
              <w:left w:val="single" w:sz="4" w:space="0" w:color="auto"/>
              <w:right w:val="single" w:sz="4" w:space="0" w:color="auto"/>
            </w:tcBorders>
            <w:shd w:val="clear" w:color="auto" w:fill="FFFF00"/>
            <w:noWrap/>
            <w:vAlign w:val="center"/>
            <w:hideMark/>
          </w:tcPr>
          <w:p w14:paraId="05D263E9" w14:textId="77777777" w:rsidR="003F5865" w:rsidRPr="000A63B3" w:rsidRDefault="003F5865" w:rsidP="00A42D69">
            <w:pPr>
              <w:widowControl/>
              <w:jc w:val="left"/>
              <w:rPr>
                <w:rFonts w:cs="Meiryo UI"/>
                <w:color w:val="000000"/>
                <w:szCs w:val="20"/>
              </w:rPr>
            </w:pPr>
            <w:r>
              <w:rPr>
                <w:rFonts w:cs="Meiryo UI" w:hint="eastAsia"/>
                <w:color w:val="000000"/>
                <w:szCs w:val="20"/>
              </w:rPr>
              <w:t>L</w:t>
            </w:r>
            <w:r>
              <w:rPr>
                <w:rFonts w:cs="Meiryo UI"/>
                <w:color w:val="000000"/>
                <w:szCs w:val="20"/>
              </w:rPr>
              <w:t>inux</w:t>
            </w:r>
            <w:r>
              <w:rPr>
                <w:rFonts w:cs="Meiryo UI" w:hint="eastAsia"/>
                <w:color w:val="000000"/>
                <w:szCs w:val="20"/>
              </w:rPr>
              <w:t>イベントログ（ファイル連携サーバ）</w:t>
            </w:r>
          </w:p>
        </w:tc>
        <w:tc>
          <w:tcPr>
            <w:tcW w:w="573" w:type="pct"/>
            <w:tcBorders>
              <w:top w:val="nil"/>
              <w:left w:val="single" w:sz="4" w:space="0" w:color="auto"/>
              <w:bottom w:val="single" w:sz="4" w:space="0" w:color="auto"/>
              <w:right w:val="single" w:sz="4" w:space="0" w:color="auto"/>
            </w:tcBorders>
            <w:shd w:val="clear" w:color="auto" w:fill="FFFF00"/>
            <w:vAlign w:val="center"/>
          </w:tcPr>
          <w:p w14:paraId="734F9A10" w14:textId="77777777" w:rsidR="003F5865" w:rsidRPr="007E772E" w:rsidRDefault="003F5865" w:rsidP="00A42D69">
            <w:pPr>
              <w:widowControl/>
              <w:jc w:val="left"/>
              <w:rPr>
                <w:rFonts w:cs="Meiryo UI"/>
                <w:color w:val="000000"/>
                <w:szCs w:val="20"/>
              </w:rPr>
            </w:pPr>
            <w:r>
              <w:rPr>
                <w:rFonts w:cs="Meiryo UI" w:hint="eastAsia"/>
                <w:kern w:val="0"/>
                <w:szCs w:val="20"/>
              </w:rPr>
              <w:t>ログインログ及びアプリケーションの操作/アクセスログのみ</w:t>
            </w:r>
          </w:p>
        </w:tc>
        <w:tc>
          <w:tcPr>
            <w:tcW w:w="1380" w:type="pct"/>
            <w:tcBorders>
              <w:top w:val="nil"/>
              <w:left w:val="nil"/>
              <w:bottom w:val="single" w:sz="4" w:space="0" w:color="auto"/>
              <w:right w:val="single" w:sz="4" w:space="0" w:color="auto"/>
            </w:tcBorders>
            <w:shd w:val="clear" w:color="auto" w:fill="FFFF00"/>
            <w:noWrap/>
            <w:vAlign w:val="center"/>
            <w:hideMark/>
          </w:tcPr>
          <w:p w14:paraId="4FD64F66" w14:textId="77777777" w:rsidR="003F5865" w:rsidRDefault="003F5865" w:rsidP="00A42D69">
            <w:pPr>
              <w:widowControl/>
              <w:jc w:val="left"/>
              <w:rPr>
                <w:rFonts w:cs="Meiryo UI"/>
                <w:szCs w:val="20"/>
              </w:rPr>
            </w:pPr>
            <w:r>
              <w:rPr>
                <w:rFonts w:cs="Meiryo UI" w:hint="eastAsia"/>
                <w:szCs w:val="20"/>
              </w:rPr>
              <w:t>ファイル連携サーバの処理で発生した実行ユーザ、実行ファイル、操作など</w:t>
            </w:r>
          </w:p>
          <w:p w14:paraId="6BB0D1FF" w14:textId="77777777" w:rsidR="003F5865" w:rsidRPr="005C01C0" w:rsidRDefault="003F5865" w:rsidP="00A42D69">
            <w:pPr>
              <w:widowControl/>
              <w:jc w:val="left"/>
              <w:rPr>
                <w:rFonts w:cs="Meiryo UI"/>
                <w:szCs w:val="20"/>
              </w:rPr>
            </w:pPr>
            <w:r>
              <w:rPr>
                <w:rFonts w:cs="Meiryo UI" w:hint="eastAsia"/>
                <w:kern w:val="0"/>
                <w:szCs w:val="20"/>
              </w:rPr>
              <w:t>※No.</w:t>
            </w:r>
            <w:r>
              <w:rPr>
                <w:rFonts w:cs="Meiryo UI"/>
                <w:kern w:val="0"/>
                <w:szCs w:val="20"/>
              </w:rPr>
              <w:t>1</w:t>
            </w:r>
            <w:r>
              <w:rPr>
                <w:rFonts w:cs="Meiryo UI" w:hint="eastAsia"/>
                <w:kern w:val="0"/>
                <w:szCs w:val="20"/>
              </w:rPr>
              <w:t>と同一</w:t>
            </w:r>
          </w:p>
        </w:tc>
        <w:tc>
          <w:tcPr>
            <w:tcW w:w="1748" w:type="pct"/>
            <w:tcBorders>
              <w:top w:val="nil"/>
              <w:left w:val="nil"/>
              <w:bottom w:val="single" w:sz="4" w:space="0" w:color="auto"/>
              <w:right w:val="single" w:sz="4" w:space="0" w:color="auto"/>
            </w:tcBorders>
            <w:shd w:val="clear" w:color="auto" w:fill="FFFF00"/>
            <w:vAlign w:val="center"/>
          </w:tcPr>
          <w:p w14:paraId="79750A96" w14:textId="77777777" w:rsidR="003F5865" w:rsidRPr="005C01C0" w:rsidRDefault="003F5865" w:rsidP="00A42D69">
            <w:pPr>
              <w:widowControl/>
              <w:jc w:val="left"/>
              <w:rPr>
                <w:rFonts w:cs="Meiryo UI"/>
                <w:szCs w:val="20"/>
              </w:rPr>
            </w:pPr>
            <w:r>
              <w:rPr>
                <w:rFonts w:cs="Meiryo UI" w:hint="eastAsia"/>
                <w:kern w:val="0"/>
                <w:szCs w:val="20"/>
              </w:rPr>
              <w:t>監査系ログ（監査対応で調査対象となるログ）</w:t>
            </w:r>
          </w:p>
        </w:tc>
        <w:tc>
          <w:tcPr>
            <w:tcW w:w="341" w:type="pct"/>
            <w:tcBorders>
              <w:top w:val="nil"/>
              <w:left w:val="nil"/>
              <w:bottom w:val="single" w:sz="4" w:space="0" w:color="auto"/>
              <w:right w:val="single" w:sz="4" w:space="0" w:color="auto"/>
            </w:tcBorders>
            <w:shd w:val="clear" w:color="auto" w:fill="FFFF00"/>
          </w:tcPr>
          <w:p w14:paraId="2EE3C5A0" w14:textId="02CFE296" w:rsidR="003F5865" w:rsidRDefault="003F5865" w:rsidP="00A42D69">
            <w:pPr>
              <w:widowControl/>
              <w:jc w:val="left"/>
              <w:rPr>
                <w:rFonts w:cs="Meiryo UI"/>
                <w:kern w:val="0"/>
                <w:szCs w:val="20"/>
              </w:rPr>
            </w:pPr>
            <w:r>
              <w:rPr>
                <w:rFonts w:cs="Meiryo UI" w:hint="eastAsia"/>
                <w:kern w:val="0"/>
                <w:szCs w:val="20"/>
              </w:rPr>
              <w:t>5年</w:t>
            </w:r>
          </w:p>
        </w:tc>
      </w:tr>
      <w:tr w:rsidR="00313E3B" w14:paraId="46A13794" w14:textId="26343E33" w:rsidTr="00A74D08">
        <w:trPr>
          <w:trHeight w:val="1552"/>
        </w:trPr>
        <w:tc>
          <w:tcPr>
            <w:tcW w:w="276" w:type="pct"/>
            <w:vMerge/>
            <w:tcBorders>
              <w:left w:val="single" w:sz="4" w:space="0" w:color="auto"/>
              <w:bottom w:val="single" w:sz="4" w:space="0" w:color="auto"/>
              <w:right w:val="single" w:sz="4" w:space="0" w:color="auto"/>
            </w:tcBorders>
            <w:shd w:val="clear" w:color="auto" w:fill="FFFF00"/>
            <w:vAlign w:val="center"/>
          </w:tcPr>
          <w:p w14:paraId="7400C658" w14:textId="77777777" w:rsidR="003F5865" w:rsidRDefault="003F5865" w:rsidP="00A42D69">
            <w:pPr>
              <w:widowControl/>
              <w:jc w:val="center"/>
              <w:rPr>
                <w:rFonts w:cs="Meiryo UI"/>
                <w:color w:val="000000"/>
                <w:szCs w:val="20"/>
              </w:rPr>
            </w:pPr>
          </w:p>
        </w:tc>
        <w:tc>
          <w:tcPr>
            <w:tcW w:w="681" w:type="pct"/>
            <w:vMerge/>
            <w:tcBorders>
              <w:left w:val="single" w:sz="4" w:space="0" w:color="auto"/>
              <w:bottom w:val="single" w:sz="4" w:space="0" w:color="auto"/>
              <w:right w:val="single" w:sz="4" w:space="0" w:color="auto"/>
            </w:tcBorders>
            <w:shd w:val="clear" w:color="auto" w:fill="FFFF00"/>
            <w:noWrap/>
            <w:vAlign w:val="center"/>
          </w:tcPr>
          <w:p w14:paraId="5CC6061E" w14:textId="77777777" w:rsidR="003F5865" w:rsidDel="000A63B3" w:rsidRDefault="003F5865" w:rsidP="00A42D69">
            <w:pPr>
              <w:widowControl/>
              <w:jc w:val="left"/>
              <w:rPr>
                <w:rFonts w:cs="Meiryo UI"/>
                <w:color w:val="000000"/>
                <w:szCs w:val="20"/>
              </w:rPr>
            </w:pPr>
          </w:p>
        </w:tc>
        <w:tc>
          <w:tcPr>
            <w:tcW w:w="573" w:type="pct"/>
            <w:tcBorders>
              <w:top w:val="single" w:sz="4" w:space="0" w:color="auto"/>
              <w:left w:val="single" w:sz="4" w:space="0" w:color="auto"/>
              <w:bottom w:val="single" w:sz="4" w:space="0" w:color="auto"/>
              <w:right w:val="single" w:sz="4" w:space="0" w:color="auto"/>
            </w:tcBorders>
            <w:shd w:val="clear" w:color="auto" w:fill="FFFF00"/>
            <w:vAlign w:val="center"/>
          </w:tcPr>
          <w:p w14:paraId="33E59952" w14:textId="77777777" w:rsidR="003F5865" w:rsidRPr="007E772E" w:rsidRDefault="003F5865" w:rsidP="00A42D69">
            <w:pPr>
              <w:widowControl/>
              <w:jc w:val="left"/>
              <w:rPr>
                <w:rFonts w:cs="Meiryo UI"/>
                <w:color w:val="000000"/>
                <w:szCs w:val="20"/>
              </w:rPr>
            </w:pPr>
            <w:r>
              <w:rPr>
                <w:rFonts w:cs="Meiryo UI" w:hint="eastAsia"/>
                <w:kern w:val="0"/>
                <w:szCs w:val="20"/>
              </w:rPr>
              <w:t>ログインログ及びアプリケーションの操作/アクセスログ以外</w:t>
            </w:r>
          </w:p>
        </w:tc>
        <w:tc>
          <w:tcPr>
            <w:tcW w:w="1380" w:type="pct"/>
            <w:tcBorders>
              <w:top w:val="single" w:sz="4" w:space="0" w:color="auto"/>
              <w:left w:val="nil"/>
              <w:bottom w:val="single" w:sz="4" w:space="0" w:color="auto"/>
              <w:right w:val="single" w:sz="4" w:space="0" w:color="auto"/>
            </w:tcBorders>
            <w:shd w:val="clear" w:color="auto" w:fill="FFFF00"/>
            <w:noWrap/>
            <w:vAlign w:val="center"/>
          </w:tcPr>
          <w:p w14:paraId="0A37B243" w14:textId="77777777" w:rsidR="003F5865" w:rsidRDefault="003F5865" w:rsidP="00A42D69">
            <w:pPr>
              <w:jc w:val="left"/>
              <w:rPr>
                <w:rFonts w:cs="Meiryo UI"/>
                <w:szCs w:val="20"/>
              </w:rPr>
            </w:pPr>
            <w:r>
              <w:rPr>
                <w:rFonts w:cs="Meiryo UI" w:hint="eastAsia"/>
                <w:szCs w:val="20"/>
              </w:rPr>
              <w:t>ファイル連携</w:t>
            </w:r>
            <w:r w:rsidRPr="005C01C0">
              <w:rPr>
                <w:rFonts w:cs="Meiryo UI" w:hint="eastAsia"/>
                <w:szCs w:val="20"/>
              </w:rPr>
              <w:t>サーバのアプリケーションエラーを含むOS上の様々な要因によって発生する問題のログ</w:t>
            </w:r>
          </w:p>
        </w:tc>
        <w:tc>
          <w:tcPr>
            <w:tcW w:w="1748" w:type="pct"/>
            <w:tcBorders>
              <w:top w:val="single" w:sz="4" w:space="0" w:color="auto"/>
              <w:left w:val="nil"/>
              <w:bottom w:val="single" w:sz="4" w:space="0" w:color="auto"/>
              <w:right w:val="single" w:sz="4" w:space="0" w:color="auto"/>
            </w:tcBorders>
            <w:shd w:val="clear" w:color="auto" w:fill="FFFF00"/>
            <w:vAlign w:val="center"/>
          </w:tcPr>
          <w:p w14:paraId="15BE7528" w14:textId="77777777" w:rsidR="003F5865" w:rsidRDefault="003F5865" w:rsidP="00A42D69">
            <w:pPr>
              <w:jc w:val="left"/>
              <w:rPr>
                <w:rFonts w:cs="Meiryo UI"/>
                <w:szCs w:val="20"/>
              </w:rPr>
            </w:pPr>
            <w:r w:rsidRPr="0060389F">
              <w:rPr>
                <w:rFonts w:cs="Meiryo UI" w:hint="eastAsia"/>
                <w:szCs w:val="20"/>
              </w:rPr>
              <w:t>障害分析系ログ（障害対応で調査対象となるログ）</w:t>
            </w:r>
          </w:p>
        </w:tc>
        <w:tc>
          <w:tcPr>
            <w:tcW w:w="341" w:type="pct"/>
            <w:tcBorders>
              <w:top w:val="single" w:sz="4" w:space="0" w:color="auto"/>
              <w:left w:val="nil"/>
              <w:bottom w:val="single" w:sz="4" w:space="0" w:color="auto"/>
              <w:right w:val="single" w:sz="4" w:space="0" w:color="auto"/>
            </w:tcBorders>
            <w:shd w:val="clear" w:color="auto" w:fill="FFFF00"/>
          </w:tcPr>
          <w:p w14:paraId="3D42FA1A" w14:textId="363F3CA2" w:rsidR="003F5865" w:rsidRPr="0060389F" w:rsidRDefault="00A74D08" w:rsidP="00A42D69">
            <w:pPr>
              <w:jc w:val="left"/>
              <w:rPr>
                <w:rFonts w:cs="Meiryo UI"/>
                <w:szCs w:val="20"/>
              </w:rPr>
            </w:pPr>
            <w:r>
              <w:rPr>
                <w:rFonts w:cs="Meiryo UI" w:hint="eastAsia"/>
                <w:szCs w:val="20"/>
              </w:rPr>
              <w:t>1年</w:t>
            </w:r>
          </w:p>
        </w:tc>
      </w:tr>
      <w:tr w:rsidR="00313E3B" w:rsidRPr="0060389F" w14:paraId="244A4A6D" w14:textId="2188D5A9" w:rsidTr="00A74D08">
        <w:trPr>
          <w:trHeight w:val="285"/>
        </w:trPr>
        <w:tc>
          <w:tcPr>
            <w:tcW w:w="276" w:type="pct"/>
            <w:tcBorders>
              <w:top w:val="single" w:sz="4" w:space="0" w:color="auto"/>
              <w:left w:val="single" w:sz="4" w:space="0" w:color="auto"/>
              <w:bottom w:val="single" w:sz="4" w:space="0" w:color="auto"/>
              <w:right w:val="single" w:sz="4" w:space="0" w:color="auto"/>
            </w:tcBorders>
            <w:vAlign w:val="center"/>
          </w:tcPr>
          <w:p w14:paraId="31DDFD83" w14:textId="77777777" w:rsidR="003F5865" w:rsidRDefault="003F5865" w:rsidP="00A42D69">
            <w:pPr>
              <w:widowControl/>
              <w:jc w:val="center"/>
              <w:rPr>
                <w:rFonts w:cs="Meiryo UI"/>
                <w:color w:val="000000"/>
                <w:szCs w:val="20"/>
              </w:rPr>
            </w:pPr>
            <w:r>
              <w:rPr>
                <w:rFonts w:cs="Meiryo UI" w:hint="eastAsia"/>
                <w:color w:val="000000"/>
                <w:szCs w:val="20"/>
              </w:rPr>
              <w:t>5</w:t>
            </w:r>
          </w:p>
        </w:tc>
        <w:tc>
          <w:tcPr>
            <w:tcW w:w="681" w:type="pct"/>
            <w:tcBorders>
              <w:top w:val="nil"/>
              <w:left w:val="single" w:sz="4" w:space="0" w:color="auto"/>
              <w:right w:val="single" w:sz="4" w:space="0" w:color="auto"/>
            </w:tcBorders>
            <w:shd w:val="clear" w:color="auto" w:fill="auto"/>
            <w:noWrap/>
            <w:vAlign w:val="center"/>
          </w:tcPr>
          <w:p w14:paraId="2C534EC7" w14:textId="77777777" w:rsidR="003F5865" w:rsidRPr="005C01C0" w:rsidRDefault="003F5865" w:rsidP="00A42D69">
            <w:pPr>
              <w:widowControl/>
              <w:jc w:val="left"/>
              <w:rPr>
                <w:rFonts w:cs="Meiryo UI"/>
                <w:color w:val="000000"/>
                <w:szCs w:val="20"/>
              </w:rPr>
            </w:pPr>
            <w:r w:rsidRPr="005C01C0">
              <w:rPr>
                <w:rFonts w:cs="Meiryo UI" w:hint="eastAsia"/>
                <w:color w:val="000000"/>
                <w:szCs w:val="20"/>
              </w:rPr>
              <w:t>Window</w:t>
            </w:r>
            <w:r w:rsidRPr="005C01C0">
              <w:rPr>
                <w:rFonts w:cs="Meiryo UI"/>
                <w:color w:val="000000"/>
                <w:szCs w:val="20"/>
              </w:rPr>
              <w:t>s</w:t>
            </w:r>
            <w:r w:rsidRPr="005C01C0">
              <w:rPr>
                <w:rFonts w:cs="Meiryo UI" w:hint="eastAsia"/>
                <w:color w:val="000000"/>
                <w:szCs w:val="20"/>
              </w:rPr>
              <w:t>イベントログ</w:t>
            </w:r>
          </w:p>
        </w:tc>
        <w:tc>
          <w:tcPr>
            <w:tcW w:w="573" w:type="pct"/>
            <w:tcBorders>
              <w:top w:val="nil"/>
              <w:left w:val="single" w:sz="4" w:space="0" w:color="auto"/>
              <w:bottom w:val="single" w:sz="4" w:space="0" w:color="auto"/>
              <w:right w:val="single" w:sz="4" w:space="0" w:color="auto"/>
            </w:tcBorders>
            <w:shd w:val="clear" w:color="auto" w:fill="auto"/>
            <w:vAlign w:val="center"/>
          </w:tcPr>
          <w:p w14:paraId="1301E703" w14:textId="77777777" w:rsidR="003F5865" w:rsidRPr="005C01C0" w:rsidRDefault="003F5865" w:rsidP="00A42D69">
            <w:pPr>
              <w:widowControl/>
              <w:jc w:val="left"/>
              <w:rPr>
                <w:rFonts w:cs="Meiryo UI"/>
                <w:color w:val="000000"/>
                <w:szCs w:val="20"/>
              </w:rPr>
            </w:pPr>
            <w:r>
              <w:rPr>
                <w:rFonts w:cs="Meiryo UI" w:hint="eastAsia"/>
                <w:kern w:val="0"/>
                <w:szCs w:val="20"/>
              </w:rPr>
              <w:t>ログインログ及びアプリケーションの操作/アクセスログのみ</w:t>
            </w:r>
          </w:p>
        </w:tc>
        <w:tc>
          <w:tcPr>
            <w:tcW w:w="1380" w:type="pct"/>
            <w:tcBorders>
              <w:top w:val="nil"/>
              <w:left w:val="nil"/>
              <w:bottom w:val="single" w:sz="4" w:space="0" w:color="auto"/>
              <w:right w:val="single" w:sz="4" w:space="0" w:color="auto"/>
            </w:tcBorders>
            <w:shd w:val="clear" w:color="auto" w:fill="auto"/>
            <w:noWrap/>
            <w:vAlign w:val="center"/>
          </w:tcPr>
          <w:p w14:paraId="4B0812D7" w14:textId="77777777" w:rsidR="003F5865" w:rsidRDefault="003F5865" w:rsidP="00A42D69">
            <w:pPr>
              <w:widowControl/>
              <w:jc w:val="left"/>
              <w:rPr>
                <w:rFonts w:cs="Meiryo UI"/>
                <w:szCs w:val="20"/>
              </w:rPr>
            </w:pPr>
            <w:r>
              <w:rPr>
                <w:rFonts w:cs="Meiryo UI" w:hint="eastAsia"/>
                <w:szCs w:val="20"/>
              </w:rPr>
              <w:t>バッチサーバ、Web/APサーバの処理で発生した実行ユーザ、実行ファイル、操作など</w:t>
            </w:r>
          </w:p>
          <w:p w14:paraId="0FC79727" w14:textId="77777777" w:rsidR="003F5865" w:rsidRDefault="003F5865" w:rsidP="00A42D69">
            <w:pPr>
              <w:widowControl/>
              <w:jc w:val="left"/>
              <w:rPr>
                <w:rFonts w:cs="Meiryo UI"/>
                <w:kern w:val="0"/>
                <w:szCs w:val="20"/>
              </w:rPr>
            </w:pPr>
            <w:r>
              <w:rPr>
                <w:rFonts w:cs="Meiryo UI" w:hint="eastAsia"/>
                <w:kern w:val="0"/>
                <w:szCs w:val="20"/>
              </w:rPr>
              <w:t>※No.</w:t>
            </w:r>
            <w:r>
              <w:rPr>
                <w:rFonts w:cs="Meiryo UI"/>
                <w:kern w:val="0"/>
                <w:szCs w:val="20"/>
              </w:rPr>
              <w:t>2</w:t>
            </w:r>
            <w:r>
              <w:rPr>
                <w:rFonts w:cs="Meiryo UI" w:hint="eastAsia"/>
                <w:kern w:val="0"/>
                <w:szCs w:val="20"/>
              </w:rPr>
              <w:t>、No</w:t>
            </w:r>
            <w:r>
              <w:rPr>
                <w:rFonts w:cs="Meiryo UI"/>
                <w:kern w:val="0"/>
                <w:szCs w:val="20"/>
              </w:rPr>
              <w:t>3</w:t>
            </w:r>
            <w:r>
              <w:rPr>
                <w:rFonts w:cs="Meiryo UI" w:hint="eastAsia"/>
                <w:kern w:val="0"/>
                <w:szCs w:val="20"/>
              </w:rPr>
              <w:t>と同一</w:t>
            </w:r>
          </w:p>
          <w:p w14:paraId="76FE6CDC" w14:textId="77777777" w:rsidR="003F5865" w:rsidRPr="005C01C0" w:rsidRDefault="003F5865" w:rsidP="00A42D69">
            <w:pPr>
              <w:widowControl/>
              <w:jc w:val="left"/>
              <w:rPr>
                <w:rFonts w:cs="Meiryo UI"/>
                <w:szCs w:val="20"/>
              </w:rPr>
            </w:pPr>
          </w:p>
        </w:tc>
        <w:tc>
          <w:tcPr>
            <w:tcW w:w="1748" w:type="pct"/>
            <w:tcBorders>
              <w:top w:val="nil"/>
              <w:left w:val="nil"/>
              <w:bottom w:val="single" w:sz="4" w:space="0" w:color="auto"/>
              <w:right w:val="single" w:sz="4" w:space="0" w:color="auto"/>
            </w:tcBorders>
            <w:vAlign w:val="center"/>
          </w:tcPr>
          <w:p w14:paraId="19A32EE2" w14:textId="77777777" w:rsidR="003F5865" w:rsidRPr="0060389F" w:rsidRDefault="003F5865" w:rsidP="00A42D69">
            <w:pPr>
              <w:widowControl/>
              <w:jc w:val="left"/>
              <w:rPr>
                <w:rFonts w:cs="Meiryo UI"/>
                <w:szCs w:val="20"/>
              </w:rPr>
            </w:pPr>
            <w:r>
              <w:rPr>
                <w:rFonts w:cs="Meiryo UI" w:hint="eastAsia"/>
                <w:kern w:val="0"/>
                <w:szCs w:val="20"/>
              </w:rPr>
              <w:t>監査系ログ（監査対応で調査対象となるログ）</w:t>
            </w:r>
          </w:p>
        </w:tc>
        <w:tc>
          <w:tcPr>
            <w:tcW w:w="341" w:type="pct"/>
            <w:tcBorders>
              <w:top w:val="nil"/>
              <w:left w:val="nil"/>
              <w:bottom w:val="single" w:sz="4" w:space="0" w:color="auto"/>
              <w:right w:val="single" w:sz="4" w:space="0" w:color="auto"/>
            </w:tcBorders>
          </w:tcPr>
          <w:p w14:paraId="19796FF7" w14:textId="465D0AE2" w:rsidR="00A74D08" w:rsidRPr="00A74D08" w:rsidRDefault="00A74D08" w:rsidP="00A42D69">
            <w:pPr>
              <w:widowControl/>
              <w:jc w:val="left"/>
              <w:rPr>
                <w:rFonts w:cs="Meiryo UI"/>
                <w:kern w:val="0"/>
                <w:szCs w:val="20"/>
              </w:rPr>
            </w:pPr>
            <w:r w:rsidRPr="00A74D08">
              <w:rPr>
                <w:rFonts w:cs="Meiryo UI" w:hint="eastAsia"/>
                <w:kern w:val="0"/>
                <w:szCs w:val="20"/>
              </w:rPr>
              <w:t>5年</w:t>
            </w:r>
          </w:p>
        </w:tc>
      </w:tr>
      <w:tr w:rsidR="00313E3B" w:rsidRPr="0060389F" w14:paraId="7637AB70" w14:textId="23B150DB" w:rsidTr="00A74D08">
        <w:trPr>
          <w:trHeight w:val="285"/>
        </w:trPr>
        <w:tc>
          <w:tcPr>
            <w:tcW w:w="276" w:type="pct"/>
            <w:tcBorders>
              <w:top w:val="single" w:sz="4" w:space="0" w:color="auto"/>
              <w:left w:val="single" w:sz="4" w:space="0" w:color="auto"/>
              <w:bottom w:val="single" w:sz="4" w:space="0" w:color="auto"/>
              <w:right w:val="single" w:sz="4" w:space="0" w:color="auto"/>
            </w:tcBorders>
            <w:vAlign w:val="center"/>
          </w:tcPr>
          <w:p w14:paraId="51160586" w14:textId="77777777" w:rsidR="003F5865" w:rsidRDefault="003F5865" w:rsidP="00A42D69">
            <w:pPr>
              <w:widowControl/>
              <w:jc w:val="center"/>
              <w:rPr>
                <w:rFonts w:cs="Meiryo UI"/>
                <w:color w:val="000000"/>
                <w:szCs w:val="20"/>
              </w:rPr>
            </w:pPr>
            <w:r>
              <w:rPr>
                <w:rFonts w:cs="Meiryo UI" w:hint="eastAsia"/>
                <w:color w:val="000000"/>
                <w:szCs w:val="20"/>
              </w:rPr>
              <w:t>6</w:t>
            </w:r>
          </w:p>
        </w:tc>
        <w:tc>
          <w:tcPr>
            <w:tcW w:w="681" w:type="pct"/>
            <w:tcBorders>
              <w:left w:val="single" w:sz="4" w:space="0" w:color="auto"/>
              <w:bottom w:val="single" w:sz="4" w:space="0" w:color="auto"/>
              <w:right w:val="single" w:sz="4" w:space="0" w:color="auto"/>
            </w:tcBorders>
            <w:shd w:val="clear" w:color="auto" w:fill="auto"/>
            <w:noWrap/>
            <w:vAlign w:val="center"/>
          </w:tcPr>
          <w:p w14:paraId="54DEBBEC" w14:textId="77777777" w:rsidR="003F5865" w:rsidRPr="005C01C0" w:rsidRDefault="003F5865" w:rsidP="00A42D69">
            <w:pPr>
              <w:widowControl/>
              <w:jc w:val="left"/>
              <w:rPr>
                <w:rFonts w:cs="Meiryo UI"/>
                <w:color w:val="000000"/>
                <w:szCs w:val="20"/>
              </w:rPr>
            </w:pPr>
          </w:p>
        </w:tc>
        <w:tc>
          <w:tcPr>
            <w:tcW w:w="573" w:type="pct"/>
            <w:tcBorders>
              <w:left w:val="single" w:sz="4" w:space="0" w:color="auto"/>
              <w:bottom w:val="single" w:sz="4" w:space="0" w:color="auto"/>
              <w:right w:val="single" w:sz="4" w:space="0" w:color="auto"/>
            </w:tcBorders>
            <w:shd w:val="clear" w:color="auto" w:fill="auto"/>
            <w:vAlign w:val="center"/>
          </w:tcPr>
          <w:p w14:paraId="7FDC2931" w14:textId="77777777" w:rsidR="003F5865" w:rsidRPr="005C01C0" w:rsidRDefault="003F5865" w:rsidP="00A42D69">
            <w:pPr>
              <w:widowControl/>
              <w:jc w:val="left"/>
              <w:rPr>
                <w:rFonts w:cs="Meiryo UI"/>
                <w:color w:val="000000"/>
                <w:szCs w:val="20"/>
              </w:rPr>
            </w:pPr>
            <w:r>
              <w:rPr>
                <w:rFonts w:cs="Meiryo UI" w:hint="eastAsia"/>
                <w:kern w:val="0"/>
                <w:szCs w:val="20"/>
              </w:rPr>
              <w:t>ログインログ及びアプリケ</w:t>
            </w:r>
            <w:r>
              <w:rPr>
                <w:rFonts w:cs="Meiryo UI" w:hint="eastAsia"/>
                <w:kern w:val="0"/>
                <w:szCs w:val="20"/>
              </w:rPr>
              <w:lastRenderedPageBreak/>
              <w:t>ーションの操作/アクセスログ以外</w:t>
            </w:r>
          </w:p>
        </w:tc>
        <w:tc>
          <w:tcPr>
            <w:tcW w:w="1380" w:type="pct"/>
            <w:tcBorders>
              <w:top w:val="nil"/>
              <w:left w:val="nil"/>
              <w:bottom w:val="single" w:sz="4" w:space="0" w:color="auto"/>
              <w:right w:val="single" w:sz="4" w:space="0" w:color="auto"/>
            </w:tcBorders>
            <w:shd w:val="clear" w:color="auto" w:fill="auto"/>
            <w:noWrap/>
            <w:vAlign w:val="center"/>
          </w:tcPr>
          <w:p w14:paraId="3C25428C" w14:textId="77777777" w:rsidR="003F5865" w:rsidRPr="005C01C0" w:rsidRDefault="003F5865" w:rsidP="00A42D69">
            <w:pPr>
              <w:widowControl/>
              <w:jc w:val="left"/>
              <w:rPr>
                <w:rFonts w:cs="Meiryo UI"/>
                <w:szCs w:val="20"/>
              </w:rPr>
            </w:pPr>
            <w:r>
              <w:rPr>
                <w:rFonts w:cs="Meiryo UI" w:hint="eastAsia"/>
                <w:szCs w:val="20"/>
              </w:rPr>
              <w:lastRenderedPageBreak/>
              <w:t>バッチサーバ、Web/APサーバのアプリケーションエラーを含むOS</w:t>
            </w:r>
            <w:r>
              <w:rPr>
                <w:rFonts w:cs="Meiryo UI" w:hint="eastAsia"/>
                <w:szCs w:val="20"/>
              </w:rPr>
              <w:lastRenderedPageBreak/>
              <w:t>上の様々な要因によって発生する問題のログ</w:t>
            </w:r>
          </w:p>
        </w:tc>
        <w:tc>
          <w:tcPr>
            <w:tcW w:w="1748" w:type="pct"/>
            <w:tcBorders>
              <w:top w:val="nil"/>
              <w:left w:val="nil"/>
              <w:bottom w:val="single" w:sz="4" w:space="0" w:color="auto"/>
              <w:right w:val="single" w:sz="4" w:space="0" w:color="auto"/>
            </w:tcBorders>
          </w:tcPr>
          <w:p w14:paraId="7C76D789" w14:textId="77777777" w:rsidR="003F5865" w:rsidRPr="0060389F" w:rsidRDefault="003F5865" w:rsidP="00A42D69">
            <w:pPr>
              <w:widowControl/>
              <w:jc w:val="left"/>
              <w:rPr>
                <w:rFonts w:cs="Meiryo UI"/>
                <w:szCs w:val="20"/>
              </w:rPr>
            </w:pPr>
            <w:r>
              <w:rPr>
                <w:rFonts w:cs="Meiryo UI" w:hint="eastAsia"/>
                <w:szCs w:val="20"/>
              </w:rPr>
              <w:lastRenderedPageBreak/>
              <w:t>障害分析系ログ（障害対応で調査対象となるログ）</w:t>
            </w:r>
          </w:p>
        </w:tc>
        <w:tc>
          <w:tcPr>
            <w:tcW w:w="341" w:type="pct"/>
            <w:tcBorders>
              <w:top w:val="nil"/>
              <w:left w:val="nil"/>
              <w:bottom w:val="single" w:sz="4" w:space="0" w:color="auto"/>
              <w:right w:val="single" w:sz="4" w:space="0" w:color="auto"/>
            </w:tcBorders>
          </w:tcPr>
          <w:p w14:paraId="6477B09B" w14:textId="13909C0C" w:rsidR="00A74D08" w:rsidRDefault="00A74D08" w:rsidP="00A42D69">
            <w:pPr>
              <w:widowControl/>
              <w:jc w:val="left"/>
              <w:rPr>
                <w:rFonts w:cs="Meiryo UI"/>
                <w:szCs w:val="20"/>
              </w:rPr>
            </w:pPr>
            <w:r>
              <w:rPr>
                <w:rFonts w:cs="Meiryo UI" w:hint="eastAsia"/>
                <w:szCs w:val="20"/>
              </w:rPr>
              <w:t>1年</w:t>
            </w:r>
          </w:p>
        </w:tc>
      </w:tr>
      <w:tr w:rsidR="00313E3B" w:rsidRPr="005C01C0" w14:paraId="7F9CFA0C" w14:textId="39107765" w:rsidTr="00A74D08">
        <w:trPr>
          <w:trHeight w:val="285"/>
        </w:trPr>
        <w:tc>
          <w:tcPr>
            <w:tcW w:w="276" w:type="pct"/>
            <w:tcBorders>
              <w:top w:val="single" w:sz="4" w:space="0" w:color="auto"/>
              <w:left w:val="single" w:sz="4" w:space="0" w:color="auto"/>
              <w:bottom w:val="single" w:sz="4" w:space="0" w:color="auto"/>
              <w:right w:val="single" w:sz="4" w:space="0" w:color="auto"/>
            </w:tcBorders>
            <w:vAlign w:val="center"/>
          </w:tcPr>
          <w:p w14:paraId="50B8CD84" w14:textId="77777777" w:rsidR="003F5865" w:rsidRPr="005C01C0" w:rsidRDefault="003F5865" w:rsidP="00A42D69">
            <w:pPr>
              <w:widowControl/>
              <w:jc w:val="center"/>
              <w:rPr>
                <w:rFonts w:cs="Meiryo UI"/>
                <w:color w:val="000000"/>
                <w:szCs w:val="20"/>
              </w:rPr>
            </w:pPr>
            <w:r>
              <w:rPr>
                <w:rFonts w:cs="Meiryo UI"/>
                <w:color w:val="000000"/>
                <w:szCs w:val="20"/>
              </w:rPr>
              <w:t>7</w:t>
            </w:r>
          </w:p>
        </w:tc>
        <w:tc>
          <w:tcPr>
            <w:tcW w:w="1254" w:type="pct"/>
            <w:gridSpan w:val="2"/>
            <w:tcBorders>
              <w:top w:val="nil"/>
              <w:left w:val="single" w:sz="4" w:space="0" w:color="auto"/>
              <w:bottom w:val="single" w:sz="4" w:space="0" w:color="auto"/>
              <w:right w:val="single" w:sz="4" w:space="0" w:color="auto"/>
            </w:tcBorders>
            <w:shd w:val="clear" w:color="auto" w:fill="auto"/>
            <w:noWrap/>
            <w:vAlign w:val="center"/>
            <w:hideMark/>
          </w:tcPr>
          <w:p w14:paraId="5CB11519" w14:textId="77777777" w:rsidR="003F5865" w:rsidRPr="005C01C0" w:rsidRDefault="003F5865" w:rsidP="00A42D69">
            <w:pPr>
              <w:widowControl/>
              <w:jc w:val="left"/>
              <w:rPr>
                <w:rFonts w:cs="Meiryo UI"/>
                <w:color w:val="000000"/>
                <w:szCs w:val="20"/>
              </w:rPr>
            </w:pPr>
            <w:r w:rsidRPr="005C01C0">
              <w:rPr>
                <w:rFonts w:cs="Meiryo UI" w:hint="eastAsia"/>
                <w:color w:val="000000"/>
                <w:szCs w:val="20"/>
              </w:rPr>
              <w:t>DB監査ログ</w:t>
            </w:r>
          </w:p>
        </w:tc>
        <w:tc>
          <w:tcPr>
            <w:tcW w:w="1380" w:type="pct"/>
            <w:tcBorders>
              <w:top w:val="nil"/>
              <w:left w:val="nil"/>
              <w:bottom w:val="single" w:sz="4" w:space="0" w:color="auto"/>
              <w:right w:val="single" w:sz="4" w:space="0" w:color="auto"/>
            </w:tcBorders>
            <w:shd w:val="clear" w:color="auto" w:fill="auto"/>
            <w:noWrap/>
            <w:vAlign w:val="center"/>
            <w:hideMark/>
          </w:tcPr>
          <w:p w14:paraId="10833940" w14:textId="77777777" w:rsidR="003F5865" w:rsidRDefault="003F5865" w:rsidP="00A42D69">
            <w:pPr>
              <w:widowControl/>
              <w:jc w:val="left"/>
              <w:rPr>
                <w:rFonts w:cs="Meiryo UI"/>
                <w:szCs w:val="20"/>
              </w:rPr>
            </w:pPr>
            <w:r w:rsidRPr="005C01C0">
              <w:rPr>
                <w:rFonts w:cs="Meiryo UI" w:hint="eastAsia"/>
                <w:szCs w:val="20"/>
              </w:rPr>
              <w:t>データベース</w:t>
            </w:r>
            <w:r>
              <w:rPr>
                <w:rFonts w:cs="Meiryo UI" w:hint="eastAsia"/>
                <w:szCs w:val="20"/>
              </w:rPr>
              <w:t>の処理で発生した実行ユーザ、処理内容、実行結果。</w:t>
            </w:r>
          </w:p>
          <w:p w14:paraId="15380593" w14:textId="77777777" w:rsidR="003F5865" w:rsidRPr="005C01C0" w:rsidRDefault="003F5865" w:rsidP="00A42D69">
            <w:pPr>
              <w:widowControl/>
              <w:jc w:val="left"/>
              <w:rPr>
                <w:rFonts w:cs="Meiryo UI"/>
                <w:szCs w:val="20"/>
              </w:rPr>
            </w:pPr>
            <w:r>
              <w:rPr>
                <w:rFonts w:cs="Meiryo UI" w:hint="eastAsia"/>
                <w:kern w:val="0"/>
                <w:szCs w:val="20"/>
              </w:rPr>
              <w:t>クエリ、クエリの失敗、ログインエラー、デッドロックなどAurora PostgreSQLに関するログ</w:t>
            </w:r>
          </w:p>
        </w:tc>
        <w:tc>
          <w:tcPr>
            <w:tcW w:w="1748" w:type="pct"/>
            <w:tcBorders>
              <w:top w:val="nil"/>
              <w:left w:val="nil"/>
              <w:bottom w:val="single" w:sz="4" w:space="0" w:color="auto"/>
              <w:right w:val="single" w:sz="4" w:space="0" w:color="auto"/>
            </w:tcBorders>
          </w:tcPr>
          <w:p w14:paraId="213A8A28" w14:textId="77777777" w:rsidR="003F5865" w:rsidRPr="005C01C0" w:rsidRDefault="003F5865" w:rsidP="00A42D69">
            <w:pPr>
              <w:widowControl/>
              <w:jc w:val="left"/>
              <w:rPr>
                <w:rFonts w:cs="Meiryo UI"/>
                <w:szCs w:val="20"/>
              </w:rPr>
            </w:pPr>
            <w:r w:rsidRPr="00C94743">
              <w:rPr>
                <w:rFonts w:cs="Meiryo UI" w:hint="eastAsia"/>
                <w:szCs w:val="20"/>
              </w:rPr>
              <w:t>監査系ログ</w:t>
            </w:r>
            <w:r>
              <w:rPr>
                <w:rFonts w:cs="Meiryo UI" w:hint="eastAsia"/>
                <w:szCs w:val="20"/>
              </w:rPr>
              <w:t>（監査対応で調査対象となるログ）</w:t>
            </w:r>
          </w:p>
          <w:p w14:paraId="5DD2EB62" w14:textId="77777777" w:rsidR="003F5865" w:rsidRPr="005C01C0" w:rsidRDefault="003F5865" w:rsidP="00A42D69">
            <w:pPr>
              <w:widowControl/>
              <w:jc w:val="left"/>
              <w:rPr>
                <w:rFonts w:cs="Meiryo UI"/>
                <w:szCs w:val="20"/>
              </w:rPr>
            </w:pPr>
            <w:r w:rsidRPr="006D3BEE">
              <w:rPr>
                <w:rFonts w:cs="Meiryo UI" w:hint="eastAsia"/>
                <w:szCs w:val="20"/>
              </w:rPr>
              <w:t>障害分析系ログ（障害対応で調査対象となるログ）</w:t>
            </w:r>
          </w:p>
        </w:tc>
        <w:tc>
          <w:tcPr>
            <w:tcW w:w="341" w:type="pct"/>
            <w:tcBorders>
              <w:top w:val="nil"/>
              <w:left w:val="nil"/>
              <w:bottom w:val="single" w:sz="4" w:space="0" w:color="auto"/>
              <w:right w:val="single" w:sz="4" w:space="0" w:color="auto"/>
            </w:tcBorders>
          </w:tcPr>
          <w:p w14:paraId="47C131D6" w14:textId="09F0B440" w:rsidR="003F5865" w:rsidRPr="00C94743" w:rsidRDefault="00A74D08" w:rsidP="00A42D69">
            <w:pPr>
              <w:widowControl/>
              <w:jc w:val="left"/>
              <w:rPr>
                <w:rFonts w:cs="Meiryo UI"/>
                <w:szCs w:val="20"/>
              </w:rPr>
            </w:pPr>
            <w:r>
              <w:rPr>
                <w:rFonts w:cs="Meiryo UI" w:hint="eastAsia"/>
                <w:szCs w:val="20"/>
              </w:rPr>
              <w:t>5年</w:t>
            </w:r>
          </w:p>
        </w:tc>
      </w:tr>
      <w:tr w:rsidR="00313E3B" w:rsidRPr="00CB4512" w14:paraId="6A7CFE22" w14:textId="5AC5C1D8" w:rsidTr="00A74D08">
        <w:trPr>
          <w:trHeight w:val="285"/>
        </w:trPr>
        <w:tc>
          <w:tcPr>
            <w:tcW w:w="276" w:type="pct"/>
            <w:tcBorders>
              <w:top w:val="single" w:sz="4" w:space="0" w:color="auto"/>
              <w:left w:val="single" w:sz="4" w:space="0" w:color="auto"/>
              <w:bottom w:val="single" w:sz="4" w:space="0" w:color="auto"/>
              <w:right w:val="single" w:sz="4" w:space="0" w:color="auto"/>
            </w:tcBorders>
            <w:vAlign w:val="center"/>
          </w:tcPr>
          <w:p w14:paraId="44318A55" w14:textId="77777777" w:rsidR="003F5865" w:rsidRPr="005C01C0" w:rsidRDefault="003F5865" w:rsidP="00A42D69">
            <w:pPr>
              <w:widowControl/>
              <w:jc w:val="center"/>
              <w:rPr>
                <w:rFonts w:cs="Meiryo UI"/>
                <w:color w:val="000000"/>
                <w:szCs w:val="20"/>
              </w:rPr>
            </w:pPr>
            <w:r>
              <w:rPr>
                <w:rFonts w:cs="Meiryo UI"/>
                <w:color w:val="000000"/>
                <w:szCs w:val="20"/>
              </w:rPr>
              <w:t>8</w:t>
            </w:r>
          </w:p>
        </w:tc>
        <w:tc>
          <w:tcPr>
            <w:tcW w:w="1254"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B94AEFA" w14:textId="77777777" w:rsidR="003F5865" w:rsidRPr="005C01C0" w:rsidRDefault="003F5865" w:rsidP="00A42D69">
            <w:pPr>
              <w:widowControl/>
              <w:jc w:val="left"/>
              <w:rPr>
                <w:rFonts w:cs="Meiryo UI"/>
                <w:color w:val="000000"/>
                <w:szCs w:val="20"/>
              </w:rPr>
            </w:pPr>
            <w:r w:rsidRPr="005C01C0">
              <w:rPr>
                <w:rFonts w:cs="Meiryo UI" w:hint="eastAsia"/>
                <w:color w:val="000000"/>
                <w:szCs w:val="20"/>
              </w:rPr>
              <w:t>オンラインアプリケーションログ</w:t>
            </w:r>
          </w:p>
        </w:tc>
        <w:tc>
          <w:tcPr>
            <w:tcW w:w="1380" w:type="pct"/>
            <w:tcBorders>
              <w:top w:val="nil"/>
              <w:left w:val="nil"/>
              <w:bottom w:val="single" w:sz="4" w:space="0" w:color="auto"/>
              <w:right w:val="single" w:sz="4" w:space="0" w:color="auto"/>
            </w:tcBorders>
            <w:shd w:val="clear" w:color="auto" w:fill="auto"/>
            <w:noWrap/>
            <w:vAlign w:val="center"/>
          </w:tcPr>
          <w:p w14:paraId="52098D54" w14:textId="77777777" w:rsidR="003F5865" w:rsidRPr="005C01C0" w:rsidRDefault="003F5865" w:rsidP="00A42D69">
            <w:pPr>
              <w:widowControl/>
              <w:jc w:val="left"/>
              <w:rPr>
                <w:rFonts w:cs="Meiryo UI"/>
                <w:szCs w:val="20"/>
              </w:rPr>
            </w:pPr>
            <w:r w:rsidRPr="008937A6">
              <w:rPr>
                <w:rFonts w:hint="eastAsia"/>
                <w:szCs w:val="20"/>
              </w:rPr>
              <w:t>日時、操作ユーザ、アプリケーションの処理内容</w:t>
            </w:r>
            <w:r>
              <w:rPr>
                <w:rFonts w:hint="eastAsia"/>
                <w:szCs w:val="20"/>
              </w:rPr>
              <w:t>、処理エラーのログ</w:t>
            </w:r>
          </w:p>
        </w:tc>
        <w:tc>
          <w:tcPr>
            <w:tcW w:w="1748" w:type="pct"/>
            <w:tcBorders>
              <w:top w:val="nil"/>
              <w:left w:val="nil"/>
              <w:bottom w:val="single" w:sz="4" w:space="0" w:color="auto"/>
              <w:right w:val="single" w:sz="4" w:space="0" w:color="auto"/>
            </w:tcBorders>
            <w:vAlign w:val="center"/>
          </w:tcPr>
          <w:p w14:paraId="537FA78E" w14:textId="77777777" w:rsidR="003F5865" w:rsidRDefault="003F5865" w:rsidP="00A42D69">
            <w:pPr>
              <w:rPr>
                <w:szCs w:val="20"/>
              </w:rPr>
            </w:pPr>
            <w:r w:rsidRPr="008937A6">
              <w:rPr>
                <w:rFonts w:hint="eastAsia"/>
                <w:szCs w:val="20"/>
              </w:rPr>
              <w:t>アプリケーションの処理内容</w:t>
            </w:r>
            <w:r>
              <w:rPr>
                <w:rFonts w:hint="eastAsia"/>
                <w:szCs w:val="20"/>
              </w:rPr>
              <w:t>、実行（監査対応や障害時の調査対象となるログ）</w:t>
            </w:r>
          </w:p>
          <w:p w14:paraId="634BDCD5" w14:textId="77777777" w:rsidR="003F5865" w:rsidRPr="008937A6" w:rsidRDefault="003F5865" w:rsidP="00A42D69">
            <w:pPr>
              <w:rPr>
                <w:szCs w:val="20"/>
              </w:rPr>
            </w:pPr>
            <w:r>
              <w:rPr>
                <w:rFonts w:hint="eastAsia"/>
                <w:szCs w:val="20"/>
              </w:rPr>
              <w:t>時間</w:t>
            </w:r>
            <w:r w:rsidRPr="008937A6">
              <w:rPr>
                <w:rFonts w:hint="eastAsia"/>
                <w:szCs w:val="20"/>
              </w:rPr>
              <w:t>の記録</w:t>
            </w:r>
            <w:r>
              <w:rPr>
                <w:rFonts w:hint="eastAsia"/>
                <w:szCs w:val="20"/>
              </w:rPr>
              <w:t>（障害時の調査対象となるログ）</w:t>
            </w:r>
          </w:p>
          <w:p w14:paraId="7063C6F2" w14:textId="77777777" w:rsidR="003F5865" w:rsidRPr="008937A6" w:rsidRDefault="003F5865" w:rsidP="00A42D69">
            <w:pPr>
              <w:rPr>
                <w:szCs w:val="20"/>
              </w:rPr>
            </w:pPr>
            <w:r w:rsidRPr="008937A6">
              <w:rPr>
                <w:rFonts w:hint="eastAsia"/>
                <w:szCs w:val="20"/>
              </w:rPr>
              <w:t>障害の検知</w:t>
            </w:r>
            <w:r>
              <w:rPr>
                <w:rFonts w:hint="eastAsia"/>
                <w:szCs w:val="20"/>
              </w:rPr>
              <w:t>（障害時の調査対象となるログ）</w:t>
            </w:r>
          </w:p>
          <w:p w14:paraId="3ED41D83" w14:textId="77777777" w:rsidR="003F5865" w:rsidRPr="00CB4512" w:rsidRDefault="003F5865" w:rsidP="00A42D69">
            <w:pPr>
              <w:rPr>
                <w:szCs w:val="20"/>
              </w:rPr>
            </w:pPr>
            <w:r w:rsidRPr="008937A6">
              <w:rPr>
                <w:rFonts w:hint="eastAsia"/>
                <w:szCs w:val="20"/>
              </w:rPr>
              <w:t>障害解析</w:t>
            </w:r>
            <w:r>
              <w:rPr>
                <w:rFonts w:hint="eastAsia"/>
                <w:szCs w:val="20"/>
              </w:rPr>
              <w:t>（障害時の調査対象となるログ）</w:t>
            </w:r>
          </w:p>
        </w:tc>
        <w:tc>
          <w:tcPr>
            <w:tcW w:w="341" w:type="pct"/>
            <w:tcBorders>
              <w:top w:val="nil"/>
              <w:left w:val="nil"/>
              <w:bottom w:val="single" w:sz="4" w:space="0" w:color="auto"/>
              <w:right w:val="single" w:sz="4" w:space="0" w:color="auto"/>
            </w:tcBorders>
          </w:tcPr>
          <w:p w14:paraId="6FAA6CAF" w14:textId="1249FD49" w:rsidR="003F5865" w:rsidRPr="008937A6" w:rsidRDefault="00A74D08" w:rsidP="00A42D69">
            <w:pPr>
              <w:rPr>
                <w:szCs w:val="20"/>
              </w:rPr>
            </w:pPr>
            <w:r>
              <w:rPr>
                <w:rFonts w:hint="eastAsia"/>
                <w:szCs w:val="20"/>
              </w:rPr>
              <w:t>1年</w:t>
            </w:r>
          </w:p>
        </w:tc>
      </w:tr>
      <w:tr w:rsidR="00313E3B" w:rsidRPr="008937A6" w14:paraId="34AE24D6" w14:textId="204B1D3A" w:rsidTr="00A74D08">
        <w:trPr>
          <w:trHeight w:val="285"/>
        </w:trPr>
        <w:tc>
          <w:tcPr>
            <w:tcW w:w="276" w:type="pct"/>
            <w:tcBorders>
              <w:top w:val="single" w:sz="4" w:space="0" w:color="auto"/>
              <w:left w:val="single" w:sz="4" w:space="0" w:color="auto"/>
              <w:bottom w:val="single" w:sz="4" w:space="0" w:color="auto"/>
              <w:right w:val="single" w:sz="4" w:space="0" w:color="auto"/>
            </w:tcBorders>
            <w:vAlign w:val="center"/>
          </w:tcPr>
          <w:p w14:paraId="582E4C7F" w14:textId="77777777" w:rsidR="003F5865" w:rsidRPr="005C01C0" w:rsidRDefault="003F5865" w:rsidP="00A42D69">
            <w:pPr>
              <w:widowControl/>
              <w:jc w:val="center"/>
              <w:rPr>
                <w:rFonts w:cs="Meiryo UI"/>
                <w:color w:val="000000"/>
                <w:szCs w:val="20"/>
              </w:rPr>
            </w:pPr>
            <w:r>
              <w:rPr>
                <w:rFonts w:cs="Meiryo UI"/>
                <w:color w:val="000000"/>
                <w:szCs w:val="20"/>
              </w:rPr>
              <w:t>9</w:t>
            </w:r>
          </w:p>
        </w:tc>
        <w:tc>
          <w:tcPr>
            <w:tcW w:w="1254"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03397E6E" w14:textId="77777777" w:rsidR="003F5865" w:rsidRPr="005C01C0" w:rsidRDefault="003F5865" w:rsidP="00A42D69">
            <w:pPr>
              <w:widowControl/>
              <w:jc w:val="left"/>
              <w:rPr>
                <w:rFonts w:cs="Meiryo UI"/>
                <w:color w:val="000000"/>
                <w:szCs w:val="20"/>
              </w:rPr>
            </w:pPr>
            <w:r w:rsidRPr="005C01C0">
              <w:rPr>
                <w:rFonts w:cs="Meiryo UI" w:hint="eastAsia"/>
                <w:color w:val="000000"/>
                <w:szCs w:val="20"/>
              </w:rPr>
              <w:t>バッチアプリケーションログ</w:t>
            </w:r>
          </w:p>
        </w:tc>
        <w:tc>
          <w:tcPr>
            <w:tcW w:w="1380" w:type="pct"/>
            <w:tcBorders>
              <w:top w:val="nil"/>
              <w:left w:val="nil"/>
              <w:bottom w:val="single" w:sz="4" w:space="0" w:color="auto"/>
              <w:right w:val="single" w:sz="4" w:space="0" w:color="auto"/>
            </w:tcBorders>
            <w:shd w:val="clear" w:color="auto" w:fill="auto"/>
            <w:noWrap/>
            <w:vAlign w:val="center"/>
          </w:tcPr>
          <w:p w14:paraId="4FB3F0B7" w14:textId="77777777" w:rsidR="003F5865" w:rsidRPr="008937A6" w:rsidRDefault="003F5865" w:rsidP="00A42D69">
            <w:pPr>
              <w:widowControl/>
              <w:jc w:val="left"/>
              <w:rPr>
                <w:szCs w:val="20"/>
              </w:rPr>
            </w:pPr>
            <w:r w:rsidRPr="008937A6">
              <w:rPr>
                <w:rFonts w:hint="eastAsia"/>
                <w:szCs w:val="20"/>
              </w:rPr>
              <w:t>日時、操作ユーザ、アプリケーションの処理内容</w:t>
            </w:r>
            <w:r>
              <w:rPr>
                <w:rFonts w:hint="eastAsia"/>
                <w:szCs w:val="20"/>
              </w:rPr>
              <w:t>、処理エラーのログ</w:t>
            </w:r>
          </w:p>
        </w:tc>
        <w:tc>
          <w:tcPr>
            <w:tcW w:w="1748" w:type="pct"/>
            <w:tcBorders>
              <w:top w:val="nil"/>
              <w:left w:val="nil"/>
              <w:bottom w:val="single" w:sz="4" w:space="0" w:color="auto"/>
              <w:right w:val="single" w:sz="4" w:space="0" w:color="auto"/>
            </w:tcBorders>
            <w:vAlign w:val="center"/>
          </w:tcPr>
          <w:p w14:paraId="45268382" w14:textId="77777777" w:rsidR="003F5865" w:rsidRPr="008937A6" w:rsidRDefault="003F5865" w:rsidP="00A42D69">
            <w:pPr>
              <w:rPr>
                <w:szCs w:val="20"/>
              </w:rPr>
            </w:pPr>
            <w:r w:rsidRPr="008937A6">
              <w:rPr>
                <w:rFonts w:hint="eastAsia"/>
                <w:szCs w:val="20"/>
              </w:rPr>
              <w:t>アプリケーションの処理内容の記録</w:t>
            </w:r>
            <w:r>
              <w:rPr>
                <w:rFonts w:hint="eastAsia"/>
                <w:szCs w:val="20"/>
              </w:rPr>
              <w:t>（障害時の調査対象となるログ）</w:t>
            </w:r>
          </w:p>
          <w:p w14:paraId="718FF9B3" w14:textId="77777777" w:rsidR="003F5865" w:rsidRPr="008937A6" w:rsidRDefault="003F5865" w:rsidP="00A42D69">
            <w:pPr>
              <w:rPr>
                <w:szCs w:val="20"/>
              </w:rPr>
            </w:pPr>
            <w:r w:rsidRPr="008937A6">
              <w:rPr>
                <w:rFonts w:hint="eastAsia"/>
                <w:szCs w:val="20"/>
              </w:rPr>
              <w:t>アプリケーション実行時間の記録</w:t>
            </w:r>
            <w:r>
              <w:rPr>
                <w:rFonts w:hint="eastAsia"/>
                <w:szCs w:val="20"/>
              </w:rPr>
              <w:t>（障害時の調査対象となるログ）</w:t>
            </w:r>
          </w:p>
          <w:p w14:paraId="3B6B4250" w14:textId="77777777" w:rsidR="003F5865" w:rsidRPr="008937A6" w:rsidRDefault="003F5865" w:rsidP="00A42D69">
            <w:pPr>
              <w:rPr>
                <w:szCs w:val="20"/>
              </w:rPr>
            </w:pPr>
            <w:r w:rsidRPr="008937A6">
              <w:rPr>
                <w:rFonts w:hint="eastAsia"/>
                <w:szCs w:val="20"/>
              </w:rPr>
              <w:t>障害の検知</w:t>
            </w:r>
            <w:r>
              <w:rPr>
                <w:rFonts w:hint="eastAsia"/>
                <w:szCs w:val="20"/>
              </w:rPr>
              <w:t>（障害時の調査対象となるログ）</w:t>
            </w:r>
          </w:p>
          <w:p w14:paraId="1CDBBB53" w14:textId="77777777" w:rsidR="003F5865" w:rsidRPr="008937A6" w:rsidRDefault="003F5865" w:rsidP="00A42D69">
            <w:pPr>
              <w:rPr>
                <w:szCs w:val="20"/>
              </w:rPr>
            </w:pPr>
            <w:r w:rsidRPr="008937A6">
              <w:rPr>
                <w:rFonts w:hint="eastAsia"/>
                <w:szCs w:val="20"/>
              </w:rPr>
              <w:t>障害解析</w:t>
            </w:r>
            <w:r>
              <w:rPr>
                <w:rFonts w:hint="eastAsia"/>
                <w:szCs w:val="20"/>
              </w:rPr>
              <w:t>（障害時の調査対象となるログ）</w:t>
            </w:r>
          </w:p>
        </w:tc>
        <w:tc>
          <w:tcPr>
            <w:tcW w:w="341" w:type="pct"/>
            <w:tcBorders>
              <w:top w:val="nil"/>
              <w:left w:val="nil"/>
              <w:bottom w:val="single" w:sz="4" w:space="0" w:color="auto"/>
              <w:right w:val="single" w:sz="4" w:space="0" w:color="auto"/>
            </w:tcBorders>
          </w:tcPr>
          <w:p w14:paraId="7CACEBF8" w14:textId="7C404EB1" w:rsidR="003F5865" w:rsidRPr="008937A6" w:rsidRDefault="00A74D08" w:rsidP="00A42D69">
            <w:pPr>
              <w:rPr>
                <w:szCs w:val="20"/>
              </w:rPr>
            </w:pPr>
            <w:r>
              <w:rPr>
                <w:rFonts w:hint="eastAsia"/>
                <w:szCs w:val="20"/>
              </w:rPr>
              <w:t>1年</w:t>
            </w:r>
          </w:p>
        </w:tc>
      </w:tr>
      <w:tr w:rsidR="00313E3B" w:rsidRPr="00C94743" w14:paraId="3BB3D231" w14:textId="74478AF2" w:rsidTr="00A74D08">
        <w:trPr>
          <w:trHeight w:val="285"/>
        </w:trPr>
        <w:tc>
          <w:tcPr>
            <w:tcW w:w="276" w:type="pct"/>
            <w:tcBorders>
              <w:top w:val="single" w:sz="4" w:space="0" w:color="auto"/>
              <w:left w:val="single" w:sz="4" w:space="0" w:color="auto"/>
              <w:bottom w:val="single" w:sz="4" w:space="0" w:color="auto"/>
              <w:right w:val="single" w:sz="4" w:space="0" w:color="auto"/>
            </w:tcBorders>
            <w:vAlign w:val="center"/>
          </w:tcPr>
          <w:p w14:paraId="17C7FCBD" w14:textId="77777777" w:rsidR="003F5865" w:rsidRDefault="003F5865" w:rsidP="00A42D69">
            <w:pPr>
              <w:widowControl/>
              <w:jc w:val="center"/>
              <w:rPr>
                <w:rFonts w:cs="Meiryo UI"/>
                <w:color w:val="000000"/>
                <w:szCs w:val="20"/>
              </w:rPr>
            </w:pPr>
            <w:r>
              <w:rPr>
                <w:rFonts w:cs="Meiryo UI" w:hint="eastAsia"/>
                <w:color w:val="000000"/>
                <w:szCs w:val="20"/>
              </w:rPr>
              <w:t>1</w:t>
            </w:r>
            <w:r>
              <w:rPr>
                <w:rFonts w:cs="Meiryo UI"/>
                <w:color w:val="000000"/>
                <w:szCs w:val="20"/>
              </w:rPr>
              <w:t>0</w:t>
            </w:r>
          </w:p>
        </w:tc>
        <w:tc>
          <w:tcPr>
            <w:tcW w:w="1254"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E378DB6" w14:textId="77777777" w:rsidR="003F5865" w:rsidRPr="008937A6" w:rsidRDefault="003F5865" w:rsidP="00A42D69">
            <w:pPr>
              <w:widowControl/>
              <w:jc w:val="left"/>
              <w:rPr>
                <w:szCs w:val="20"/>
              </w:rPr>
            </w:pPr>
            <w:r>
              <w:rPr>
                <w:rFonts w:hint="eastAsia"/>
              </w:rPr>
              <w:t xml:space="preserve">ElastiCache </w:t>
            </w:r>
            <w:r>
              <w:t xml:space="preserve">for </w:t>
            </w:r>
            <w:r>
              <w:rPr>
                <w:rFonts w:hint="eastAsia"/>
              </w:rPr>
              <w:t>Redisログ</w:t>
            </w:r>
          </w:p>
        </w:tc>
        <w:tc>
          <w:tcPr>
            <w:tcW w:w="1380" w:type="pct"/>
            <w:tcBorders>
              <w:top w:val="single" w:sz="4" w:space="0" w:color="auto"/>
              <w:left w:val="nil"/>
              <w:bottom w:val="single" w:sz="4" w:space="0" w:color="auto"/>
              <w:right w:val="single" w:sz="4" w:space="0" w:color="auto"/>
            </w:tcBorders>
            <w:shd w:val="clear" w:color="auto" w:fill="auto"/>
            <w:noWrap/>
            <w:vAlign w:val="center"/>
          </w:tcPr>
          <w:p w14:paraId="64448204" w14:textId="77777777" w:rsidR="003F5865" w:rsidRPr="008937A6" w:rsidRDefault="003F5865" w:rsidP="00A42D69">
            <w:pPr>
              <w:widowControl/>
              <w:jc w:val="left"/>
              <w:rPr>
                <w:szCs w:val="20"/>
              </w:rPr>
            </w:pPr>
            <w:r>
              <w:rPr>
                <w:rFonts w:hint="eastAsia"/>
                <w:szCs w:val="20"/>
              </w:rPr>
              <w:t>Redisのスローログ</w:t>
            </w:r>
          </w:p>
        </w:tc>
        <w:tc>
          <w:tcPr>
            <w:tcW w:w="1748" w:type="pct"/>
            <w:tcBorders>
              <w:top w:val="single" w:sz="4" w:space="0" w:color="auto"/>
              <w:left w:val="nil"/>
              <w:bottom w:val="single" w:sz="4" w:space="0" w:color="auto"/>
              <w:right w:val="single" w:sz="4" w:space="0" w:color="auto"/>
            </w:tcBorders>
            <w:vAlign w:val="center"/>
          </w:tcPr>
          <w:p w14:paraId="333CB9E2" w14:textId="77777777" w:rsidR="003F5865" w:rsidRPr="00C94743" w:rsidRDefault="003F5865" w:rsidP="00A42D69">
            <w:pPr>
              <w:widowControl/>
              <w:jc w:val="left"/>
              <w:rPr>
                <w:rFonts w:cs="Meiryo UI"/>
                <w:szCs w:val="20"/>
              </w:rPr>
            </w:pPr>
            <w:r w:rsidRPr="009F1CC0">
              <w:rPr>
                <w:rFonts w:cs="Meiryo UI" w:hint="eastAsia"/>
                <w:szCs w:val="20"/>
              </w:rPr>
              <w:t>障害分析系ログ（障害対応で調査対象となるログ）</w:t>
            </w:r>
          </w:p>
        </w:tc>
        <w:tc>
          <w:tcPr>
            <w:tcW w:w="341" w:type="pct"/>
            <w:tcBorders>
              <w:top w:val="single" w:sz="4" w:space="0" w:color="auto"/>
              <w:left w:val="nil"/>
              <w:bottom w:val="single" w:sz="4" w:space="0" w:color="auto"/>
              <w:right w:val="single" w:sz="4" w:space="0" w:color="auto"/>
            </w:tcBorders>
          </w:tcPr>
          <w:p w14:paraId="77AA5122" w14:textId="39C3E685" w:rsidR="003F5865" w:rsidRPr="009F1CC0" w:rsidRDefault="00A74D08" w:rsidP="00A42D69">
            <w:pPr>
              <w:widowControl/>
              <w:jc w:val="left"/>
              <w:rPr>
                <w:rFonts w:cs="Meiryo UI"/>
                <w:szCs w:val="20"/>
              </w:rPr>
            </w:pPr>
            <w:r>
              <w:rPr>
                <w:rFonts w:cs="Meiryo UI" w:hint="eastAsia"/>
                <w:szCs w:val="20"/>
              </w:rPr>
              <w:t>1年</w:t>
            </w:r>
          </w:p>
        </w:tc>
      </w:tr>
      <w:tr w:rsidR="00313E3B" w:rsidRPr="00C94743" w14:paraId="0B21FE86" w14:textId="31D43B2D" w:rsidTr="00A74D08">
        <w:trPr>
          <w:trHeight w:val="285"/>
        </w:trPr>
        <w:tc>
          <w:tcPr>
            <w:tcW w:w="276" w:type="pct"/>
            <w:tcBorders>
              <w:top w:val="single" w:sz="4" w:space="0" w:color="auto"/>
              <w:left w:val="single" w:sz="4" w:space="0" w:color="auto"/>
              <w:bottom w:val="single" w:sz="4" w:space="0" w:color="auto"/>
              <w:right w:val="single" w:sz="4" w:space="0" w:color="auto"/>
            </w:tcBorders>
            <w:vAlign w:val="center"/>
          </w:tcPr>
          <w:p w14:paraId="7C937963" w14:textId="77777777" w:rsidR="003F5865" w:rsidRDefault="003F5865" w:rsidP="00A42D69">
            <w:pPr>
              <w:widowControl/>
              <w:jc w:val="center"/>
              <w:rPr>
                <w:rFonts w:cs="Meiryo UI"/>
                <w:color w:val="000000"/>
                <w:szCs w:val="20"/>
              </w:rPr>
            </w:pPr>
            <w:r>
              <w:rPr>
                <w:rFonts w:cs="Meiryo UI" w:hint="eastAsia"/>
                <w:color w:val="000000"/>
                <w:szCs w:val="20"/>
              </w:rPr>
              <w:t>1</w:t>
            </w:r>
            <w:r>
              <w:rPr>
                <w:rFonts w:cs="Meiryo UI"/>
                <w:color w:val="000000"/>
                <w:szCs w:val="20"/>
              </w:rPr>
              <w:t>1</w:t>
            </w:r>
          </w:p>
        </w:tc>
        <w:tc>
          <w:tcPr>
            <w:tcW w:w="1254"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0A4D821" w14:textId="77777777" w:rsidR="003F5865" w:rsidRPr="008937A6" w:rsidRDefault="003F5865" w:rsidP="00A42D69">
            <w:pPr>
              <w:widowControl/>
              <w:jc w:val="left"/>
              <w:rPr>
                <w:szCs w:val="20"/>
              </w:rPr>
            </w:pPr>
            <w:r>
              <w:rPr>
                <w:rFonts w:hint="eastAsia"/>
              </w:rPr>
              <w:t>Lambdaログ</w:t>
            </w:r>
          </w:p>
        </w:tc>
        <w:tc>
          <w:tcPr>
            <w:tcW w:w="1380" w:type="pct"/>
            <w:tcBorders>
              <w:top w:val="single" w:sz="4" w:space="0" w:color="auto"/>
              <w:left w:val="nil"/>
              <w:bottom w:val="single" w:sz="4" w:space="0" w:color="auto"/>
              <w:right w:val="single" w:sz="4" w:space="0" w:color="auto"/>
            </w:tcBorders>
            <w:shd w:val="clear" w:color="auto" w:fill="auto"/>
            <w:noWrap/>
            <w:vAlign w:val="center"/>
          </w:tcPr>
          <w:p w14:paraId="0F044BEC" w14:textId="77777777" w:rsidR="003F5865" w:rsidRPr="008937A6" w:rsidRDefault="003F5865" w:rsidP="00A42D69">
            <w:pPr>
              <w:widowControl/>
              <w:jc w:val="left"/>
              <w:rPr>
                <w:szCs w:val="20"/>
              </w:rPr>
            </w:pPr>
            <w:r>
              <w:rPr>
                <w:rFonts w:hint="eastAsia"/>
                <w:szCs w:val="20"/>
              </w:rPr>
              <w:t>Lambdaの実行ログ</w:t>
            </w:r>
          </w:p>
        </w:tc>
        <w:tc>
          <w:tcPr>
            <w:tcW w:w="1748" w:type="pct"/>
            <w:tcBorders>
              <w:top w:val="single" w:sz="4" w:space="0" w:color="auto"/>
              <w:left w:val="nil"/>
              <w:bottom w:val="single" w:sz="4" w:space="0" w:color="auto"/>
              <w:right w:val="single" w:sz="4" w:space="0" w:color="auto"/>
            </w:tcBorders>
            <w:vAlign w:val="center"/>
          </w:tcPr>
          <w:p w14:paraId="32E15FB9" w14:textId="77777777" w:rsidR="003F5865" w:rsidRPr="00C94743" w:rsidRDefault="003F5865" w:rsidP="00A42D69">
            <w:pPr>
              <w:widowControl/>
              <w:jc w:val="left"/>
              <w:rPr>
                <w:rFonts w:cs="Meiryo UI"/>
                <w:szCs w:val="20"/>
              </w:rPr>
            </w:pPr>
            <w:r w:rsidRPr="009F1CC0">
              <w:rPr>
                <w:rFonts w:cs="Meiryo UI" w:hint="eastAsia"/>
                <w:szCs w:val="20"/>
              </w:rPr>
              <w:t>障害分析系ログ（障害対応で調査対象となるログ）</w:t>
            </w:r>
          </w:p>
        </w:tc>
        <w:tc>
          <w:tcPr>
            <w:tcW w:w="341" w:type="pct"/>
            <w:tcBorders>
              <w:top w:val="single" w:sz="4" w:space="0" w:color="auto"/>
              <w:left w:val="nil"/>
              <w:bottom w:val="single" w:sz="4" w:space="0" w:color="auto"/>
              <w:right w:val="single" w:sz="4" w:space="0" w:color="auto"/>
            </w:tcBorders>
          </w:tcPr>
          <w:p w14:paraId="35EEE9F7" w14:textId="2CC8DE8E" w:rsidR="003F5865" w:rsidRPr="009F1CC0" w:rsidRDefault="00A74D08" w:rsidP="00A42D69">
            <w:pPr>
              <w:widowControl/>
              <w:jc w:val="left"/>
              <w:rPr>
                <w:rFonts w:cs="Meiryo UI"/>
                <w:szCs w:val="20"/>
              </w:rPr>
            </w:pPr>
            <w:r>
              <w:rPr>
                <w:rFonts w:cs="Meiryo UI" w:hint="eastAsia"/>
                <w:szCs w:val="20"/>
              </w:rPr>
              <w:t>1年</w:t>
            </w:r>
          </w:p>
        </w:tc>
      </w:tr>
      <w:tr w:rsidR="00313E3B" w:rsidRPr="00C94743" w14:paraId="6ED51D7D" w14:textId="47C3B075" w:rsidTr="00A74D08">
        <w:trPr>
          <w:trHeight w:val="285"/>
        </w:trPr>
        <w:tc>
          <w:tcPr>
            <w:tcW w:w="276" w:type="pct"/>
            <w:tcBorders>
              <w:top w:val="single" w:sz="4" w:space="0" w:color="auto"/>
              <w:left w:val="single" w:sz="4" w:space="0" w:color="auto"/>
              <w:bottom w:val="single" w:sz="4" w:space="0" w:color="auto"/>
              <w:right w:val="single" w:sz="4" w:space="0" w:color="auto"/>
            </w:tcBorders>
            <w:vAlign w:val="center"/>
          </w:tcPr>
          <w:p w14:paraId="322E04A4" w14:textId="77777777" w:rsidR="003F5865" w:rsidRDefault="003F5865" w:rsidP="00A42D69">
            <w:pPr>
              <w:widowControl/>
              <w:jc w:val="center"/>
              <w:rPr>
                <w:rFonts w:cs="Meiryo UI"/>
                <w:color w:val="000000"/>
                <w:szCs w:val="20"/>
              </w:rPr>
            </w:pPr>
            <w:r>
              <w:rPr>
                <w:rFonts w:cs="Meiryo UI" w:hint="eastAsia"/>
                <w:color w:val="000000"/>
                <w:szCs w:val="20"/>
              </w:rPr>
              <w:t>1</w:t>
            </w:r>
            <w:r>
              <w:rPr>
                <w:rFonts w:cs="Meiryo UI"/>
                <w:color w:val="000000"/>
                <w:szCs w:val="20"/>
              </w:rPr>
              <w:t>2</w:t>
            </w:r>
          </w:p>
        </w:tc>
        <w:tc>
          <w:tcPr>
            <w:tcW w:w="1254"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A74D6A1" w14:textId="77777777" w:rsidR="003F5865" w:rsidRPr="008937A6" w:rsidRDefault="003F5865" w:rsidP="00A42D69">
            <w:pPr>
              <w:widowControl/>
              <w:jc w:val="left"/>
              <w:rPr>
                <w:szCs w:val="20"/>
              </w:rPr>
            </w:pPr>
            <w:r>
              <w:rPr>
                <w:rFonts w:hint="eastAsia"/>
              </w:rPr>
              <w:t>ALBログ</w:t>
            </w:r>
          </w:p>
        </w:tc>
        <w:tc>
          <w:tcPr>
            <w:tcW w:w="1380" w:type="pct"/>
            <w:tcBorders>
              <w:top w:val="single" w:sz="4" w:space="0" w:color="auto"/>
              <w:left w:val="nil"/>
              <w:bottom w:val="single" w:sz="4" w:space="0" w:color="auto"/>
              <w:right w:val="single" w:sz="4" w:space="0" w:color="auto"/>
            </w:tcBorders>
            <w:shd w:val="clear" w:color="auto" w:fill="auto"/>
            <w:noWrap/>
            <w:vAlign w:val="center"/>
          </w:tcPr>
          <w:p w14:paraId="5F5AAA2A" w14:textId="77777777" w:rsidR="003F5865" w:rsidRPr="008937A6" w:rsidRDefault="003F5865" w:rsidP="00A42D69">
            <w:pPr>
              <w:widowControl/>
              <w:jc w:val="left"/>
              <w:rPr>
                <w:szCs w:val="20"/>
              </w:rPr>
            </w:pPr>
            <w:r>
              <w:rPr>
                <w:rFonts w:hint="eastAsia"/>
                <w:szCs w:val="20"/>
              </w:rPr>
              <w:t>ALBへのアクセスログ</w:t>
            </w:r>
          </w:p>
        </w:tc>
        <w:tc>
          <w:tcPr>
            <w:tcW w:w="1748" w:type="pct"/>
            <w:tcBorders>
              <w:top w:val="single" w:sz="4" w:space="0" w:color="auto"/>
              <w:left w:val="nil"/>
              <w:bottom w:val="single" w:sz="4" w:space="0" w:color="auto"/>
              <w:right w:val="single" w:sz="4" w:space="0" w:color="auto"/>
            </w:tcBorders>
            <w:vAlign w:val="center"/>
          </w:tcPr>
          <w:p w14:paraId="343EF8A2" w14:textId="77777777" w:rsidR="003F5865" w:rsidRPr="00C94743" w:rsidRDefault="003F5865" w:rsidP="00A42D69">
            <w:pPr>
              <w:widowControl/>
              <w:jc w:val="left"/>
              <w:rPr>
                <w:rFonts w:cs="Meiryo UI"/>
                <w:szCs w:val="20"/>
              </w:rPr>
            </w:pPr>
            <w:r w:rsidRPr="0072726B">
              <w:rPr>
                <w:rFonts w:cs="Meiryo UI" w:hint="eastAsia"/>
                <w:szCs w:val="20"/>
              </w:rPr>
              <w:t>障害分析系ログ（障害対応で調査対象となるログ）</w:t>
            </w:r>
          </w:p>
        </w:tc>
        <w:tc>
          <w:tcPr>
            <w:tcW w:w="341" w:type="pct"/>
            <w:tcBorders>
              <w:top w:val="single" w:sz="4" w:space="0" w:color="auto"/>
              <w:left w:val="nil"/>
              <w:bottom w:val="single" w:sz="4" w:space="0" w:color="auto"/>
              <w:right w:val="single" w:sz="4" w:space="0" w:color="auto"/>
            </w:tcBorders>
          </w:tcPr>
          <w:p w14:paraId="39556321" w14:textId="410A3D60" w:rsidR="003F5865" w:rsidRPr="0072726B" w:rsidRDefault="00A74D08" w:rsidP="00A42D69">
            <w:pPr>
              <w:widowControl/>
              <w:jc w:val="left"/>
              <w:rPr>
                <w:rFonts w:cs="Meiryo UI"/>
                <w:szCs w:val="20"/>
              </w:rPr>
            </w:pPr>
            <w:r>
              <w:rPr>
                <w:rFonts w:cs="Meiryo UI" w:hint="eastAsia"/>
                <w:szCs w:val="20"/>
              </w:rPr>
              <w:t>1年</w:t>
            </w:r>
          </w:p>
        </w:tc>
      </w:tr>
      <w:tr w:rsidR="00313E3B" w:rsidRPr="00C94743" w14:paraId="63B61A4B" w14:textId="7E7AC4BC" w:rsidTr="00A74D08">
        <w:trPr>
          <w:trHeight w:val="285"/>
        </w:trPr>
        <w:tc>
          <w:tcPr>
            <w:tcW w:w="276" w:type="pct"/>
            <w:tcBorders>
              <w:top w:val="single" w:sz="4" w:space="0" w:color="auto"/>
              <w:left w:val="single" w:sz="4" w:space="0" w:color="auto"/>
              <w:bottom w:val="single" w:sz="4" w:space="0" w:color="auto"/>
              <w:right w:val="single" w:sz="4" w:space="0" w:color="auto"/>
            </w:tcBorders>
            <w:vAlign w:val="center"/>
          </w:tcPr>
          <w:p w14:paraId="00D93EEC" w14:textId="77777777" w:rsidR="003F5865" w:rsidRDefault="003F5865" w:rsidP="00A42D69">
            <w:pPr>
              <w:widowControl/>
              <w:jc w:val="center"/>
              <w:rPr>
                <w:rFonts w:cs="Meiryo UI"/>
                <w:color w:val="000000"/>
                <w:szCs w:val="20"/>
              </w:rPr>
            </w:pPr>
            <w:r>
              <w:rPr>
                <w:rFonts w:cs="Meiryo UI" w:hint="eastAsia"/>
                <w:color w:val="000000"/>
                <w:szCs w:val="20"/>
              </w:rPr>
              <w:t>1</w:t>
            </w:r>
            <w:r>
              <w:rPr>
                <w:rFonts w:cs="Meiryo UI"/>
                <w:color w:val="000000"/>
                <w:szCs w:val="20"/>
              </w:rPr>
              <w:t>3</w:t>
            </w:r>
          </w:p>
        </w:tc>
        <w:tc>
          <w:tcPr>
            <w:tcW w:w="1254"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94F969D" w14:textId="77777777" w:rsidR="003F5865" w:rsidRDefault="003F5865" w:rsidP="00A42D69">
            <w:pPr>
              <w:widowControl/>
              <w:jc w:val="left"/>
            </w:pPr>
            <w:r>
              <w:rPr>
                <w:rFonts w:hint="eastAsia"/>
              </w:rPr>
              <w:t>S3アクセスログ</w:t>
            </w:r>
          </w:p>
        </w:tc>
        <w:tc>
          <w:tcPr>
            <w:tcW w:w="1380" w:type="pct"/>
            <w:tcBorders>
              <w:top w:val="single" w:sz="4" w:space="0" w:color="auto"/>
              <w:left w:val="nil"/>
              <w:bottom w:val="single" w:sz="4" w:space="0" w:color="auto"/>
              <w:right w:val="single" w:sz="4" w:space="0" w:color="auto"/>
            </w:tcBorders>
            <w:shd w:val="clear" w:color="auto" w:fill="auto"/>
            <w:noWrap/>
            <w:vAlign w:val="center"/>
          </w:tcPr>
          <w:p w14:paraId="6D51C553" w14:textId="77777777" w:rsidR="003F5865" w:rsidRPr="008937A6" w:rsidRDefault="003F5865" w:rsidP="00A42D69">
            <w:pPr>
              <w:widowControl/>
              <w:jc w:val="left"/>
              <w:rPr>
                <w:szCs w:val="20"/>
              </w:rPr>
            </w:pPr>
            <w:r>
              <w:rPr>
                <w:rFonts w:hint="eastAsia"/>
                <w:szCs w:val="20"/>
              </w:rPr>
              <w:t>S3へのアクセスログ</w:t>
            </w:r>
          </w:p>
        </w:tc>
        <w:tc>
          <w:tcPr>
            <w:tcW w:w="1748" w:type="pct"/>
            <w:tcBorders>
              <w:top w:val="single" w:sz="4" w:space="0" w:color="auto"/>
              <w:left w:val="nil"/>
              <w:bottom w:val="single" w:sz="4" w:space="0" w:color="auto"/>
              <w:right w:val="single" w:sz="4" w:space="0" w:color="auto"/>
            </w:tcBorders>
            <w:vAlign w:val="center"/>
          </w:tcPr>
          <w:p w14:paraId="750BE0A5" w14:textId="77777777" w:rsidR="003F5865" w:rsidRPr="00C94743" w:rsidRDefault="003F5865" w:rsidP="00A42D69">
            <w:pPr>
              <w:widowControl/>
              <w:jc w:val="left"/>
              <w:rPr>
                <w:rFonts w:cs="Meiryo UI"/>
                <w:szCs w:val="20"/>
              </w:rPr>
            </w:pPr>
            <w:r>
              <w:rPr>
                <w:rFonts w:cs="Meiryo UI" w:hint="eastAsia"/>
                <w:szCs w:val="20"/>
              </w:rPr>
              <w:t>監査系ログ（監査対応で調査対象となるログ）</w:t>
            </w:r>
          </w:p>
        </w:tc>
        <w:tc>
          <w:tcPr>
            <w:tcW w:w="341" w:type="pct"/>
            <w:tcBorders>
              <w:top w:val="single" w:sz="4" w:space="0" w:color="auto"/>
              <w:left w:val="nil"/>
              <w:bottom w:val="single" w:sz="4" w:space="0" w:color="auto"/>
              <w:right w:val="single" w:sz="4" w:space="0" w:color="auto"/>
            </w:tcBorders>
          </w:tcPr>
          <w:p w14:paraId="46DA6332" w14:textId="1CA42A15" w:rsidR="003F5865" w:rsidRDefault="00A74D08" w:rsidP="00A42D69">
            <w:pPr>
              <w:widowControl/>
              <w:jc w:val="left"/>
              <w:rPr>
                <w:rFonts w:cs="Meiryo UI"/>
                <w:szCs w:val="20"/>
              </w:rPr>
            </w:pPr>
            <w:r>
              <w:rPr>
                <w:rFonts w:cs="Meiryo UI" w:hint="eastAsia"/>
                <w:szCs w:val="20"/>
              </w:rPr>
              <w:t>5年</w:t>
            </w:r>
          </w:p>
        </w:tc>
      </w:tr>
    </w:tbl>
    <w:p w14:paraId="7B2217A4" w14:textId="77777777" w:rsidR="00D72598" w:rsidRPr="00A548C3" w:rsidRDefault="00D72598" w:rsidP="006C0065">
      <w:pPr>
        <w:pStyle w:val="12"/>
      </w:pPr>
    </w:p>
    <w:p w14:paraId="727137EF" w14:textId="77777777" w:rsidR="00A1385E" w:rsidRDefault="00A1385E" w:rsidP="00BE1947"/>
    <w:p w14:paraId="7C7BBDDD" w14:textId="77777777" w:rsidR="006859EC" w:rsidRPr="005B7F2D" w:rsidRDefault="008C76F2" w:rsidP="003115D5">
      <w:pPr>
        <w:pStyle w:val="4"/>
        <w:numPr>
          <w:ilvl w:val="3"/>
          <w:numId w:val="105"/>
        </w:numPr>
        <w:tabs>
          <w:tab w:val="left" w:pos="2268"/>
        </w:tabs>
        <w:rPr>
          <w:color w:val="000000" w:themeColor="text1"/>
        </w:rPr>
      </w:pPr>
      <w:r>
        <w:rPr>
          <w:rFonts w:hint="eastAsia"/>
          <w:color w:val="000000" w:themeColor="text1"/>
        </w:rPr>
        <w:lastRenderedPageBreak/>
        <w:t>ログ保管場所</w:t>
      </w:r>
    </w:p>
    <w:p w14:paraId="322FB2CF" w14:textId="77777777" w:rsidR="00B83EA6" w:rsidRDefault="00B83EA6" w:rsidP="00B83EA6">
      <w:pPr>
        <w:ind w:leftChars="850" w:left="1700"/>
      </w:pPr>
      <w:r w:rsidRPr="00F42D9D">
        <w:rPr>
          <w:rFonts w:hint="eastAsia"/>
        </w:rPr>
        <w:t>ログは、</w:t>
      </w:r>
      <w:r>
        <w:t>CloudWatch Logs</w:t>
      </w:r>
      <w:r>
        <w:rPr>
          <w:rFonts w:hint="eastAsia"/>
        </w:rPr>
        <w:t>、またはS3にて保管する。ログ保管先の構成を以下に記載する。</w:t>
      </w:r>
    </w:p>
    <w:p w14:paraId="6AEB7BD9" w14:textId="77777777" w:rsidR="00B83EA6" w:rsidRPr="00D30A0C" w:rsidRDefault="00B83EA6" w:rsidP="00B83EA6"/>
    <w:p w14:paraId="66FB2D10" w14:textId="77777777" w:rsidR="00B83EA6" w:rsidRDefault="00B83EA6" w:rsidP="00D70F5B">
      <w:pPr>
        <w:pStyle w:val="af4"/>
        <w:numPr>
          <w:ilvl w:val="1"/>
          <w:numId w:val="7"/>
        </w:numPr>
        <w:ind w:leftChars="0" w:left="2127"/>
      </w:pPr>
      <w:r>
        <w:t>CloudWatch Logs</w:t>
      </w:r>
      <w:r>
        <w:rPr>
          <w:rFonts w:hint="eastAsia"/>
        </w:rPr>
        <w:t>に保管するログの格納は、ログファイル毎にロググループを作成し格納する。Windowsのイベントログは、アプリケーションログ、セキュリティログ、システムログに分けてロググループを作成する。なお、</w:t>
      </w:r>
      <w:r w:rsidRPr="0053515D">
        <w:rPr>
          <w:rFonts w:hint="eastAsia"/>
        </w:rPr>
        <w:t>ロググループの名前の変更はできないため</w:t>
      </w:r>
      <w:r>
        <w:rPr>
          <w:rFonts w:hint="eastAsia"/>
        </w:rPr>
        <w:t>、自動的に名前付けされるロググループを除き、命名規則は「</w:t>
      </w:r>
      <w:r w:rsidRPr="007C1F6B">
        <w:rPr>
          <w:rFonts w:hint="eastAsia"/>
        </w:rPr>
        <w:t>別紙</w:t>
      </w:r>
      <w:r w:rsidRPr="007C1F6B">
        <w:t>_ホスト名・AWSリソース名命名規則.xlsx</w:t>
      </w:r>
      <w:r>
        <w:rPr>
          <w:rFonts w:hint="eastAsia"/>
        </w:rPr>
        <w:t>」を参照のこと。</w:t>
      </w:r>
    </w:p>
    <w:p w14:paraId="4CFCBB1E" w14:textId="77777777" w:rsidR="00B83EA6" w:rsidRDefault="00B83EA6" w:rsidP="00D70F5B">
      <w:pPr>
        <w:pStyle w:val="af4"/>
        <w:numPr>
          <w:ilvl w:val="1"/>
          <w:numId w:val="7"/>
        </w:numPr>
        <w:ind w:leftChars="0" w:left="2127"/>
      </w:pPr>
      <w:r w:rsidRPr="00397259">
        <w:rPr>
          <w:rFonts w:hint="eastAsia"/>
        </w:rPr>
        <w:t>S</w:t>
      </w:r>
      <w:r w:rsidRPr="00397259">
        <w:t>3</w:t>
      </w:r>
      <w:r w:rsidRPr="00397259">
        <w:rPr>
          <w:rFonts w:hint="eastAsia"/>
        </w:rPr>
        <w:t>のバケット</w:t>
      </w:r>
      <w:r>
        <w:rPr>
          <w:rFonts w:hint="eastAsia"/>
        </w:rPr>
        <w:t>に保管するログの格納は、ホスト名または、AWSサービス毎に各ログ種別のS3バケットを作成する。命名規則は「</w:t>
      </w:r>
      <w:r w:rsidRPr="007C1F6B">
        <w:rPr>
          <w:rFonts w:hint="eastAsia"/>
        </w:rPr>
        <w:t>別紙</w:t>
      </w:r>
      <w:r w:rsidRPr="007C1F6B">
        <w:t>_ホスト名・AWSリソース名命名規則.xlsx</w:t>
      </w:r>
      <w:r>
        <w:rPr>
          <w:rFonts w:hint="eastAsia"/>
        </w:rPr>
        <w:t>」を参照のこと。なお、作成対象となるA</w:t>
      </w:r>
      <w:r>
        <w:t>WS</w:t>
      </w:r>
      <w:r>
        <w:rPr>
          <w:rFonts w:hint="eastAsia"/>
        </w:rPr>
        <w:t>サービスは「</w:t>
      </w:r>
      <w:r w:rsidRPr="007C1F6B">
        <w:rPr>
          <w:rFonts w:hint="eastAsia"/>
        </w:rPr>
        <w:t>別紙</w:t>
      </w:r>
      <w:r w:rsidRPr="007C1F6B">
        <w:t>_</w:t>
      </w:r>
      <w:r w:rsidRPr="00931FDA">
        <w:t>営業・融資サポートシステム_S3バケット種別一覧</w:t>
      </w:r>
      <w:r w:rsidRPr="007C1F6B">
        <w:t>.xlsx</w:t>
      </w:r>
      <w:r>
        <w:rPr>
          <w:rFonts w:hint="eastAsia"/>
        </w:rPr>
        <w:t>」を参照のこと。</w:t>
      </w:r>
    </w:p>
    <w:p w14:paraId="16A354DA" w14:textId="77777777" w:rsidR="00CB5445" w:rsidRDefault="00CB5445" w:rsidP="00BE1947"/>
    <w:p w14:paraId="12FAF8B4" w14:textId="77777777" w:rsidR="00FA2B84" w:rsidRPr="005B7F2D" w:rsidRDefault="005A4792" w:rsidP="003115D5">
      <w:pPr>
        <w:pStyle w:val="4"/>
        <w:numPr>
          <w:ilvl w:val="3"/>
          <w:numId w:val="105"/>
        </w:numPr>
        <w:tabs>
          <w:tab w:val="left" w:pos="2268"/>
        </w:tabs>
        <w:rPr>
          <w:color w:val="000000" w:themeColor="text1"/>
        </w:rPr>
      </w:pPr>
      <w:r>
        <w:rPr>
          <w:rFonts w:hint="eastAsia"/>
          <w:color w:val="000000" w:themeColor="text1"/>
        </w:rPr>
        <w:t>ログ取得方法</w:t>
      </w:r>
    </w:p>
    <w:p w14:paraId="4123CC22" w14:textId="77777777" w:rsidR="000B5E68" w:rsidRDefault="000B5E68" w:rsidP="000B5E68">
      <w:pPr>
        <w:ind w:leftChars="850" w:left="1700"/>
      </w:pPr>
      <w:r>
        <w:t>CloudWatch Logs</w:t>
      </w:r>
      <w:r>
        <w:rPr>
          <w:rFonts w:hint="eastAsia"/>
        </w:rPr>
        <w:t>、またはS3に保管されているログの取得方法を以下に記載する。</w:t>
      </w:r>
    </w:p>
    <w:p w14:paraId="155B1DC7" w14:textId="77777777" w:rsidR="000B5E68" w:rsidRPr="00A85DB4" w:rsidRDefault="000B5E68" w:rsidP="000B5E68"/>
    <w:tbl>
      <w:tblPr>
        <w:tblW w:w="4215" w:type="pct"/>
        <w:tblInd w:w="1696" w:type="dxa"/>
        <w:tblLayout w:type="fixed"/>
        <w:tblCellMar>
          <w:left w:w="99" w:type="dxa"/>
          <w:right w:w="99" w:type="dxa"/>
        </w:tblCellMar>
        <w:tblLook w:val="04A0" w:firstRow="1" w:lastRow="0" w:firstColumn="1" w:lastColumn="0" w:noHBand="0" w:noVBand="1"/>
      </w:tblPr>
      <w:tblGrid>
        <w:gridCol w:w="708"/>
        <w:gridCol w:w="2126"/>
        <w:gridCol w:w="1987"/>
        <w:gridCol w:w="4251"/>
      </w:tblGrid>
      <w:tr w:rsidR="000B5E68" w:rsidRPr="00CA6217" w14:paraId="6A7870E8" w14:textId="77777777" w:rsidTr="00372C70">
        <w:trPr>
          <w:trHeight w:val="285"/>
          <w:tblHeader/>
        </w:trPr>
        <w:tc>
          <w:tcPr>
            <w:tcW w:w="390" w:type="pct"/>
            <w:tcBorders>
              <w:top w:val="single" w:sz="4" w:space="0" w:color="auto"/>
              <w:left w:val="single" w:sz="4" w:space="0" w:color="auto"/>
              <w:bottom w:val="single" w:sz="4" w:space="0" w:color="auto"/>
              <w:right w:val="single" w:sz="4" w:space="0" w:color="auto"/>
            </w:tcBorders>
            <w:shd w:val="clear" w:color="000000" w:fill="B4C6E7"/>
          </w:tcPr>
          <w:p w14:paraId="63922492" w14:textId="77777777" w:rsidR="000B5E68" w:rsidRPr="00311A93" w:rsidRDefault="000B5E68" w:rsidP="00DD0207">
            <w:pPr>
              <w:widowControl/>
              <w:jc w:val="center"/>
              <w:rPr>
                <w:rFonts w:cs="Meiryo UI"/>
                <w:color w:val="000000"/>
                <w:szCs w:val="20"/>
              </w:rPr>
            </w:pPr>
            <w:r w:rsidRPr="00311A93">
              <w:rPr>
                <w:rFonts w:cs="Meiryo UI" w:hint="eastAsia"/>
                <w:color w:val="000000"/>
                <w:szCs w:val="20"/>
              </w:rPr>
              <w:t>No.</w:t>
            </w:r>
          </w:p>
        </w:tc>
        <w:tc>
          <w:tcPr>
            <w:tcW w:w="1172" w:type="pct"/>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891E79A" w14:textId="77777777" w:rsidR="000B5E68" w:rsidRPr="00311A93" w:rsidRDefault="000B5E68" w:rsidP="00DD0207">
            <w:pPr>
              <w:widowControl/>
              <w:jc w:val="center"/>
              <w:rPr>
                <w:rFonts w:cs="Meiryo UI"/>
                <w:color w:val="000000"/>
                <w:szCs w:val="20"/>
              </w:rPr>
            </w:pPr>
            <w:r w:rsidRPr="00311A93">
              <w:rPr>
                <w:rFonts w:cs="Meiryo UI" w:hint="eastAsia"/>
                <w:color w:val="000000"/>
                <w:szCs w:val="20"/>
              </w:rPr>
              <w:t>ログ種別</w:t>
            </w:r>
          </w:p>
        </w:tc>
        <w:tc>
          <w:tcPr>
            <w:tcW w:w="1095" w:type="pct"/>
            <w:tcBorders>
              <w:top w:val="single" w:sz="4" w:space="0" w:color="auto"/>
              <w:left w:val="nil"/>
              <w:bottom w:val="single" w:sz="4" w:space="0" w:color="auto"/>
              <w:right w:val="single" w:sz="4" w:space="0" w:color="auto"/>
            </w:tcBorders>
            <w:shd w:val="clear" w:color="000000" w:fill="B4C6E7"/>
            <w:noWrap/>
            <w:vAlign w:val="center"/>
            <w:hideMark/>
          </w:tcPr>
          <w:p w14:paraId="106EF4BC" w14:textId="77777777" w:rsidR="000B5E68" w:rsidRPr="00311A93" w:rsidRDefault="000B5E68" w:rsidP="00DD0207">
            <w:pPr>
              <w:widowControl/>
              <w:jc w:val="center"/>
              <w:rPr>
                <w:rFonts w:cs="Meiryo UI"/>
                <w:szCs w:val="20"/>
              </w:rPr>
            </w:pPr>
            <w:r w:rsidRPr="00311A93">
              <w:rPr>
                <w:rFonts w:cs="Meiryo UI" w:hint="eastAsia"/>
                <w:szCs w:val="20"/>
              </w:rPr>
              <w:t>保管場所</w:t>
            </w:r>
          </w:p>
        </w:tc>
        <w:tc>
          <w:tcPr>
            <w:tcW w:w="2343" w:type="pct"/>
            <w:tcBorders>
              <w:top w:val="single" w:sz="4" w:space="0" w:color="auto"/>
              <w:left w:val="nil"/>
              <w:bottom w:val="single" w:sz="4" w:space="0" w:color="auto"/>
              <w:right w:val="single" w:sz="4" w:space="0" w:color="auto"/>
            </w:tcBorders>
            <w:shd w:val="clear" w:color="000000" w:fill="B4C6E7"/>
          </w:tcPr>
          <w:p w14:paraId="0BAF9875" w14:textId="77777777" w:rsidR="000B5E68" w:rsidRPr="00311A93" w:rsidRDefault="000B5E68" w:rsidP="00DD0207">
            <w:pPr>
              <w:widowControl/>
              <w:rPr>
                <w:rFonts w:cs="Meiryo UI"/>
                <w:szCs w:val="20"/>
              </w:rPr>
            </w:pPr>
            <w:r w:rsidRPr="00311A93">
              <w:rPr>
                <w:rFonts w:cs="Meiryo UI" w:hint="eastAsia"/>
                <w:szCs w:val="20"/>
              </w:rPr>
              <w:t>取得方法</w:t>
            </w:r>
          </w:p>
        </w:tc>
      </w:tr>
      <w:tr w:rsidR="000B5E68" w:rsidRPr="00CA6217" w14:paraId="5B44F136" w14:textId="77777777" w:rsidTr="005902D9">
        <w:trPr>
          <w:trHeight w:val="383"/>
        </w:trPr>
        <w:tc>
          <w:tcPr>
            <w:tcW w:w="390" w:type="pct"/>
            <w:tcBorders>
              <w:top w:val="nil"/>
              <w:left w:val="single" w:sz="4" w:space="0" w:color="auto"/>
              <w:bottom w:val="single" w:sz="4" w:space="0" w:color="auto"/>
              <w:right w:val="single" w:sz="4" w:space="0" w:color="auto"/>
            </w:tcBorders>
            <w:shd w:val="clear" w:color="auto" w:fill="auto"/>
            <w:vAlign w:val="center"/>
          </w:tcPr>
          <w:p w14:paraId="29905B29" w14:textId="77777777" w:rsidR="000B5E68" w:rsidRPr="00311A93" w:rsidRDefault="000B5E68" w:rsidP="00DD0207">
            <w:pPr>
              <w:widowControl/>
              <w:jc w:val="center"/>
              <w:rPr>
                <w:rFonts w:cs="Meiryo UI"/>
                <w:color w:val="000000"/>
                <w:szCs w:val="20"/>
              </w:rPr>
            </w:pPr>
            <w:r w:rsidRPr="00311A93">
              <w:rPr>
                <w:rFonts w:cs="Meiryo UI" w:hint="eastAsia"/>
                <w:color w:val="000000"/>
                <w:szCs w:val="20"/>
              </w:rPr>
              <w:t>1</w:t>
            </w:r>
          </w:p>
        </w:tc>
        <w:tc>
          <w:tcPr>
            <w:tcW w:w="1172" w:type="pct"/>
            <w:tcBorders>
              <w:top w:val="nil"/>
              <w:left w:val="single" w:sz="4" w:space="0" w:color="auto"/>
              <w:bottom w:val="single" w:sz="4" w:space="0" w:color="auto"/>
              <w:right w:val="single" w:sz="4" w:space="0" w:color="auto"/>
            </w:tcBorders>
            <w:shd w:val="clear" w:color="auto" w:fill="auto"/>
            <w:noWrap/>
            <w:vAlign w:val="center"/>
            <w:hideMark/>
          </w:tcPr>
          <w:p w14:paraId="2205F66F" w14:textId="77777777" w:rsidR="000B5E68" w:rsidRPr="00311A93" w:rsidRDefault="000B5E68" w:rsidP="00CB5445">
            <w:pPr>
              <w:widowControl/>
              <w:jc w:val="left"/>
              <w:rPr>
                <w:rFonts w:cs="Meiryo UI"/>
                <w:color w:val="000000"/>
                <w:szCs w:val="20"/>
              </w:rPr>
            </w:pPr>
            <w:r w:rsidRPr="00311A93">
              <w:rPr>
                <w:rFonts w:cs="Meiryo UI" w:hint="eastAsia"/>
                <w:color w:val="000000"/>
                <w:szCs w:val="20"/>
              </w:rPr>
              <w:t>監査ログ（</w:t>
            </w:r>
            <w:r w:rsidR="00CB5445">
              <w:rPr>
                <w:rFonts w:cs="Meiryo UI" w:hint="eastAsia"/>
                <w:color w:val="000000"/>
                <w:szCs w:val="20"/>
              </w:rPr>
              <w:t>ファイル連携</w:t>
            </w:r>
            <w:r w:rsidRPr="00311A93">
              <w:rPr>
                <w:rFonts w:cs="Meiryo UI" w:hint="eastAsia"/>
                <w:color w:val="000000"/>
                <w:szCs w:val="20"/>
              </w:rPr>
              <w:t>サーバ）</w:t>
            </w:r>
          </w:p>
        </w:tc>
        <w:tc>
          <w:tcPr>
            <w:tcW w:w="1095" w:type="pct"/>
            <w:tcBorders>
              <w:top w:val="nil"/>
              <w:left w:val="nil"/>
              <w:bottom w:val="single" w:sz="4" w:space="0" w:color="auto"/>
              <w:right w:val="single" w:sz="4" w:space="0" w:color="auto"/>
            </w:tcBorders>
            <w:shd w:val="clear" w:color="auto" w:fill="auto"/>
            <w:noWrap/>
            <w:vAlign w:val="center"/>
          </w:tcPr>
          <w:p w14:paraId="59CBBF30" w14:textId="77777777" w:rsidR="000B5E68" w:rsidRPr="00311A93" w:rsidRDefault="000B5E68" w:rsidP="00DD0207">
            <w:pPr>
              <w:widowControl/>
              <w:jc w:val="left"/>
              <w:rPr>
                <w:rFonts w:cs="Meiryo UI"/>
                <w:szCs w:val="20"/>
              </w:rPr>
            </w:pPr>
            <w:r w:rsidRPr="00311A93">
              <w:rPr>
                <w:rFonts w:cs="Meiryo UI"/>
                <w:szCs w:val="20"/>
              </w:rPr>
              <w:t>S3</w:t>
            </w:r>
          </w:p>
        </w:tc>
        <w:tc>
          <w:tcPr>
            <w:tcW w:w="2343" w:type="pct"/>
            <w:tcBorders>
              <w:top w:val="nil"/>
              <w:left w:val="nil"/>
              <w:bottom w:val="single" w:sz="4" w:space="0" w:color="auto"/>
              <w:right w:val="single" w:sz="4" w:space="0" w:color="auto"/>
            </w:tcBorders>
            <w:shd w:val="clear" w:color="auto" w:fill="auto"/>
          </w:tcPr>
          <w:p w14:paraId="78727D7C" w14:textId="77777777" w:rsidR="000B5E68" w:rsidRPr="00311A93" w:rsidRDefault="000B5E68" w:rsidP="00DD0207">
            <w:pPr>
              <w:widowControl/>
              <w:jc w:val="left"/>
              <w:rPr>
                <w:rFonts w:cs="Meiryo UI"/>
                <w:szCs w:val="20"/>
              </w:rPr>
            </w:pPr>
            <w:r w:rsidRPr="00311A93">
              <w:rPr>
                <w:rFonts w:cs="Meiryo UI" w:hint="eastAsia"/>
                <w:color w:val="000000"/>
                <w:szCs w:val="20"/>
              </w:rPr>
              <w:t>AWSコンソールからS3の該当バケットに保管されているファイルをダウンロードして取得する。</w:t>
            </w:r>
          </w:p>
        </w:tc>
      </w:tr>
      <w:tr w:rsidR="00CB5445" w:rsidRPr="00CA6217" w14:paraId="49F5EE6B" w14:textId="77777777" w:rsidTr="00372C70">
        <w:trPr>
          <w:trHeight w:val="383"/>
        </w:trPr>
        <w:tc>
          <w:tcPr>
            <w:tcW w:w="390" w:type="pct"/>
            <w:tcBorders>
              <w:top w:val="nil"/>
              <w:left w:val="single" w:sz="4" w:space="0" w:color="auto"/>
              <w:bottom w:val="single" w:sz="4" w:space="0" w:color="auto"/>
              <w:right w:val="single" w:sz="4" w:space="0" w:color="auto"/>
            </w:tcBorders>
            <w:vAlign w:val="center"/>
          </w:tcPr>
          <w:p w14:paraId="7EE6857F" w14:textId="77777777" w:rsidR="00CB5445" w:rsidRPr="00311A93" w:rsidRDefault="00CB5445" w:rsidP="00CB5445">
            <w:pPr>
              <w:widowControl/>
              <w:jc w:val="center"/>
              <w:rPr>
                <w:rFonts w:cs="Meiryo UI"/>
                <w:color w:val="000000"/>
                <w:szCs w:val="20"/>
              </w:rPr>
            </w:pPr>
            <w:r>
              <w:rPr>
                <w:rFonts w:cs="Meiryo UI" w:hint="eastAsia"/>
                <w:color w:val="000000"/>
                <w:szCs w:val="20"/>
              </w:rPr>
              <w:t>2</w:t>
            </w:r>
          </w:p>
        </w:tc>
        <w:tc>
          <w:tcPr>
            <w:tcW w:w="1172" w:type="pct"/>
            <w:tcBorders>
              <w:top w:val="nil"/>
              <w:left w:val="single" w:sz="4" w:space="0" w:color="auto"/>
              <w:bottom w:val="single" w:sz="4" w:space="0" w:color="auto"/>
              <w:right w:val="single" w:sz="4" w:space="0" w:color="auto"/>
            </w:tcBorders>
            <w:shd w:val="clear" w:color="auto" w:fill="auto"/>
            <w:noWrap/>
            <w:vAlign w:val="center"/>
          </w:tcPr>
          <w:p w14:paraId="6C9C5404" w14:textId="77777777" w:rsidR="00CB5445" w:rsidRPr="00311A93" w:rsidRDefault="00CB5445" w:rsidP="00CB5445">
            <w:pPr>
              <w:widowControl/>
              <w:jc w:val="left"/>
              <w:rPr>
                <w:rFonts w:cs="Meiryo UI"/>
                <w:color w:val="000000"/>
                <w:szCs w:val="20"/>
              </w:rPr>
            </w:pPr>
            <w:r w:rsidRPr="00311A93">
              <w:rPr>
                <w:rFonts w:cs="Meiryo UI" w:hint="eastAsia"/>
                <w:color w:val="000000"/>
                <w:szCs w:val="20"/>
              </w:rPr>
              <w:t>監査ログ（バッチサーバ）</w:t>
            </w:r>
          </w:p>
        </w:tc>
        <w:tc>
          <w:tcPr>
            <w:tcW w:w="1095" w:type="pct"/>
            <w:tcBorders>
              <w:top w:val="nil"/>
              <w:left w:val="nil"/>
              <w:bottom w:val="single" w:sz="4" w:space="0" w:color="auto"/>
              <w:right w:val="single" w:sz="4" w:space="0" w:color="auto"/>
            </w:tcBorders>
            <w:shd w:val="clear" w:color="auto" w:fill="auto"/>
            <w:noWrap/>
            <w:vAlign w:val="center"/>
          </w:tcPr>
          <w:p w14:paraId="44501976" w14:textId="77777777" w:rsidR="00E94F2F" w:rsidRDefault="00E94F2F" w:rsidP="00E94F2F">
            <w:pPr>
              <w:widowControl/>
              <w:jc w:val="left"/>
              <w:rPr>
                <w:rFonts w:cs="Meiryo UI"/>
                <w:szCs w:val="20"/>
              </w:rPr>
            </w:pPr>
            <w:r>
              <w:rPr>
                <w:rFonts w:cs="Meiryo UI" w:hint="eastAsia"/>
                <w:szCs w:val="20"/>
              </w:rPr>
              <w:t>CloudWatch Logs</w:t>
            </w:r>
          </w:p>
          <w:p w14:paraId="4FED8F05" w14:textId="77777777" w:rsidR="00CB5445" w:rsidRPr="00311A93" w:rsidRDefault="00E94F2F" w:rsidP="00E94F2F">
            <w:pPr>
              <w:widowControl/>
              <w:jc w:val="left"/>
              <w:rPr>
                <w:rFonts w:cs="Meiryo UI"/>
                <w:szCs w:val="20"/>
              </w:rPr>
            </w:pPr>
            <w:r>
              <w:rPr>
                <w:rFonts w:cs="Meiryo UI" w:hint="eastAsia"/>
                <w:kern w:val="0"/>
                <w:szCs w:val="20"/>
              </w:rPr>
              <w:t>または</w:t>
            </w:r>
            <w:r w:rsidR="00CB5445" w:rsidRPr="00311A93">
              <w:rPr>
                <w:rFonts w:cs="Meiryo UI"/>
                <w:szCs w:val="20"/>
              </w:rPr>
              <w:t>S3</w:t>
            </w:r>
          </w:p>
        </w:tc>
        <w:tc>
          <w:tcPr>
            <w:tcW w:w="2343" w:type="pct"/>
            <w:tcBorders>
              <w:top w:val="nil"/>
              <w:left w:val="nil"/>
              <w:bottom w:val="single" w:sz="4" w:space="0" w:color="auto"/>
              <w:right w:val="single" w:sz="4" w:space="0" w:color="auto"/>
            </w:tcBorders>
          </w:tcPr>
          <w:p w14:paraId="679493C6" w14:textId="77777777" w:rsidR="00CB5445" w:rsidRPr="00311A93" w:rsidRDefault="00C22DB8" w:rsidP="00CB5445">
            <w:pPr>
              <w:widowControl/>
              <w:jc w:val="left"/>
              <w:rPr>
                <w:rFonts w:cs="Meiryo UI"/>
                <w:color w:val="000000"/>
                <w:szCs w:val="20"/>
              </w:rPr>
            </w:pPr>
            <w:r>
              <w:rPr>
                <w:rFonts w:cs="Meiryo UI" w:hint="eastAsia"/>
                <w:color w:val="000000"/>
                <w:kern w:val="0"/>
                <w:szCs w:val="20"/>
              </w:rPr>
              <w:t>AWSコンソールからS3の該当バケットに保管されているファイルをダウンロード、または取得対象のログが直近7日以内である場合はCloudWatch Logsから対象ログをCSV形式でダウンロードする。</w:t>
            </w:r>
          </w:p>
        </w:tc>
      </w:tr>
      <w:tr w:rsidR="00CB5445" w:rsidRPr="00CA6217" w14:paraId="38EB7520" w14:textId="77777777" w:rsidTr="00372C70">
        <w:trPr>
          <w:trHeight w:val="383"/>
        </w:trPr>
        <w:tc>
          <w:tcPr>
            <w:tcW w:w="390" w:type="pct"/>
            <w:tcBorders>
              <w:top w:val="nil"/>
              <w:left w:val="single" w:sz="4" w:space="0" w:color="auto"/>
              <w:bottom w:val="single" w:sz="4" w:space="0" w:color="auto"/>
              <w:right w:val="single" w:sz="4" w:space="0" w:color="auto"/>
            </w:tcBorders>
            <w:vAlign w:val="center"/>
          </w:tcPr>
          <w:p w14:paraId="7AC85064" w14:textId="77777777" w:rsidR="00CB5445" w:rsidRPr="00311A93" w:rsidRDefault="00CB5445" w:rsidP="00CB5445">
            <w:pPr>
              <w:widowControl/>
              <w:jc w:val="center"/>
              <w:rPr>
                <w:rFonts w:cs="Meiryo UI"/>
                <w:color w:val="000000"/>
                <w:szCs w:val="20"/>
              </w:rPr>
            </w:pPr>
            <w:r>
              <w:rPr>
                <w:rFonts w:cs="Meiryo UI" w:hint="eastAsia"/>
                <w:color w:val="000000"/>
                <w:szCs w:val="20"/>
              </w:rPr>
              <w:t>3</w:t>
            </w:r>
          </w:p>
        </w:tc>
        <w:tc>
          <w:tcPr>
            <w:tcW w:w="1172" w:type="pct"/>
            <w:tcBorders>
              <w:top w:val="nil"/>
              <w:left w:val="single" w:sz="4" w:space="0" w:color="auto"/>
              <w:bottom w:val="single" w:sz="4" w:space="0" w:color="auto"/>
              <w:right w:val="single" w:sz="4" w:space="0" w:color="auto"/>
            </w:tcBorders>
            <w:shd w:val="clear" w:color="auto" w:fill="auto"/>
            <w:noWrap/>
            <w:vAlign w:val="center"/>
          </w:tcPr>
          <w:p w14:paraId="71C0FE24" w14:textId="77777777" w:rsidR="00CB5445" w:rsidRPr="00311A93" w:rsidRDefault="00CB5445" w:rsidP="00CB5445">
            <w:pPr>
              <w:widowControl/>
              <w:jc w:val="left"/>
              <w:rPr>
                <w:rFonts w:cs="Meiryo UI"/>
                <w:color w:val="000000"/>
                <w:szCs w:val="20"/>
              </w:rPr>
            </w:pPr>
            <w:r w:rsidRPr="00311A93">
              <w:rPr>
                <w:rFonts w:cs="Meiryo UI" w:hint="eastAsia"/>
                <w:color w:val="000000"/>
                <w:szCs w:val="20"/>
              </w:rPr>
              <w:t>監査ログ（Web</w:t>
            </w:r>
            <w:r w:rsidRPr="00311A93">
              <w:rPr>
                <w:rFonts w:cs="Meiryo UI"/>
                <w:color w:val="000000"/>
                <w:szCs w:val="20"/>
              </w:rPr>
              <w:t>/AP</w:t>
            </w:r>
            <w:r w:rsidRPr="00311A93">
              <w:rPr>
                <w:rFonts w:cs="Meiryo UI" w:hint="eastAsia"/>
                <w:color w:val="000000"/>
                <w:szCs w:val="20"/>
              </w:rPr>
              <w:t>サーバ）</w:t>
            </w:r>
          </w:p>
        </w:tc>
        <w:tc>
          <w:tcPr>
            <w:tcW w:w="1095" w:type="pct"/>
            <w:tcBorders>
              <w:top w:val="nil"/>
              <w:left w:val="nil"/>
              <w:bottom w:val="single" w:sz="4" w:space="0" w:color="auto"/>
              <w:right w:val="single" w:sz="4" w:space="0" w:color="auto"/>
            </w:tcBorders>
            <w:shd w:val="clear" w:color="auto" w:fill="auto"/>
            <w:noWrap/>
            <w:vAlign w:val="center"/>
          </w:tcPr>
          <w:p w14:paraId="13E2A7FD" w14:textId="77777777" w:rsidR="00E94F2F" w:rsidRDefault="00E94F2F" w:rsidP="00E94F2F">
            <w:pPr>
              <w:widowControl/>
              <w:jc w:val="left"/>
              <w:rPr>
                <w:rFonts w:cs="Meiryo UI"/>
                <w:szCs w:val="20"/>
              </w:rPr>
            </w:pPr>
            <w:r>
              <w:rPr>
                <w:rFonts w:cs="Meiryo UI" w:hint="eastAsia"/>
                <w:szCs w:val="20"/>
              </w:rPr>
              <w:t>CloudWatch Logs</w:t>
            </w:r>
          </w:p>
          <w:p w14:paraId="79534097" w14:textId="77777777" w:rsidR="00CB5445" w:rsidRPr="00311A93" w:rsidRDefault="00E94F2F" w:rsidP="00E94F2F">
            <w:pPr>
              <w:widowControl/>
              <w:jc w:val="left"/>
              <w:rPr>
                <w:rFonts w:cs="Meiryo UI"/>
                <w:szCs w:val="20"/>
              </w:rPr>
            </w:pPr>
            <w:r>
              <w:rPr>
                <w:rFonts w:cs="Meiryo UI" w:hint="eastAsia"/>
                <w:kern w:val="0"/>
                <w:szCs w:val="20"/>
              </w:rPr>
              <w:t>または</w:t>
            </w:r>
            <w:r w:rsidR="00CB5445" w:rsidRPr="00311A93">
              <w:rPr>
                <w:rFonts w:cs="Meiryo UI"/>
                <w:szCs w:val="20"/>
              </w:rPr>
              <w:t>S3</w:t>
            </w:r>
          </w:p>
        </w:tc>
        <w:tc>
          <w:tcPr>
            <w:tcW w:w="2343" w:type="pct"/>
            <w:tcBorders>
              <w:top w:val="nil"/>
              <w:left w:val="nil"/>
              <w:bottom w:val="single" w:sz="4" w:space="0" w:color="auto"/>
              <w:right w:val="single" w:sz="4" w:space="0" w:color="auto"/>
            </w:tcBorders>
          </w:tcPr>
          <w:p w14:paraId="09E1DD17" w14:textId="77777777" w:rsidR="00CB5445" w:rsidRPr="00311A93" w:rsidRDefault="00C22DB8" w:rsidP="00CB5445">
            <w:pPr>
              <w:widowControl/>
              <w:jc w:val="left"/>
              <w:rPr>
                <w:rFonts w:cs="Meiryo UI"/>
                <w:color w:val="000000"/>
                <w:szCs w:val="20"/>
              </w:rPr>
            </w:pPr>
            <w:r>
              <w:rPr>
                <w:rFonts w:cs="Meiryo UI" w:hint="eastAsia"/>
                <w:color w:val="000000"/>
                <w:kern w:val="0"/>
                <w:szCs w:val="20"/>
              </w:rPr>
              <w:t>AWSコンソールからS3の該当バケットに保管されているファイルをダウンロード、または取得対象のログが直近7日以内である場合はCloudWatch Logsから対象ログをCSV形式でダウンロードする。</w:t>
            </w:r>
          </w:p>
        </w:tc>
      </w:tr>
      <w:tr w:rsidR="00CB5445" w:rsidRPr="00CA6217" w14:paraId="5518BD6B" w14:textId="77777777" w:rsidTr="00372C70">
        <w:trPr>
          <w:trHeight w:val="383"/>
        </w:trPr>
        <w:tc>
          <w:tcPr>
            <w:tcW w:w="390" w:type="pct"/>
            <w:tcBorders>
              <w:top w:val="nil"/>
              <w:left w:val="single" w:sz="4" w:space="0" w:color="auto"/>
              <w:bottom w:val="single" w:sz="4" w:space="0" w:color="auto"/>
              <w:right w:val="single" w:sz="4" w:space="0" w:color="auto"/>
            </w:tcBorders>
            <w:vAlign w:val="center"/>
          </w:tcPr>
          <w:p w14:paraId="3BF92830" w14:textId="77777777" w:rsidR="00CB5445" w:rsidRPr="00311A93" w:rsidRDefault="00CB5445" w:rsidP="00CB5445">
            <w:pPr>
              <w:widowControl/>
              <w:jc w:val="center"/>
              <w:rPr>
                <w:rFonts w:cs="Meiryo UI"/>
                <w:color w:val="000000"/>
                <w:szCs w:val="20"/>
              </w:rPr>
            </w:pPr>
            <w:r>
              <w:rPr>
                <w:rFonts w:cs="Meiryo UI" w:hint="eastAsia"/>
                <w:color w:val="000000"/>
                <w:szCs w:val="20"/>
              </w:rPr>
              <w:t>4</w:t>
            </w:r>
          </w:p>
        </w:tc>
        <w:tc>
          <w:tcPr>
            <w:tcW w:w="1172" w:type="pct"/>
            <w:tcBorders>
              <w:top w:val="nil"/>
              <w:left w:val="single" w:sz="4" w:space="0" w:color="auto"/>
              <w:bottom w:val="single" w:sz="4" w:space="0" w:color="auto"/>
              <w:right w:val="single" w:sz="4" w:space="0" w:color="auto"/>
            </w:tcBorders>
            <w:shd w:val="clear" w:color="auto" w:fill="FFFF00"/>
            <w:noWrap/>
            <w:vAlign w:val="center"/>
          </w:tcPr>
          <w:p w14:paraId="608791ED" w14:textId="77777777" w:rsidR="007E772E" w:rsidRPr="00311A93" w:rsidRDefault="007E772E">
            <w:pPr>
              <w:widowControl/>
              <w:jc w:val="left"/>
              <w:rPr>
                <w:rFonts w:cs="Meiryo UI"/>
                <w:color w:val="000000"/>
                <w:szCs w:val="20"/>
              </w:rPr>
            </w:pPr>
            <w:r>
              <w:rPr>
                <w:rFonts w:cs="Meiryo UI" w:hint="eastAsia"/>
                <w:color w:val="000000"/>
                <w:szCs w:val="20"/>
              </w:rPr>
              <w:t>Linuxイベントログ</w:t>
            </w:r>
          </w:p>
        </w:tc>
        <w:tc>
          <w:tcPr>
            <w:tcW w:w="1095" w:type="pct"/>
            <w:tcBorders>
              <w:top w:val="nil"/>
              <w:left w:val="nil"/>
              <w:bottom w:val="single" w:sz="4" w:space="0" w:color="auto"/>
              <w:right w:val="single" w:sz="4" w:space="0" w:color="auto"/>
            </w:tcBorders>
            <w:shd w:val="clear" w:color="auto" w:fill="FFFF00"/>
            <w:noWrap/>
            <w:vAlign w:val="center"/>
          </w:tcPr>
          <w:p w14:paraId="4BF61ECB" w14:textId="77777777" w:rsidR="00CB5445" w:rsidRPr="00311A93" w:rsidRDefault="00CB5445" w:rsidP="00CB5445">
            <w:pPr>
              <w:widowControl/>
              <w:jc w:val="left"/>
              <w:rPr>
                <w:szCs w:val="20"/>
              </w:rPr>
            </w:pPr>
            <w:r w:rsidRPr="00311A93">
              <w:rPr>
                <w:szCs w:val="20"/>
              </w:rPr>
              <w:t>CloudWatch Logs</w:t>
            </w:r>
          </w:p>
          <w:p w14:paraId="3C082897" w14:textId="77777777" w:rsidR="00CB5445" w:rsidRPr="00311A93" w:rsidRDefault="00CB5445" w:rsidP="00CB5445">
            <w:pPr>
              <w:widowControl/>
              <w:jc w:val="left"/>
              <w:rPr>
                <w:szCs w:val="20"/>
              </w:rPr>
            </w:pPr>
            <w:r w:rsidRPr="00311A93">
              <w:rPr>
                <w:rFonts w:hint="eastAsia"/>
                <w:szCs w:val="20"/>
              </w:rPr>
              <w:t>または</w:t>
            </w:r>
          </w:p>
          <w:p w14:paraId="2009F057" w14:textId="77777777" w:rsidR="00CB5445" w:rsidRPr="00311A93" w:rsidRDefault="00CB5445" w:rsidP="00CB5445">
            <w:pPr>
              <w:widowControl/>
              <w:jc w:val="left"/>
              <w:rPr>
                <w:rFonts w:cs="Meiryo UI"/>
                <w:szCs w:val="20"/>
              </w:rPr>
            </w:pPr>
            <w:r w:rsidRPr="00311A93">
              <w:rPr>
                <w:rFonts w:cs="Meiryo UI" w:hint="eastAsia"/>
                <w:szCs w:val="20"/>
              </w:rPr>
              <w:t>S3</w:t>
            </w:r>
          </w:p>
        </w:tc>
        <w:tc>
          <w:tcPr>
            <w:tcW w:w="2343" w:type="pct"/>
            <w:tcBorders>
              <w:top w:val="nil"/>
              <w:left w:val="nil"/>
              <w:bottom w:val="single" w:sz="4" w:space="0" w:color="auto"/>
              <w:right w:val="single" w:sz="4" w:space="0" w:color="auto"/>
            </w:tcBorders>
            <w:shd w:val="clear" w:color="auto" w:fill="FFFF00"/>
          </w:tcPr>
          <w:p w14:paraId="3855F806" w14:textId="77777777" w:rsidR="00CB5445" w:rsidRPr="00311A93" w:rsidRDefault="00CB5445">
            <w:pPr>
              <w:widowControl/>
              <w:jc w:val="left"/>
              <w:rPr>
                <w:rFonts w:cs="Meiryo UI"/>
                <w:color w:val="000000"/>
                <w:szCs w:val="20"/>
              </w:rPr>
            </w:pPr>
            <w:r w:rsidRPr="00C23FCE">
              <w:rPr>
                <w:rFonts w:cs="Meiryo UI" w:hint="eastAsia"/>
                <w:szCs w:val="20"/>
              </w:rPr>
              <w:t>AWSコンソールからS3の該当バケットに保管されているファイルをダウンロード、または</w:t>
            </w:r>
            <w:r>
              <w:rPr>
                <w:rFonts w:cs="Meiryo UI" w:hint="eastAsia"/>
                <w:szCs w:val="20"/>
              </w:rPr>
              <w:t>取得対象のログが直近7日以内である場合は</w:t>
            </w:r>
            <w:r w:rsidR="007E772E">
              <w:rPr>
                <w:rFonts w:cs="Meiryo UI" w:hint="eastAsia"/>
                <w:kern w:val="0"/>
                <w:szCs w:val="20"/>
              </w:rPr>
              <w:t>CloudWatch Logsから対象ログをCSV形式でダウンロードする。</w:t>
            </w:r>
          </w:p>
        </w:tc>
      </w:tr>
      <w:tr w:rsidR="00CB5445" w:rsidRPr="00CA6217" w14:paraId="3866A51D" w14:textId="77777777" w:rsidTr="00372C70">
        <w:trPr>
          <w:trHeight w:val="285"/>
        </w:trPr>
        <w:tc>
          <w:tcPr>
            <w:tcW w:w="390" w:type="pct"/>
            <w:tcBorders>
              <w:top w:val="single" w:sz="4" w:space="0" w:color="auto"/>
              <w:left w:val="single" w:sz="4" w:space="0" w:color="auto"/>
              <w:bottom w:val="single" w:sz="4" w:space="0" w:color="auto"/>
              <w:right w:val="single" w:sz="4" w:space="0" w:color="auto"/>
            </w:tcBorders>
            <w:vAlign w:val="center"/>
          </w:tcPr>
          <w:p w14:paraId="31279766" w14:textId="77777777" w:rsidR="00CB5445" w:rsidRPr="00311A93" w:rsidRDefault="00CB5445" w:rsidP="00CB5445">
            <w:pPr>
              <w:widowControl/>
              <w:jc w:val="center"/>
              <w:rPr>
                <w:rFonts w:cs="Meiryo UI"/>
                <w:color w:val="000000"/>
                <w:szCs w:val="20"/>
              </w:rPr>
            </w:pPr>
            <w:r>
              <w:rPr>
                <w:rFonts w:cs="Meiryo UI" w:hint="eastAsia"/>
                <w:color w:val="000000"/>
                <w:szCs w:val="20"/>
              </w:rPr>
              <w:t>5</w:t>
            </w:r>
          </w:p>
        </w:tc>
        <w:tc>
          <w:tcPr>
            <w:tcW w:w="1172" w:type="pct"/>
            <w:tcBorders>
              <w:top w:val="nil"/>
              <w:left w:val="single" w:sz="4" w:space="0" w:color="auto"/>
              <w:bottom w:val="single" w:sz="4" w:space="0" w:color="auto"/>
              <w:right w:val="single" w:sz="4" w:space="0" w:color="auto"/>
            </w:tcBorders>
            <w:shd w:val="clear" w:color="auto" w:fill="auto"/>
            <w:noWrap/>
            <w:vAlign w:val="center"/>
          </w:tcPr>
          <w:p w14:paraId="56E8029D" w14:textId="77777777" w:rsidR="00CB5445" w:rsidRPr="00311A93" w:rsidRDefault="00CB5445" w:rsidP="00CB5445">
            <w:pPr>
              <w:widowControl/>
              <w:jc w:val="left"/>
              <w:rPr>
                <w:rFonts w:cs="Meiryo UI"/>
                <w:color w:val="000000"/>
                <w:szCs w:val="20"/>
              </w:rPr>
            </w:pPr>
            <w:r w:rsidRPr="00311A93">
              <w:rPr>
                <w:rFonts w:cs="Meiryo UI" w:hint="eastAsia"/>
                <w:color w:val="000000"/>
                <w:szCs w:val="20"/>
              </w:rPr>
              <w:t>Window</w:t>
            </w:r>
            <w:r w:rsidRPr="00311A93">
              <w:rPr>
                <w:rFonts w:cs="Meiryo UI"/>
                <w:color w:val="000000"/>
                <w:szCs w:val="20"/>
              </w:rPr>
              <w:t>s</w:t>
            </w:r>
            <w:r w:rsidRPr="00311A93">
              <w:rPr>
                <w:rFonts w:cs="Meiryo UI" w:hint="eastAsia"/>
                <w:color w:val="000000"/>
                <w:szCs w:val="20"/>
              </w:rPr>
              <w:t>イベントログ</w:t>
            </w:r>
          </w:p>
        </w:tc>
        <w:tc>
          <w:tcPr>
            <w:tcW w:w="1095" w:type="pct"/>
            <w:tcBorders>
              <w:top w:val="nil"/>
              <w:left w:val="nil"/>
              <w:bottom w:val="single" w:sz="4" w:space="0" w:color="auto"/>
              <w:right w:val="single" w:sz="4" w:space="0" w:color="auto"/>
            </w:tcBorders>
            <w:shd w:val="clear" w:color="auto" w:fill="auto"/>
            <w:noWrap/>
            <w:vAlign w:val="center"/>
          </w:tcPr>
          <w:p w14:paraId="1DB923B8" w14:textId="77777777" w:rsidR="00CB5445" w:rsidRPr="00311A93" w:rsidRDefault="00CB5445" w:rsidP="00CB5445">
            <w:pPr>
              <w:widowControl/>
              <w:jc w:val="left"/>
              <w:rPr>
                <w:szCs w:val="20"/>
              </w:rPr>
            </w:pPr>
            <w:r w:rsidRPr="00311A93">
              <w:rPr>
                <w:szCs w:val="20"/>
              </w:rPr>
              <w:t>CloudWatch Logs</w:t>
            </w:r>
          </w:p>
          <w:p w14:paraId="629C05C9" w14:textId="77777777" w:rsidR="00CB5445" w:rsidRPr="00311A93" w:rsidRDefault="00CB5445" w:rsidP="00CB5445">
            <w:pPr>
              <w:widowControl/>
              <w:jc w:val="left"/>
              <w:rPr>
                <w:szCs w:val="20"/>
              </w:rPr>
            </w:pPr>
            <w:r w:rsidRPr="00311A93">
              <w:rPr>
                <w:rFonts w:hint="eastAsia"/>
                <w:szCs w:val="20"/>
              </w:rPr>
              <w:t>または</w:t>
            </w:r>
          </w:p>
          <w:p w14:paraId="1696D5DA" w14:textId="77777777" w:rsidR="00CB5445" w:rsidRPr="00311A93" w:rsidRDefault="00CB5445" w:rsidP="00CB5445">
            <w:pPr>
              <w:widowControl/>
              <w:jc w:val="left"/>
              <w:rPr>
                <w:rFonts w:cs="Meiryo UI"/>
                <w:szCs w:val="20"/>
              </w:rPr>
            </w:pPr>
            <w:r w:rsidRPr="00311A93">
              <w:rPr>
                <w:rFonts w:cs="Meiryo UI" w:hint="eastAsia"/>
                <w:szCs w:val="20"/>
              </w:rPr>
              <w:t>S3</w:t>
            </w:r>
          </w:p>
        </w:tc>
        <w:tc>
          <w:tcPr>
            <w:tcW w:w="2343" w:type="pct"/>
            <w:tcBorders>
              <w:top w:val="nil"/>
              <w:left w:val="nil"/>
              <w:bottom w:val="single" w:sz="4" w:space="0" w:color="auto"/>
              <w:right w:val="single" w:sz="4" w:space="0" w:color="auto"/>
            </w:tcBorders>
          </w:tcPr>
          <w:p w14:paraId="3396B9E7" w14:textId="77777777" w:rsidR="00CB5445" w:rsidRPr="00311A93" w:rsidRDefault="00CB5445" w:rsidP="00CB5445">
            <w:pPr>
              <w:widowControl/>
              <w:jc w:val="left"/>
              <w:rPr>
                <w:rFonts w:cs="Meiryo UI"/>
                <w:color w:val="000000"/>
                <w:szCs w:val="20"/>
              </w:rPr>
            </w:pPr>
            <w:r w:rsidRPr="00C23FCE">
              <w:rPr>
                <w:rFonts w:cs="Meiryo UI" w:hint="eastAsia"/>
                <w:szCs w:val="20"/>
              </w:rPr>
              <w:t>AWSコンソールからS3の該当バケットに保管されているファイルをダウンロード、または</w:t>
            </w:r>
            <w:r>
              <w:rPr>
                <w:rFonts w:cs="Meiryo UI" w:hint="eastAsia"/>
                <w:szCs w:val="20"/>
              </w:rPr>
              <w:t>取得対象のログが直近7日以内である場合は</w:t>
            </w:r>
            <w:r w:rsidR="00A41B48">
              <w:rPr>
                <w:rFonts w:cs="Meiryo UI" w:hint="eastAsia"/>
                <w:kern w:val="0"/>
                <w:szCs w:val="20"/>
              </w:rPr>
              <w:t>CloudWatch Logsから対象ログをCSV形式でダウンロードする。</w:t>
            </w:r>
          </w:p>
        </w:tc>
      </w:tr>
      <w:tr w:rsidR="00CB5445" w:rsidRPr="00CA6217" w14:paraId="346D5CA1" w14:textId="77777777" w:rsidTr="00372C70">
        <w:trPr>
          <w:trHeight w:val="285"/>
        </w:trPr>
        <w:tc>
          <w:tcPr>
            <w:tcW w:w="390" w:type="pct"/>
            <w:tcBorders>
              <w:top w:val="single" w:sz="4" w:space="0" w:color="auto"/>
              <w:left w:val="single" w:sz="4" w:space="0" w:color="auto"/>
              <w:bottom w:val="single" w:sz="4" w:space="0" w:color="auto"/>
              <w:right w:val="single" w:sz="4" w:space="0" w:color="auto"/>
            </w:tcBorders>
            <w:vAlign w:val="center"/>
          </w:tcPr>
          <w:p w14:paraId="54D92D57" w14:textId="77777777" w:rsidR="00CB5445" w:rsidRPr="00311A93" w:rsidRDefault="00CB5445" w:rsidP="00CB5445">
            <w:pPr>
              <w:widowControl/>
              <w:jc w:val="center"/>
              <w:rPr>
                <w:rFonts w:cs="Meiryo UI"/>
                <w:color w:val="000000"/>
                <w:szCs w:val="20"/>
              </w:rPr>
            </w:pPr>
            <w:r>
              <w:rPr>
                <w:rFonts w:cs="Meiryo UI" w:hint="eastAsia"/>
                <w:color w:val="000000"/>
                <w:szCs w:val="20"/>
              </w:rPr>
              <w:lastRenderedPageBreak/>
              <w:t>6</w:t>
            </w:r>
          </w:p>
        </w:tc>
        <w:tc>
          <w:tcPr>
            <w:tcW w:w="1172" w:type="pct"/>
            <w:tcBorders>
              <w:top w:val="nil"/>
              <w:left w:val="single" w:sz="4" w:space="0" w:color="auto"/>
              <w:bottom w:val="single" w:sz="4" w:space="0" w:color="auto"/>
              <w:right w:val="single" w:sz="4" w:space="0" w:color="auto"/>
            </w:tcBorders>
            <w:shd w:val="clear" w:color="auto" w:fill="auto"/>
            <w:noWrap/>
            <w:vAlign w:val="center"/>
            <w:hideMark/>
          </w:tcPr>
          <w:p w14:paraId="2AAD3A59" w14:textId="77777777" w:rsidR="00CB5445" w:rsidRPr="00311A93" w:rsidRDefault="00CB5445" w:rsidP="00CB5445">
            <w:pPr>
              <w:widowControl/>
              <w:jc w:val="left"/>
              <w:rPr>
                <w:rFonts w:cs="Meiryo UI"/>
                <w:color w:val="000000"/>
                <w:szCs w:val="20"/>
              </w:rPr>
            </w:pPr>
            <w:r w:rsidRPr="00311A93">
              <w:rPr>
                <w:rFonts w:cs="Meiryo UI" w:hint="eastAsia"/>
                <w:color w:val="000000"/>
                <w:szCs w:val="20"/>
              </w:rPr>
              <w:t>DB監査ログ</w:t>
            </w:r>
          </w:p>
        </w:tc>
        <w:tc>
          <w:tcPr>
            <w:tcW w:w="1095" w:type="pct"/>
            <w:tcBorders>
              <w:top w:val="nil"/>
              <w:left w:val="nil"/>
              <w:bottom w:val="single" w:sz="4" w:space="0" w:color="auto"/>
              <w:right w:val="single" w:sz="4" w:space="0" w:color="auto"/>
            </w:tcBorders>
            <w:shd w:val="clear" w:color="auto" w:fill="auto"/>
            <w:noWrap/>
            <w:vAlign w:val="center"/>
          </w:tcPr>
          <w:p w14:paraId="52A436B5" w14:textId="77777777" w:rsidR="00D55779" w:rsidRDefault="00D55779" w:rsidP="00D55779">
            <w:pPr>
              <w:widowControl/>
              <w:jc w:val="left"/>
              <w:rPr>
                <w:rFonts w:cs="Meiryo UI"/>
                <w:szCs w:val="20"/>
              </w:rPr>
            </w:pPr>
            <w:r>
              <w:rPr>
                <w:rFonts w:cs="Meiryo UI" w:hint="eastAsia"/>
                <w:szCs w:val="20"/>
              </w:rPr>
              <w:t>CloudWatch Logs</w:t>
            </w:r>
          </w:p>
          <w:p w14:paraId="00D39772" w14:textId="77777777" w:rsidR="00D55779" w:rsidRDefault="00D55779" w:rsidP="00D55779">
            <w:pPr>
              <w:widowControl/>
              <w:jc w:val="left"/>
              <w:rPr>
                <w:rFonts w:cs="Meiryo UI"/>
                <w:kern w:val="0"/>
                <w:szCs w:val="20"/>
              </w:rPr>
            </w:pPr>
            <w:r>
              <w:rPr>
                <w:rFonts w:cs="Meiryo UI" w:hint="eastAsia"/>
                <w:kern w:val="0"/>
                <w:szCs w:val="20"/>
              </w:rPr>
              <w:t>または</w:t>
            </w:r>
          </w:p>
          <w:p w14:paraId="5065B426" w14:textId="77777777" w:rsidR="00CB5445" w:rsidRPr="00311A93" w:rsidRDefault="00CB5445" w:rsidP="00D55779">
            <w:pPr>
              <w:widowControl/>
              <w:jc w:val="left"/>
              <w:rPr>
                <w:rFonts w:cs="Meiryo UI"/>
                <w:szCs w:val="20"/>
              </w:rPr>
            </w:pPr>
            <w:r w:rsidRPr="00311A93">
              <w:rPr>
                <w:rFonts w:cs="Meiryo UI"/>
                <w:szCs w:val="20"/>
              </w:rPr>
              <w:t>S3</w:t>
            </w:r>
          </w:p>
        </w:tc>
        <w:tc>
          <w:tcPr>
            <w:tcW w:w="2343" w:type="pct"/>
            <w:tcBorders>
              <w:top w:val="nil"/>
              <w:left w:val="nil"/>
              <w:bottom w:val="single" w:sz="4" w:space="0" w:color="auto"/>
              <w:right w:val="single" w:sz="4" w:space="0" w:color="auto"/>
            </w:tcBorders>
          </w:tcPr>
          <w:p w14:paraId="68BCF76F" w14:textId="77777777" w:rsidR="00CB5445" w:rsidRPr="00311A93" w:rsidRDefault="00D55779" w:rsidP="00CB5445">
            <w:pPr>
              <w:widowControl/>
              <w:jc w:val="left"/>
              <w:rPr>
                <w:rFonts w:cs="Meiryo UI"/>
                <w:szCs w:val="20"/>
                <w:highlight w:val="yellow"/>
              </w:rPr>
            </w:pPr>
            <w:r>
              <w:rPr>
                <w:rFonts w:cs="Meiryo UI" w:hint="eastAsia"/>
                <w:kern w:val="0"/>
                <w:szCs w:val="20"/>
              </w:rPr>
              <w:t>AWSコンソールからS3の該当バケットに保管されているファイルをダウンロード、または取得対象のログが直近7日以内である場合はCloudWatch Logsから対象ログをCSV形式でダウンロードする。</w:t>
            </w:r>
          </w:p>
        </w:tc>
      </w:tr>
      <w:tr w:rsidR="00CB5445" w14:paraId="44896767" w14:textId="77777777" w:rsidTr="00372C70">
        <w:trPr>
          <w:trHeight w:val="285"/>
        </w:trPr>
        <w:tc>
          <w:tcPr>
            <w:tcW w:w="390" w:type="pct"/>
            <w:tcBorders>
              <w:top w:val="single" w:sz="4" w:space="0" w:color="auto"/>
              <w:left w:val="single" w:sz="4" w:space="0" w:color="auto"/>
              <w:bottom w:val="single" w:sz="4" w:space="0" w:color="auto"/>
              <w:right w:val="single" w:sz="4" w:space="0" w:color="auto"/>
            </w:tcBorders>
            <w:vAlign w:val="center"/>
          </w:tcPr>
          <w:p w14:paraId="62875744" w14:textId="77777777" w:rsidR="00CB5445" w:rsidRPr="00311A93" w:rsidRDefault="00CB5445" w:rsidP="00CB5445">
            <w:pPr>
              <w:widowControl/>
              <w:jc w:val="center"/>
              <w:rPr>
                <w:rFonts w:cs="Meiryo UI"/>
                <w:color w:val="000000"/>
                <w:szCs w:val="20"/>
              </w:rPr>
            </w:pPr>
            <w:r>
              <w:rPr>
                <w:rFonts w:cs="Meiryo UI" w:hint="eastAsia"/>
                <w:color w:val="000000"/>
                <w:szCs w:val="20"/>
              </w:rPr>
              <w:t>7</w:t>
            </w:r>
          </w:p>
        </w:tc>
        <w:tc>
          <w:tcPr>
            <w:tcW w:w="117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D2BB02E" w14:textId="77777777" w:rsidR="00CB5445" w:rsidRPr="00311A93" w:rsidRDefault="00CB5445" w:rsidP="00CB5445">
            <w:pPr>
              <w:widowControl/>
              <w:jc w:val="left"/>
              <w:rPr>
                <w:rFonts w:cs="Meiryo UI"/>
                <w:color w:val="000000"/>
                <w:szCs w:val="20"/>
              </w:rPr>
            </w:pPr>
            <w:r w:rsidRPr="00311A93">
              <w:rPr>
                <w:rFonts w:cs="Meiryo UI" w:hint="eastAsia"/>
                <w:color w:val="000000"/>
                <w:szCs w:val="20"/>
              </w:rPr>
              <w:t>オンラインアプリケーションログ</w:t>
            </w:r>
          </w:p>
        </w:tc>
        <w:tc>
          <w:tcPr>
            <w:tcW w:w="1095" w:type="pct"/>
            <w:tcBorders>
              <w:top w:val="nil"/>
              <w:left w:val="nil"/>
              <w:bottom w:val="single" w:sz="4" w:space="0" w:color="auto"/>
              <w:right w:val="single" w:sz="4" w:space="0" w:color="auto"/>
            </w:tcBorders>
            <w:shd w:val="clear" w:color="auto" w:fill="auto"/>
            <w:noWrap/>
            <w:vAlign w:val="center"/>
          </w:tcPr>
          <w:p w14:paraId="1012C4CF" w14:textId="77777777" w:rsidR="00CB5445" w:rsidRPr="00311A93" w:rsidRDefault="00CB5445" w:rsidP="00CB5445">
            <w:pPr>
              <w:widowControl/>
              <w:jc w:val="left"/>
              <w:rPr>
                <w:szCs w:val="20"/>
              </w:rPr>
            </w:pPr>
            <w:r w:rsidRPr="00311A93">
              <w:rPr>
                <w:szCs w:val="20"/>
              </w:rPr>
              <w:t>CloudWatch Logs</w:t>
            </w:r>
          </w:p>
          <w:p w14:paraId="3B14E27C" w14:textId="77777777" w:rsidR="00CB5445" w:rsidRPr="00311A93" w:rsidRDefault="00CB5445" w:rsidP="00CB5445">
            <w:pPr>
              <w:widowControl/>
              <w:jc w:val="left"/>
              <w:rPr>
                <w:szCs w:val="20"/>
              </w:rPr>
            </w:pPr>
            <w:r w:rsidRPr="00311A93">
              <w:rPr>
                <w:rFonts w:hint="eastAsia"/>
                <w:szCs w:val="20"/>
              </w:rPr>
              <w:t>または</w:t>
            </w:r>
          </w:p>
          <w:p w14:paraId="2B418C1C" w14:textId="77777777" w:rsidR="00CB5445" w:rsidRPr="00311A93" w:rsidRDefault="00CB5445" w:rsidP="00CB5445">
            <w:pPr>
              <w:widowControl/>
              <w:jc w:val="left"/>
              <w:rPr>
                <w:rFonts w:cs="Meiryo UI"/>
                <w:szCs w:val="20"/>
              </w:rPr>
            </w:pPr>
            <w:r w:rsidRPr="00311A93">
              <w:rPr>
                <w:rFonts w:hint="eastAsia"/>
                <w:szCs w:val="20"/>
              </w:rPr>
              <w:t>S3</w:t>
            </w:r>
          </w:p>
        </w:tc>
        <w:tc>
          <w:tcPr>
            <w:tcW w:w="2343" w:type="pct"/>
            <w:tcBorders>
              <w:top w:val="nil"/>
              <w:left w:val="nil"/>
              <w:bottom w:val="single" w:sz="4" w:space="0" w:color="auto"/>
              <w:right w:val="single" w:sz="4" w:space="0" w:color="auto"/>
            </w:tcBorders>
          </w:tcPr>
          <w:p w14:paraId="0CA8D894" w14:textId="77777777" w:rsidR="00CB5445" w:rsidRPr="00311A93" w:rsidRDefault="00CB5445" w:rsidP="00CB5445">
            <w:pPr>
              <w:widowControl/>
              <w:jc w:val="left"/>
              <w:rPr>
                <w:rFonts w:cs="Meiryo UI"/>
                <w:szCs w:val="20"/>
              </w:rPr>
            </w:pPr>
            <w:r w:rsidRPr="00C23FCE">
              <w:rPr>
                <w:rFonts w:cs="Meiryo UI" w:hint="eastAsia"/>
                <w:szCs w:val="20"/>
              </w:rPr>
              <w:t>AWSコンソールからS3の該当バケットに保管されているファイルをダウンロード、または</w:t>
            </w:r>
            <w:r>
              <w:rPr>
                <w:rFonts w:cs="Meiryo UI" w:hint="eastAsia"/>
                <w:szCs w:val="20"/>
              </w:rPr>
              <w:t>取得対象のログが直近7日以内である場合は</w:t>
            </w:r>
            <w:r w:rsidR="008411DB">
              <w:rPr>
                <w:rFonts w:cs="Meiryo UI" w:hint="eastAsia"/>
                <w:kern w:val="0"/>
                <w:szCs w:val="20"/>
              </w:rPr>
              <w:t>CloudWatch Logsから対象ログをCSV形式でダウンロードする。</w:t>
            </w:r>
          </w:p>
        </w:tc>
      </w:tr>
      <w:tr w:rsidR="00CB5445" w14:paraId="53514BF5" w14:textId="77777777" w:rsidTr="00372C70">
        <w:trPr>
          <w:trHeight w:val="285"/>
        </w:trPr>
        <w:tc>
          <w:tcPr>
            <w:tcW w:w="390" w:type="pct"/>
            <w:tcBorders>
              <w:top w:val="single" w:sz="4" w:space="0" w:color="auto"/>
              <w:left w:val="single" w:sz="4" w:space="0" w:color="auto"/>
              <w:bottom w:val="single" w:sz="4" w:space="0" w:color="auto"/>
              <w:right w:val="single" w:sz="4" w:space="0" w:color="auto"/>
            </w:tcBorders>
            <w:vAlign w:val="center"/>
          </w:tcPr>
          <w:p w14:paraId="6650B8C0" w14:textId="77777777" w:rsidR="00CB5445" w:rsidRPr="00311A93" w:rsidRDefault="00CB5445" w:rsidP="00CB5445">
            <w:pPr>
              <w:widowControl/>
              <w:jc w:val="center"/>
              <w:rPr>
                <w:rFonts w:cs="Meiryo UI"/>
                <w:color w:val="000000"/>
                <w:szCs w:val="20"/>
              </w:rPr>
            </w:pPr>
            <w:r>
              <w:rPr>
                <w:rFonts w:cs="Meiryo UI" w:hint="eastAsia"/>
                <w:color w:val="000000"/>
                <w:szCs w:val="20"/>
              </w:rPr>
              <w:t>8</w:t>
            </w:r>
          </w:p>
        </w:tc>
        <w:tc>
          <w:tcPr>
            <w:tcW w:w="117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CC91E4" w14:textId="77777777" w:rsidR="00CB5445" w:rsidRPr="00311A93" w:rsidRDefault="00CB5445" w:rsidP="00CB5445">
            <w:pPr>
              <w:widowControl/>
              <w:jc w:val="left"/>
              <w:rPr>
                <w:rFonts w:cs="Meiryo UI"/>
                <w:color w:val="000000"/>
                <w:szCs w:val="20"/>
              </w:rPr>
            </w:pPr>
            <w:r w:rsidRPr="00311A93">
              <w:rPr>
                <w:rFonts w:cs="Meiryo UI" w:hint="eastAsia"/>
                <w:color w:val="000000"/>
                <w:szCs w:val="20"/>
              </w:rPr>
              <w:t>バッチアプリケーションログ</w:t>
            </w:r>
          </w:p>
        </w:tc>
        <w:tc>
          <w:tcPr>
            <w:tcW w:w="1095" w:type="pct"/>
            <w:tcBorders>
              <w:top w:val="nil"/>
              <w:left w:val="nil"/>
              <w:bottom w:val="single" w:sz="4" w:space="0" w:color="auto"/>
              <w:right w:val="single" w:sz="4" w:space="0" w:color="auto"/>
            </w:tcBorders>
            <w:shd w:val="clear" w:color="auto" w:fill="auto"/>
            <w:noWrap/>
            <w:vAlign w:val="center"/>
          </w:tcPr>
          <w:p w14:paraId="6005A022" w14:textId="77777777" w:rsidR="00CB5445" w:rsidRPr="00311A93" w:rsidRDefault="00CB5445" w:rsidP="00CB5445">
            <w:pPr>
              <w:widowControl/>
              <w:jc w:val="left"/>
              <w:rPr>
                <w:szCs w:val="20"/>
              </w:rPr>
            </w:pPr>
            <w:r w:rsidRPr="00311A93">
              <w:rPr>
                <w:szCs w:val="20"/>
              </w:rPr>
              <w:t>CloudWatch Logs</w:t>
            </w:r>
          </w:p>
          <w:p w14:paraId="52DD1D0E" w14:textId="77777777" w:rsidR="00CB5445" w:rsidRPr="00311A93" w:rsidRDefault="00CB5445" w:rsidP="00CB5445">
            <w:pPr>
              <w:widowControl/>
              <w:jc w:val="left"/>
              <w:rPr>
                <w:szCs w:val="20"/>
              </w:rPr>
            </w:pPr>
            <w:r w:rsidRPr="00311A93">
              <w:rPr>
                <w:rFonts w:hint="eastAsia"/>
                <w:szCs w:val="20"/>
              </w:rPr>
              <w:t>または</w:t>
            </w:r>
          </w:p>
          <w:p w14:paraId="07B080B9" w14:textId="77777777" w:rsidR="00CB5445" w:rsidRPr="008937A6" w:rsidRDefault="00CB5445" w:rsidP="00CB5445">
            <w:pPr>
              <w:widowControl/>
              <w:jc w:val="left"/>
              <w:rPr>
                <w:szCs w:val="20"/>
              </w:rPr>
            </w:pPr>
            <w:r w:rsidRPr="00311A93">
              <w:rPr>
                <w:rFonts w:hint="eastAsia"/>
                <w:szCs w:val="20"/>
              </w:rPr>
              <w:t>S3</w:t>
            </w:r>
          </w:p>
        </w:tc>
        <w:tc>
          <w:tcPr>
            <w:tcW w:w="2343" w:type="pct"/>
            <w:tcBorders>
              <w:top w:val="nil"/>
              <w:left w:val="nil"/>
              <w:bottom w:val="single" w:sz="4" w:space="0" w:color="auto"/>
              <w:right w:val="single" w:sz="4" w:space="0" w:color="auto"/>
            </w:tcBorders>
          </w:tcPr>
          <w:p w14:paraId="1946FC7F" w14:textId="77777777" w:rsidR="00CB5445" w:rsidRPr="00311A93" w:rsidRDefault="00CB5445" w:rsidP="00CB5445">
            <w:pPr>
              <w:widowControl/>
              <w:jc w:val="left"/>
              <w:rPr>
                <w:rFonts w:cs="Meiryo UI"/>
                <w:szCs w:val="20"/>
              </w:rPr>
            </w:pPr>
            <w:r w:rsidRPr="00C23FCE">
              <w:rPr>
                <w:rFonts w:cs="Meiryo UI" w:hint="eastAsia"/>
                <w:szCs w:val="20"/>
              </w:rPr>
              <w:t>AWSコンソールからS3の該当バケットに保管されているファイルをダウンロード、または</w:t>
            </w:r>
            <w:r>
              <w:rPr>
                <w:rFonts w:cs="Meiryo UI" w:hint="eastAsia"/>
                <w:szCs w:val="20"/>
              </w:rPr>
              <w:t>取得対象のログが直近7日以内である場合は</w:t>
            </w:r>
            <w:r w:rsidR="008411DB">
              <w:rPr>
                <w:rFonts w:cs="Meiryo UI" w:hint="eastAsia"/>
                <w:kern w:val="0"/>
                <w:szCs w:val="20"/>
              </w:rPr>
              <w:t>CloudWatch Logsから対象ログをCSV形式でダウンロードする。</w:t>
            </w:r>
          </w:p>
        </w:tc>
      </w:tr>
      <w:tr w:rsidR="00CB5445" w14:paraId="40628532" w14:textId="77777777" w:rsidTr="00372C70">
        <w:trPr>
          <w:trHeight w:val="285"/>
        </w:trPr>
        <w:tc>
          <w:tcPr>
            <w:tcW w:w="390" w:type="pct"/>
            <w:tcBorders>
              <w:top w:val="single" w:sz="4" w:space="0" w:color="auto"/>
              <w:left w:val="single" w:sz="4" w:space="0" w:color="auto"/>
              <w:bottom w:val="single" w:sz="4" w:space="0" w:color="auto"/>
              <w:right w:val="single" w:sz="4" w:space="0" w:color="auto"/>
            </w:tcBorders>
            <w:vAlign w:val="center"/>
          </w:tcPr>
          <w:p w14:paraId="70DBDC34" w14:textId="77777777" w:rsidR="00CB5445" w:rsidRPr="00311A93" w:rsidRDefault="00B85BC0" w:rsidP="00CB5445">
            <w:pPr>
              <w:widowControl/>
              <w:jc w:val="center"/>
              <w:rPr>
                <w:rFonts w:cs="Meiryo UI"/>
                <w:color w:val="000000"/>
                <w:szCs w:val="20"/>
              </w:rPr>
            </w:pPr>
            <w:r>
              <w:rPr>
                <w:rFonts w:cs="Meiryo UI"/>
                <w:color w:val="000000"/>
                <w:szCs w:val="20"/>
              </w:rPr>
              <w:t>9</w:t>
            </w:r>
          </w:p>
        </w:tc>
        <w:tc>
          <w:tcPr>
            <w:tcW w:w="117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D9BADCD" w14:textId="77777777" w:rsidR="00CB5445" w:rsidRPr="008937A6" w:rsidRDefault="00CB5445" w:rsidP="00CB5445">
            <w:pPr>
              <w:widowControl/>
              <w:jc w:val="left"/>
              <w:rPr>
                <w:szCs w:val="20"/>
              </w:rPr>
            </w:pPr>
            <w:r w:rsidRPr="002818C0">
              <w:rPr>
                <w:szCs w:val="20"/>
              </w:rPr>
              <w:t>ElastiCache for Redisログ</w:t>
            </w:r>
          </w:p>
        </w:tc>
        <w:tc>
          <w:tcPr>
            <w:tcW w:w="1095" w:type="pct"/>
            <w:tcBorders>
              <w:top w:val="single" w:sz="4" w:space="0" w:color="auto"/>
              <w:left w:val="nil"/>
              <w:bottom w:val="single" w:sz="4" w:space="0" w:color="auto"/>
              <w:right w:val="single" w:sz="4" w:space="0" w:color="auto"/>
            </w:tcBorders>
            <w:shd w:val="clear" w:color="auto" w:fill="auto"/>
            <w:noWrap/>
            <w:vAlign w:val="center"/>
          </w:tcPr>
          <w:p w14:paraId="18677581" w14:textId="77777777" w:rsidR="00CB5445" w:rsidRPr="00311A93" w:rsidRDefault="00CB5445" w:rsidP="00CB5445">
            <w:pPr>
              <w:widowControl/>
              <w:jc w:val="left"/>
              <w:rPr>
                <w:szCs w:val="20"/>
              </w:rPr>
            </w:pPr>
            <w:r w:rsidRPr="00311A93">
              <w:rPr>
                <w:szCs w:val="20"/>
              </w:rPr>
              <w:t>CloudWatch Logs</w:t>
            </w:r>
          </w:p>
          <w:p w14:paraId="54139C25" w14:textId="77777777" w:rsidR="00CB5445" w:rsidRPr="00311A93" w:rsidRDefault="00CB5445" w:rsidP="00CB5445">
            <w:pPr>
              <w:widowControl/>
              <w:jc w:val="left"/>
              <w:rPr>
                <w:szCs w:val="20"/>
              </w:rPr>
            </w:pPr>
            <w:r w:rsidRPr="00311A93">
              <w:rPr>
                <w:rFonts w:hint="eastAsia"/>
                <w:szCs w:val="20"/>
              </w:rPr>
              <w:t>または</w:t>
            </w:r>
          </w:p>
          <w:p w14:paraId="0F5A1FD2" w14:textId="77777777" w:rsidR="00CB5445" w:rsidRPr="00311A93" w:rsidRDefault="00CB5445" w:rsidP="00CB5445">
            <w:pPr>
              <w:widowControl/>
              <w:jc w:val="left"/>
              <w:rPr>
                <w:szCs w:val="20"/>
              </w:rPr>
            </w:pPr>
            <w:r w:rsidRPr="00311A93">
              <w:rPr>
                <w:rFonts w:hint="eastAsia"/>
                <w:szCs w:val="20"/>
              </w:rPr>
              <w:t>S3</w:t>
            </w:r>
          </w:p>
        </w:tc>
        <w:tc>
          <w:tcPr>
            <w:tcW w:w="2343" w:type="pct"/>
            <w:tcBorders>
              <w:top w:val="single" w:sz="4" w:space="0" w:color="auto"/>
              <w:left w:val="nil"/>
              <w:bottom w:val="single" w:sz="4" w:space="0" w:color="auto"/>
              <w:right w:val="single" w:sz="4" w:space="0" w:color="auto"/>
            </w:tcBorders>
          </w:tcPr>
          <w:p w14:paraId="0F836FBE" w14:textId="77777777" w:rsidR="00CB5445" w:rsidRPr="00C23FCE" w:rsidRDefault="00CB5445" w:rsidP="00CB5445">
            <w:pPr>
              <w:widowControl/>
              <w:jc w:val="left"/>
              <w:rPr>
                <w:rFonts w:cs="Meiryo UI"/>
                <w:szCs w:val="20"/>
              </w:rPr>
            </w:pPr>
            <w:r w:rsidRPr="00C23FCE">
              <w:rPr>
                <w:rFonts w:cs="Meiryo UI" w:hint="eastAsia"/>
                <w:szCs w:val="20"/>
              </w:rPr>
              <w:t>AWSコンソールからS3の該当バケットに保管されているファイルをダウンロード、または</w:t>
            </w:r>
            <w:r>
              <w:rPr>
                <w:rFonts w:cs="Meiryo UI" w:hint="eastAsia"/>
                <w:szCs w:val="20"/>
              </w:rPr>
              <w:t>取得対象のログが直近7日以内である場合は</w:t>
            </w:r>
            <w:r w:rsidR="005B63BC">
              <w:rPr>
                <w:rFonts w:cs="Meiryo UI" w:hint="eastAsia"/>
                <w:kern w:val="0"/>
                <w:szCs w:val="20"/>
              </w:rPr>
              <w:t>CloudWatch Logsから対象ログをCSV形式でダウンロードする。</w:t>
            </w:r>
          </w:p>
        </w:tc>
      </w:tr>
      <w:tr w:rsidR="00CB5445" w14:paraId="100A38E2" w14:textId="77777777" w:rsidTr="00372C70">
        <w:trPr>
          <w:trHeight w:val="285"/>
        </w:trPr>
        <w:tc>
          <w:tcPr>
            <w:tcW w:w="390" w:type="pct"/>
            <w:tcBorders>
              <w:top w:val="single" w:sz="4" w:space="0" w:color="auto"/>
              <w:left w:val="single" w:sz="4" w:space="0" w:color="auto"/>
              <w:bottom w:val="single" w:sz="4" w:space="0" w:color="auto"/>
              <w:right w:val="single" w:sz="4" w:space="0" w:color="auto"/>
            </w:tcBorders>
            <w:vAlign w:val="center"/>
          </w:tcPr>
          <w:p w14:paraId="1E9C9958" w14:textId="77777777" w:rsidR="00CB5445" w:rsidRPr="00311A93" w:rsidRDefault="00CB5445" w:rsidP="00CB5445">
            <w:pPr>
              <w:widowControl/>
              <w:jc w:val="center"/>
              <w:rPr>
                <w:rFonts w:cs="Meiryo UI"/>
                <w:color w:val="000000"/>
                <w:szCs w:val="20"/>
              </w:rPr>
            </w:pPr>
            <w:r w:rsidRPr="00311A93">
              <w:rPr>
                <w:rFonts w:cs="Meiryo UI" w:hint="eastAsia"/>
                <w:color w:val="000000"/>
                <w:szCs w:val="20"/>
              </w:rPr>
              <w:t>1</w:t>
            </w:r>
            <w:r w:rsidR="005B63BC">
              <w:rPr>
                <w:rFonts w:cs="Meiryo UI"/>
                <w:color w:val="000000"/>
                <w:szCs w:val="20"/>
              </w:rPr>
              <w:t>0</w:t>
            </w:r>
          </w:p>
        </w:tc>
        <w:tc>
          <w:tcPr>
            <w:tcW w:w="117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B39810" w14:textId="77777777" w:rsidR="00CB5445" w:rsidRPr="008937A6" w:rsidRDefault="00CB5445" w:rsidP="00CB5445">
            <w:pPr>
              <w:widowControl/>
              <w:jc w:val="left"/>
              <w:rPr>
                <w:szCs w:val="20"/>
              </w:rPr>
            </w:pPr>
            <w:r w:rsidRPr="002818C0">
              <w:rPr>
                <w:szCs w:val="20"/>
              </w:rPr>
              <w:t>Lambdaログ</w:t>
            </w:r>
          </w:p>
        </w:tc>
        <w:tc>
          <w:tcPr>
            <w:tcW w:w="1095" w:type="pct"/>
            <w:tcBorders>
              <w:top w:val="single" w:sz="4" w:space="0" w:color="auto"/>
              <w:left w:val="nil"/>
              <w:bottom w:val="single" w:sz="4" w:space="0" w:color="auto"/>
              <w:right w:val="single" w:sz="4" w:space="0" w:color="auto"/>
            </w:tcBorders>
            <w:shd w:val="clear" w:color="auto" w:fill="auto"/>
            <w:noWrap/>
            <w:vAlign w:val="center"/>
          </w:tcPr>
          <w:p w14:paraId="1CDD8883" w14:textId="77777777" w:rsidR="00CB5445" w:rsidRPr="00311A93" w:rsidRDefault="00CB5445" w:rsidP="00CB5445">
            <w:pPr>
              <w:widowControl/>
              <w:jc w:val="left"/>
              <w:rPr>
                <w:szCs w:val="20"/>
              </w:rPr>
            </w:pPr>
            <w:r w:rsidRPr="00311A93">
              <w:rPr>
                <w:szCs w:val="20"/>
              </w:rPr>
              <w:t>CloudWatch Logs</w:t>
            </w:r>
          </w:p>
          <w:p w14:paraId="79CAD63D" w14:textId="77777777" w:rsidR="00CB5445" w:rsidRPr="00311A93" w:rsidRDefault="00CB5445" w:rsidP="00CB5445">
            <w:pPr>
              <w:widowControl/>
              <w:jc w:val="left"/>
              <w:rPr>
                <w:szCs w:val="20"/>
              </w:rPr>
            </w:pPr>
            <w:r w:rsidRPr="00311A93">
              <w:rPr>
                <w:rFonts w:hint="eastAsia"/>
                <w:szCs w:val="20"/>
              </w:rPr>
              <w:t>または</w:t>
            </w:r>
          </w:p>
          <w:p w14:paraId="7589DB64" w14:textId="77777777" w:rsidR="00CB5445" w:rsidRPr="00311A93" w:rsidRDefault="00CB5445" w:rsidP="00CB5445">
            <w:pPr>
              <w:widowControl/>
              <w:jc w:val="left"/>
              <w:rPr>
                <w:szCs w:val="20"/>
              </w:rPr>
            </w:pPr>
            <w:r w:rsidRPr="00311A93">
              <w:rPr>
                <w:rFonts w:hint="eastAsia"/>
                <w:szCs w:val="20"/>
              </w:rPr>
              <w:t>S3</w:t>
            </w:r>
          </w:p>
        </w:tc>
        <w:tc>
          <w:tcPr>
            <w:tcW w:w="2343" w:type="pct"/>
            <w:tcBorders>
              <w:top w:val="single" w:sz="4" w:space="0" w:color="auto"/>
              <w:left w:val="nil"/>
              <w:bottom w:val="single" w:sz="4" w:space="0" w:color="auto"/>
              <w:right w:val="single" w:sz="4" w:space="0" w:color="auto"/>
            </w:tcBorders>
          </w:tcPr>
          <w:p w14:paraId="44B287A2" w14:textId="77777777" w:rsidR="00CB5445" w:rsidRPr="00C23FCE" w:rsidRDefault="00CB5445" w:rsidP="00CB5445">
            <w:pPr>
              <w:widowControl/>
              <w:jc w:val="left"/>
              <w:rPr>
                <w:rFonts w:cs="Meiryo UI"/>
                <w:szCs w:val="20"/>
              </w:rPr>
            </w:pPr>
            <w:r w:rsidRPr="00C23FCE">
              <w:rPr>
                <w:rFonts w:cs="Meiryo UI" w:hint="eastAsia"/>
                <w:szCs w:val="20"/>
              </w:rPr>
              <w:t>AWSコンソールからS3の該当バケットに保管されているファイルをダウンロード、または</w:t>
            </w:r>
            <w:r>
              <w:rPr>
                <w:rFonts w:cs="Meiryo UI" w:hint="eastAsia"/>
                <w:szCs w:val="20"/>
              </w:rPr>
              <w:t>取得対象のログが直近7日以内である場合は</w:t>
            </w:r>
            <w:r w:rsidR="005B63BC">
              <w:rPr>
                <w:rFonts w:cs="Meiryo UI" w:hint="eastAsia"/>
                <w:kern w:val="0"/>
                <w:szCs w:val="20"/>
              </w:rPr>
              <w:t>CloudWatch Logsから対象ログをCSV形式でダウンロードする。</w:t>
            </w:r>
          </w:p>
        </w:tc>
      </w:tr>
      <w:tr w:rsidR="00CB5445" w14:paraId="06BECD4C" w14:textId="77777777" w:rsidTr="00372C70">
        <w:trPr>
          <w:trHeight w:val="285"/>
        </w:trPr>
        <w:tc>
          <w:tcPr>
            <w:tcW w:w="390" w:type="pct"/>
            <w:tcBorders>
              <w:top w:val="single" w:sz="4" w:space="0" w:color="auto"/>
              <w:left w:val="single" w:sz="4" w:space="0" w:color="auto"/>
              <w:bottom w:val="single" w:sz="4" w:space="0" w:color="auto"/>
              <w:right w:val="single" w:sz="4" w:space="0" w:color="auto"/>
            </w:tcBorders>
            <w:vAlign w:val="center"/>
          </w:tcPr>
          <w:p w14:paraId="7334E035" w14:textId="77777777" w:rsidR="00CB5445" w:rsidRPr="00311A93" w:rsidRDefault="00CB5445" w:rsidP="00CB5445">
            <w:pPr>
              <w:widowControl/>
              <w:jc w:val="center"/>
              <w:rPr>
                <w:rFonts w:cs="Meiryo UI"/>
                <w:color w:val="000000"/>
                <w:szCs w:val="20"/>
              </w:rPr>
            </w:pPr>
            <w:r w:rsidRPr="00311A93">
              <w:rPr>
                <w:rFonts w:cs="Meiryo UI" w:hint="eastAsia"/>
                <w:color w:val="000000"/>
                <w:szCs w:val="20"/>
              </w:rPr>
              <w:t>1</w:t>
            </w:r>
            <w:r w:rsidR="005B63BC">
              <w:rPr>
                <w:rFonts w:cs="Meiryo UI"/>
                <w:color w:val="000000"/>
                <w:szCs w:val="20"/>
              </w:rPr>
              <w:t>1</w:t>
            </w:r>
          </w:p>
        </w:tc>
        <w:tc>
          <w:tcPr>
            <w:tcW w:w="117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E8A549A" w14:textId="77777777" w:rsidR="00CB5445" w:rsidRPr="008937A6" w:rsidRDefault="00CB5445" w:rsidP="00CB5445">
            <w:pPr>
              <w:widowControl/>
              <w:jc w:val="left"/>
              <w:rPr>
                <w:szCs w:val="20"/>
              </w:rPr>
            </w:pPr>
            <w:r w:rsidRPr="002818C0">
              <w:rPr>
                <w:szCs w:val="20"/>
              </w:rPr>
              <w:t>ALBログ</w:t>
            </w:r>
          </w:p>
        </w:tc>
        <w:tc>
          <w:tcPr>
            <w:tcW w:w="1095" w:type="pct"/>
            <w:tcBorders>
              <w:top w:val="single" w:sz="4" w:space="0" w:color="auto"/>
              <w:left w:val="nil"/>
              <w:bottom w:val="single" w:sz="4" w:space="0" w:color="auto"/>
              <w:right w:val="single" w:sz="4" w:space="0" w:color="auto"/>
            </w:tcBorders>
            <w:shd w:val="clear" w:color="auto" w:fill="auto"/>
            <w:noWrap/>
            <w:vAlign w:val="center"/>
          </w:tcPr>
          <w:p w14:paraId="2BDC81D2" w14:textId="77777777" w:rsidR="00CB5445" w:rsidRPr="00311A93" w:rsidRDefault="00CB5445" w:rsidP="00CB5445">
            <w:pPr>
              <w:widowControl/>
              <w:jc w:val="left"/>
              <w:rPr>
                <w:szCs w:val="20"/>
              </w:rPr>
            </w:pPr>
            <w:r w:rsidRPr="00311A93">
              <w:rPr>
                <w:rFonts w:hint="eastAsia"/>
                <w:szCs w:val="20"/>
              </w:rPr>
              <w:t>S3</w:t>
            </w:r>
          </w:p>
        </w:tc>
        <w:tc>
          <w:tcPr>
            <w:tcW w:w="2343" w:type="pct"/>
            <w:tcBorders>
              <w:top w:val="single" w:sz="4" w:space="0" w:color="auto"/>
              <w:left w:val="nil"/>
              <w:bottom w:val="single" w:sz="4" w:space="0" w:color="auto"/>
              <w:right w:val="single" w:sz="4" w:space="0" w:color="auto"/>
            </w:tcBorders>
          </w:tcPr>
          <w:p w14:paraId="456D2204" w14:textId="77777777" w:rsidR="00CB5445" w:rsidRPr="00C23FCE" w:rsidRDefault="00CB5445" w:rsidP="00CB5445">
            <w:pPr>
              <w:widowControl/>
              <w:jc w:val="left"/>
              <w:rPr>
                <w:rFonts w:cs="Meiryo UI"/>
                <w:szCs w:val="20"/>
              </w:rPr>
            </w:pPr>
            <w:r w:rsidRPr="00311A93">
              <w:rPr>
                <w:rFonts w:cs="Meiryo UI" w:hint="eastAsia"/>
                <w:color w:val="000000"/>
                <w:szCs w:val="20"/>
              </w:rPr>
              <w:t>AWSコンソールからS3の該当バケットに保管されているファイルをダウンロードして取得する。</w:t>
            </w:r>
          </w:p>
        </w:tc>
      </w:tr>
      <w:tr w:rsidR="00CB5445" w14:paraId="4EBD1770" w14:textId="77777777" w:rsidTr="00372C70">
        <w:trPr>
          <w:trHeight w:val="285"/>
        </w:trPr>
        <w:tc>
          <w:tcPr>
            <w:tcW w:w="390" w:type="pct"/>
            <w:tcBorders>
              <w:top w:val="single" w:sz="4" w:space="0" w:color="auto"/>
              <w:left w:val="single" w:sz="4" w:space="0" w:color="auto"/>
              <w:bottom w:val="single" w:sz="4" w:space="0" w:color="auto"/>
              <w:right w:val="single" w:sz="4" w:space="0" w:color="auto"/>
            </w:tcBorders>
            <w:vAlign w:val="center"/>
          </w:tcPr>
          <w:p w14:paraId="60D687EB" w14:textId="77777777" w:rsidR="00CB5445" w:rsidRPr="00311A93" w:rsidRDefault="00CB5445" w:rsidP="00CB5445">
            <w:pPr>
              <w:widowControl/>
              <w:jc w:val="center"/>
              <w:rPr>
                <w:rFonts w:cs="Meiryo UI"/>
                <w:color w:val="000000"/>
                <w:szCs w:val="20"/>
              </w:rPr>
            </w:pPr>
            <w:r w:rsidRPr="00311A93">
              <w:rPr>
                <w:rFonts w:cs="Meiryo UI" w:hint="eastAsia"/>
                <w:color w:val="000000"/>
                <w:szCs w:val="20"/>
              </w:rPr>
              <w:t>1</w:t>
            </w:r>
            <w:r w:rsidR="005B63BC">
              <w:rPr>
                <w:rFonts w:cs="Meiryo UI"/>
                <w:color w:val="000000"/>
                <w:szCs w:val="20"/>
              </w:rPr>
              <w:t>2</w:t>
            </w:r>
          </w:p>
        </w:tc>
        <w:tc>
          <w:tcPr>
            <w:tcW w:w="117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1291BC3" w14:textId="77777777" w:rsidR="00CB5445" w:rsidRPr="008937A6" w:rsidRDefault="00CB5445" w:rsidP="00CB5445">
            <w:pPr>
              <w:widowControl/>
              <w:jc w:val="left"/>
              <w:rPr>
                <w:szCs w:val="20"/>
              </w:rPr>
            </w:pPr>
            <w:r w:rsidRPr="002818C0">
              <w:rPr>
                <w:szCs w:val="20"/>
              </w:rPr>
              <w:t>S3アクセスログ</w:t>
            </w:r>
          </w:p>
        </w:tc>
        <w:tc>
          <w:tcPr>
            <w:tcW w:w="1095" w:type="pct"/>
            <w:tcBorders>
              <w:top w:val="single" w:sz="4" w:space="0" w:color="auto"/>
              <w:left w:val="nil"/>
              <w:bottom w:val="single" w:sz="4" w:space="0" w:color="auto"/>
              <w:right w:val="single" w:sz="4" w:space="0" w:color="auto"/>
            </w:tcBorders>
            <w:shd w:val="clear" w:color="auto" w:fill="auto"/>
            <w:noWrap/>
            <w:vAlign w:val="center"/>
          </w:tcPr>
          <w:p w14:paraId="411AD611" w14:textId="77777777" w:rsidR="00CB5445" w:rsidRPr="00311A93" w:rsidRDefault="00CB5445" w:rsidP="00CB5445">
            <w:pPr>
              <w:widowControl/>
              <w:jc w:val="left"/>
              <w:rPr>
                <w:szCs w:val="20"/>
              </w:rPr>
            </w:pPr>
            <w:r w:rsidRPr="00311A93">
              <w:rPr>
                <w:rFonts w:hint="eastAsia"/>
                <w:szCs w:val="20"/>
              </w:rPr>
              <w:t>S3</w:t>
            </w:r>
          </w:p>
        </w:tc>
        <w:tc>
          <w:tcPr>
            <w:tcW w:w="2343" w:type="pct"/>
            <w:tcBorders>
              <w:top w:val="single" w:sz="4" w:space="0" w:color="auto"/>
              <w:left w:val="nil"/>
              <w:bottom w:val="single" w:sz="4" w:space="0" w:color="auto"/>
              <w:right w:val="single" w:sz="4" w:space="0" w:color="auto"/>
            </w:tcBorders>
          </w:tcPr>
          <w:p w14:paraId="3D9315EE" w14:textId="77777777" w:rsidR="00CB5445" w:rsidRPr="00C23FCE" w:rsidRDefault="00CB5445" w:rsidP="00CB5445">
            <w:pPr>
              <w:widowControl/>
              <w:jc w:val="left"/>
              <w:rPr>
                <w:rFonts w:cs="Meiryo UI"/>
                <w:szCs w:val="20"/>
              </w:rPr>
            </w:pPr>
            <w:r w:rsidRPr="00311A93">
              <w:rPr>
                <w:rFonts w:cs="Meiryo UI" w:hint="eastAsia"/>
                <w:color w:val="000000"/>
                <w:szCs w:val="20"/>
              </w:rPr>
              <w:t>AWSコンソールからS3の該当バケットに保管されているファイルをダウンロードして取得する。</w:t>
            </w:r>
          </w:p>
        </w:tc>
      </w:tr>
    </w:tbl>
    <w:p w14:paraId="47390492" w14:textId="77777777" w:rsidR="00FA2B84" w:rsidRPr="000B5E68" w:rsidRDefault="00FA2B84" w:rsidP="00BE1947"/>
    <w:p w14:paraId="7171298E" w14:textId="77777777" w:rsidR="000B6CFC" w:rsidRPr="005B7F2D" w:rsidRDefault="00BC2ADD" w:rsidP="003115D5">
      <w:pPr>
        <w:pStyle w:val="4"/>
        <w:numPr>
          <w:ilvl w:val="3"/>
          <w:numId w:val="105"/>
        </w:numPr>
        <w:tabs>
          <w:tab w:val="left" w:pos="2268"/>
        </w:tabs>
        <w:rPr>
          <w:color w:val="000000" w:themeColor="text1"/>
        </w:rPr>
      </w:pPr>
      <w:r w:rsidRPr="00A85DB4">
        <w:rPr>
          <w:rFonts w:hint="eastAsia"/>
          <w:color w:val="000000" w:themeColor="text1"/>
        </w:rPr>
        <w:t>ログ出力先での保管期間</w:t>
      </w:r>
    </w:p>
    <w:p w14:paraId="1D542898" w14:textId="77777777" w:rsidR="00E543E4" w:rsidRDefault="00E543E4" w:rsidP="00E543E4">
      <w:pPr>
        <w:ind w:leftChars="850" w:left="1700"/>
        <w:rPr>
          <w:rFonts w:cs="Meiryo UI"/>
          <w:szCs w:val="20"/>
        </w:rPr>
      </w:pPr>
      <w:r>
        <w:rPr>
          <w:rFonts w:cs="Meiryo UI" w:hint="eastAsia"/>
          <w:szCs w:val="20"/>
        </w:rPr>
        <w:t>ログ出力先での保管期間について、以下に記載する。</w:t>
      </w:r>
    </w:p>
    <w:p w14:paraId="40A61A5F" w14:textId="77777777" w:rsidR="00E543E4" w:rsidRDefault="00E543E4" w:rsidP="00E543E4">
      <w:pPr>
        <w:ind w:leftChars="850" w:left="1700"/>
        <w:rPr>
          <w:rFonts w:cs="Meiryo UI"/>
          <w:szCs w:val="20"/>
        </w:rPr>
      </w:pPr>
    </w:p>
    <w:p w14:paraId="3F4E8F78" w14:textId="77777777" w:rsidR="00E543E4" w:rsidRDefault="00E543E4" w:rsidP="00E543E4">
      <w:pPr>
        <w:ind w:leftChars="850" w:left="1700"/>
        <w:rPr>
          <w:rFonts w:cs="Meiryo UI"/>
          <w:szCs w:val="20"/>
        </w:rPr>
      </w:pPr>
      <w:r>
        <w:rPr>
          <w:rFonts w:cs="Meiryo UI" w:hint="eastAsia"/>
          <w:szCs w:val="20"/>
        </w:rPr>
        <w:t>ログ出力先と保管期間</w:t>
      </w:r>
    </w:p>
    <w:tbl>
      <w:tblPr>
        <w:tblW w:w="4149" w:type="pct"/>
        <w:tblInd w:w="1696" w:type="dxa"/>
        <w:tblLayout w:type="fixed"/>
        <w:tblCellMar>
          <w:left w:w="99" w:type="dxa"/>
          <w:right w:w="99" w:type="dxa"/>
        </w:tblCellMar>
        <w:tblLook w:val="04A0" w:firstRow="1" w:lastRow="0" w:firstColumn="1" w:lastColumn="0" w:noHBand="0" w:noVBand="1"/>
      </w:tblPr>
      <w:tblGrid>
        <w:gridCol w:w="713"/>
        <w:gridCol w:w="5099"/>
        <w:gridCol w:w="1986"/>
        <w:gridCol w:w="1132"/>
      </w:tblGrid>
      <w:tr w:rsidR="00E543E4" w:rsidRPr="00CA6217" w14:paraId="0A53FC50" w14:textId="77777777" w:rsidTr="00DD0207">
        <w:trPr>
          <w:trHeight w:val="285"/>
          <w:tblHeader/>
        </w:trPr>
        <w:tc>
          <w:tcPr>
            <w:tcW w:w="399" w:type="pct"/>
            <w:tcBorders>
              <w:top w:val="single" w:sz="4" w:space="0" w:color="auto"/>
              <w:left w:val="single" w:sz="4" w:space="0" w:color="auto"/>
              <w:bottom w:val="single" w:sz="4" w:space="0" w:color="auto"/>
              <w:right w:val="single" w:sz="4" w:space="0" w:color="auto"/>
            </w:tcBorders>
            <w:shd w:val="clear" w:color="000000" w:fill="B4C6E7"/>
          </w:tcPr>
          <w:p w14:paraId="43E2CA15" w14:textId="77777777" w:rsidR="00E543E4" w:rsidRPr="007F47A4" w:rsidRDefault="00E543E4" w:rsidP="00DD0207">
            <w:pPr>
              <w:widowControl/>
              <w:jc w:val="center"/>
              <w:rPr>
                <w:rFonts w:cs="Meiryo UI"/>
                <w:color w:val="000000"/>
                <w:szCs w:val="20"/>
              </w:rPr>
            </w:pPr>
            <w:r w:rsidRPr="007F47A4">
              <w:rPr>
                <w:rFonts w:cs="Meiryo UI" w:hint="eastAsia"/>
                <w:color w:val="000000"/>
                <w:szCs w:val="20"/>
              </w:rPr>
              <w:t>No.</w:t>
            </w:r>
          </w:p>
        </w:tc>
        <w:tc>
          <w:tcPr>
            <w:tcW w:w="2855" w:type="pct"/>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E6F5926" w14:textId="77777777" w:rsidR="00E543E4" w:rsidRPr="007F47A4" w:rsidRDefault="00E543E4" w:rsidP="00DD0207">
            <w:pPr>
              <w:widowControl/>
              <w:jc w:val="center"/>
              <w:rPr>
                <w:rFonts w:cs="Meiryo UI"/>
                <w:color w:val="000000"/>
                <w:szCs w:val="20"/>
              </w:rPr>
            </w:pPr>
            <w:r w:rsidRPr="007F47A4">
              <w:rPr>
                <w:rFonts w:cs="Meiryo UI" w:hint="eastAsia"/>
                <w:color w:val="000000"/>
                <w:szCs w:val="20"/>
              </w:rPr>
              <w:t>ログ種別</w:t>
            </w:r>
          </w:p>
        </w:tc>
        <w:tc>
          <w:tcPr>
            <w:tcW w:w="1112" w:type="pct"/>
            <w:tcBorders>
              <w:top w:val="single" w:sz="4" w:space="0" w:color="auto"/>
              <w:left w:val="nil"/>
              <w:bottom w:val="single" w:sz="4" w:space="0" w:color="auto"/>
              <w:right w:val="single" w:sz="4" w:space="0" w:color="auto"/>
            </w:tcBorders>
            <w:shd w:val="clear" w:color="000000" w:fill="B4C6E7"/>
            <w:noWrap/>
            <w:vAlign w:val="center"/>
            <w:hideMark/>
          </w:tcPr>
          <w:p w14:paraId="40BBF89F" w14:textId="77777777" w:rsidR="00E543E4" w:rsidRPr="007F47A4" w:rsidRDefault="00E543E4" w:rsidP="00DD0207">
            <w:pPr>
              <w:widowControl/>
              <w:jc w:val="center"/>
              <w:rPr>
                <w:rFonts w:cs="Meiryo UI"/>
                <w:szCs w:val="20"/>
              </w:rPr>
            </w:pPr>
            <w:r w:rsidRPr="007F47A4">
              <w:rPr>
                <w:rFonts w:cs="Meiryo UI" w:hint="eastAsia"/>
                <w:szCs w:val="20"/>
              </w:rPr>
              <w:t>出力先</w:t>
            </w:r>
          </w:p>
        </w:tc>
        <w:tc>
          <w:tcPr>
            <w:tcW w:w="634" w:type="pct"/>
            <w:tcBorders>
              <w:top w:val="single" w:sz="4" w:space="0" w:color="auto"/>
              <w:left w:val="nil"/>
              <w:bottom w:val="single" w:sz="4" w:space="0" w:color="auto"/>
              <w:right w:val="single" w:sz="4" w:space="0" w:color="auto"/>
            </w:tcBorders>
            <w:shd w:val="clear" w:color="000000" w:fill="B4C6E7"/>
          </w:tcPr>
          <w:p w14:paraId="063DC24F" w14:textId="77777777" w:rsidR="00E543E4" w:rsidRPr="007F47A4" w:rsidRDefault="00E543E4" w:rsidP="00DD0207">
            <w:pPr>
              <w:widowControl/>
              <w:jc w:val="center"/>
              <w:rPr>
                <w:rFonts w:cs="Meiryo UI"/>
                <w:szCs w:val="20"/>
              </w:rPr>
            </w:pPr>
            <w:r w:rsidRPr="007F47A4">
              <w:rPr>
                <w:rFonts w:cs="Meiryo UI" w:hint="eastAsia"/>
                <w:szCs w:val="20"/>
              </w:rPr>
              <w:t>保管期間</w:t>
            </w:r>
          </w:p>
        </w:tc>
      </w:tr>
      <w:tr w:rsidR="00E543E4" w:rsidRPr="00CA6217" w14:paraId="31D96D7D" w14:textId="77777777" w:rsidTr="00DD0207">
        <w:trPr>
          <w:trHeight w:val="383"/>
        </w:trPr>
        <w:tc>
          <w:tcPr>
            <w:tcW w:w="399" w:type="pct"/>
            <w:vMerge w:val="restart"/>
            <w:tcBorders>
              <w:top w:val="single" w:sz="4" w:space="0" w:color="auto"/>
              <w:left w:val="single" w:sz="4" w:space="0" w:color="auto"/>
              <w:bottom w:val="single" w:sz="4" w:space="0" w:color="auto"/>
              <w:right w:val="single" w:sz="4" w:space="0" w:color="auto"/>
            </w:tcBorders>
            <w:vAlign w:val="center"/>
          </w:tcPr>
          <w:p w14:paraId="53033199" w14:textId="77777777" w:rsidR="00E543E4" w:rsidRPr="007F47A4" w:rsidRDefault="00E543E4" w:rsidP="00DD0207">
            <w:pPr>
              <w:widowControl/>
              <w:jc w:val="center"/>
              <w:rPr>
                <w:rFonts w:cs="Meiryo UI"/>
                <w:color w:val="000000"/>
                <w:szCs w:val="20"/>
              </w:rPr>
            </w:pPr>
            <w:r w:rsidRPr="007F47A4">
              <w:rPr>
                <w:rFonts w:cs="Meiryo UI" w:hint="eastAsia"/>
                <w:color w:val="000000"/>
                <w:szCs w:val="20"/>
              </w:rPr>
              <w:t>1</w:t>
            </w:r>
          </w:p>
        </w:tc>
        <w:tc>
          <w:tcPr>
            <w:tcW w:w="285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929EB0" w14:textId="77777777" w:rsidR="00E543E4" w:rsidRPr="007F47A4" w:rsidRDefault="00A12919" w:rsidP="00DD0207">
            <w:pPr>
              <w:widowControl/>
              <w:jc w:val="left"/>
              <w:rPr>
                <w:rFonts w:cs="Meiryo UI"/>
                <w:color w:val="000000"/>
                <w:szCs w:val="20"/>
              </w:rPr>
            </w:pPr>
            <w:r>
              <w:rPr>
                <w:rFonts w:cs="Meiryo UI" w:hint="eastAsia"/>
                <w:color w:val="000000"/>
                <w:kern w:val="0"/>
                <w:szCs w:val="20"/>
              </w:rPr>
              <w:t>DB監査ログ</w:t>
            </w: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5FDE9330" w14:textId="77777777" w:rsidR="00E543E4" w:rsidRPr="007F47A4" w:rsidRDefault="00E543E4" w:rsidP="00DD0207">
            <w:pPr>
              <w:widowControl/>
              <w:jc w:val="left"/>
              <w:rPr>
                <w:rFonts w:cs="Meiryo UI"/>
                <w:szCs w:val="20"/>
              </w:rPr>
            </w:pPr>
            <w:r w:rsidRPr="007F47A4">
              <w:rPr>
                <w:rFonts w:hint="eastAsia"/>
                <w:szCs w:val="20"/>
              </w:rPr>
              <w:t>CloudWatch Logs</w:t>
            </w:r>
          </w:p>
        </w:tc>
        <w:tc>
          <w:tcPr>
            <w:tcW w:w="634" w:type="pct"/>
            <w:tcBorders>
              <w:top w:val="single" w:sz="4" w:space="0" w:color="auto"/>
              <w:left w:val="nil"/>
              <w:bottom w:val="single" w:sz="4" w:space="0" w:color="auto"/>
              <w:right w:val="single" w:sz="4" w:space="0" w:color="auto"/>
            </w:tcBorders>
          </w:tcPr>
          <w:p w14:paraId="78C17CB0" w14:textId="77777777" w:rsidR="00E543E4" w:rsidRPr="007F47A4" w:rsidRDefault="00E543E4" w:rsidP="00DD0207">
            <w:pPr>
              <w:widowControl/>
              <w:jc w:val="left"/>
              <w:rPr>
                <w:rFonts w:cs="Meiryo UI"/>
                <w:szCs w:val="20"/>
              </w:rPr>
            </w:pPr>
            <w:r w:rsidRPr="007F47A4">
              <w:rPr>
                <w:rFonts w:cs="Meiryo UI" w:hint="eastAsia"/>
                <w:color w:val="000000"/>
                <w:szCs w:val="20"/>
              </w:rPr>
              <w:t>7日</w:t>
            </w:r>
          </w:p>
        </w:tc>
      </w:tr>
      <w:tr w:rsidR="00E543E4" w14:paraId="71590E04" w14:textId="77777777" w:rsidTr="00DD0207">
        <w:trPr>
          <w:trHeight w:val="383"/>
        </w:trPr>
        <w:tc>
          <w:tcPr>
            <w:tcW w:w="399" w:type="pct"/>
            <w:vMerge/>
            <w:tcBorders>
              <w:top w:val="single" w:sz="4" w:space="0" w:color="auto"/>
              <w:left w:val="single" w:sz="4" w:space="0" w:color="auto"/>
              <w:bottom w:val="single" w:sz="4" w:space="0" w:color="auto"/>
              <w:right w:val="single" w:sz="4" w:space="0" w:color="auto"/>
            </w:tcBorders>
            <w:vAlign w:val="center"/>
          </w:tcPr>
          <w:p w14:paraId="7D4A307E" w14:textId="77777777" w:rsidR="00E543E4" w:rsidRPr="007F47A4" w:rsidRDefault="00E543E4" w:rsidP="00DD0207">
            <w:pPr>
              <w:widowControl/>
              <w:jc w:val="center"/>
              <w:rPr>
                <w:rFonts w:cs="Meiryo UI"/>
                <w:color w:val="000000"/>
                <w:szCs w:val="20"/>
              </w:rPr>
            </w:pPr>
          </w:p>
        </w:tc>
        <w:tc>
          <w:tcPr>
            <w:tcW w:w="2855" w:type="pct"/>
            <w:vMerge/>
            <w:tcBorders>
              <w:top w:val="single" w:sz="4" w:space="0" w:color="auto"/>
              <w:left w:val="single" w:sz="4" w:space="0" w:color="auto"/>
              <w:bottom w:val="single" w:sz="4" w:space="0" w:color="auto"/>
              <w:right w:val="single" w:sz="4" w:space="0" w:color="auto"/>
            </w:tcBorders>
            <w:shd w:val="clear" w:color="auto" w:fill="auto"/>
            <w:noWrap/>
            <w:vAlign w:val="center"/>
          </w:tcPr>
          <w:p w14:paraId="22335B0B" w14:textId="77777777" w:rsidR="00E543E4" w:rsidRPr="007F47A4" w:rsidRDefault="00E543E4" w:rsidP="00DD0207">
            <w:pPr>
              <w:widowControl/>
              <w:jc w:val="left"/>
              <w:rPr>
                <w:rFonts w:cs="Meiryo UI"/>
                <w:color w:val="000000"/>
                <w:szCs w:val="20"/>
              </w:rPr>
            </w:pP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273885D8" w14:textId="77777777" w:rsidR="00E543E4" w:rsidRPr="007F47A4" w:rsidRDefault="00E543E4" w:rsidP="00DD0207">
            <w:pPr>
              <w:widowControl/>
              <w:jc w:val="left"/>
              <w:rPr>
                <w:rFonts w:cs="Meiryo UI"/>
                <w:szCs w:val="20"/>
              </w:rPr>
            </w:pPr>
            <w:r w:rsidRPr="007F47A4">
              <w:rPr>
                <w:rFonts w:cs="Meiryo UI"/>
                <w:szCs w:val="20"/>
              </w:rPr>
              <w:t>S3</w:t>
            </w:r>
          </w:p>
        </w:tc>
        <w:tc>
          <w:tcPr>
            <w:tcW w:w="634" w:type="pct"/>
            <w:tcBorders>
              <w:top w:val="single" w:sz="4" w:space="0" w:color="auto"/>
              <w:left w:val="nil"/>
              <w:bottom w:val="single" w:sz="4" w:space="0" w:color="auto"/>
              <w:right w:val="single" w:sz="4" w:space="0" w:color="auto"/>
            </w:tcBorders>
          </w:tcPr>
          <w:p w14:paraId="3E7388EF" w14:textId="77777777" w:rsidR="00E543E4" w:rsidRPr="007F47A4" w:rsidRDefault="00E543E4" w:rsidP="00DD0207">
            <w:pPr>
              <w:widowControl/>
              <w:jc w:val="left"/>
              <w:rPr>
                <w:rFonts w:cs="Meiryo UI"/>
                <w:color w:val="000000"/>
                <w:szCs w:val="20"/>
              </w:rPr>
            </w:pPr>
            <w:r w:rsidRPr="007F47A4">
              <w:rPr>
                <w:rFonts w:cs="Meiryo UI" w:hint="eastAsia"/>
                <w:color w:val="000000"/>
                <w:szCs w:val="20"/>
              </w:rPr>
              <w:t>5年</w:t>
            </w:r>
          </w:p>
        </w:tc>
      </w:tr>
      <w:tr w:rsidR="00E543E4" w14:paraId="09081C57" w14:textId="77777777" w:rsidTr="00DD0207">
        <w:trPr>
          <w:trHeight w:val="383"/>
        </w:trPr>
        <w:tc>
          <w:tcPr>
            <w:tcW w:w="399" w:type="pct"/>
            <w:vMerge w:val="restart"/>
            <w:tcBorders>
              <w:top w:val="single" w:sz="4" w:space="0" w:color="auto"/>
              <w:left w:val="single" w:sz="4" w:space="0" w:color="auto"/>
              <w:bottom w:val="single" w:sz="4" w:space="0" w:color="auto"/>
              <w:right w:val="single" w:sz="4" w:space="0" w:color="auto"/>
            </w:tcBorders>
            <w:vAlign w:val="center"/>
          </w:tcPr>
          <w:p w14:paraId="007B9D74" w14:textId="77777777" w:rsidR="00E543E4" w:rsidRPr="007F47A4" w:rsidRDefault="00A12919" w:rsidP="00DD0207">
            <w:pPr>
              <w:widowControl/>
              <w:jc w:val="center"/>
              <w:rPr>
                <w:rFonts w:cs="Meiryo UI"/>
                <w:color w:val="000000"/>
                <w:szCs w:val="20"/>
              </w:rPr>
            </w:pPr>
            <w:r>
              <w:rPr>
                <w:rFonts w:cs="Meiryo UI"/>
                <w:color w:val="000000"/>
                <w:szCs w:val="20"/>
              </w:rPr>
              <w:lastRenderedPageBreak/>
              <w:t>2</w:t>
            </w:r>
          </w:p>
        </w:tc>
        <w:tc>
          <w:tcPr>
            <w:tcW w:w="285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21541122" w14:textId="77777777" w:rsidR="00E543E4" w:rsidRPr="007F47A4" w:rsidRDefault="00E543E4" w:rsidP="00DD0207">
            <w:pPr>
              <w:widowControl/>
              <w:jc w:val="left"/>
              <w:rPr>
                <w:rFonts w:cs="Meiryo UI"/>
                <w:color w:val="000000"/>
                <w:szCs w:val="20"/>
              </w:rPr>
            </w:pPr>
            <w:r w:rsidRPr="007F47A4">
              <w:rPr>
                <w:rFonts w:cs="Meiryo UI"/>
                <w:color w:val="000000"/>
                <w:szCs w:val="20"/>
              </w:rPr>
              <w:t>ElastiCache for Redisログ</w:t>
            </w: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3121FC5A" w14:textId="77777777" w:rsidR="00E543E4" w:rsidRPr="007F47A4" w:rsidRDefault="00E543E4" w:rsidP="00DD0207">
            <w:pPr>
              <w:widowControl/>
              <w:jc w:val="left"/>
              <w:rPr>
                <w:rFonts w:cs="Meiryo UI"/>
                <w:szCs w:val="20"/>
              </w:rPr>
            </w:pPr>
            <w:r w:rsidRPr="007F47A4">
              <w:rPr>
                <w:rFonts w:hint="eastAsia"/>
                <w:szCs w:val="20"/>
              </w:rPr>
              <w:t>CloudWatch Logs</w:t>
            </w:r>
          </w:p>
        </w:tc>
        <w:tc>
          <w:tcPr>
            <w:tcW w:w="634" w:type="pct"/>
            <w:tcBorders>
              <w:top w:val="single" w:sz="4" w:space="0" w:color="auto"/>
              <w:left w:val="nil"/>
              <w:bottom w:val="single" w:sz="4" w:space="0" w:color="auto"/>
              <w:right w:val="single" w:sz="4" w:space="0" w:color="auto"/>
            </w:tcBorders>
          </w:tcPr>
          <w:p w14:paraId="7FDAD41B" w14:textId="77777777" w:rsidR="00E543E4" w:rsidRPr="007F47A4" w:rsidRDefault="00E543E4" w:rsidP="00DD0207">
            <w:pPr>
              <w:widowControl/>
              <w:jc w:val="left"/>
              <w:rPr>
                <w:rFonts w:cs="Meiryo UI"/>
                <w:color w:val="000000"/>
                <w:szCs w:val="20"/>
              </w:rPr>
            </w:pPr>
            <w:r w:rsidRPr="007F47A4">
              <w:rPr>
                <w:rFonts w:cs="Meiryo UI" w:hint="eastAsia"/>
                <w:color w:val="000000"/>
                <w:szCs w:val="20"/>
              </w:rPr>
              <w:t>7日</w:t>
            </w:r>
          </w:p>
        </w:tc>
      </w:tr>
      <w:tr w:rsidR="00E543E4" w14:paraId="53A56593" w14:textId="77777777" w:rsidTr="00DD0207">
        <w:trPr>
          <w:trHeight w:val="383"/>
        </w:trPr>
        <w:tc>
          <w:tcPr>
            <w:tcW w:w="399" w:type="pct"/>
            <w:vMerge/>
            <w:tcBorders>
              <w:top w:val="single" w:sz="4" w:space="0" w:color="auto"/>
              <w:left w:val="single" w:sz="4" w:space="0" w:color="auto"/>
              <w:bottom w:val="single" w:sz="4" w:space="0" w:color="auto"/>
              <w:right w:val="single" w:sz="4" w:space="0" w:color="auto"/>
            </w:tcBorders>
            <w:vAlign w:val="center"/>
          </w:tcPr>
          <w:p w14:paraId="1733EF87" w14:textId="77777777" w:rsidR="00E543E4" w:rsidRPr="007F47A4" w:rsidRDefault="00E543E4" w:rsidP="00DD0207">
            <w:pPr>
              <w:widowControl/>
              <w:jc w:val="center"/>
              <w:rPr>
                <w:rFonts w:cs="Meiryo UI"/>
                <w:color w:val="000000"/>
                <w:szCs w:val="20"/>
              </w:rPr>
            </w:pPr>
          </w:p>
        </w:tc>
        <w:tc>
          <w:tcPr>
            <w:tcW w:w="2855" w:type="pct"/>
            <w:vMerge/>
            <w:tcBorders>
              <w:top w:val="single" w:sz="4" w:space="0" w:color="auto"/>
              <w:left w:val="single" w:sz="4" w:space="0" w:color="auto"/>
              <w:bottom w:val="single" w:sz="4" w:space="0" w:color="auto"/>
              <w:right w:val="single" w:sz="4" w:space="0" w:color="auto"/>
            </w:tcBorders>
            <w:shd w:val="clear" w:color="auto" w:fill="auto"/>
            <w:noWrap/>
            <w:vAlign w:val="center"/>
          </w:tcPr>
          <w:p w14:paraId="3E78D12E" w14:textId="77777777" w:rsidR="00E543E4" w:rsidRPr="007F47A4" w:rsidRDefault="00E543E4" w:rsidP="00DD0207">
            <w:pPr>
              <w:widowControl/>
              <w:jc w:val="left"/>
              <w:rPr>
                <w:rFonts w:cs="Meiryo UI"/>
                <w:color w:val="000000"/>
                <w:szCs w:val="20"/>
              </w:rPr>
            </w:pP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3BFDA1F6" w14:textId="77777777" w:rsidR="00E543E4" w:rsidRPr="007F47A4" w:rsidRDefault="00E543E4" w:rsidP="00DD0207">
            <w:pPr>
              <w:widowControl/>
              <w:jc w:val="left"/>
              <w:rPr>
                <w:rFonts w:cs="Meiryo UI"/>
                <w:szCs w:val="20"/>
              </w:rPr>
            </w:pPr>
            <w:r w:rsidRPr="007F47A4">
              <w:rPr>
                <w:rFonts w:cs="Meiryo UI"/>
                <w:szCs w:val="20"/>
              </w:rPr>
              <w:t>S3</w:t>
            </w:r>
          </w:p>
        </w:tc>
        <w:tc>
          <w:tcPr>
            <w:tcW w:w="634" w:type="pct"/>
            <w:tcBorders>
              <w:top w:val="single" w:sz="4" w:space="0" w:color="auto"/>
              <w:left w:val="nil"/>
              <w:bottom w:val="single" w:sz="4" w:space="0" w:color="auto"/>
              <w:right w:val="single" w:sz="4" w:space="0" w:color="auto"/>
            </w:tcBorders>
          </w:tcPr>
          <w:p w14:paraId="0C3B2274" w14:textId="77777777" w:rsidR="00E543E4" w:rsidRPr="007F47A4" w:rsidRDefault="00E543E4" w:rsidP="00DD0207">
            <w:pPr>
              <w:widowControl/>
              <w:jc w:val="left"/>
              <w:rPr>
                <w:rFonts w:cs="Meiryo UI"/>
                <w:color w:val="000000"/>
                <w:szCs w:val="20"/>
              </w:rPr>
            </w:pPr>
            <w:r w:rsidRPr="007F47A4">
              <w:rPr>
                <w:rFonts w:cs="Meiryo UI" w:hint="eastAsia"/>
                <w:color w:val="000000"/>
                <w:szCs w:val="20"/>
              </w:rPr>
              <w:t>1年</w:t>
            </w:r>
          </w:p>
        </w:tc>
      </w:tr>
      <w:tr w:rsidR="00B43740" w14:paraId="61594CD0" w14:textId="77777777" w:rsidTr="00DD0207">
        <w:trPr>
          <w:trHeight w:val="383"/>
        </w:trPr>
        <w:tc>
          <w:tcPr>
            <w:tcW w:w="399" w:type="pct"/>
            <w:vMerge w:val="restart"/>
            <w:tcBorders>
              <w:top w:val="single" w:sz="4" w:space="0" w:color="auto"/>
              <w:left w:val="single" w:sz="4" w:space="0" w:color="auto"/>
              <w:bottom w:val="single" w:sz="4" w:space="0" w:color="auto"/>
              <w:right w:val="single" w:sz="4" w:space="0" w:color="auto"/>
            </w:tcBorders>
            <w:vAlign w:val="center"/>
          </w:tcPr>
          <w:p w14:paraId="0B36A367" w14:textId="77777777" w:rsidR="00B43740" w:rsidRPr="007F47A4" w:rsidRDefault="00B43740" w:rsidP="00B43740">
            <w:pPr>
              <w:widowControl/>
              <w:jc w:val="center"/>
              <w:rPr>
                <w:rFonts w:cs="Meiryo UI"/>
                <w:color w:val="000000"/>
                <w:szCs w:val="20"/>
              </w:rPr>
            </w:pPr>
            <w:r>
              <w:rPr>
                <w:rFonts w:cs="Meiryo UI"/>
                <w:color w:val="000000"/>
                <w:szCs w:val="20"/>
              </w:rPr>
              <w:t>3</w:t>
            </w:r>
          </w:p>
        </w:tc>
        <w:tc>
          <w:tcPr>
            <w:tcW w:w="285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4A276894" w14:textId="77777777" w:rsidR="00B43740" w:rsidRPr="007F47A4" w:rsidRDefault="00B43740" w:rsidP="00B43740">
            <w:pPr>
              <w:widowControl/>
              <w:jc w:val="left"/>
              <w:rPr>
                <w:rFonts w:cs="Meiryo UI"/>
                <w:color w:val="000000"/>
                <w:szCs w:val="20"/>
              </w:rPr>
            </w:pPr>
            <w:r w:rsidRPr="007F47A4">
              <w:rPr>
                <w:rFonts w:cs="Meiryo UI"/>
                <w:color w:val="000000"/>
                <w:szCs w:val="20"/>
              </w:rPr>
              <w:t>Lambdaログ</w:t>
            </w: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64E3DE83" w14:textId="77777777" w:rsidR="00B43740" w:rsidRPr="007F47A4" w:rsidRDefault="00B43740" w:rsidP="00B43740">
            <w:pPr>
              <w:widowControl/>
              <w:jc w:val="left"/>
              <w:rPr>
                <w:rFonts w:cs="Meiryo UI"/>
                <w:szCs w:val="20"/>
              </w:rPr>
            </w:pPr>
            <w:r w:rsidRPr="007F47A4">
              <w:rPr>
                <w:rFonts w:hint="eastAsia"/>
                <w:szCs w:val="20"/>
              </w:rPr>
              <w:t>CloudWatch Logs</w:t>
            </w:r>
          </w:p>
        </w:tc>
        <w:tc>
          <w:tcPr>
            <w:tcW w:w="634" w:type="pct"/>
            <w:tcBorders>
              <w:top w:val="single" w:sz="4" w:space="0" w:color="auto"/>
              <w:left w:val="nil"/>
              <w:bottom w:val="single" w:sz="4" w:space="0" w:color="auto"/>
              <w:right w:val="single" w:sz="4" w:space="0" w:color="auto"/>
            </w:tcBorders>
          </w:tcPr>
          <w:p w14:paraId="14DC453F"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7日</w:t>
            </w:r>
          </w:p>
        </w:tc>
      </w:tr>
      <w:tr w:rsidR="00B43740" w14:paraId="676075D1" w14:textId="77777777" w:rsidTr="00DD0207">
        <w:trPr>
          <w:trHeight w:val="383"/>
        </w:trPr>
        <w:tc>
          <w:tcPr>
            <w:tcW w:w="399" w:type="pct"/>
            <w:vMerge/>
            <w:tcBorders>
              <w:top w:val="single" w:sz="4" w:space="0" w:color="auto"/>
              <w:left w:val="single" w:sz="4" w:space="0" w:color="auto"/>
              <w:bottom w:val="single" w:sz="4" w:space="0" w:color="auto"/>
              <w:right w:val="single" w:sz="4" w:space="0" w:color="auto"/>
            </w:tcBorders>
            <w:vAlign w:val="center"/>
          </w:tcPr>
          <w:p w14:paraId="39E4B9FB" w14:textId="77777777" w:rsidR="00B43740" w:rsidRPr="007F47A4" w:rsidRDefault="00B43740" w:rsidP="00B43740">
            <w:pPr>
              <w:widowControl/>
              <w:jc w:val="center"/>
              <w:rPr>
                <w:rFonts w:cs="Meiryo UI"/>
                <w:color w:val="000000"/>
                <w:szCs w:val="20"/>
              </w:rPr>
            </w:pPr>
          </w:p>
        </w:tc>
        <w:tc>
          <w:tcPr>
            <w:tcW w:w="2855" w:type="pct"/>
            <w:vMerge/>
            <w:tcBorders>
              <w:top w:val="single" w:sz="4" w:space="0" w:color="auto"/>
              <w:left w:val="single" w:sz="4" w:space="0" w:color="auto"/>
              <w:bottom w:val="single" w:sz="4" w:space="0" w:color="auto"/>
              <w:right w:val="single" w:sz="4" w:space="0" w:color="auto"/>
            </w:tcBorders>
            <w:shd w:val="clear" w:color="auto" w:fill="auto"/>
            <w:noWrap/>
            <w:vAlign w:val="center"/>
          </w:tcPr>
          <w:p w14:paraId="16BF93AC" w14:textId="77777777" w:rsidR="00B43740" w:rsidRPr="007F47A4" w:rsidRDefault="00B43740" w:rsidP="00B43740">
            <w:pPr>
              <w:widowControl/>
              <w:jc w:val="left"/>
              <w:rPr>
                <w:rFonts w:cs="Meiryo UI"/>
                <w:color w:val="000000"/>
                <w:szCs w:val="20"/>
              </w:rPr>
            </w:pP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4E90FDE2" w14:textId="77777777" w:rsidR="00B43740" w:rsidRPr="007F47A4" w:rsidRDefault="00B43740" w:rsidP="00B43740">
            <w:pPr>
              <w:widowControl/>
              <w:jc w:val="left"/>
              <w:rPr>
                <w:rFonts w:cs="Meiryo UI"/>
                <w:szCs w:val="20"/>
              </w:rPr>
            </w:pPr>
            <w:r w:rsidRPr="007F47A4">
              <w:rPr>
                <w:rFonts w:cs="Meiryo UI"/>
                <w:szCs w:val="20"/>
              </w:rPr>
              <w:t>S3</w:t>
            </w:r>
          </w:p>
        </w:tc>
        <w:tc>
          <w:tcPr>
            <w:tcW w:w="634" w:type="pct"/>
            <w:tcBorders>
              <w:top w:val="single" w:sz="4" w:space="0" w:color="auto"/>
              <w:left w:val="nil"/>
              <w:bottom w:val="single" w:sz="4" w:space="0" w:color="auto"/>
              <w:right w:val="single" w:sz="4" w:space="0" w:color="auto"/>
            </w:tcBorders>
          </w:tcPr>
          <w:p w14:paraId="2B689D1F"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1年</w:t>
            </w:r>
          </w:p>
        </w:tc>
      </w:tr>
      <w:tr w:rsidR="00B43740" w14:paraId="7E27B1CA" w14:textId="77777777" w:rsidTr="00DD0207">
        <w:trPr>
          <w:trHeight w:val="776"/>
        </w:trPr>
        <w:tc>
          <w:tcPr>
            <w:tcW w:w="399" w:type="pct"/>
            <w:tcBorders>
              <w:top w:val="single" w:sz="4" w:space="0" w:color="auto"/>
              <w:left w:val="single" w:sz="4" w:space="0" w:color="auto"/>
              <w:bottom w:val="single" w:sz="4" w:space="0" w:color="auto"/>
              <w:right w:val="single" w:sz="4" w:space="0" w:color="auto"/>
            </w:tcBorders>
            <w:vAlign w:val="center"/>
          </w:tcPr>
          <w:p w14:paraId="7A94BEAB" w14:textId="77777777" w:rsidR="00B43740" w:rsidRPr="007F47A4" w:rsidRDefault="00B43740" w:rsidP="00B43740">
            <w:pPr>
              <w:widowControl/>
              <w:jc w:val="center"/>
              <w:rPr>
                <w:rFonts w:cs="Meiryo UI"/>
                <w:color w:val="000000"/>
                <w:szCs w:val="20"/>
              </w:rPr>
            </w:pPr>
            <w:r>
              <w:rPr>
                <w:rFonts w:cs="Meiryo UI"/>
                <w:color w:val="000000"/>
                <w:szCs w:val="20"/>
              </w:rPr>
              <w:t>4</w:t>
            </w:r>
          </w:p>
        </w:tc>
        <w:tc>
          <w:tcPr>
            <w:tcW w:w="28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763ADF8" w14:textId="77777777" w:rsidR="00B43740" w:rsidRPr="007F47A4" w:rsidRDefault="00B43740" w:rsidP="00B43740">
            <w:pPr>
              <w:widowControl/>
              <w:jc w:val="left"/>
              <w:rPr>
                <w:rFonts w:cs="Meiryo UI"/>
                <w:color w:val="000000"/>
                <w:szCs w:val="20"/>
              </w:rPr>
            </w:pPr>
            <w:r w:rsidRPr="007F47A4">
              <w:rPr>
                <w:rFonts w:cs="Meiryo UI"/>
                <w:color w:val="000000"/>
                <w:szCs w:val="20"/>
              </w:rPr>
              <w:t>ALBログ</w:t>
            </w:r>
          </w:p>
        </w:tc>
        <w:tc>
          <w:tcPr>
            <w:tcW w:w="1112" w:type="pct"/>
            <w:tcBorders>
              <w:top w:val="single" w:sz="4" w:space="0" w:color="auto"/>
              <w:left w:val="nil"/>
              <w:right w:val="single" w:sz="4" w:space="0" w:color="auto"/>
            </w:tcBorders>
            <w:shd w:val="clear" w:color="auto" w:fill="auto"/>
            <w:noWrap/>
            <w:vAlign w:val="center"/>
          </w:tcPr>
          <w:p w14:paraId="0615C2B6" w14:textId="77777777" w:rsidR="00B43740" w:rsidRPr="007F47A4" w:rsidRDefault="00B43740" w:rsidP="00B43740">
            <w:pPr>
              <w:widowControl/>
              <w:jc w:val="left"/>
              <w:rPr>
                <w:rFonts w:cs="Meiryo UI"/>
                <w:szCs w:val="20"/>
              </w:rPr>
            </w:pPr>
            <w:r w:rsidRPr="007F47A4">
              <w:rPr>
                <w:rFonts w:cs="Meiryo UI"/>
                <w:szCs w:val="20"/>
              </w:rPr>
              <w:t>S3</w:t>
            </w:r>
          </w:p>
        </w:tc>
        <w:tc>
          <w:tcPr>
            <w:tcW w:w="634" w:type="pct"/>
            <w:tcBorders>
              <w:top w:val="single" w:sz="4" w:space="0" w:color="auto"/>
              <w:left w:val="nil"/>
              <w:right w:val="single" w:sz="4" w:space="0" w:color="auto"/>
            </w:tcBorders>
            <w:vAlign w:val="center"/>
          </w:tcPr>
          <w:p w14:paraId="0BDB7BC3"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1年</w:t>
            </w:r>
          </w:p>
        </w:tc>
      </w:tr>
      <w:tr w:rsidR="00B43740" w14:paraId="3E934368" w14:textId="77777777" w:rsidTr="00DD0207">
        <w:trPr>
          <w:trHeight w:val="776"/>
        </w:trPr>
        <w:tc>
          <w:tcPr>
            <w:tcW w:w="399" w:type="pct"/>
            <w:tcBorders>
              <w:top w:val="single" w:sz="4" w:space="0" w:color="auto"/>
              <w:left w:val="single" w:sz="4" w:space="0" w:color="auto"/>
              <w:bottom w:val="single" w:sz="4" w:space="0" w:color="auto"/>
              <w:right w:val="single" w:sz="4" w:space="0" w:color="auto"/>
            </w:tcBorders>
            <w:vAlign w:val="center"/>
          </w:tcPr>
          <w:p w14:paraId="53DC9D4D" w14:textId="77777777" w:rsidR="00B43740" w:rsidRPr="007F47A4" w:rsidRDefault="00B43740" w:rsidP="00B43740">
            <w:pPr>
              <w:widowControl/>
              <w:jc w:val="center"/>
              <w:rPr>
                <w:rFonts w:cs="Meiryo UI"/>
                <w:color w:val="000000"/>
                <w:szCs w:val="20"/>
              </w:rPr>
            </w:pPr>
            <w:r>
              <w:rPr>
                <w:rFonts w:cs="Meiryo UI"/>
                <w:color w:val="000000"/>
                <w:szCs w:val="20"/>
              </w:rPr>
              <w:t>5</w:t>
            </w:r>
          </w:p>
        </w:tc>
        <w:tc>
          <w:tcPr>
            <w:tcW w:w="28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18B63D2" w14:textId="77777777" w:rsidR="00B43740" w:rsidRPr="007F47A4" w:rsidRDefault="00B43740" w:rsidP="00B43740">
            <w:pPr>
              <w:widowControl/>
              <w:jc w:val="left"/>
              <w:rPr>
                <w:rFonts w:cs="Meiryo UI"/>
                <w:color w:val="000000"/>
                <w:szCs w:val="20"/>
              </w:rPr>
            </w:pPr>
            <w:r w:rsidRPr="007F47A4">
              <w:rPr>
                <w:rFonts w:cs="Meiryo UI"/>
                <w:color w:val="000000"/>
                <w:szCs w:val="20"/>
              </w:rPr>
              <w:t>S3アクセスログ</w:t>
            </w:r>
          </w:p>
        </w:tc>
        <w:tc>
          <w:tcPr>
            <w:tcW w:w="1112" w:type="pct"/>
            <w:tcBorders>
              <w:top w:val="single" w:sz="4" w:space="0" w:color="auto"/>
              <w:left w:val="nil"/>
              <w:right w:val="single" w:sz="4" w:space="0" w:color="auto"/>
            </w:tcBorders>
            <w:shd w:val="clear" w:color="auto" w:fill="auto"/>
            <w:noWrap/>
            <w:vAlign w:val="center"/>
          </w:tcPr>
          <w:p w14:paraId="6B8148C0" w14:textId="77777777" w:rsidR="00B43740" w:rsidRPr="007F47A4" w:rsidRDefault="00B43740" w:rsidP="00B43740">
            <w:pPr>
              <w:jc w:val="left"/>
              <w:rPr>
                <w:rFonts w:cs="Meiryo UI"/>
                <w:szCs w:val="20"/>
              </w:rPr>
            </w:pPr>
            <w:r w:rsidRPr="007F47A4">
              <w:rPr>
                <w:rFonts w:cs="Meiryo UI"/>
                <w:szCs w:val="20"/>
              </w:rPr>
              <w:t>S3</w:t>
            </w:r>
          </w:p>
        </w:tc>
        <w:tc>
          <w:tcPr>
            <w:tcW w:w="634" w:type="pct"/>
            <w:tcBorders>
              <w:top w:val="single" w:sz="4" w:space="0" w:color="auto"/>
              <w:left w:val="nil"/>
              <w:right w:val="single" w:sz="4" w:space="0" w:color="auto"/>
            </w:tcBorders>
            <w:vAlign w:val="center"/>
          </w:tcPr>
          <w:p w14:paraId="59D0E94E" w14:textId="77777777" w:rsidR="00B43740" w:rsidRPr="007F47A4" w:rsidRDefault="00B43740" w:rsidP="00B43740">
            <w:pPr>
              <w:jc w:val="left"/>
              <w:rPr>
                <w:rFonts w:cs="Meiryo UI"/>
                <w:color w:val="000000"/>
                <w:szCs w:val="20"/>
              </w:rPr>
            </w:pPr>
            <w:r w:rsidRPr="007F47A4">
              <w:rPr>
                <w:rFonts w:cs="Meiryo UI" w:hint="eastAsia"/>
                <w:color w:val="000000"/>
                <w:szCs w:val="20"/>
              </w:rPr>
              <w:t>5年</w:t>
            </w:r>
          </w:p>
        </w:tc>
      </w:tr>
      <w:tr w:rsidR="00B43740" w14:paraId="103CF9AB" w14:textId="77777777" w:rsidTr="00DD0207">
        <w:trPr>
          <w:trHeight w:val="383"/>
        </w:trPr>
        <w:tc>
          <w:tcPr>
            <w:tcW w:w="399" w:type="pct"/>
            <w:vMerge w:val="restart"/>
            <w:tcBorders>
              <w:top w:val="single" w:sz="4" w:space="0" w:color="auto"/>
              <w:left w:val="single" w:sz="4" w:space="0" w:color="auto"/>
              <w:bottom w:val="single" w:sz="4" w:space="0" w:color="auto"/>
              <w:right w:val="single" w:sz="4" w:space="0" w:color="auto"/>
            </w:tcBorders>
            <w:vAlign w:val="center"/>
          </w:tcPr>
          <w:p w14:paraId="328DC01A" w14:textId="77777777" w:rsidR="00B43740" w:rsidRPr="007F47A4" w:rsidRDefault="00B43740" w:rsidP="00B43740">
            <w:pPr>
              <w:widowControl/>
              <w:jc w:val="center"/>
              <w:rPr>
                <w:rFonts w:cs="Meiryo UI"/>
                <w:color w:val="000000"/>
                <w:szCs w:val="20"/>
              </w:rPr>
            </w:pPr>
            <w:r>
              <w:rPr>
                <w:rFonts w:cs="Meiryo UI"/>
                <w:color w:val="000000"/>
                <w:szCs w:val="20"/>
              </w:rPr>
              <w:t>6</w:t>
            </w:r>
          </w:p>
        </w:tc>
        <w:tc>
          <w:tcPr>
            <w:tcW w:w="285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30F7EB0"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OS、ミドルウェアのログ</w:t>
            </w:r>
          </w:p>
          <w:p w14:paraId="047BE63B"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w:t>
            </w:r>
            <w:r w:rsidRPr="007F47A4">
              <w:rPr>
                <w:rFonts w:hint="eastAsia"/>
                <w:szCs w:val="20"/>
              </w:rPr>
              <w:t>ログインログ及びアプリケーションの操作/アクセスログ</w:t>
            </w:r>
            <w:r w:rsidRPr="007F47A4">
              <w:rPr>
                <w:rFonts w:cs="Meiryo UI" w:hint="eastAsia"/>
                <w:color w:val="000000"/>
                <w:szCs w:val="20"/>
              </w:rPr>
              <w:t>）</w:t>
            </w: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203C1312" w14:textId="77777777" w:rsidR="00B43740" w:rsidRPr="007F47A4" w:rsidRDefault="00B43740" w:rsidP="00B43740">
            <w:pPr>
              <w:widowControl/>
              <w:jc w:val="left"/>
              <w:rPr>
                <w:rFonts w:cs="Meiryo UI"/>
                <w:szCs w:val="20"/>
              </w:rPr>
            </w:pPr>
            <w:r w:rsidRPr="007F47A4">
              <w:rPr>
                <w:rFonts w:hint="eastAsia"/>
                <w:szCs w:val="20"/>
              </w:rPr>
              <w:t>CloudWatch Logs</w:t>
            </w:r>
          </w:p>
        </w:tc>
        <w:tc>
          <w:tcPr>
            <w:tcW w:w="634" w:type="pct"/>
            <w:tcBorders>
              <w:top w:val="single" w:sz="4" w:space="0" w:color="auto"/>
              <w:left w:val="nil"/>
              <w:bottom w:val="single" w:sz="4" w:space="0" w:color="auto"/>
              <w:right w:val="single" w:sz="4" w:space="0" w:color="auto"/>
            </w:tcBorders>
          </w:tcPr>
          <w:p w14:paraId="3BB45566"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7日</w:t>
            </w:r>
          </w:p>
        </w:tc>
      </w:tr>
      <w:tr w:rsidR="00B43740" w14:paraId="68247B09" w14:textId="77777777" w:rsidTr="00DD0207">
        <w:trPr>
          <w:trHeight w:val="383"/>
        </w:trPr>
        <w:tc>
          <w:tcPr>
            <w:tcW w:w="399" w:type="pct"/>
            <w:vMerge/>
            <w:tcBorders>
              <w:top w:val="single" w:sz="4" w:space="0" w:color="auto"/>
              <w:left w:val="single" w:sz="4" w:space="0" w:color="auto"/>
              <w:bottom w:val="single" w:sz="4" w:space="0" w:color="auto"/>
              <w:right w:val="single" w:sz="4" w:space="0" w:color="auto"/>
            </w:tcBorders>
            <w:vAlign w:val="center"/>
          </w:tcPr>
          <w:p w14:paraId="0E42DB8F" w14:textId="77777777" w:rsidR="00B43740" w:rsidRPr="007F47A4" w:rsidRDefault="00B43740" w:rsidP="00B43740">
            <w:pPr>
              <w:widowControl/>
              <w:jc w:val="center"/>
              <w:rPr>
                <w:rFonts w:cs="Meiryo UI"/>
                <w:color w:val="000000"/>
                <w:szCs w:val="20"/>
              </w:rPr>
            </w:pPr>
          </w:p>
        </w:tc>
        <w:tc>
          <w:tcPr>
            <w:tcW w:w="2855" w:type="pct"/>
            <w:vMerge/>
            <w:tcBorders>
              <w:top w:val="single" w:sz="4" w:space="0" w:color="auto"/>
              <w:left w:val="single" w:sz="4" w:space="0" w:color="auto"/>
              <w:bottom w:val="single" w:sz="4" w:space="0" w:color="auto"/>
              <w:right w:val="single" w:sz="4" w:space="0" w:color="auto"/>
            </w:tcBorders>
            <w:shd w:val="clear" w:color="auto" w:fill="auto"/>
            <w:noWrap/>
            <w:vAlign w:val="center"/>
          </w:tcPr>
          <w:p w14:paraId="35EDA689" w14:textId="77777777" w:rsidR="00B43740" w:rsidRPr="007F47A4" w:rsidRDefault="00B43740" w:rsidP="00B43740">
            <w:pPr>
              <w:widowControl/>
              <w:jc w:val="left"/>
              <w:rPr>
                <w:rFonts w:cs="Meiryo UI"/>
                <w:color w:val="000000"/>
                <w:szCs w:val="20"/>
              </w:rPr>
            </w:pP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791AA856" w14:textId="77777777" w:rsidR="00B43740" w:rsidRPr="007F47A4" w:rsidRDefault="00B43740" w:rsidP="00B43740">
            <w:pPr>
              <w:widowControl/>
              <w:jc w:val="left"/>
              <w:rPr>
                <w:rFonts w:cs="Meiryo UI"/>
                <w:szCs w:val="20"/>
              </w:rPr>
            </w:pPr>
            <w:r w:rsidRPr="007F47A4">
              <w:rPr>
                <w:rFonts w:cs="Meiryo UI"/>
                <w:szCs w:val="20"/>
              </w:rPr>
              <w:t>S3</w:t>
            </w:r>
          </w:p>
        </w:tc>
        <w:tc>
          <w:tcPr>
            <w:tcW w:w="634" w:type="pct"/>
            <w:tcBorders>
              <w:top w:val="single" w:sz="4" w:space="0" w:color="auto"/>
              <w:left w:val="nil"/>
              <w:bottom w:val="single" w:sz="4" w:space="0" w:color="auto"/>
              <w:right w:val="single" w:sz="4" w:space="0" w:color="auto"/>
            </w:tcBorders>
          </w:tcPr>
          <w:p w14:paraId="0EB8F1E4"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5年</w:t>
            </w:r>
          </w:p>
        </w:tc>
      </w:tr>
      <w:tr w:rsidR="00B43740" w14:paraId="4D1C834C" w14:textId="77777777" w:rsidTr="00DD0207">
        <w:trPr>
          <w:trHeight w:val="383"/>
        </w:trPr>
        <w:tc>
          <w:tcPr>
            <w:tcW w:w="399" w:type="pct"/>
            <w:vMerge w:val="restart"/>
            <w:tcBorders>
              <w:top w:val="single" w:sz="4" w:space="0" w:color="auto"/>
              <w:left w:val="single" w:sz="4" w:space="0" w:color="auto"/>
              <w:right w:val="single" w:sz="4" w:space="0" w:color="auto"/>
            </w:tcBorders>
            <w:vAlign w:val="center"/>
          </w:tcPr>
          <w:p w14:paraId="5A9105D9" w14:textId="77777777" w:rsidR="00B43740" w:rsidRPr="007F47A4" w:rsidRDefault="00B43740" w:rsidP="00B43740">
            <w:pPr>
              <w:widowControl/>
              <w:jc w:val="center"/>
              <w:rPr>
                <w:rFonts w:cs="Meiryo UI"/>
                <w:color w:val="000000"/>
                <w:szCs w:val="20"/>
              </w:rPr>
            </w:pPr>
            <w:r>
              <w:rPr>
                <w:rFonts w:cs="Meiryo UI"/>
                <w:color w:val="000000"/>
                <w:szCs w:val="20"/>
              </w:rPr>
              <w:t>7</w:t>
            </w:r>
          </w:p>
        </w:tc>
        <w:tc>
          <w:tcPr>
            <w:tcW w:w="2855" w:type="pct"/>
            <w:vMerge w:val="restart"/>
            <w:tcBorders>
              <w:top w:val="single" w:sz="4" w:space="0" w:color="auto"/>
              <w:left w:val="single" w:sz="4" w:space="0" w:color="auto"/>
              <w:right w:val="single" w:sz="4" w:space="0" w:color="auto"/>
            </w:tcBorders>
            <w:shd w:val="clear" w:color="auto" w:fill="auto"/>
            <w:noWrap/>
            <w:vAlign w:val="center"/>
          </w:tcPr>
          <w:p w14:paraId="089A4029"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OS、ミドルウェアのログ</w:t>
            </w:r>
          </w:p>
          <w:p w14:paraId="209C0EB5"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w:t>
            </w:r>
            <w:r w:rsidRPr="007F47A4">
              <w:rPr>
                <w:rFonts w:hint="eastAsia"/>
                <w:szCs w:val="20"/>
              </w:rPr>
              <w:t>ログインログ及びアプリケーションの操作/アクセスログ以外</w:t>
            </w:r>
            <w:r w:rsidRPr="007F47A4">
              <w:rPr>
                <w:rFonts w:cs="Meiryo UI" w:hint="eastAsia"/>
                <w:color w:val="000000"/>
                <w:szCs w:val="20"/>
              </w:rPr>
              <w:t>）</w:t>
            </w: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1DECF6DE" w14:textId="77777777" w:rsidR="00B43740" w:rsidRPr="007F47A4" w:rsidRDefault="00B43740" w:rsidP="00B43740">
            <w:pPr>
              <w:widowControl/>
              <w:jc w:val="left"/>
              <w:rPr>
                <w:rFonts w:cs="Meiryo UI"/>
                <w:szCs w:val="20"/>
              </w:rPr>
            </w:pPr>
            <w:r w:rsidRPr="007F47A4">
              <w:rPr>
                <w:rFonts w:hint="eastAsia"/>
                <w:szCs w:val="20"/>
              </w:rPr>
              <w:t>CloudWatch Logs</w:t>
            </w:r>
          </w:p>
        </w:tc>
        <w:tc>
          <w:tcPr>
            <w:tcW w:w="634" w:type="pct"/>
            <w:tcBorders>
              <w:top w:val="single" w:sz="4" w:space="0" w:color="auto"/>
              <w:left w:val="nil"/>
              <w:bottom w:val="single" w:sz="4" w:space="0" w:color="auto"/>
              <w:right w:val="single" w:sz="4" w:space="0" w:color="auto"/>
            </w:tcBorders>
          </w:tcPr>
          <w:p w14:paraId="26C77692"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7日</w:t>
            </w:r>
          </w:p>
        </w:tc>
      </w:tr>
      <w:tr w:rsidR="00B43740" w14:paraId="57FD7440" w14:textId="77777777" w:rsidTr="00DD0207">
        <w:trPr>
          <w:trHeight w:val="383"/>
        </w:trPr>
        <w:tc>
          <w:tcPr>
            <w:tcW w:w="399" w:type="pct"/>
            <w:vMerge/>
            <w:tcBorders>
              <w:left w:val="single" w:sz="4" w:space="0" w:color="auto"/>
              <w:bottom w:val="single" w:sz="4" w:space="0" w:color="auto"/>
              <w:right w:val="single" w:sz="4" w:space="0" w:color="auto"/>
            </w:tcBorders>
            <w:vAlign w:val="center"/>
          </w:tcPr>
          <w:p w14:paraId="59E5E6A8" w14:textId="77777777" w:rsidR="00B43740" w:rsidRPr="007F47A4" w:rsidRDefault="00B43740" w:rsidP="00B43740">
            <w:pPr>
              <w:widowControl/>
              <w:jc w:val="center"/>
              <w:rPr>
                <w:rFonts w:cs="Meiryo UI"/>
                <w:color w:val="000000"/>
                <w:szCs w:val="20"/>
              </w:rPr>
            </w:pPr>
          </w:p>
        </w:tc>
        <w:tc>
          <w:tcPr>
            <w:tcW w:w="2855" w:type="pct"/>
            <w:vMerge/>
            <w:tcBorders>
              <w:left w:val="single" w:sz="4" w:space="0" w:color="auto"/>
              <w:bottom w:val="single" w:sz="4" w:space="0" w:color="auto"/>
              <w:right w:val="single" w:sz="4" w:space="0" w:color="auto"/>
            </w:tcBorders>
            <w:shd w:val="clear" w:color="auto" w:fill="auto"/>
            <w:noWrap/>
            <w:vAlign w:val="center"/>
          </w:tcPr>
          <w:p w14:paraId="63CE9205" w14:textId="77777777" w:rsidR="00B43740" w:rsidRPr="007F47A4" w:rsidRDefault="00B43740" w:rsidP="00B43740">
            <w:pPr>
              <w:widowControl/>
              <w:jc w:val="left"/>
              <w:rPr>
                <w:rFonts w:cs="Meiryo UI"/>
                <w:color w:val="000000"/>
                <w:szCs w:val="20"/>
              </w:rPr>
            </w:pPr>
          </w:p>
        </w:tc>
        <w:tc>
          <w:tcPr>
            <w:tcW w:w="1112" w:type="pct"/>
            <w:tcBorders>
              <w:top w:val="single" w:sz="4" w:space="0" w:color="auto"/>
              <w:left w:val="nil"/>
              <w:bottom w:val="single" w:sz="4" w:space="0" w:color="auto"/>
              <w:right w:val="single" w:sz="4" w:space="0" w:color="auto"/>
            </w:tcBorders>
            <w:shd w:val="clear" w:color="auto" w:fill="auto"/>
            <w:noWrap/>
            <w:vAlign w:val="center"/>
          </w:tcPr>
          <w:p w14:paraId="06C4C59A" w14:textId="77777777" w:rsidR="00B43740" w:rsidRPr="007F47A4" w:rsidRDefault="00B43740" w:rsidP="00B43740">
            <w:pPr>
              <w:widowControl/>
              <w:jc w:val="left"/>
              <w:rPr>
                <w:rFonts w:cs="Meiryo UI"/>
                <w:szCs w:val="20"/>
              </w:rPr>
            </w:pPr>
            <w:r w:rsidRPr="007F47A4">
              <w:rPr>
                <w:rFonts w:cs="Meiryo UI"/>
                <w:szCs w:val="20"/>
              </w:rPr>
              <w:t>S3</w:t>
            </w:r>
          </w:p>
        </w:tc>
        <w:tc>
          <w:tcPr>
            <w:tcW w:w="634" w:type="pct"/>
            <w:tcBorders>
              <w:top w:val="single" w:sz="4" w:space="0" w:color="auto"/>
              <w:left w:val="nil"/>
              <w:bottom w:val="single" w:sz="4" w:space="0" w:color="auto"/>
              <w:right w:val="single" w:sz="4" w:space="0" w:color="auto"/>
            </w:tcBorders>
          </w:tcPr>
          <w:p w14:paraId="45DD5B1E" w14:textId="77777777" w:rsidR="00B43740" w:rsidRPr="007F47A4" w:rsidRDefault="00B43740" w:rsidP="00B43740">
            <w:pPr>
              <w:widowControl/>
              <w:jc w:val="left"/>
              <w:rPr>
                <w:rFonts w:cs="Meiryo UI"/>
                <w:color w:val="000000"/>
                <w:szCs w:val="20"/>
              </w:rPr>
            </w:pPr>
            <w:r w:rsidRPr="007F47A4">
              <w:rPr>
                <w:rFonts w:cs="Meiryo UI" w:hint="eastAsia"/>
                <w:color w:val="000000"/>
                <w:szCs w:val="20"/>
              </w:rPr>
              <w:t>1年</w:t>
            </w:r>
          </w:p>
        </w:tc>
      </w:tr>
    </w:tbl>
    <w:p w14:paraId="316199BC" w14:textId="77777777" w:rsidR="00BE1947" w:rsidRDefault="00BE1947" w:rsidP="000359C3">
      <w:pPr>
        <w:pStyle w:val="3"/>
      </w:pPr>
      <w:bookmarkStart w:id="421" w:name="_Toc71291736"/>
      <w:bookmarkStart w:id="422" w:name="_Toc71618748"/>
      <w:bookmarkStart w:id="423" w:name="_Toc124835644"/>
      <w:r w:rsidRPr="00FD220E">
        <w:rPr>
          <w:rFonts w:hint="eastAsia"/>
        </w:rPr>
        <w:t>保守運用</w:t>
      </w:r>
      <w:bookmarkEnd w:id="421"/>
      <w:bookmarkEnd w:id="422"/>
      <w:bookmarkEnd w:id="423"/>
    </w:p>
    <w:p w14:paraId="08539D03" w14:textId="77777777" w:rsidR="00F3762E" w:rsidRDefault="00F3762E" w:rsidP="00F3762E">
      <w:pPr>
        <w:ind w:left="1276"/>
      </w:pPr>
      <w:r w:rsidRPr="00834C02">
        <w:rPr>
          <w:rFonts w:hint="eastAsia"/>
        </w:rPr>
        <w:t>営業・融資サポートシステム</w:t>
      </w:r>
      <w:r>
        <w:rPr>
          <w:rFonts w:hint="eastAsia"/>
        </w:rPr>
        <w:t>の保守運用の項目について、以下に記載する。</w:t>
      </w:r>
    </w:p>
    <w:p w14:paraId="0ABB3C28" w14:textId="77777777" w:rsidR="00BE1947" w:rsidRDefault="00BE1947" w:rsidP="00BE1947"/>
    <w:p w14:paraId="4BFF899F" w14:textId="77777777" w:rsidR="00BE040B" w:rsidRPr="00BE040B" w:rsidRDefault="00CA68E5" w:rsidP="003115D5">
      <w:pPr>
        <w:pStyle w:val="4"/>
        <w:numPr>
          <w:ilvl w:val="3"/>
          <w:numId w:val="106"/>
        </w:numPr>
        <w:tabs>
          <w:tab w:val="left" w:pos="2268"/>
        </w:tabs>
        <w:rPr>
          <w:color w:val="000000" w:themeColor="text1"/>
        </w:rPr>
      </w:pPr>
      <w:r>
        <w:rPr>
          <w:rFonts w:hint="eastAsia"/>
          <w:color w:val="000000" w:themeColor="text1"/>
        </w:rPr>
        <w:t>定常保守</w:t>
      </w:r>
    </w:p>
    <w:p w14:paraId="254F705B" w14:textId="77777777" w:rsidR="00B74CDB" w:rsidRDefault="00B74CDB" w:rsidP="00B74CDB">
      <w:pPr>
        <w:ind w:leftChars="850" w:left="1700"/>
      </w:pPr>
      <w:r>
        <w:rPr>
          <w:rFonts w:hint="eastAsia"/>
        </w:rPr>
        <w:t>定常保守とは、維持管理に関する保守作業とし、以下に記載する。</w:t>
      </w:r>
    </w:p>
    <w:p w14:paraId="7396137E" w14:textId="77777777" w:rsidR="00B74CDB" w:rsidRDefault="00B74CDB" w:rsidP="00B74CDB"/>
    <w:tbl>
      <w:tblPr>
        <w:tblW w:w="8931"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418"/>
        <w:gridCol w:w="5528"/>
        <w:gridCol w:w="1418"/>
      </w:tblGrid>
      <w:tr w:rsidR="00B74CDB" w:rsidRPr="00E1623B" w14:paraId="3697E499" w14:textId="77777777" w:rsidTr="00DD0207">
        <w:trPr>
          <w:trHeight w:val="89"/>
        </w:trPr>
        <w:tc>
          <w:tcPr>
            <w:tcW w:w="567" w:type="dxa"/>
            <w:shd w:val="clear" w:color="auto" w:fill="D9E2F3" w:themeFill="accent1" w:themeFillTint="33"/>
          </w:tcPr>
          <w:p w14:paraId="5F76D111" w14:textId="77777777" w:rsidR="00B74CDB" w:rsidRPr="00694F76" w:rsidRDefault="00B74CDB" w:rsidP="00DD0207">
            <w:pPr>
              <w:jc w:val="center"/>
              <w:rPr>
                <w:rFonts w:cs="Meiryo UI"/>
                <w:szCs w:val="20"/>
              </w:rPr>
            </w:pPr>
            <w:r w:rsidRPr="00694F76">
              <w:rPr>
                <w:rFonts w:cs="Meiryo UI" w:hint="eastAsia"/>
                <w:szCs w:val="20"/>
              </w:rPr>
              <w:t>No</w:t>
            </w:r>
          </w:p>
        </w:tc>
        <w:tc>
          <w:tcPr>
            <w:tcW w:w="1418" w:type="dxa"/>
            <w:shd w:val="clear" w:color="auto" w:fill="D9E2F3" w:themeFill="accent1" w:themeFillTint="33"/>
          </w:tcPr>
          <w:p w14:paraId="6C3F6299" w14:textId="77777777" w:rsidR="00B74CDB" w:rsidRPr="00694F76" w:rsidRDefault="00B74CDB" w:rsidP="00DD0207">
            <w:pPr>
              <w:jc w:val="center"/>
              <w:rPr>
                <w:rFonts w:cs="Meiryo UI"/>
                <w:szCs w:val="20"/>
              </w:rPr>
            </w:pPr>
            <w:r w:rsidRPr="00694F76">
              <w:rPr>
                <w:rFonts w:cs="Meiryo UI" w:hint="eastAsia"/>
                <w:szCs w:val="20"/>
              </w:rPr>
              <w:t>作業</w:t>
            </w:r>
          </w:p>
        </w:tc>
        <w:tc>
          <w:tcPr>
            <w:tcW w:w="5528" w:type="dxa"/>
            <w:shd w:val="clear" w:color="auto" w:fill="D9E2F3" w:themeFill="accent1" w:themeFillTint="33"/>
          </w:tcPr>
          <w:p w14:paraId="56B67739" w14:textId="77777777" w:rsidR="00B74CDB" w:rsidRPr="00694F76" w:rsidRDefault="00B74CDB" w:rsidP="00DD0207">
            <w:pPr>
              <w:jc w:val="center"/>
              <w:rPr>
                <w:rFonts w:cs="Meiryo UI"/>
                <w:szCs w:val="20"/>
              </w:rPr>
            </w:pPr>
            <w:r w:rsidRPr="00694F76">
              <w:rPr>
                <w:rFonts w:cs="Meiryo UI" w:hint="eastAsia"/>
                <w:szCs w:val="20"/>
              </w:rPr>
              <w:t>内容</w:t>
            </w:r>
          </w:p>
        </w:tc>
        <w:tc>
          <w:tcPr>
            <w:tcW w:w="1418" w:type="dxa"/>
            <w:shd w:val="clear" w:color="auto" w:fill="D9E2F3" w:themeFill="accent1" w:themeFillTint="33"/>
          </w:tcPr>
          <w:p w14:paraId="3108B86C" w14:textId="77777777" w:rsidR="00B74CDB" w:rsidRPr="00694F76" w:rsidRDefault="00B74CDB" w:rsidP="00DD0207">
            <w:pPr>
              <w:jc w:val="center"/>
              <w:rPr>
                <w:rFonts w:cs="Meiryo UI"/>
                <w:szCs w:val="20"/>
              </w:rPr>
            </w:pPr>
            <w:r w:rsidRPr="00694F76">
              <w:rPr>
                <w:rFonts w:cs="Meiryo UI" w:hint="eastAsia"/>
                <w:szCs w:val="20"/>
              </w:rPr>
              <w:t>記載箇所</w:t>
            </w:r>
          </w:p>
        </w:tc>
      </w:tr>
      <w:tr w:rsidR="00B74CDB" w:rsidRPr="00C41F58" w14:paraId="115B84EB" w14:textId="77777777" w:rsidTr="00DD0207">
        <w:trPr>
          <w:cantSplit/>
          <w:trHeight w:val="2520"/>
        </w:trPr>
        <w:tc>
          <w:tcPr>
            <w:tcW w:w="567" w:type="dxa"/>
            <w:shd w:val="clear" w:color="auto" w:fill="auto"/>
          </w:tcPr>
          <w:p w14:paraId="7C29817E" w14:textId="77777777" w:rsidR="00B74CDB" w:rsidRDefault="00B74CDB" w:rsidP="00DD0207">
            <w:pPr>
              <w:spacing w:line="280" w:lineRule="exact"/>
              <w:jc w:val="center"/>
              <w:rPr>
                <w:rFonts w:cs="Meiryo UI"/>
                <w:szCs w:val="20"/>
              </w:rPr>
            </w:pPr>
            <w:r>
              <w:rPr>
                <w:rFonts w:cs="Meiryo UI" w:hint="eastAsia"/>
                <w:szCs w:val="20"/>
              </w:rPr>
              <w:t>１</w:t>
            </w:r>
          </w:p>
        </w:tc>
        <w:tc>
          <w:tcPr>
            <w:tcW w:w="1418" w:type="dxa"/>
            <w:shd w:val="clear" w:color="auto" w:fill="auto"/>
          </w:tcPr>
          <w:p w14:paraId="5F59BCA7" w14:textId="77777777" w:rsidR="00B74CDB" w:rsidRPr="00590CA7" w:rsidRDefault="00B74CDB" w:rsidP="00DD0207">
            <w:pPr>
              <w:spacing w:line="280" w:lineRule="exact"/>
              <w:jc w:val="left"/>
              <w:rPr>
                <w:rFonts w:cs="Meiryo UI"/>
                <w:szCs w:val="20"/>
              </w:rPr>
            </w:pPr>
            <w:r w:rsidRPr="00590CA7">
              <w:rPr>
                <w:rFonts w:cs="Meiryo UI" w:hint="eastAsia"/>
                <w:szCs w:val="20"/>
              </w:rPr>
              <w:t>定例報告会</w:t>
            </w:r>
          </w:p>
        </w:tc>
        <w:tc>
          <w:tcPr>
            <w:tcW w:w="5528" w:type="dxa"/>
            <w:shd w:val="clear" w:color="auto" w:fill="auto"/>
          </w:tcPr>
          <w:p w14:paraId="10A73281" w14:textId="77777777" w:rsidR="00B74CDB" w:rsidRPr="00C0210C" w:rsidRDefault="00B74CDB" w:rsidP="00DD0207">
            <w:pPr>
              <w:spacing w:line="280" w:lineRule="exact"/>
              <w:jc w:val="left"/>
              <w:rPr>
                <w:rFonts w:cs="Meiryo UI"/>
                <w:szCs w:val="20"/>
              </w:rPr>
            </w:pPr>
            <w:r w:rsidRPr="00C0210C">
              <w:rPr>
                <w:rFonts w:cs="Meiryo UI" w:hint="eastAsia"/>
                <w:szCs w:val="20"/>
              </w:rPr>
              <w:t>月次定例報告会</w:t>
            </w:r>
          </w:p>
          <w:p w14:paraId="79493E8D" w14:textId="77777777" w:rsidR="00B74CDB" w:rsidRPr="00C0210C" w:rsidRDefault="00B74CDB" w:rsidP="00DD0207">
            <w:pPr>
              <w:spacing w:line="280" w:lineRule="exact"/>
              <w:ind w:leftChars="87" w:left="174"/>
              <w:jc w:val="left"/>
              <w:rPr>
                <w:rFonts w:cs="Meiryo UI"/>
                <w:szCs w:val="20"/>
              </w:rPr>
            </w:pPr>
            <w:r w:rsidRPr="00C0210C">
              <w:rPr>
                <w:rFonts w:cs="Meiryo UI" w:hint="eastAsia"/>
                <w:szCs w:val="20"/>
              </w:rPr>
              <w:t>月次定例会資料作成（</w:t>
            </w:r>
            <w:r w:rsidRPr="00694F76">
              <w:rPr>
                <w:rFonts w:hint="eastAsia"/>
                <w:szCs w:val="20"/>
              </w:rPr>
              <w:t>問い合わせ状況、障害対応状況、課題検討状況、リソース使用状況等</w:t>
            </w:r>
            <w:r w:rsidRPr="00C0210C">
              <w:rPr>
                <w:rFonts w:cs="Meiryo UI" w:hint="eastAsia"/>
                <w:szCs w:val="20"/>
              </w:rPr>
              <w:t>）</w:t>
            </w:r>
          </w:p>
          <w:p w14:paraId="09F19033" w14:textId="77777777" w:rsidR="00B74CDB" w:rsidRPr="00C0210C" w:rsidRDefault="00B74CDB" w:rsidP="00DD0207">
            <w:pPr>
              <w:spacing w:line="280" w:lineRule="exact"/>
              <w:ind w:leftChars="87" w:left="174"/>
              <w:jc w:val="left"/>
              <w:rPr>
                <w:rFonts w:cs="Meiryo UI"/>
                <w:szCs w:val="20"/>
              </w:rPr>
            </w:pPr>
            <w:r w:rsidRPr="00C0210C">
              <w:rPr>
                <w:rFonts w:cs="Meiryo UI" w:hint="eastAsia"/>
                <w:szCs w:val="20"/>
              </w:rPr>
              <w:t>月次定例会実施（1ヶ月/回予定）</w:t>
            </w:r>
          </w:p>
          <w:p w14:paraId="1335BA70" w14:textId="77777777" w:rsidR="00B74CDB" w:rsidRDefault="00B74CDB" w:rsidP="00DD0207">
            <w:pPr>
              <w:spacing w:line="280" w:lineRule="exact"/>
              <w:jc w:val="left"/>
              <w:rPr>
                <w:rFonts w:cs="Meiryo UI"/>
                <w:szCs w:val="20"/>
              </w:rPr>
            </w:pPr>
            <w:r w:rsidRPr="00C0210C">
              <w:rPr>
                <w:rFonts w:cs="Meiryo UI" w:hint="eastAsia"/>
                <w:szCs w:val="20"/>
              </w:rPr>
              <w:t>リソース状況の定時報告</w:t>
            </w:r>
          </w:p>
          <w:p w14:paraId="0F3E2039" w14:textId="77777777" w:rsidR="00B74CDB" w:rsidRDefault="00B74CDB" w:rsidP="00DD0207">
            <w:pPr>
              <w:spacing w:line="280" w:lineRule="exact"/>
              <w:ind w:leftChars="87" w:left="174"/>
              <w:jc w:val="left"/>
              <w:rPr>
                <w:rFonts w:cs="Meiryo UI"/>
                <w:szCs w:val="20"/>
              </w:rPr>
            </w:pPr>
            <w:r>
              <w:rPr>
                <w:rFonts w:cs="Meiryo UI" w:hint="eastAsia"/>
                <w:szCs w:val="20"/>
              </w:rPr>
              <w:t>各種リソース（</w:t>
            </w:r>
            <w:r w:rsidRPr="00C0210C">
              <w:rPr>
                <w:rFonts w:cs="Meiryo UI" w:hint="eastAsia"/>
                <w:szCs w:val="20"/>
              </w:rPr>
              <w:t>CPU/メモリ/ディスク使用率</w:t>
            </w:r>
            <w:r>
              <w:rPr>
                <w:rFonts w:cs="Meiryo UI" w:hint="eastAsia"/>
                <w:szCs w:val="20"/>
              </w:rPr>
              <w:t>など）の情報を収集</w:t>
            </w:r>
          </w:p>
          <w:p w14:paraId="5D66F3C3" w14:textId="77777777" w:rsidR="00B74CDB" w:rsidRPr="0006626D" w:rsidRDefault="00B74CDB" w:rsidP="00DD0207">
            <w:pPr>
              <w:spacing w:line="280" w:lineRule="exact"/>
              <w:jc w:val="left"/>
              <w:rPr>
                <w:szCs w:val="20"/>
              </w:rPr>
            </w:pPr>
            <w:r w:rsidRPr="00C0210C">
              <w:rPr>
                <w:rFonts w:cs="Meiryo UI" w:hint="eastAsia"/>
                <w:szCs w:val="20"/>
              </w:rPr>
              <w:t>月次</w:t>
            </w:r>
            <w:r w:rsidRPr="00C0210C">
              <w:rPr>
                <w:rFonts w:hint="eastAsia"/>
                <w:szCs w:val="20"/>
              </w:rPr>
              <w:t>パッチおよびAWSメンテナンス情報収集</w:t>
            </w:r>
          </w:p>
          <w:p w14:paraId="51A25D80" w14:textId="77777777" w:rsidR="00B74CDB" w:rsidRPr="00C0210C" w:rsidRDefault="00B74CDB" w:rsidP="00DD0207">
            <w:pPr>
              <w:spacing w:line="280" w:lineRule="exact"/>
              <w:ind w:leftChars="87" w:left="174"/>
              <w:jc w:val="left"/>
              <w:rPr>
                <w:szCs w:val="20"/>
              </w:rPr>
            </w:pPr>
            <w:r>
              <w:rPr>
                <w:rFonts w:cs="Meiryo UI" w:hint="eastAsia"/>
                <w:szCs w:val="20"/>
              </w:rPr>
              <w:t>月次定例会にて報告をするため、</w:t>
            </w:r>
            <w:r w:rsidRPr="00C0210C">
              <w:rPr>
                <w:rFonts w:hint="eastAsia"/>
                <w:szCs w:val="20"/>
              </w:rPr>
              <w:t>OS、ミドルウェアのパッチリリース情報およびAWSメンテナンス</w:t>
            </w:r>
            <w:r>
              <w:rPr>
                <w:rFonts w:hint="eastAsia"/>
                <w:szCs w:val="20"/>
              </w:rPr>
              <w:t>情報を収集</w:t>
            </w:r>
          </w:p>
        </w:tc>
        <w:tc>
          <w:tcPr>
            <w:tcW w:w="1418" w:type="dxa"/>
            <w:shd w:val="clear" w:color="auto" w:fill="auto"/>
          </w:tcPr>
          <w:p w14:paraId="5CE9D349" w14:textId="77777777" w:rsidR="00B74CDB" w:rsidRPr="00694F76" w:rsidRDefault="00B74CDB" w:rsidP="00DD0207">
            <w:pPr>
              <w:spacing w:line="280" w:lineRule="exact"/>
              <w:jc w:val="left"/>
              <w:rPr>
                <w:rFonts w:cs="Meiryo UI"/>
                <w:szCs w:val="20"/>
              </w:rPr>
            </w:pPr>
            <w:r w:rsidRPr="00694F76">
              <w:rPr>
                <w:rFonts w:cs="Meiryo UI" w:hint="eastAsia"/>
                <w:szCs w:val="20"/>
              </w:rPr>
              <w:t>8</w:t>
            </w:r>
            <w:r w:rsidRPr="00694F76">
              <w:rPr>
                <w:rFonts w:cs="Meiryo UI"/>
                <w:szCs w:val="20"/>
              </w:rPr>
              <w:t>.4.8</w:t>
            </w:r>
            <w:r w:rsidRPr="00694F76">
              <w:rPr>
                <w:rFonts w:cs="Meiryo UI" w:hint="eastAsia"/>
                <w:szCs w:val="20"/>
              </w:rPr>
              <w:t>月次報告</w:t>
            </w:r>
          </w:p>
        </w:tc>
      </w:tr>
      <w:tr w:rsidR="00B74CDB" w:rsidRPr="00C41F58" w14:paraId="616862F2" w14:textId="77777777" w:rsidTr="00DD0207">
        <w:trPr>
          <w:cantSplit/>
          <w:trHeight w:val="555"/>
        </w:trPr>
        <w:tc>
          <w:tcPr>
            <w:tcW w:w="567" w:type="dxa"/>
            <w:vMerge w:val="restart"/>
            <w:shd w:val="clear" w:color="auto" w:fill="auto"/>
          </w:tcPr>
          <w:p w14:paraId="7F06E656" w14:textId="77777777" w:rsidR="00B74CDB" w:rsidRPr="00694F76" w:rsidRDefault="00B74CDB" w:rsidP="00DD0207">
            <w:pPr>
              <w:spacing w:line="280" w:lineRule="exact"/>
              <w:jc w:val="center"/>
              <w:rPr>
                <w:rFonts w:cs="Meiryo UI"/>
                <w:szCs w:val="20"/>
              </w:rPr>
            </w:pPr>
            <w:r>
              <w:rPr>
                <w:rFonts w:cs="Meiryo UI" w:hint="eastAsia"/>
                <w:szCs w:val="20"/>
              </w:rPr>
              <w:t>2</w:t>
            </w:r>
          </w:p>
        </w:tc>
        <w:tc>
          <w:tcPr>
            <w:tcW w:w="1418" w:type="dxa"/>
            <w:vMerge w:val="restart"/>
            <w:shd w:val="clear" w:color="auto" w:fill="auto"/>
          </w:tcPr>
          <w:p w14:paraId="46BF6F92" w14:textId="77777777" w:rsidR="00B74CDB" w:rsidRPr="00590CA7" w:rsidRDefault="00B74CDB" w:rsidP="00DD0207">
            <w:pPr>
              <w:spacing w:line="280" w:lineRule="exact"/>
              <w:jc w:val="left"/>
              <w:rPr>
                <w:rFonts w:cs="Meiryo UI"/>
                <w:szCs w:val="20"/>
              </w:rPr>
            </w:pPr>
            <w:r w:rsidRPr="00590CA7">
              <w:rPr>
                <w:rFonts w:cs="Meiryo UI" w:hint="eastAsia"/>
                <w:szCs w:val="20"/>
              </w:rPr>
              <w:t>サービスデスク</w:t>
            </w:r>
          </w:p>
        </w:tc>
        <w:tc>
          <w:tcPr>
            <w:tcW w:w="5528" w:type="dxa"/>
            <w:shd w:val="clear" w:color="auto" w:fill="auto"/>
          </w:tcPr>
          <w:p w14:paraId="39281778" w14:textId="77777777" w:rsidR="00B74CDB" w:rsidRDefault="00B74CDB" w:rsidP="00DD0207">
            <w:pPr>
              <w:spacing w:line="280" w:lineRule="exact"/>
              <w:jc w:val="left"/>
              <w:rPr>
                <w:rFonts w:cs="Meiryo UI"/>
                <w:szCs w:val="20"/>
              </w:rPr>
            </w:pPr>
            <w:r>
              <w:rPr>
                <w:rFonts w:cs="Meiryo UI" w:hint="eastAsia"/>
                <w:szCs w:val="20"/>
              </w:rPr>
              <w:t>開発環境の維持</w:t>
            </w:r>
          </w:p>
          <w:p w14:paraId="521931DB" w14:textId="77777777" w:rsidR="00B74CDB" w:rsidRPr="00C0210C" w:rsidRDefault="00B74CDB" w:rsidP="00DD0207">
            <w:pPr>
              <w:spacing w:line="280" w:lineRule="exact"/>
              <w:ind w:leftChars="87" w:left="174"/>
              <w:jc w:val="left"/>
              <w:rPr>
                <w:rFonts w:cs="Meiryo UI"/>
                <w:szCs w:val="20"/>
              </w:rPr>
            </w:pPr>
            <w:r w:rsidRPr="00694F76">
              <w:rPr>
                <w:rFonts w:hint="eastAsia"/>
                <w:szCs w:val="20"/>
              </w:rPr>
              <w:t>本システムの開発環境およびISID内部の開発環境の問い合わせ対応を実施</w:t>
            </w:r>
          </w:p>
        </w:tc>
        <w:tc>
          <w:tcPr>
            <w:tcW w:w="1418" w:type="dxa"/>
          </w:tcPr>
          <w:p w14:paraId="2B9A818A" w14:textId="77777777" w:rsidR="00B74CDB" w:rsidRPr="00694F76" w:rsidRDefault="00B74CDB" w:rsidP="00DD0207">
            <w:pPr>
              <w:spacing w:line="280" w:lineRule="exact"/>
              <w:jc w:val="left"/>
              <w:rPr>
                <w:rFonts w:cs="Meiryo UI"/>
                <w:szCs w:val="20"/>
              </w:rPr>
            </w:pPr>
            <w:r w:rsidRPr="00694F76">
              <w:rPr>
                <w:rFonts w:cs="Meiryo UI" w:hint="eastAsia"/>
                <w:szCs w:val="20"/>
              </w:rPr>
              <w:t>8.4.7</w:t>
            </w:r>
            <w:r w:rsidRPr="00694F76">
              <w:rPr>
                <w:rFonts w:cs="Meiryo UI"/>
                <w:szCs w:val="20"/>
              </w:rPr>
              <w:t xml:space="preserve"> </w:t>
            </w:r>
            <w:r w:rsidRPr="00694F76">
              <w:rPr>
                <w:rFonts w:cs="Meiryo UI" w:hint="eastAsia"/>
                <w:szCs w:val="20"/>
              </w:rPr>
              <w:t>運用・保守体制</w:t>
            </w:r>
          </w:p>
        </w:tc>
      </w:tr>
      <w:tr w:rsidR="00B74CDB" w:rsidRPr="00C41F58" w14:paraId="5C1AFAB0" w14:textId="77777777" w:rsidTr="00DD0207">
        <w:trPr>
          <w:cantSplit/>
          <w:trHeight w:val="555"/>
        </w:trPr>
        <w:tc>
          <w:tcPr>
            <w:tcW w:w="567" w:type="dxa"/>
            <w:vMerge/>
            <w:shd w:val="clear" w:color="auto" w:fill="auto"/>
          </w:tcPr>
          <w:p w14:paraId="7CA8D99E" w14:textId="77777777" w:rsidR="00B74CDB" w:rsidRPr="00694F76" w:rsidRDefault="00B74CDB" w:rsidP="00DD0207">
            <w:pPr>
              <w:spacing w:line="280" w:lineRule="exact"/>
              <w:jc w:val="center"/>
              <w:rPr>
                <w:rFonts w:cs="Meiryo UI"/>
                <w:szCs w:val="20"/>
              </w:rPr>
            </w:pPr>
          </w:p>
        </w:tc>
        <w:tc>
          <w:tcPr>
            <w:tcW w:w="1418" w:type="dxa"/>
            <w:vMerge/>
            <w:shd w:val="clear" w:color="auto" w:fill="auto"/>
          </w:tcPr>
          <w:p w14:paraId="74B17E54" w14:textId="77777777" w:rsidR="00B74CDB" w:rsidRPr="00694F76" w:rsidRDefault="00B74CDB" w:rsidP="00DD0207">
            <w:pPr>
              <w:spacing w:line="280" w:lineRule="exact"/>
              <w:jc w:val="left"/>
              <w:rPr>
                <w:rFonts w:cs="Meiryo UI"/>
                <w:szCs w:val="20"/>
              </w:rPr>
            </w:pPr>
          </w:p>
        </w:tc>
        <w:tc>
          <w:tcPr>
            <w:tcW w:w="5528" w:type="dxa"/>
            <w:shd w:val="clear" w:color="auto" w:fill="auto"/>
          </w:tcPr>
          <w:p w14:paraId="58484723" w14:textId="77777777" w:rsidR="00B74CDB" w:rsidRDefault="00B74CDB" w:rsidP="00DD0207">
            <w:pPr>
              <w:spacing w:line="280" w:lineRule="exact"/>
              <w:jc w:val="left"/>
              <w:rPr>
                <w:rFonts w:cs="Meiryo UI"/>
                <w:szCs w:val="20"/>
              </w:rPr>
            </w:pPr>
            <w:r>
              <w:rPr>
                <w:rFonts w:cs="Meiryo UI" w:hint="eastAsia"/>
                <w:szCs w:val="20"/>
              </w:rPr>
              <w:t>構成管理</w:t>
            </w:r>
          </w:p>
          <w:p w14:paraId="67DDF5D6" w14:textId="77777777" w:rsidR="00B74CDB" w:rsidRPr="00C0210C" w:rsidRDefault="00B74CDB" w:rsidP="00DD0207">
            <w:pPr>
              <w:spacing w:line="280" w:lineRule="exact"/>
              <w:ind w:leftChars="87" w:left="174"/>
              <w:jc w:val="left"/>
              <w:rPr>
                <w:rFonts w:cs="Meiryo UI"/>
                <w:szCs w:val="20"/>
              </w:rPr>
            </w:pPr>
            <w:r w:rsidRPr="00694F76">
              <w:rPr>
                <w:rFonts w:hint="eastAsia"/>
                <w:szCs w:val="20"/>
              </w:rPr>
              <w:t>システムに関する各種ドキュメント、プログラム資産のメンテナンスを実施。なお、構成管理の一環として変更管理、リリース運用を合わせて実施。</w:t>
            </w:r>
          </w:p>
        </w:tc>
        <w:tc>
          <w:tcPr>
            <w:tcW w:w="1418" w:type="dxa"/>
          </w:tcPr>
          <w:p w14:paraId="492CF0B4" w14:textId="77777777" w:rsidR="00B74CDB" w:rsidRPr="00694F76" w:rsidRDefault="00B74CDB" w:rsidP="00DD0207">
            <w:pPr>
              <w:spacing w:line="280" w:lineRule="exact"/>
              <w:jc w:val="left"/>
              <w:rPr>
                <w:rFonts w:cs="Meiryo UI"/>
                <w:szCs w:val="20"/>
              </w:rPr>
            </w:pPr>
            <w:r>
              <w:rPr>
                <w:rFonts w:cs="Meiryo UI" w:hint="eastAsia"/>
                <w:szCs w:val="20"/>
              </w:rPr>
              <w:t>8</w:t>
            </w:r>
            <w:r>
              <w:rPr>
                <w:rFonts w:cs="Meiryo UI"/>
                <w:szCs w:val="20"/>
              </w:rPr>
              <w:t xml:space="preserve">.4.10 </w:t>
            </w:r>
            <w:r>
              <w:rPr>
                <w:rFonts w:cs="Meiryo UI" w:hint="eastAsia"/>
                <w:szCs w:val="20"/>
              </w:rPr>
              <w:t>リリース運用</w:t>
            </w:r>
          </w:p>
        </w:tc>
      </w:tr>
      <w:tr w:rsidR="00B74CDB" w:rsidRPr="00C41F58" w14:paraId="7F7FB765" w14:textId="77777777" w:rsidTr="00DD0207">
        <w:trPr>
          <w:cantSplit/>
          <w:trHeight w:val="555"/>
        </w:trPr>
        <w:tc>
          <w:tcPr>
            <w:tcW w:w="567" w:type="dxa"/>
            <w:vMerge/>
            <w:shd w:val="clear" w:color="auto" w:fill="auto"/>
          </w:tcPr>
          <w:p w14:paraId="12100EDA" w14:textId="77777777" w:rsidR="00B74CDB" w:rsidRPr="00694F76" w:rsidRDefault="00B74CDB" w:rsidP="00DD0207">
            <w:pPr>
              <w:spacing w:line="280" w:lineRule="exact"/>
              <w:jc w:val="center"/>
              <w:rPr>
                <w:rFonts w:cs="Meiryo UI"/>
                <w:szCs w:val="20"/>
              </w:rPr>
            </w:pPr>
          </w:p>
        </w:tc>
        <w:tc>
          <w:tcPr>
            <w:tcW w:w="1418" w:type="dxa"/>
            <w:vMerge/>
            <w:shd w:val="clear" w:color="auto" w:fill="auto"/>
          </w:tcPr>
          <w:p w14:paraId="0D167DAA" w14:textId="77777777" w:rsidR="00B74CDB" w:rsidRPr="00694F76" w:rsidRDefault="00B74CDB" w:rsidP="00DD0207">
            <w:pPr>
              <w:spacing w:line="280" w:lineRule="exact"/>
              <w:jc w:val="left"/>
              <w:rPr>
                <w:rFonts w:cs="Meiryo UI"/>
                <w:szCs w:val="20"/>
              </w:rPr>
            </w:pPr>
          </w:p>
        </w:tc>
        <w:tc>
          <w:tcPr>
            <w:tcW w:w="5528" w:type="dxa"/>
            <w:shd w:val="clear" w:color="auto" w:fill="auto"/>
          </w:tcPr>
          <w:p w14:paraId="32DFACA3" w14:textId="77777777" w:rsidR="00B74CDB" w:rsidRPr="00C0210C" w:rsidRDefault="00B74CDB" w:rsidP="00DD0207">
            <w:pPr>
              <w:spacing w:line="280" w:lineRule="exact"/>
              <w:jc w:val="left"/>
              <w:rPr>
                <w:rFonts w:cs="Meiryo UI"/>
                <w:szCs w:val="20"/>
              </w:rPr>
            </w:pPr>
            <w:r w:rsidRPr="00694F76">
              <w:rPr>
                <w:rFonts w:hint="eastAsia"/>
                <w:szCs w:val="20"/>
              </w:rPr>
              <w:t>NTTデータフォース社の</w:t>
            </w:r>
            <w:r>
              <w:rPr>
                <w:rFonts w:ascii="Segoe UI" w:hAnsi="Segoe UI" w:cs="Segoe UI"/>
                <w:color w:val="242424"/>
                <w:szCs w:val="20"/>
                <w:shd w:val="clear" w:color="auto" w:fill="FFFFFF"/>
              </w:rPr>
              <w:t>統合監視業務</w:t>
            </w:r>
            <w:r>
              <w:rPr>
                <w:rFonts w:ascii="Segoe UI" w:hAnsi="Segoe UI" w:cs="Segoe UI" w:hint="eastAsia"/>
                <w:color w:val="242424"/>
                <w:szCs w:val="20"/>
                <w:shd w:val="clear" w:color="auto" w:fill="FFFFFF"/>
              </w:rPr>
              <w:t>担当者</w:t>
            </w:r>
            <w:r w:rsidRPr="00694F76">
              <w:rPr>
                <w:rFonts w:hint="eastAsia"/>
                <w:szCs w:val="20"/>
              </w:rPr>
              <w:t>からの</w:t>
            </w:r>
            <w:r>
              <w:rPr>
                <w:rFonts w:cs="Meiryo UI" w:hint="eastAsia"/>
                <w:szCs w:val="20"/>
              </w:rPr>
              <w:t>問い合わせ</w:t>
            </w:r>
          </w:p>
          <w:p w14:paraId="49EEC6CD" w14:textId="77777777" w:rsidR="00B74CDB" w:rsidRPr="00C0210C" w:rsidRDefault="00B74CDB" w:rsidP="00DD0207">
            <w:pPr>
              <w:spacing w:line="280" w:lineRule="exact"/>
              <w:ind w:leftChars="87" w:left="174"/>
              <w:jc w:val="left"/>
              <w:rPr>
                <w:rFonts w:cs="Meiryo UI"/>
                <w:szCs w:val="20"/>
              </w:rPr>
            </w:pPr>
            <w:r w:rsidRPr="00C0210C">
              <w:rPr>
                <w:rFonts w:cs="Meiryo UI" w:hint="eastAsia"/>
                <w:szCs w:val="20"/>
              </w:rPr>
              <w:t>システムに関する問合せ対応</w:t>
            </w:r>
          </w:p>
        </w:tc>
        <w:tc>
          <w:tcPr>
            <w:tcW w:w="1418" w:type="dxa"/>
          </w:tcPr>
          <w:p w14:paraId="684D7B4A" w14:textId="77777777" w:rsidR="00B74CDB" w:rsidRPr="00694F76" w:rsidRDefault="00B74CDB" w:rsidP="00DD0207">
            <w:pPr>
              <w:spacing w:line="280" w:lineRule="exact"/>
              <w:jc w:val="left"/>
              <w:rPr>
                <w:rFonts w:cs="Meiryo UI"/>
                <w:szCs w:val="20"/>
              </w:rPr>
            </w:pPr>
            <w:r w:rsidRPr="00694F76">
              <w:rPr>
                <w:rFonts w:cs="Meiryo UI" w:hint="eastAsia"/>
                <w:szCs w:val="20"/>
              </w:rPr>
              <w:t>8.4.7</w:t>
            </w:r>
            <w:r w:rsidRPr="00694F76">
              <w:rPr>
                <w:rFonts w:cs="Meiryo UI"/>
                <w:szCs w:val="20"/>
              </w:rPr>
              <w:t xml:space="preserve"> </w:t>
            </w:r>
            <w:r w:rsidRPr="00694F76">
              <w:rPr>
                <w:rFonts w:cs="Meiryo UI" w:hint="eastAsia"/>
                <w:szCs w:val="20"/>
              </w:rPr>
              <w:t>運用・保守体制</w:t>
            </w:r>
          </w:p>
        </w:tc>
      </w:tr>
      <w:tr w:rsidR="00B74CDB" w:rsidRPr="00C41F58" w14:paraId="330EB0BB" w14:textId="77777777" w:rsidTr="00DD0207">
        <w:trPr>
          <w:cantSplit/>
          <w:trHeight w:val="555"/>
        </w:trPr>
        <w:tc>
          <w:tcPr>
            <w:tcW w:w="567" w:type="dxa"/>
            <w:vMerge/>
            <w:shd w:val="clear" w:color="auto" w:fill="auto"/>
          </w:tcPr>
          <w:p w14:paraId="61ABA503" w14:textId="77777777" w:rsidR="00B74CDB" w:rsidRPr="00694F76" w:rsidRDefault="00B74CDB" w:rsidP="00DD0207">
            <w:pPr>
              <w:spacing w:line="280" w:lineRule="exact"/>
              <w:jc w:val="center"/>
              <w:rPr>
                <w:rFonts w:cs="Meiryo UI"/>
                <w:szCs w:val="20"/>
              </w:rPr>
            </w:pPr>
          </w:p>
        </w:tc>
        <w:tc>
          <w:tcPr>
            <w:tcW w:w="1418" w:type="dxa"/>
            <w:vMerge/>
            <w:shd w:val="clear" w:color="auto" w:fill="auto"/>
          </w:tcPr>
          <w:p w14:paraId="10E63FBB" w14:textId="77777777" w:rsidR="00B74CDB" w:rsidRPr="00694F76" w:rsidRDefault="00B74CDB" w:rsidP="00DD0207">
            <w:pPr>
              <w:spacing w:line="280" w:lineRule="exact"/>
              <w:jc w:val="left"/>
              <w:rPr>
                <w:rFonts w:cs="Meiryo UI"/>
                <w:szCs w:val="20"/>
              </w:rPr>
            </w:pPr>
          </w:p>
        </w:tc>
        <w:tc>
          <w:tcPr>
            <w:tcW w:w="5528" w:type="dxa"/>
            <w:shd w:val="clear" w:color="auto" w:fill="auto"/>
          </w:tcPr>
          <w:p w14:paraId="6C27A207" w14:textId="77777777" w:rsidR="00B74CDB" w:rsidRPr="00C0210C" w:rsidRDefault="00B74CDB" w:rsidP="00DD0207">
            <w:pPr>
              <w:spacing w:line="280" w:lineRule="exact"/>
              <w:jc w:val="left"/>
              <w:rPr>
                <w:rFonts w:cs="Meiryo UI"/>
                <w:szCs w:val="20"/>
              </w:rPr>
            </w:pPr>
            <w:r>
              <w:rPr>
                <w:rFonts w:cs="Meiryo UI" w:hint="eastAsia"/>
                <w:szCs w:val="20"/>
              </w:rPr>
              <w:t>リモート対応</w:t>
            </w:r>
          </w:p>
          <w:p w14:paraId="477FD01E" w14:textId="77777777" w:rsidR="00B74CDB" w:rsidRDefault="00B74CDB" w:rsidP="00DD0207">
            <w:pPr>
              <w:spacing w:line="280" w:lineRule="exact"/>
              <w:ind w:leftChars="87" w:left="174"/>
              <w:jc w:val="left"/>
              <w:rPr>
                <w:rFonts w:cs="Meiryo UI"/>
                <w:szCs w:val="20"/>
              </w:rPr>
            </w:pPr>
            <w:r>
              <w:rPr>
                <w:rFonts w:cs="Meiryo UI" w:hint="eastAsia"/>
                <w:szCs w:val="20"/>
              </w:rPr>
              <w:t>システムに関する問い合わせに伴う、調査、対応を実施ログ収集、監査ログ収集など運用作業を実施</w:t>
            </w:r>
          </w:p>
        </w:tc>
        <w:tc>
          <w:tcPr>
            <w:tcW w:w="1418" w:type="dxa"/>
          </w:tcPr>
          <w:p w14:paraId="0D5FE631" w14:textId="77777777" w:rsidR="00B74CDB" w:rsidRPr="00694F76" w:rsidRDefault="00B74CDB" w:rsidP="00DD0207">
            <w:pPr>
              <w:spacing w:line="280" w:lineRule="exact"/>
              <w:jc w:val="left"/>
              <w:rPr>
                <w:rFonts w:cs="Meiryo UI"/>
                <w:szCs w:val="20"/>
              </w:rPr>
            </w:pPr>
            <w:r w:rsidRPr="00694F76">
              <w:rPr>
                <w:rFonts w:cs="Meiryo UI" w:hint="eastAsia"/>
                <w:szCs w:val="20"/>
              </w:rPr>
              <w:t>8.4.7</w:t>
            </w:r>
            <w:r w:rsidRPr="00694F76">
              <w:rPr>
                <w:rFonts w:cs="Meiryo UI"/>
                <w:szCs w:val="20"/>
              </w:rPr>
              <w:t xml:space="preserve"> </w:t>
            </w:r>
            <w:r w:rsidRPr="00694F76">
              <w:rPr>
                <w:rFonts w:cs="Meiryo UI" w:hint="eastAsia"/>
                <w:szCs w:val="20"/>
              </w:rPr>
              <w:t>運用・保守体制</w:t>
            </w:r>
          </w:p>
        </w:tc>
      </w:tr>
      <w:tr w:rsidR="00B74CDB" w:rsidRPr="00C41F58" w14:paraId="370BA086" w14:textId="77777777" w:rsidTr="00DD0207">
        <w:trPr>
          <w:cantSplit/>
          <w:trHeight w:val="555"/>
        </w:trPr>
        <w:tc>
          <w:tcPr>
            <w:tcW w:w="567" w:type="dxa"/>
            <w:vMerge/>
            <w:shd w:val="clear" w:color="auto" w:fill="auto"/>
          </w:tcPr>
          <w:p w14:paraId="559EC1FC" w14:textId="77777777" w:rsidR="00B74CDB" w:rsidRPr="00694F76" w:rsidRDefault="00B74CDB" w:rsidP="00DD0207">
            <w:pPr>
              <w:spacing w:line="280" w:lineRule="exact"/>
              <w:jc w:val="center"/>
              <w:rPr>
                <w:rFonts w:cs="Meiryo UI"/>
                <w:szCs w:val="20"/>
              </w:rPr>
            </w:pPr>
          </w:p>
        </w:tc>
        <w:tc>
          <w:tcPr>
            <w:tcW w:w="1418" w:type="dxa"/>
            <w:vMerge/>
            <w:shd w:val="clear" w:color="auto" w:fill="auto"/>
          </w:tcPr>
          <w:p w14:paraId="4684C866" w14:textId="77777777" w:rsidR="00B74CDB" w:rsidRPr="00694F76" w:rsidRDefault="00B74CDB" w:rsidP="00DD0207">
            <w:pPr>
              <w:spacing w:line="280" w:lineRule="exact"/>
              <w:jc w:val="left"/>
              <w:rPr>
                <w:rFonts w:cs="Meiryo UI"/>
                <w:szCs w:val="20"/>
              </w:rPr>
            </w:pPr>
          </w:p>
        </w:tc>
        <w:tc>
          <w:tcPr>
            <w:tcW w:w="5528" w:type="dxa"/>
            <w:shd w:val="clear" w:color="auto" w:fill="auto"/>
          </w:tcPr>
          <w:p w14:paraId="6F08C173" w14:textId="77777777" w:rsidR="00B74CDB" w:rsidRDefault="00B74CDB" w:rsidP="00DD0207">
            <w:pPr>
              <w:spacing w:line="280" w:lineRule="exact"/>
              <w:jc w:val="left"/>
              <w:rPr>
                <w:rFonts w:cs="Meiryo UI"/>
                <w:szCs w:val="20"/>
              </w:rPr>
            </w:pPr>
            <w:r>
              <w:rPr>
                <w:rFonts w:cs="Meiryo UI" w:hint="eastAsia"/>
                <w:szCs w:val="20"/>
              </w:rPr>
              <w:t>各種マスタ設定変更</w:t>
            </w:r>
          </w:p>
          <w:p w14:paraId="3DF25529" w14:textId="77777777" w:rsidR="00B74CDB" w:rsidRPr="00C0210C" w:rsidRDefault="00B74CDB" w:rsidP="00DD0207">
            <w:pPr>
              <w:spacing w:line="280" w:lineRule="exact"/>
              <w:ind w:leftChars="87" w:left="174"/>
              <w:jc w:val="left"/>
              <w:rPr>
                <w:rFonts w:cs="Meiryo UI"/>
                <w:szCs w:val="20"/>
              </w:rPr>
            </w:pPr>
            <w:r w:rsidRPr="00694F76">
              <w:rPr>
                <w:rFonts w:hint="eastAsia"/>
                <w:szCs w:val="20"/>
              </w:rPr>
              <w:t>マスタや定義ファイルなどのメンテナンスを実施</w:t>
            </w:r>
          </w:p>
        </w:tc>
        <w:tc>
          <w:tcPr>
            <w:tcW w:w="1418" w:type="dxa"/>
          </w:tcPr>
          <w:p w14:paraId="14B9CD74" w14:textId="77777777" w:rsidR="00B74CDB" w:rsidRPr="00694F76" w:rsidRDefault="00B74CDB" w:rsidP="00DD0207">
            <w:pPr>
              <w:spacing w:line="280" w:lineRule="exact"/>
              <w:jc w:val="left"/>
              <w:rPr>
                <w:rFonts w:cs="Meiryo UI"/>
                <w:szCs w:val="20"/>
              </w:rPr>
            </w:pPr>
            <w:r>
              <w:rPr>
                <w:rFonts w:cs="Meiryo UI" w:hint="eastAsia"/>
                <w:szCs w:val="20"/>
              </w:rPr>
              <w:t>8</w:t>
            </w:r>
            <w:r>
              <w:rPr>
                <w:rFonts w:cs="Meiryo UI"/>
                <w:szCs w:val="20"/>
              </w:rPr>
              <w:t xml:space="preserve">.4.10 </w:t>
            </w:r>
            <w:r>
              <w:rPr>
                <w:rFonts w:cs="Meiryo UI" w:hint="eastAsia"/>
                <w:szCs w:val="20"/>
              </w:rPr>
              <w:t>リリース運用</w:t>
            </w:r>
          </w:p>
        </w:tc>
      </w:tr>
      <w:tr w:rsidR="00B74CDB" w:rsidRPr="00C41F58" w14:paraId="584F7A55" w14:textId="77777777" w:rsidTr="00DD0207">
        <w:trPr>
          <w:cantSplit/>
          <w:trHeight w:val="555"/>
        </w:trPr>
        <w:tc>
          <w:tcPr>
            <w:tcW w:w="567" w:type="dxa"/>
            <w:vMerge/>
            <w:shd w:val="clear" w:color="auto" w:fill="auto"/>
          </w:tcPr>
          <w:p w14:paraId="541A1629" w14:textId="77777777" w:rsidR="00B74CDB" w:rsidRPr="00694F76" w:rsidRDefault="00B74CDB" w:rsidP="00DD0207">
            <w:pPr>
              <w:spacing w:line="280" w:lineRule="exact"/>
              <w:jc w:val="center"/>
              <w:rPr>
                <w:rFonts w:cs="Meiryo UI"/>
                <w:szCs w:val="20"/>
              </w:rPr>
            </w:pPr>
          </w:p>
        </w:tc>
        <w:tc>
          <w:tcPr>
            <w:tcW w:w="1418" w:type="dxa"/>
            <w:vMerge/>
            <w:shd w:val="clear" w:color="auto" w:fill="auto"/>
          </w:tcPr>
          <w:p w14:paraId="07D108CD" w14:textId="77777777" w:rsidR="00B74CDB" w:rsidRPr="00694F76" w:rsidRDefault="00B74CDB" w:rsidP="00DD0207">
            <w:pPr>
              <w:spacing w:line="280" w:lineRule="exact"/>
              <w:jc w:val="left"/>
              <w:rPr>
                <w:rFonts w:cs="Meiryo UI"/>
                <w:szCs w:val="20"/>
              </w:rPr>
            </w:pPr>
          </w:p>
        </w:tc>
        <w:tc>
          <w:tcPr>
            <w:tcW w:w="5528" w:type="dxa"/>
            <w:shd w:val="clear" w:color="auto" w:fill="auto"/>
          </w:tcPr>
          <w:p w14:paraId="794B5525" w14:textId="77777777" w:rsidR="00B74CDB" w:rsidRDefault="00B74CDB" w:rsidP="00DD0207">
            <w:pPr>
              <w:spacing w:line="280" w:lineRule="exact"/>
              <w:jc w:val="left"/>
              <w:rPr>
                <w:rFonts w:cs="Meiryo UI"/>
                <w:szCs w:val="20"/>
              </w:rPr>
            </w:pPr>
            <w:r>
              <w:rPr>
                <w:rFonts w:cs="Meiryo UI" w:hint="eastAsia"/>
                <w:szCs w:val="20"/>
              </w:rPr>
              <w:t>情報セキュリティ管理</w:t>
            </w:r>
          </w:p>
          <w:p w14:paraId="5A0E60E1" w14:textId="77777777" w:rsidR="00B74CDB" w:rsidRPr="00694F76" w:rsidRDefault="00B74CDB" w:rsidP="00DD0207">
            <w:pPr>
              <w:spacing w:line="280" w:lineRule="exact"/>
              <w:ind w:leftChars="87" w:left="174"/>
              <w:jc w:val="left"/>
              <w:rPr>
                <w:szCs w:val="20"/>
              </w:rPr>
            </w:pPr>
            <w:r w:rsidRPr="00694F76">
              <w:rPr>
                <w:rFonts w:hint="eastAsia"/>
                <w:szCs w:val="20"/>
              </w:rPr>
              <w:t>各行から依頼された情報セキュリティアンケートの回答等を実施</w:t>
            </w:r>
          </w:p>
        </w:tc>
        <w:tc>
          <w:tcPr>
            <w:tcW w:w="1418" w:type="dxa"/>
          </w:tcPr>
          <w:p w14:paraId="74A77C10" w14:textId="77777777" w:rsidR="00B74CDB" w:rsidRPr="00694F76" w:rsidRDefault="00B74CDB" w:rsidP="00DD0207">
            <w:pPr>
              <w:spacing w:line="280" w:lineRule="exact"/>
              <w:jc w:val="left"/>
              <w:rPr>
                <w:rFonts w:cs="Meiryo UI"/>
                <w:szCs w:val="20"/>
              </w:rPr>
            </w:pPr>
            <w:r w:rsidRPr="00694F76">
              <w:rPr>
                <w:rFonts w:cs="Meiryo UI" w:hint="eastAsia"/>
                <w:szCs w:val="20"/>
              </w:rPr>
              <w:t>-</w:t>
            </w:r>
          </w:p>
        </w:tc>
      </w:tr>
      <w:tr w:rsidR="00B74CDB" w:rsidRPr="00C41F58" w14:paraId="39B0E200" w14:textId="77777777" w:rsidTr="00DD0207">
        <w:trPr>
          <w:cantSplit/>
          <w:trHeight w:val="555"/>
        </w:trPr>
        <w:tc>
          <w:tcPr>
            <w:tcW w:w="567" w:type="dxa"/>
            <w:vMerge/>
            <w:shd w:val="clear" w:color="auto" w:fill="auto"/>
          </w:tcPr>
          <w:p w14:paraId="7C14E6EB" w14:textId="77777777" w:rsidR="00B74CDB" w:rsidRPr="00694F76" w:rsidRDefault="00B74CDB" w:rsidP="00DD0207">
            <w:pPr>
              <w:spacing w:line="280" w:lineRule="exact"/>
              <w:jc w:val="center"/>
              <w:rPr>
                <w:rFonts w:cs="Meiryo UI"/>
                <w:szCs w:val="20"/>
              </w:rPr>
            </w:pPr>
          </w:p>
        </w:tc>
        <w:tc>
          <w:tcPr>
            <w:tcW w:w="1418" w:type="dxa"/>
            <w:vMerge/>
            <w:shd w:val="clear" w:color="auto" w:fill="auto"/>
          </w:tcPr>
          <w:p w14:paraId="48EBAF9F" w14:textId="77777777" w:rsidR="00B74CDB" w:rsidRPr="00694F76" w:rsidRDefault="00B74CDB" w:rsidP="00DD0207">
            <w:pPr>
              <w:spacing w:line="280" w:lineRule="exact"/>
              <w:jc w:val="left"/>
              <w:rPr>
                <w:rFonts w:cs="Meiryo UI"/>
                <w:szCs w:val="20"/>
              </w:rPr>
            </w:pPr>
          </w:p>
        </w:tc>
        <w:tc>
          <w:tcPr>
            <w:tcW w:w="5528" w:type="dxa"/>
            <w:shd w:val="clear" w:color="auto" w:fill="auto"/>
          </w:tcPr>
          <w:p w14:paraId="14BD301F" w14:textId="77777777" w:rsidR="00B74CDB" w:rsidRPr="00BE0CCF" w:rsidRDefault="00B74CDB" w:rsidP="00DD0207">
            <w:pPr>
              <w:spacing w:line="280" w:lineRule="exact"/>
              <w:jc w:val="left"/>
              <w:rPr>
                <w:rFonts w:cs="Meiryo UI"/>
                <w:szCs w:val="20"/>
              </w:rPr>
            </w:pPr>
            <w:r w:rsidRPr="00BE0CCF">
              <w:rPr>
                <w:rFonts w:cs="Meiryo UI" w:hint="eastAsia"/>
                <w:szCs w:val="20"/>
              </w:rPr>
              <w:t>インシデント管理</w:t>
            </w:r>
          </w:p>
          <w:p w14:paraId="38EBC212" w14:textId="77777777" w:rsidR="00B74CDB" w:rsidRDefault="00B74CDB" w:rsidP="00DD0207">
            <w:pPr>
              <w:spacing w:line="280" w:lineRule="exact"/>
              <w:ind w:leftChars="85" w:left="170" w:firstLine="1"/>
              <w:jc w:val="left"/>
              <w:rPr>
                <w:rFonts w:cs="Meiryo UI"/>
                <w:szCs w:val="20"/>
              </w:rPr>
            </w:pPr>
            <w:r w:rsidRPr="00BE0CCF">
              <w:rPr>
                <w:rFonts w:cs="Meiryo UI" w:hint="eastAsia"/>
                <w:szCs w:val="20"/>
              </w:rPr>
              <w:t>インシデントの件数、対応を</w:t>
            </w:r>
            <w:r w:rsidRPr="00BE0CCF">
              <w:rPr>
                <w:rFonts w:cs="Meiryo UI"/>
                <w:szCs w:val="20"/>
              </w:rPr>
              <w:t>NTTデータフォース社の管理方式に従って管理を実施。ISID内で管理が必要な場合は個別に管理を</w:t>
            </w:r>
            <w:r>
              <w:rPr>
                <w:rFonts w:cs="Meiryo UI" w:hint="eastAsia"/>
                <w:szCs w:val="20"/>
              </w:rPr>
              <w:t>実施</w:t>
            </w:r>
          </w:p>
        </w:tc>
        <w:tc>
          <w:tcPr>
            <w:tcW w:w="1418" w:type="dxa"/>
          </w:tcPr>
          <w:p w14:paraId="4780F7D8" w14:textId="77777777" w:rsidR="00B74CDB" w:rsidRPr="00694F76" w:rsidRDefault="00B74CDB" w:rsidP="00DD0207">
            <w:pPr>
              <w:spacing w:line="280" w:lineRule="exact"/>
              <w:jc w:val="left"/>
              <w:rPr>
                <w:rFonts w:cs="Meiryo UI"/>
                <w:szCs w:val="20"/>
              </w:rPr>
            </w:pPr>
            <w:r w:rsidRPr="00694F76">
              <w:rPr>
                <w:rFonts w:cs="Meiryo UI" w:hint="eastAsia"/>
                <w:szCs w:val="20"/>
              </w:rPr>
              <w:t>-</w:t>
            </w:r>
          </w:p>
        </w:tc>
      </w:tr>
      <w:tr w:rsidR="00B74CDB" w:rsidRPr="00C41F58" w14:paraId="601C9747" w14:textId="77777777" w:rsidTr="00DD0207">
        <w:trPr>
          <w:cantSplit/>
          <w:trHeight w:val="555"/>
        </w:trPr>
        <w:tc>
          <w:tcPr>
            <w:tcW w:w="567" w:type="dxa"/>
            <w:vMerge/>
            <w:shd w:val="clear" w:color="auto" w:fill="auto"/>
          </w:tcPr>
          <w:p w14:paraId="51DAED3F" w14:textId="77777777" w:rsidR="00B74CDB" w:rsidRPr="00694F76" w:rsidRDefault="00B74CDB" w:rsidP="00DD0207">
            <w:pPr>
              <w:spacing w:line="280" w:lineRule="exact"/>
              <w:jc w:val="center"/>
              <w:rPr>
                <w:rFonts w:cs="Meiryo UI"/>
                <w:szCs w:val="20"/>
              </w:rPr>
            </w:pPr>
          </w:p>
        </w:tc>
        <w:tc>
          <w:tcPr>
            <w:tcW w:w="1418" w:type="dxa"/>
            <w:vMerge/>
            <w:shd w:val="clear" w:color="auto" w:fill="auto"/>
          </w:tcPr>
          <w:p w14:paraId="56CC5C28" w14:textId="77777777" w:rsidR="00B74CDB" w:rsidRPr="00694F76" w:rsidRDefault="00B74CDB" w:rsidP="00DD0207">
            <w:pPr>
              <w:spacing w:line="280" w:lineRule="exact"/>
              <w:jc w:val="left"/>
              <w:rPr>
                <w:rFonts w:cs="Meiryo UI"/>
                <w:szCs w:val="20"/>
              </w:rPr>
            </w:pPr>
          </w:p>
        </w:tc>
        <w:tc>
          <w:tcPr>
            <w:tcW w:w="5528" w:type="dxa"/>
            <w:shd w:val="clear" w:color="auto" w:fill="auto"/>
          </w:tcPr>
          <w:p w14:paraId="78F8554D" w14:textId="77777777" w:rsidR="00B74CDB" w:rsidRPr="0053278F" w:rsidRDefault="00B74CDB" w:rsidP="00DD0207">
            <w:pPr>
              <w:spacing w:line="280" w:lineRule="exact"/>
              <w:jc w:val="left"/>
              <w:rPr>
                <w:rFonts w:cs="Meiryo UI"/>
                <w:szCs w:val="20"/>
              </w:rPr>
            </w:pPr>
            <w:r w:rsidRPr="0053278F">
              <w:rPr>
                <w:rFonts w:cs="Meiryo UI" w:hint="eastAsia"/>
                <w:szCs w:val="20"/>
              </w:rPr>
              <w:t>問題管理</w:t>
            </w:r>
          </w:p>
          <w:p w14:paraId="69ED64F4" w14:textId="77777777" w:rsidR="00B74CDB" w:rsidRDefault="00B74CDB" w:rsidP="00DD0207">
            <w:pPr>
              <w:spacing w:line="280" w:lineRule="exact"/>
              <w:ind w:leftChars="85" w:left="170" w:firstLine="1"/>
              <w:jc w:val="left"/>
              <w:rPr>
                <w:rFonts w:cs="Meiryo UI"/>
                <w:szCs w:val="20"/>
              </w:rPr>
            </w:pPr>
            <w:r w:rsidRPr="0053278F">
              <w:rPr>
                <w:rFonts w:cs="Meiryo UI" w:hint="eastAsia"/>
                <w:szCs w:val="20"/>
              </w:rPr>
              <w:t>問題の件数、対応を</w:t>
            </w:r>
            <w:r w:rsidRPr="0053278F">
              <w:rPr>
                <w:rFonts w:cs="Meiryo UI"/>
                <w:szCs w:val="20"/>
              </w:rPr>
              <w:t>NTTデータフォース社の管理方式に従って管理を実施。ISID内で管理が必要な場合は個別に管理を</w:t>
            </w:r>
            <w:r>
              <w:rPr>
                <w:rFonts w:cs="Meiryo UI" w:hint="eastAsia"/>
                <w:szCs w:val="20"/>
              </w:rPr>
              <w:t>実施。</w:t>
            </w:r>
          </w:p>
        </w:tc>
        <w:tc>
          <w:tcPr>
            <w:tcW w:w="1418" w:type="dxa"/>
          </w:tcPr>
          <w:p w14:paraId="5346D9C1" w14:textId="77777777" w:rsidR="00B74CDB" w:rsidRPr="00694F76" w:rsidRDefault="00B74CDB" w:rsidP="00DD0207">
            <w:pPr>
              <w:spacing w:line="280" w:lineRule="exact"/>
              <w:jc w:val="left"/>
              <w:rPr>
                <w:rFonts w:cs="Meiryo UI"/>
                <w:szCs w:val="20"/>
              </w:rPr>
            </w:pPr>
            <w:r>
              <w:rPr>
                <w:rFonts w:cs="Meiryo UI"/>
                <w:szCs w:val="20"/>
              </w:rPr>
              <w:t>-</w:t>
            </w:r>
          </w:p>
        </w:tc>
      </w:tr>
    </w:tbl>
    <w:p w14:paraId="43E47AA6" w14:textId="77777777" w:rsidR="00B74CDB" w:rsidRDefault="00B74CDB" w:rsidP="00B74CDB">
      <w:pPr>
        <w:ind w:leftChars="850" w:left="1700"/>
      </w:pPr>
      <w:r>
        <w:rPr>
          <w:rFonts w:hint="eastAsia"/>
        </w:rPr>
        <w:t>※…表中の「-」については詳細設計で検討を行う。</w:t>
      </w:r>
    </w:p>
    <w:p w14:paraId="2F4215D0" w14:textId="77777777" w:rsidR="00C57C31" w:rsidRPr="00B74CDB" w:rsidRDefault="00C57C31" w:rsidP="00BE1947"/>
    <w:p w14:paraId="154B886F" w14:textId="77777777" w:rsidR="00C57C31" w:rsidRDefault="00C57C31" w:rsidP="00BE1947"/>
    <w:p w14:paraId="0DBDC2D3" w14:textId="77777777" w:rsidR="00E94F74" w:rsidRDefault="00E94F74" w:rsidP="00BE1947"/>
    <w:p w14:paraId="43E7CA7B" w14:textId="77777777" w:rsidR="00E94F74" w:rsidRDefault="00E94F74" w:rsidP="00BE1947"/>
    <w:p w14:paraId="2E4FA282" w14:textId="77777777" w:rsidR="00E94F74" w:rsidRPr="00BE040B" w:rsidRDefault="00901111" w:rsidP="003115D5">
      <w:pPr>
        <w:pStyle w:val="4"/>
        <w:numPr>
          <w:ilvl w:val="3"/>
          <w:numId w:val="106"/>
        </w:numPr>
        <w:tabs>
          <w:tab w:val="left" w:pos="2268"/>
        </w:tabs>
        <w:rPr>
          <w:color w:val="000000" w:themeColor="text1"/>
        </w:rPr>
      </w:pPr>
      <w:r>
        <w:rPr>
          <w:rFonts w:hint="eastAsia"/>
          <w:color w:val="000000" w:themeColor="text1"/>
        </w:rPr>
        <w:t>バックアップ/リストア運用</w:t>
      </w:r>
    </w:p>
    <w:p w14:paraId="401A1631" w14:textId="77777777" w:rsidR="00750B30" w:rsidRDefault="00750B30" w:rsidP="00C36B1F">
      <w:pPr>
        <w:ind w:leftChars="850" w:left="1700"/>
      </w:pPr>
      <w:r>
        <w:rPr>
          <w:rFonts w:hint="eastAsia"/>
        </w:rPr>
        <w:t>バックアップ/リストア運用について、以下に記載する。</w:t>
      </w:r>
    </w:p>
    <w:p w14:paraId="43D21BC9" w14:textId="77777777" w:rsidR="006B43EF" w:rsidRDefault="006B43EF" w:rsidP="00C36B1F">
      <w:pPr>
        <w:ind w:leftChars="850" w:left="1700"/>
      </w:pPr>
    </w:p>
    <w:p w14:paraId="6E80BA85" w14:textId="77777777" w:rsidR="00750B30" w:rsidRDefault="00750B30" w:rsidP="00D70F5B">
      <w:pPr>
        <w:pStyle w:val="af4"/>
        <w:numPr>
          <w:ilvl w:val="1"/>
          <w:numId w:val="7"/>
        </w:numPr>
        <w:ind w:leftChars="0" w:left="2126" w:hanging="425"/>
      </w:pPr>
      <w:r>
        <w:rPr>
          <w:rFonts w:hint="eastAsia"/>
        </w:rPr>
        <w:t>バックアップ運用</w:t>
      </w:r>
    </w:p>
    <w:p w14:paraId="5B806B9D" w14:textId="77777777" w:rsidR="00750B30" w:rsidRDefault="00750B30" w:rsidP="00750B30">
      <w:pPr>
        <w:pStyle w:val="af4"/>
        <w:ind w:leftChars="0" w:left="2126"/>
      </w:pPr>
      <w:r>
        <w:rPr>
          <w:rFonts w:hint="eastAsia"/>
        </w:rPr>
        <w:t>バックアップ処理はA</w:t>
      </w:r>
      <w:r>
        <w:t>WS Backup</w:t>
      </w:r>
      <w:r>
        <w:rPr>
          <w:rFonts w:hint="eastAsia"/>
        </w:rPr>
        <w:t>にて自動実行され、処理失敗の場合Cloudwatchを介してメール通知する。</w:t>
      </w:r>
    </w:p>
    <w:p w14:paraId="68AD4411" w14:textId="77777777" w:rsidR="00750B30" w:rsidRDefault="00750B30" w:rsidP="00750B30">
      <w:pPr>
        <w:ind w:leftChars="850" w:left="1700"/>
      </w:pPr>
      <w:r>
        <w:rPr>
          <w:rFonts w:hint="eastAsia"/>
        </w:rPr>
        <w:t>バックアップの対象を以下に記載する。</w:t>
      </w:r>
    </w:p>
    <w:tbl>
      <w:tblPr>
        <w:tblW w:w="9356" w:type="dxa"/>
        <w:tblInd w:w="1696" w:type="dxa"/>
        <w:tblLayout w:type="fixed"/>
        <w:tblLook w:val="04A0" w:firstRow="1" w:lastRow="0" w:firstColumn="1" w:lastColumn="0" w:noHBand="0" w:noVBand="1"/>
      </w:tblPr>
      <w:tblGrid>
        <w:gridCol w:w="709"/>
        <w:gridCol w:w="2126"/>
        <w:gridCol w:w="6521"/>
      </w:tblGrid>
      <w:tr w:rsidR="00750B30" w:rsidRPr="003F15B5" w14:paraId="29A7B13D" w14:textId="77777777" w:rsidTr="00DD0207">
        <w:trPr>
          <w:trHeight w:val="54"/>
          <w:tblHeader/>
        </w:trPr>
        <w:tc>
          <w:tcPr>
            <w:tcW w:w="70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193ECE" w14:textId="77777777" w:rsidR="00750B30" w:rsidRPr="002F3CD1" w:rsidRDefault="00750B30" w:rsidP="00DD0207">
            <w:pPr>
              <w:jc w:val="center"/>
              <w:rPr>
                <w:rFonts w:cs="Meiryo UI"/>
                <w:szCs w:val="20"/>
              </w:rPr>
            </w:pPr>
            <w:r w:rsidRPr="002F3CD1">
              <w:rPr>
                <w:rFonts w:cs="Meiryo UI" w:hint="eastAsia"/>
                <w:szCs w:val="20"/>
              </w:rPr>
              <w:t>環境</w:t>
            </w: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8B3DA1" w14:textId="77777777" w:rsidR="00750B30" w:rsidRPr="002F3CD1" w:rsidRDefault="00750B30" w:rsidP="00DD0207">
            <w:pPr>
              <w:jc w:val="center"/>
              <w:rPr>
                <w:rFonts w:cs="Meiryo UI"/>
                <w:szCs w:val="20"/>
              </w:rPr>
            </w:pPr>
            <w:r w:rsidRPr="002F3CD1">
              <w:rPr>
                <w:rFonts w:cs="Meiryo UI" w:hint="eastAsia"/>
                <w:szCs w:val="20"/>
              </w:rPr>
              <w:t>種類</w:t>
            </w:r>
          </w:p>
        </w:tc>
        <w:tc>
          <w:tcPr>
            <w:tcW w:w="652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C80655" w14:textId="77777777" w:rsidR="00750B30" w:rsidRPr="002F3CD1" w:rsidRDefault="00750B30" w:rsidP="00DD0207">
            <w:pPr>
              <w:jc w:val="center"/>
              <w:rPr>
                <w:rFonts w:cs="Meiryo UI"/>
                <w:szCs w:val="20"/>
              </w:rPr>
            </w:pPr>
            <w:r w:rsidRPr="002F3CD1">
              <w:rPr>
                <w:rFonts w:cs="Meiryo UI" w:hint="eastAsia"/>
                <w:szCs w:val="20"/>
              </w:rPr>
              <w:t>取得対象</w:t>
            </w:r>
          </w:p>
        </w:tc>
      </w:tr>
      <w:tr w:rsidR="00750B30" w:rsidRPr="008740C6" w14:paraId="227C787F" w14:textId="77777777" w:rsidTr="00DD0207">
        <w:trPr>
          <w:cantSplit/>
          <w:trHeight w:val="480"/>
        </w:trPr>
        <w:tc>
          <w:tcPr>
            <w:tcW w:w="709" w:type="dxa"/>
            <w:vMerge w:val="restart"/>
            <w:tcBorders>
              <w:top w:val="single" w:sz="4" w:space="0" w:color="auto"/>
              <w:left w:val="single" w:sz="4" w:space="0" w:color="auto"/>
              <w:bottom w:val="single" w:sz="4" w:space="0" w:color="auto"/>
              <w:right w:val="single" w:sz="4" w:space="0" w:color="auto"/>
            </w:tcBorders>
          </w:tcPr>
          <w:p w14:paraId="21473A24" w14:textId="77777777" w:rsidR="00750B30" w:rsidRPr="002F3CD1" w:rsidRDefault="00750B30" w:rsidP="00DD0207">
            <w:pPr>
              <w:spacing w:line="280" w:lineRule="exact"/>
              <w:jc w:val="left"/>
              <w:rPr>
                <w:rFonts w:cs="Meiryo UI"/>
                <w:szCs w:val="20"/>
              </w:rPr>
            </w:pPr>
            <w:r w:rsidRPr="002F3CD1">
              <w:rPr>
                <w:rFonts w:cs="Meiryo UI" w:hint="eastAsia"/>
                <w:szCs w:val="20"/>
              </w:rPr>
              <w:t>本番</w:t>
            </w:r>
          </w:p>
        </w:tc>
        <w:tc>
          <w:tcPr>
            <w:tcW w:w="2126" w:type="dxa"/>
            <w:tcBorders>
              <w:top w:val="single" w:sz="4" w:space="0" w:color="auto"/>
              <w:left w:val="single" w:sz="4" w:space="0" w:color="auto"/>
              <w:bottom w:val="single" w:sz="4" w:space="0" w:color="auto"/>
              <w:right w:val="single" w:sz="4" w:space="0" w:color="auto"/>
            </w:tcBorders>
          </w:tcPr>
          <w:p w14:paraId="448E4DC5" w14:textId="77777777" w:rsidR="00750B30" w:rsidRPr="002F3CD1" w:rsidRDefault="00750B30" w:rsidP="00DD0207">
            <w:pPr>
              <w:spacing w:line="280" w:lineRule="exact"/>
              <w:jc w:val="left"/>
              <w:rPr>
                <w:rFonts w:cs="Meiryo UI"/>
                <w:szCs w:val="20"/>
              </w:rPr>
            </w:pPr>
            <w:r w:rsidRPr="002F3CD1">
              <w:rPr>
                <w:rFonts w:cs="Meiryo UI" w:hint="eastAsia"/>
                <w:szCs w:val="20"/>
              </w:rPr>
              <w:t>システムバックアップ</w:t>
            </w:r>
          </w:p>
        </w:tc>
        <w:tc>
          <w:tcPr>
            <w:tcW w:w="6521" w:type="dxa"/>
            <w:tcBorders>
              <w:top w:val="single" w:sz="4" w:space="0" w:color="auto"/>
              <w:left w:val="single" w:sz="4" w:space="0" w:color="auto"/>
              <w:bottom w:val="single" w:sz="4" w:space="0" w:color="auto"/>
              <w:right w:val="single" w:sz="4" w:space="0" w:color="auto"/>
            </w:tcBorders>
          </w:tcPr>
          <w:p w14:paraId="224A5E7A" w14:textId="77777777" w:rsidR="00750B30" w:rsidRPr="007E772E" w:rsidRDefault="00750B30" w:rsidP="00DD0207">
            <w:pPr>
              <w:spacing w:line="280" w:lineRule="exact"/>
              <w:jc w:val="left"/>
              <w:rPr>
                <w:szCs w:val="20"/>
              </w:rPr>
            </w:pPr>
            <w:r w:rsidRPr="007E772E">
              <w:rPr>
                <w:rFonts w:hint="eastAsia"/>
                <w:szCs w:val="20"/>
              </w:rPr>
              <w:t>以下サーバの</w:t>
            </w:r>
            <w:r w:rsidRPr="007E772E">
              <w:rPr>
                <w:szCs w:val="20"/>
              </w:rPr>
              <w:t>AMI（EC2）のバックアップを取得する。</w:t>
            </w:r>
          </w:p>
          <w:p w14:paraId="1A1734FB" w14:textId="77777777" w:rsidR="00750B30" w:rsidRPr="005902D9" w:rsidRDefault="00372C70" w:rsidP="00DD0207">
            <w:pPr>
              <w:spacing w:line="280" w:lineRule="exact"/>
              <w:jc w:val="left"/>
              <w:rPr>
                <w:szCs w:val="20"/>
              </w:rPr>
            </w:pPr>
            <w:r w:rsidRPr="005902D9">
              <w:rPr>
                <w:rFonts w:hint="eastAsia"/>
                <w:szCs w:val="20"/>
              </w:rPr>
              <w:t>・ファイル連携</w:t>
            </w:r>
            <w:r w:rsidR="00750B30" w:rsidRPr="005902D9">
              <w:rPr>
                <w:rFonts w:hint="eastAsia"/>
                <w:szCs w:val="20"/>
              </w:rPr>
              <w:t>サーバ</w:t>
            </w:r>
          </w:p>
          <w:p w14:paraId="07583FAD" w14:textId="77777777" w:rsidR="00372C70" w:rsidRPr="007E772E" w:rsidRDefault="00372C70" w:rsidP="00DD0207">
            <w:pPr>
              <w:spacing w:line="280" w:lineRule="exact"/>
              <w:jc w:val="left"/>
              <w:rPr>
                <w:szCs w:val="20"/>
              </w:rPr>
            </w:pPr>
            <w:r w:rsidRPr="007E772E">
              <w:rPr>
                <w:rFonts w:hint="eastAsia"/>
                <w:szCs w:val="20"/>
              </w:rPr>
              <w:t>・バッチサーバ</w:t>
            </w:r>
          </w:p>
          <w:p w14:paraId="5F8F960E" w14:textId="77777777" w:rsidR="00750B30" w:rsidRPr="007E772E" w:rsidRDefault="00750B30" w:rsidP="00DD0207">
            <w:pPr>
              <w:spacing w:line="280" w:lineRule="exact"/>
              <w:jc w:val="left"/>
              <w:rPr>
                <w:rFonts w:cs="Meiryo UI"/>
                <w:szCs w:val="20"/>
              </w:rPr>
            </w:pPr>
            <w:r w:rsidRPr="007E772E">
              <w:rPr>
                <w:rFonts w:hint="eastAsia"/>
                <w:szCs w:val="20"/>
              </w:rPr>
              <w:t>・</w:t>
            </w:r>
            <w:r w:rsidRPr="007E772E">
              <w:rPr>
                <w:szCs w:val="20"/>
              </w:rPr>
              <w:t>Web/AP</w:t>
            </w:r>
            <w:r w:rsidRPr="007E772E">
              <w:rPr>
                <w:rFonts w:hint="eastAsia"/>
                <w:szCs w:val="20"/>
              </w:rPr>
              <w:t>サーバ</w:t>
            </w:r>
          </w:p>
        </w:tc>
      </w:tr>
      <w:tr w:rsidR="00750B30" w:rsidRPr="008740C6" w14:paraId="1DADCD15" w14:textId="77777777" w:rsidTr="00DD0207">
        <w:trPr>
          <w:cantSplit/>
          <w:trHeight w:val="480"/>
        </w:trPr>
        <w:tc>
          <w:tcPr>
            <w:tcW w:w="709" w:type="dxa"/>
            <w:vMerge/>
            <w:tcBorders>
              <w:top w:val="single" w:sz="4" w:space="0" w:color="auto"/>
              <w:left w:val="single" w:sz="4" w:space="0" w:color="auto"/>
              <w:bottom w:val="single" w:sz="4" w:space="0" w:color="auto"/>
              <w:right w:val="single" w:sz="4" w:space="0" w:color="auto"/>
            </w:tcBorders>
          </w:tcPr>
          <w:p w14:paraId="1C2758B6" w14:textId="77777777" w:rsidR="00750B30" w:rsidRPr="002F3CD1" w:rsidRDefault="00750B30" w:rsidP="00DD0207">
            <w:pPr>
              <w:spacing w:line="280" w:lineRule="exact"/>
              <w:jc w:val="left"/>
              <w:rPr>
                <w:rFonts w:cs="Meiryo UI"/>
                <w:szCs w:val="20"/>
              </w:rPr>
            </w:pPr>
          </w:p>
        </w:tc>
        <w:tc>
          <w:tcPr>
            <w:tcW w:w="2126" w:type="dxa"/>
            <w:tcBorders>
              <w:top w:val="single" w:sz="4" w:space="0" w:color="auto"/>
              <w:left w:val="single" w:sz="4" w:space="0" w:color="auto"/>
              <w:bottom w:val="single" w:sz="4" w:space="0" w:color="auto"/>
              <w:right w:val="single" w:sz="4" w:space="0" w:color="auto"/>
            </w:tcBorders>
          </w:tcPr>
          <w:p w14:paraId="2C82F6EA" w14:textId="77777777" w:rsidR="00750B30" w:rsidRPr="002F3CD1" w:rsidRDefault="00750B30" w:rsidP="00DD0207">
            <w:pPr>
              <w:spacing w:line="280" w:lineRule="exact"/>
              <w:jc w:val="left"/>
              <w:rPr>
                <w:rFonts w:cs="Meiryo UI"/>
                <w:szCs w:val="20"/>
              </w:rPr>
            </w:pPr>
            <w:r w:rsidRPr="002F3CD1">
              <w:rPr>
                <w:rFonts w:cs="Meiryo UI" w:hint="eastAsia"/>
                <w:szCs w:val="20"/>
              </w:rPr>
              <w:t>ディスクバックアップ</w:t>
            </w:r>
          </w:p>
        </w:tc>
        <w:tc>
          <w:tcPr>
            <w:tcW w:w="6521" w:type="dxa"/>
            <w:tcBorders>
              <w:top w:val="single" w:sz="4" w:space="0" w:color="auto"/>
              <w:left w:val="single" w:sz="4" w:space="0" w:color="auto"/>
              <w:bottom w:val="single" w:sz="4" w:space="0" w:color="auto"/>
              <w:right w:val="single" w:sz="4" w:space="0" w:color="auto"/>
            </w:tcBorders>
          </w:tcPr>
          <w:p w14:paraId="37473CB6" w14:textId="77777777" w:rsidR="00750B30" w:rsidRPr="007E772E" w:rsidRDefault="00750B30" w:rsidP="00DD0207">
            <w:pPr>
              <w:spacing w:line="280" w:lineRule="exact"/>
              <w:jc w:val="left"/>
              <w:rPr>
                <w:szCs w:val="20"/>
              </w:rPr>
            </w:pPr>
            <w:r w:rsidRPr="007E772E">
              <w:rPr>
                <w:rFonts w:hint="eastAsia"/>
                <w:szCs w:val="20"/>
              </w:rPr>
              <w:t>以下サーバの</w:t>
            </w:r>
            <w:r w:rsidRPr="007E772E">
              <w:rPr>
                <w:szCs w:val="20"/>
              </w:rPr>
              <w:t>EBSスナップショットを日次で取得する。</w:t>
            </w:r>
          </w:p>
          <w:p w14:paraId="42F0D374" w14:textId="77777777" w:rsidR="00372C70" w:rsidRPr="007E772E" w:rsidRDefault="00372C70" w:rsidP="00DD0207">
            <w:pPr>
              <w:spacing w:line="280" w:lineRule="exact"/>
              <w:jc w:val="left"/>
              <w:rPr>
                <w:szCs w:val="20"/>
              </w:rPr>
            </w:pPr>
            <w:r w:rsidRPr="005902D9">
              <w:rPr>
                <w:rFonts w:hint="eastAsia"/>
                <w:szCs w:val="20"/>
              </w:rPr>
              <w:t>・ファイル連携サーバ</w:t>
            </w:r>
          </w:p>
          <w:p w14:paraId="2BECF1F8" w14:textId="77777777" w:rsidR="00750B30" w:rsidRPr="007E772E" w:rsidRDefault="00750B30" w:rsidP="00DD0207">
            <w:pPr>
              <w:spacing w:line="280" w:lineRule="exact"/>
              <w:jc w:val="left"/>
              <w:rPr>
                <w:szCs w:val="20"/>
              </w:rPr>
            </w:pPr>
            <w:r w:rsidRPr="007E772E">
              <w:rPr>
                <w:rFonts w:hint="eastAsia"/>
                <w:szCs w:val="20"/>
              </w:rPr>
              <w:t>・バッチサーバ</w:t>
            </w:r>
          </w:p>
          <w:p w14:paraId="3C0B6EFE" w14:textId="77777777" w:rsidR="00750B30" w:rsidRPr="007E772E" w:rsidRDefault="00750B30" w:rsidP="00DD0207">
            <w:pPr>
              <w:spacing w:line="280" w:lineRule="exact"/>
              <w:jc w:val="left"/>
              <w:rPr>
                <w:rFonts w:cs="Meiryo UI"/>
                <w:szCs w:val="20"/>
              </w:rPr>
            </w:pPr>
            <w:r w:rsidRPr="007E772E">
              <w:rPr>
                <w:rFonts w:hint="eastAsia"/>
                <w:szCs w:val="20"/>
              </w:rPr>
              <w:t>・</w:t>
            </w:r>
            <w:r w:rsidRPr="007E772E">
              <w:rPr>
                <w:szCs w:val="20"/>
              </w:rPr>
              <w:t>Web/AP</w:t>
            </w:r>
            <w:r w:rsidRPr="007E772E">
              <w:rPr>
                <w:rFonts w:hint="eastAsia"/>
                <w:szCs w:val="20"/>
              </w:rPr>
              <w:t>サーバ</w:t>
            </w:r>
          </w:p>
        </w:tc>
      </w:tr>
      <w:tr w:rsidR="00750B30" w:rsidRPr="008740C6" w14:paraId="6329599D" w14:textId="77777777" w:rsidTr="00DD0207">
        <w:trPr>
          <w:cantSplit/>
          <w:trHeight w:val="480"/>
        </w:trPr>
        <w:tc>
          <w:tcPr>
            <w:tcW w:w="709" w:type="dxa"/>
            <w:vMerge/>
            <w:tcBorders>
              <w:top w:val="single" w:sz="4" w:space="0" w:color="auto"/>
              <w:left w:val="single" w:sz="4" w:space="0" w:color="auto"/>
              <w:bottom w:val="single" w:sz="4" w:space="0" w:color="auto"/>
              <w:right w:val="single" w:sz="4" w:space="0" w:color="auto"/>
            </w:tcBorders>
          </w:tcPr>
          <w:p w14:paraId="2FA16B0F" w14:textId="77777777" w:rsidR="00750B30" w:rsidRPr="002F3CD1" w:rsidRDefault="00750B30" w:rsidP="00DD0207">
            <w:pPr>
              <w:spacing w:line="280" w:lineRule="exact"/>
              <w:jc w:val="left"/>
              <w:rPr>
                <w:rFonts w:cs="Meiryo UI"/>
                <w:szCs w:val="20"/>
              </w:rPr>
            </w:pPr>
          </w:p>
        </w:tc>
        <w:tc>
          <w:tcPr>
            <w:tcW w:w="2126" w:type="dxa"/>
            <w:vMerge w:val="restart"/>
            <w:tcBorders>
              <w:top w:val="single" w:sz="4" w:space="0" w:color="auto"/>
              <w:left w:val="single" w:sz="4" w:space="0" w:color="auto"/>
              <w:right w:val="single" w:sz="4" w:space="0" w:color="auto"/>
            </w:tcBorders>
          </w:tcPr>
          <w:p w14:paraId="5E94DC6A" w14:textId="77777777" w:rsidR="00750B30" w:rsidRPr="002F3CD1" w:rsidRDefault="00750B30" w:rsidP="00DD0207">
            <w:pPr>
              <w:spacing w:line="280" w:lineRule="exact"/>
              <w:jc w:val="left"/>
              <w:rPr>
                <w:rFonts w:cs="Meiryo UI"/>
                <w:szCs w:val="20"/>
              </w:rPr>
            </w:pPr>
            <w:r w:rsidRPr="002F3CD1">
              <w:rPr>
                <w:rFonts w:cs="Meiryo UI" w:hint="eastAsia"/>
                <w:szCs w:val="20"/>
              </w:rPr>
              <w:t>DBバックアップ</w:t>
            </w:r>
          </w:p>
          <w:p w14:paraId="0FD8B0AB" w14:textId="77777777" w:rsidR="00750B30" w:rsidRPr="002F3CD1" w:rsidRDefault="00750B30" w:rsidP="00DD0207">
            <w:pPr>
              <w:spacing w:line="280" w:lineRule="exact"/>
              <w:jc w:val="left"/>
              <w:rPr>
                <w:szCs w:val="20"/>
              </w:rPr>
            </w:pPr>
          </w:p>
        </w:tc>
        <w:tc>
          <w:tcPr>
            <w:tcW w:w="6521" w:type="dxa"/>
            <w:tcBorders>
              <w:top w:val="single" w:sz="4" w:space="0" w:color="auto"/>
              <w:left w:val="single" w:sz="4" w:space="0" w:color="auto"/>
              <w:bottom w:val="single" w:sz="4" w:space="0" w:color="auto"/>
              <w:right w:val="single" w:sz="4" w:space="0" w:color="auto"/>
            </w:tcBorders>
          </w:tcPr>
          <w:p w14:paraId="06FE41A7" w14:textId="77777777" w:rsidR="00750B30" w:rsidRPr="002F3CD1" w:rsidRDefault="00750B30" w:rsidP="00DD0207">
            <w:pPr>
              <w:spacing w:line="280" w:lineRule="exact"/>
              <w:jc w:val="left"/>
              <w:rPr>
                <w:rFonts w:cs="Meiryo UI"/>
                <w:szCs w:val="20"/>
              </w:rPr>
            </w:pPr>
            <w:r w:rsidRPr="002F3CD1">
              <w:rPr>
                <w:rFonts w:hint="eastAsia"/>
                <w:szCs w:val="20"/>
              </w:rPr>
              <w:t>Auroraスナップショットを日次で取得する。</w:t>
            </w:r>
          </w:p>
        </w:tc>
      </w:tr>
      <w:tr w:rsidR="00750B30" w:rsidRPr="008740C6" w14:paraId="01001A16" w14:textId="77777777" w:rsidTr="00DD0207">
        <w:trPr>
          <w:cantSplit/>
          <w:trHeight w:val="480"/>
        </w:trPr>
        <w:tc>
          <w:tcPr>
            <w:tcW w:w="709" w:type="dxa"/>
            <w:vMerge/>
            <w:tcBorders>
              <w:top w:val="single" w:sz="4" w:space="0" w:color="auto"/>
              <w:left w:val="single" w:sz="4" w:space="0" w:color="auto"/>
              <w:bottom w:val="single" w:sz="4" w:space="0" w:color="auto"/>
              <w:right w:val="single" w:sz="4" w:space="0" w:color="auto"/>
            </w:tcBorders>
          </w:tcPr>
          <w:p w14:paraId="445FD3D8" w14:textId="77777777" w:rsidR="00750B30" w:rsidRPr="002F3CD1" w:rsidRDefault="00750B30" w:rsidP="00DD0207">
            <w:pPr>
              <w:spacing w:line="280" w:lineRule="exact"/>
              <w:jc w:val="left"/>
              <w:rPr>
                <w:rFonts w:cs="Meiryo UI"/>
                <w:szCs w:val="20"/>
              </w:rPr>
            </w:pPr>
          </w:p>
        </w:tc>
        <w:tc>
          <w:tcPr>
            <w:tcW w:w="2126" w:type="dxa"/>
            <w:vMerge/>
            <w:tcBorders>
              <w:left w:val="single" w:sz="4" w:space="0" w:color="auto"/>
              <w:bottom w:val="single" w:sz="4" w:space="0" w:color="auto"/>
              <w:right w:val="single" w:sz="4" w:space="0" w:color="auto"/>
            </w:tcBorders>
          </w:tcPr>
          <w:p w14:paraId="2B4EF051" w14:textId="77777777" w:rsidR="00750B30" w:rsidRPr="002F3CD1" w:rsidRDefault="00750B30" w:rsidP="00DD0207">
            <w:pPr>
              <w:spacing w:line="280" w:lineRule="exact"/>
              <w:jc w:val="left"/>
              <w:rPr>
                <w:rFonts w:cs="Meiryo UI"/>
                <w:szCs w:val="20"/>
              </w:rPr>
            </w:pPr>
          </w:p>
        </w:tc>
        <w:tc>
          <w:tcPr>
            <w:tcW w:w="6521" w:type="dxa"/>
            <w:tcBorders>
              <w:top w:val="single" w:sz="4" w:space="0" w:color="auto"/>
              <w:left w:val="single" w:sz="4" w:space="0" w:color="auto"/>
              <w:bottom w:val="single" w:sz="4" w:space="0" w:color="auto"/>
              <w:right w:val="single" w:sz="4" w:space="0" w:color="auto"/>
            </w:tcBorders>
          </w:tcPr>
          <w:p w14:paraId="0E662E04" w14:textId="77777777" w:rsidR="00750B30" w:rsidRPr="002F3CD1" w:rsidRDefault="00750B30" w:rsidP="00DD0207">
            <w:pPr>
              <w:spacing w:line="280" w:lineRule="exact"/>
              <w:jc w:val="left"/>
              <w:rPr>
                <w:rFonts w:cs="Meiryo UI"/>
                <w:szCs w:val="20"/>
              </w:rPr>
            </w:pPr>
            <w:r w:rsidRPr="002F3CD1">
              <w:rPr>
                <w:rFonts w:hint="eastAsia"/>
                <w:szCs w:val="20"/>
              </w:rPr>
              <w:t>Auroraデータのトランザクションログのバックアップ。5分間隔で自動取得する。</w:t>
            </w:r>
          </w:p>
        </w:tc>
      </w:tr>
      <w:tr w:rsidR="00750B30" w:rsidRPr="008740C6" w14:paraId="21DE19B3" w14:textId="77777777" w:rsidTr="00DD0207">
        <w:trPr>
          <w:cantSplit/>
          <w:trHeight w:val="480"/>
        </w:trPr>
        <w:tc>
          <w:tcPr>
            <w:tcW w:w="709" w:type="dxa"/>
            <w:vMerge/>
            <w:tcBorders>
              <w:top w:val="single" w:sz="4" w:space="0" w:color="auto"/>
              <w:left w:val="single" w:sz="4" w:space="0" w:color="auto"/>
              <w:bottom w:val="single" w:sz="4" w:space="0" w:color="auto"/>
              <w:right w:val="single" w:sz="4" w:space="0" w:color="auto"/>
            </w:tcBorders>
          </w:tcPr>
          <w:p w14:paraId="7BF56E2B" w14:textId="77777777" w:rsidR="00750B30" w:rsidRPr="002F3CD1" w:rsidRDefault="00750B30" w:rsidP="00DD0207">
            <w:pPr>
              <w:spacing w:line="280" w:lineRule="exact"/>
              <w:jc w:val="left"/>
              <w:rPr>
                <w:rFonts w:cs="Meiryo UI"/>
                <w:szCs w:val="20"/>
              </w:rPr>
            </w:pPr>
          </w:p>
        </w:tc>
        <w:tc>
          <w:tcPr>
            <w:tcW w:w="2126" w:type="dxa"/>
            <w:tcBorders>
              <w:top w:val="single" w:sz="4" w:space="0" w:color="auto"/>
              <w:left w:val="single" w:sz="4" w:space="0" w:color="auto"/>
              <w:bottom w:val="single" w:sz="4" w:space="0" w:color="auto"/>
              <w:right w:val="single" w:sz="4" w:space="0" w:color="auto"/>
            </w:tcBorders>
          </w:tcPr>
          <w:p w14:paraId="11905FF6" w14:textId="77777777" w:rsidR="00750B30" w:rsidRPr="002F3CD1" w:rsidRDefault="00750B30" w:rsidP="00DD0207">
            <w:pPr>
              <w:spacing w:line="280" w:lineRule="exact"/>
              <w:jc w:val="left"/>
              <w:rPr>
                <w:szCs w:val="20"/>
              </w:rPr>
            </w:pPr>
            <w:r w:rsidRPr="002F3CD1">
              <w:rPr>
                <w:rFonts w:hint="eastAsia"/>
                <w:szCs w:val="20"/>
              </w:rPr>
              <w:t>AWSログ</w:t>
            </w:r>
          </w:p>
        </w:tc>
        <w:tc>
          <w:tcPr>
            <w:tcW w:w="6521" w:type="dxa"/>
            <w:tcBorders>
              <w:top w:val="single" w:sz="4" w:space="0" w:color="auto"/>
              <w:left w:val="single" w:sz="4" w:space="0" w:color="auto"/>
              <w:bottom w:val="single" w:sz="4" w:space="0" w:color="auto"/>
              <w:right w:val="single" w:sz="4" w:space="0" w:color="auto"/>
            </w:tcBorders>
          </w:tcPr>
          <w:p w14:paraId="6ABE1471" w14:textId="77777777" w:rsidR="00750B30" w:rsidRPr="002F3CD1" w:rsidRDefault="00750B30" w:rsidP="00DD0207">
            <w:pPr>
              <w:spacing w:line="280" w:lineRule="exact"/>
              <w:jc w:val="left"/>
              <w:rPr>
                <w:rFonts w:cs="Meiryo UI"/>
                <w:szCs w:val="20"/>
              </w:rPr>
            </w:pPr>
            <w:r w:rsidRPr="002F3CD1">
              <w:rPr>
                <w:rFonts w:cs="Meiryo UI" w:hint="eastAsia"/>
                <w:szCs w:val="20"/>
              </w:rPr>
              <w:t>以下AWSログのバックアップを取得する。</w:t>
            </w:r>
          </w:p>
          <w:p w14:paraId="1923161C" w14:textId="77777777" w:rsidR="00750B30" w:rsidRPr="002F3CD1" w:rsidRDefault="00750B30" w:rsidP="00DD0207">
            <w:pPr>
              <w:spacing w:line="280" w:lineRule="exact"/>
              <w:jc w:val="left"/>
              <w:rPr>
                <w:rFonts w:cs="Meiryo UI"/>
                <w:szCs w:val="20"/>
              </w:rPr>
            </w:pPr>
            <w:r w:rsidRPr="002F3CD1">
              <w:rPr>
                <w:rFonts w:cs="Meiryo UI" w:hint="eastAsia"/>
                <w:szCs w:val="20"/>
              </w:rPr>
              <w:t>・</w:t>
            </w:r>
            <w:r w:rsidRPr="002F3CD1">
              <w:rPr>
                <w:rFonts w:cs="Meiryo UI"/>
                <w:szCs w:val="20"/>
              </w:rPr>
              <w:t>Amazon Auroraログ</w:t>
            </w:r>
          </w:p>
          <w:p w14:paraId="7213E897" w14:textId="77777777" w:rsidR="00750B30" w:rsidRPr="002F3CD1" w:rsidRDefault="00750B30" w:rsidP="00DD0207">
            <w:pPr>
              <w:spacing w:line="280" w:lineRule="exact"/>
              <w:jc w:val="left"/>
              <w:rPr>
                <w:rFonts w:cs="Meiryo UI"/>
                <w:szCs w:val="20"/>
              </w:rPr>
            </w:pPr>
            <w:r w:rsidRPr="002F3CD1">
              <w:rPr>
                <w:rFonts w:cs="Meiryo UI" w:hint="eastAsia"/>
                <w:szCs w:val="20"/>
              </w:rPr>
              <w:t>・</w:t>
            </w:r>
            <w:r w:rsidRPr="002F3CD1">
              <w:rPr>
                <w:rFonts w:cs="Meiryo UI"/>
                <w:szCs w:val="20"/>
              </w:rPr>
              <w:t>ElastiCache for Redisログ</w:t>
            </w:r>
          </w:p>
          <w:p w14:paraId="00CEE072" w14:textId="77777777" w:rsidR="00750B30" w:rsidRPr="002F3CD1" w:rsidRDefault="00750B30" w:rsidP="00DD0207">
            <w:pPr>
              <w:spacing w:line="280" w:lineRule="exact"/>
              <w:jc w:val="left"/>
              <w:rPr>
                <w:rFonts w:cs="Meiryo UI"/>
                <w:szCs w:val="20"/>
              </w:rPr>
            </w:pPr>
            <w:r w:rsidRPr="002F3CD1">
              <w:rPr>
                <w:rFonts w:cs="Meiryo UI" w:hint="eastAsia"/>
                <w:szCs w:val="20"/>
              </w:rPr>
              <w:t>・</w:t>
            </w:r>
            <w:r w:rsidRPr="002F3CD1">
              <w:rPr>
                <w:rFonts w:cs="Meiryo UI"/>
                <w:szCs w:val="20"/>
              </w:rPr>
              <w:t>Lambdaログ</w:t>
            </w:r>
          </w:p>
          <w:p w14:paraId="1B8524FF" w14:textId="77777777" w:rsidR="00750B30" w:rsidRPr="002F3CD1" w:rsidRDefault="00750B30" w:rsidP="00DD0207">
            <w:pPr>
              <w:spacing w:line="280" w:lineRule="exact"/>
              <w:jc w:val="left"/>
              <w:rPr>
                <w:rFonts w:cs="Meiryo UI"/>
                <w:szCs w:val="20"/>
              </w:rPr>
            </w:pPr>
            <w:r w:rsidRPr="002F3CD1">
              <w:rPr>
                <w:rFonts w:cs="Meiryo UI" w:hint="eastAsia"/>
                <w:szCs w:val="20"/>
              </w:rPr>
              <w:t>・</w:t>
            </w:r>
            <w:r w:rsidRPr="002F3CD1">
              <w:rPr>
                <w:rFonts w:cs="Meiryo UI"/>
                <w:szCs w:val="20"/>
              </w:rPr>
              <w:t>ALBログ</w:t>
            </w:r>
          </w:p>
          <w:p w14:paraId="5DE90B39" w14:textId="77777777" w:rsidR="00750B30" w:rsidRPr="002F3CD1" w:rsidRDefault="00750B30" w:rsidP="00DD0207">
            <w:pPr>
              <w:spacing w:line="280" w:lineRule="exact"/>
              <w:jc w:val="left"/>
              <w:rPr>
                <w:rFonts w:cs="Meiryo UI"/>
                <w:szCs w:val="20"/>
              </w:rPr>
            </w:pPr>
            <w:r w:rsidRPr="002F3CD1">
              <w:rPr>
                <w:rFonts w:cs="Meiryo UI" w:hint="eastAsia"/>
                <w:szCs w:val="20"/>
              </w:rPr>
              <w:t>・</w:t>
            </w:r>
            <w:r w:rsidRPr="002F3CD1">
              <w:rPr>
                <w:rFonts w:cs="Meiryo UI"/>
                <w:szCs w:val="20"/>
              </w:rPr>
              <w:t>S3アクセスログ</w:t>
            </w:r>
          </w:p>
          <w:p w14:paraId="50608513" w14:textId="77777777" w:rsidR="00750B30" w:rsidRPr="002F3CD1" w:rsidRDefault="00750B30" w:rsidP="00DD0207">
            <w:pPr>
              <w:spacing w:line="280" w:lineRule="exact"/>
              <w:jc w:val="left"/>
              <w:rPr>
                <w:rFonts w:cs="Meiryo UI"/>
                <w:szCs w:val="20"/>
              </w:rPr>
            </w:pPr>
          </w:p>
        </w:tc>
      </w:tr>
      <w:tr w:rsidR="00750B30" w:rsidRPr="008740C6" w14:paraId="3F3471AE" w14:textId="77777777" w:rsidTr="00DD0207">
        <w:trPr>
          <w:cantSplit/>
          <w:trHeight w:val="480"/>
        </w:trPr>
        <w:tc>
          <w:tcPr>
            <w:tcW w:w="709" w:type="dxa"/>
            <w:vMerge/>
            <w:tcBorders>
              <w:top w:val="single" w:sz="4" w:space="0" w:color="auto"/>
              <w:left w:val="single" w:sz="4" w:space="0" w:color="auto"/>
              <w:bottom w:val="single" w:sz="4" w:space="0" w:color="auto"/>
              <w:right w:val="single" w:sz="4" w:space="0" w:color="auto"/>
            </w:tcBorders>
          </w:tcPr>
          <w:p w14:paraId="608C9BCD" w14:textId="77777777" w:rsidR="00750B30" w:rsidRPr="002F3CD1" w:rsidRDefault="00750B30" w:rsidP="00DD0207">
            <w:pPr>
              <w:spacing w:line="280" w:lineRule="exact"/>
              <w:jc w:val="left"/>
              <w:rPr>
                <w:rFonts w:cs="Meiryo UI"/>
                <w:szCs w:val="20"/>
              </w:rPr>
            </w:pPr>
          </w:p>
        </w:tc>
        <w:tc>
          <w:tcPr>
            <w:tcW w:w="2126" w:type="dxa"/>
            <w:tcBorders>
              <w:top w:val="single" w:sz="4" w:space="0" w:color="auto"/>
              <w:left w:val="single" w:sz="4" w:space="0" w:color="auto"/>
              <w:bottom w:val="single" w:sz="4" w:space="0" w:color="auto"/>
              <w:right w:val="single" w:sz="4" w:space="0" w:color="auto"/>
            </w:tcBorders>
          </w:tcPr>
          <w:p w14:paraId="0D41F505" w14:textId="77777777" w:rsidR="00750B30" w:rsidRPr="007E772E" w:rsidRDefault="00750B30" w:rsidP="00DD0207">
            <w:pPr>
              <w:spacing w:line="280" w:lineRule="exact"/>
              <w:jc w:val="left"/>
              <w:rPr>
                <w:rFonts w:cs="Meiryo UI"/>
                <w:szCs w:val="20"/>
              </w:rPr>
            </w:pPr>
            <w:r w:rsidRPr="007E772E">
              <w:rPr>
                <w:rFonts w:cs="Meiryo UI"/>
                <w:szCs w:val="20"/>
              </w:rPr>
              <w:t>OS、ミドルウェアのログ</w:t>
            </w:r>
          </w:p>
          <w:p w14:paraId="366189B9" w14:textId="77777777" w:rsidR="00750B30" w:rsidRPr="007E772E" w:rsidRDefault="00750B30" w:rsidP="00DD0207">
            <w:pPr>
              <w:spacing w:line="280" w:lineRule="exact"/>
              <w:jc w:val="left"/>
              <w:rPr>
                <w:rFonts w:cs="Meiryo UI"/>
                <w:szCs w:val="20"/>
              </w:rPr>
            </w:pPr>
          </w:p>
        </w:tc>
        <w:tc>
          <w:tcPr>
            <w:tcW w:w="6521" w:type="dxa"/>
            <w:tcBorders>
              <w:top w:val="single" w:sz="4" w:space="0" w:color="auto"/>
              <w:left w:val="single" w:sz="4" w:space="0" w:color="auto"/>
              <w:bottom w:val="single" w:sz="4" w:space="0" w:color="auto"/>
              <w:right w:val="single" w:sz="4" w:space="0" w:color="auto"/>
            </w:tcBorders>
          </w:tcPr>
          <w:p w14:paraId="56ED4DEE" w14:textId="77777777" w:rsidR="00750B30" w:rsidRPr="007E772E" w:rsidRDefault="00750B30" w:rsidP="00DD0207">
            <w:pPr>
              <w:spacing w:line="280" w:lineRule="exact"/>
              <w:jc w:val="left"/>
              <w:rPr>
                <w:rFonts w:cs="Meiryo UI"/>
                <w:szCs w:val="20"/>
              </w:rPr>
            </w:pPr>
            <w:r w:rsidRPr="007E772E">
              <w:rPr>
                <w:rFonts w:cs="Meiryo UI" w:hint="eastAsia"/>
                <w:szCs w:val="20"/>
              </w:rPr>
              <w:t>以下サーバのバックアップを取得する。</w:t>
            </w:r>
          </w:p>
          <w:p w14:paraId="68D3877D" w14:textId="77777777" w:rsidR="00372C70" w:rsidRPr="007E772E" w:rsidRDefault="00372C70" w:rsidP="00DD0207">
            <w:pPr>
              <w:spacing w:line="280" w:lineRule="exact"/>
              <w:jc w:val="left"/>
              <w:rPr>
                <w:szCs w:val="20"/>
              </w:rPr>
            </w:pPr>
            <w:r w:rsidRPr="005902D9">
              <w:rPr>
                <w:rFonts w:hint="eastAsia"/>
                <w:szCs w:val="20"/>
              </w:rPr>
              <w:t>・ファイル連携サーバ</w:t>
            </w:r>
          </w:p>
          <w:p w14:paraId="1601B30F" w14:textId="77777777" w:rsidR="00750B30" w:rsidRPr="007E772E" w:rsidRDefault="00750B30" w:rsidP="00DD0207">
            <w:pPr>
              <w:spacing w:line="280" w:lineRule="exact"/>
              <w:jc w:val="left"/>
              <w:rPr>
                <w:szCs w:val="20"/>
              </w:rPr>
            </w:pPr>
            <w:r w:rsidRPr="007E772E">
              <w:rPr>
                <w:rFonts w:hint="eastAsia"/>
                <w:szCs w:val="20"/>
              </w:rPr>
              <w:t>・バッチサーバ</w:t>
            </w:r>
          </w:p>
          <w:p w14:paraId="5A3F0876" w14:textId="77777777" w:rsidR="00750B30" w:rsidRPr="007E772E" w:rsidRDefault="00750B30" w:rsidP="00DD0207">
            <w:pPr>
              <w:spacing w:line="280" w:lineRule="exact"/>
              <w:jc w:val="left"/>
              <w:rPr>
                <w:rFonts w:cs="Meiryo UI"/>
                <w:szCs w:val="20"/>
              </w:rPr>
            </w:pPr>
            <w:r w:rsidRPr="007E772E">
              <w:rPr>
                <w:rFonts w:hint="eastAsia"/>
                <w:szCs w:val="20"/>
              </w:rPr>
              <w:t>・</w:t>
            </w:r>
            <w:r w:rsidRPr="007E772E">
              <w:rPr>
                <w:szCs w:val="20"/>
              </w:rPr>
              <w:t>Web/AP</w:t>
            </w:r>
            <w:r w:rsidRPr="007E772E">
              <w:rPr>
                <w:rFonts w:hint="eastAsia"/>
                <w:szCs w:val="20"/>
              </w:rPr>
              <w:t>サーバ</w:t>
            </w:r>
          </w:p>
        </w:tc>
      </w:tr>
      <w:tr w:rsidR="00750B30" w:rsidRPr="008740C6" w14:paraId="20E49E5B" w14:textId="77777777" w:rsidTr="00DD0207">
        <w:trPr>
          <w:cantSplit/>
          <w:trHeight w:val="480"/>
        </w:trPr>
        <w:tc>
          <w:tcPr>
            <w:tcW w:w="709" w:type="dxa"/>
            <w:vMerge/>
            <w:tcBorders>
              <w:top w:val="single" w:sz="4" w:space="0" w:color="auto"/>
              <w:left w:val="single" w:sz="4" w:space="0" w:color="auto"/>
              <w:bottom w:val="single" w:sz="4" w:space="0" w:color="auto"/>
              <w:right w:val="single" w:sz="4" w:space="0" w:color="auto"/>
            </w:tcBorders>
          </w:tcPr>
          <w:p w14:paraId="59F9FFBE" w14:textId="77777777" w:rsidR="00750B30" w:rsidRPr="002F3CD1" w:rsidRDefault="00750B30" w:rsidP="00DD0207">
            <w:pPr>
              <w:spacing w:line="280" w:lineRule="exact"/>
              <w:jc w:val="left"/>
              <w:rPr>
                <w:rFonts w:cs="Meiryo UI"/>
                <w:szCs w:val="20"/>
              </w:rPr>
            </w:pPr>
          </w:p>
        </w:tc>
        <w:tc>
          <w:tcPr>
            <w:tcW w:w="2126" w:type="dxa"/>
            <w:tcBorders>
              <w:top w:val="single" w:sz="4" w:space="0" w:color="auto"/>
              <w:left w:val="single" w:sz="4" w:space="0" w:color="auto"/>
              <w:bottom w:val="single" w:sz="4" w:space="0" w:color="auto"/>
              <w:right w:val="single" w:sz="4" w:space="0" w:color="auto"/>
            </w:tcBorders>
          </w:tcPr>
          <w:p w14:paraId="66D50C90" w14:textId="77777777" w:rsidR="00750B30" w:rsidRPr="002F3CD1" w:rsidRDefault="00750B30" w:rsidP="00DD0207">
            <w:pPr>
              <w:spacing w:line="280" w:lineRule="exact"/>
              <w:jc w:val="left"/>
              <w:rPr>
                <w:rFonts w:cs="Meiryo UI"/>
                <w:szCs w:val="20"/>
              </w:rPr>
            </w:pPr>
            <w:r w:rsidRPr="002F3CD1">
              <w:rPr>
                <w:rFonts w:cs="Meiryo UI" w:hint="eastAsia"/>
                <w:szCs w:val="20"/>
              </w:rPr>
              <w:t>バックアップデータの退避</w:t>
            </w:r>
          </w:p>
          <w:p w14:paraId="164FE9C6" w14:textId="77777777" w:rsidR="00750B30" w:rsidRPr="002F3CD1" w:rsidRDefault="00750B30" w:rsidP="00DD0207">
            <w:pPr>
              <w:spacing w:line="280" w:lineRule="exact"/>
              <w:jc w:val="left"/>
              <w:rPr>
                <w:szCs w:val="20"/>
              </w:rPr>
            </w:pPr>
          </w:p>
        </w:tc>
        <w:tc>
          <w:tcPr>
            <w:tcW w:w="6521" w:type="dxa"/>
            <w:tcBorders>
              <w:top w:val="single" w:sz="4" w:space="0" w:color="auto"/>
              <w:left w:val="single" w:sz="4" w:space="0" w:color="auto"/>
              <w:bottom w:val="single" w:sz="4" w:space="0" w:color="auto"/>
              <w:right w:val="single" w:sz="4" w:space="0" w:color="auto"/>
            </w:tcBorders>
          </w:tcPr>
          <w:p w14:paraId="12C81544" w14:textId="77777777" w:rsidR="00750B30" w:rsidRPr="002F3CD1" w:rsidRDefault="00750B30" w:rsidP="00DD0207">
            <w:pPr>
              <w:spacing w:line="280" w:lineRule="exact"/>
              <w:jc w:val="left"/>
              <w:rPr>
                <w:rFonts w:cs="Meiryo UI"/>
                <w:szCs w:val="20"/>
              </w:rPr>
            </w:pPr>
            <w:r w:rsidRPr="002F3CD1">
              <w:rPr>
                <w:rFonts w:cs="Meiryo UI" w:hint="eastAsia"/>
                <w:szCs w:val="20"/>
              </w:rPr>
              <w:t>グローバルデータベースを使用して大阪リージョンへDBサーバ（Auror</w:t>
            </w:r>
            <w:r w:rsidRPr="002F3CD1">
              <w:rPr>
                <w:rFonts w:cs="Meiryo UI"/>
                <w:szCs w:val="20"/>
              </w:rPr>
              <w:t>a</w:t>
            </w:r>
            <w:r w:rsidRPr="002F3CD1">
              <w:rPr>
                <w:rFonts w:cs="Meiryo UI" w:hint="eastAsia"/>
                <w:szCs w:val="20"/>
              </w:rPr>
              <w:t>）のバックアップを実施する。</w:t>
            </w:r>
          </w:p>
        </w:tc>
      </w:tr>
    </w:tbl>
    <w:p w14:paraId="7D9BDBED" w14:textId="77777777" w:rsidR="00750B30" w:rsidRDefault="00750B30" w:rsidP="00750B30">
      <w:pPr>
        <w:ind w:leftChars="850" w:left="1700"/>
      </w:pPr>
      <w:r>
        <w:rPr>
          <w:rFonts w:hint="eastAsia"/>
        </w:rPr>
        <w:t>※…研修環境、開発環境は、システムバックアップのみを実施する。</w:t>
      </w:r>
    </w:p>
    <w:p w14:paraId="5F510F41" w14:textId="77777777" w:rsidR="00E94F74" w:rsidRDefault="003E66E0" w:rsidP="003E66E0">
      <w:pPr>
        <w:widowControl/>
        <w:jc w:val="left"/>
      </w:pPr>
      <w:r>
        <w:br w:type="page"/>
      </w:r>
    </w:p>
    <w:p w14:paraId="43C309B4" w14:textId="77777777" w:rsidR="00CD06B2" w:rsidRPr="00CD06B2" w:rsidRDefault="00C36B1F" w:rsidP="00CD06B2">
      <w:pPr>
        <w:pStyle w:val="af4"/>
        <w:numPr>
          <w:ilvl w:val="1"/>
          <w:numId w:val="7"/>
        </w:numPr>
        <w:ind w:leftChars="0" w:left="2126" w:hanging="425"/>
      </w:pPr>
      <w:r>
        <w:rPr>
          <w:rFonts w:hint="eastAsia"/>
        </w:rPr>
        <w:lastRenderedPageBreak/>
        <w:t>リストア運用</w:t>
      </w:r>
    </w:p>
    <w:p w14:paraId="2C58171B" w14:textId="77777777" w:rsidR="009268EF" w:rsidRPr="009268EF" w:rsidRDefault="00060767" w:rsidP="009268EF">
      <w:pPr>
        <w:pStyle w:val="af4"/>
        <w:ind w:leftChars="0" w:left="2098"/>
      </w:pPr>
      <w:r>
        <w:rPr>
          <w:rFonts w:hint="eastAsia"/>
        </w:rPr>
        <w:t>システム障害や誤操作によるデータ喪失が発生した場合、データのリカバリ対応としてバックアップデータからのリストアを行う。</w:t>
      </w:r>
    </w:p>
    <w:p w14:paraId="4A7B430C" w14:textId="77777777" w:rsidR="00C36B1F" w:rsidRDefault="00C36B1F" w:rsidP="00C36B1F">
      <w:pPr>
        <w:ind w:leftChars="850" w:left="1700"/>
      </w:pPr>
      <w:r>
        <w:rPr>
          <w:rFonts w:hint="eastAsia"/>
        </w:rPr>
        <w:t>リストアの対象を以下に記載する。</w:t>
      </w:r>
    </w:p>
    <w:tbl>
      <w:tblPr>
        <w:tblW w:w="8931" w:type="dxa"/>
        <w:tblInd w:w="1696" w:type="dxa"/>
        <w:tblLayout w:type="fixed"/>
        <w:tblLook w:val="04A0" w:firstRow="1" w:lastRow="0" w:firstColumn="1" w:lastColumn="0" w:noHBand="0" w:noVBand="1"/>
      </w:tblPr>
      <w:tblGrid>
        <w:gridCol w:w="709"/>
        <w:gridCol w:w="1843"/>
        <w:gridCol w:w="6379"/>
      </w:tblGrid>
      <w:tr w:rsidR="00C36B1F" w:rsidRPr="003F15B5" w14:paraId="51D4ABE6" w14:textId="77777777" w:rsidTr="00DD0207">
        <w:trPr>
          <w:trHeight w:val="54"/>
          <w:tblHeader/>
        </w:trPr>
        <w:tc>
          <w:tcPr>
            <w:tcW w:w="70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C7EDD6" w14:textId="77777777" w:rsidR="00C36B1F" w:rsidRPr="005541CE" w:rsidRDefault="00C36B1F" w:rsidP="00DD0207">
            <w:pPr>
              <w:jc w:val="center"/>
              <w:rPr>
                <w:rFonts w:cs="Meiryo UI"/>
                <w:szCs w:val="20"/>
              </w:rPr>
            </w:pPr>
            <w:r w:rsidRPr="005541CE">
              <w:rPr>
                <w:rFonts w:cs="Meiryo UI" w:hint="eastAsia"/>
                <w:szCs w:val="20"/>
              </w:rPr>
              <w:t>環境</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FC19B7" w14:textId="77777777" w:rsidR="00C36B1F" w:rsidRPr="005541CE" w:rsidRDefault="00C36B1F" w:rsidP="00DD0207">
            <w:pPr>
              <w:jc w:val="center"/>
              <w:rPr>
                <w:rFonts w:cs="Meiryo UI"/>
                <w:szCs w:val="20"/>
              </w:rPr>
            </w:pPr>
            <w:r w:rsidRPr="005541CE">
              <w:rPr>
                <w:rFonts w:cs="Meiryo UI" w:hint="eastAsia"/>
                <w:szCs w:val="20"/>
              </w:rPr>
              <w:t>種類</w:t>
            </w:r>
          </w:p>
        </w:tc>
        <w:tc>
          <w:tcPr>
            <w:tcW w:w="637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733569" w14:textId="77777777" w:rsidR="00C36B1F" w:rsidRPr="005541CE" w:rsidRDefault="00C36B1F" w:rsidP="00DD0207">
            <w:pPr>
              <w:jc w:val="center"/>
              <w:rPr>
                <w:rFonts w:cs="Meiryo UI"/>
                <w:szCs w:val="20"/>
              </w:rPr>
            </w:pPr>
            <w:r>
              <w:rPr>
                <w:rFonts w:cs="Meiryo UI" w:hint="eastAsia"/>
                <w:szCs w:val="20"/>
              </w:rPr>
              <w:t>リストア対象</w:t>
            </w:r>
          </w:p>
        </w:tc>
      </w:tr>
      <w:tr w:rsidR="00C36B1F" w:rsidRPr="008740C6" w14:paraId="00882D73" w14:textId="77777777" w:rsidTr="00DD0207">
        <w:trPr>
          <w:cantSplit/>
          <w:trHeight w:val="480"/>
        </w:trPr>
        <w:tc>
          <w:tcPr>
            <w:tcW w:w="709" w:type="dxa"/>
            <w:vMerge w:val="restart"/>
            <w:tcBorders>
              <w:top w:val="single" w:sz="4" w:space="0" w:color="auto"/>
              <w:left w:val="single" w:sz="4" w:space="0" w:color="auto"/>
              <w:bottom w:val="single" w:sz="4" w:space="0" w:color="auto"/>
              <w:right w:val="single" w:sz="4" w:space="0" w:color="auto"/>
            </w:tcBorders>
          </w:tcPr>
          <w:p w14:paraId="66D37D94" w14:textId="77777777" w:rsidR="00C36B1F" w:rsidRPr="005541CE" w:rsidRDefault="00C36B1F" w:rsidP="00DD0207">
            <w:pPr>
              <w:spacing w:line="280" w:lineRule="exact"/>
              <w:jc w:val="left"/>
              <w:rPr>
                <w:rFonts w:cs="Meiryo UI"/>
                <w:szCs w:val="20"/>
              </w:rPr>
            </w:pPr>
            <w:r w:rsidRPr="005541CE">
              <w:rPr>
                <w:rFonts w:cs="Meiryo UI" w:hint="eastAsia"/>
                <w:szCs w:val="20"/>
              </w:rPr>
              <w:t>本番</w:t>
            </w:r>
          </w:p>
        </w:tc>
        <w:tc>
          <w:tcPr>
            <w:tcW w:w="1843" w:type="dxa"/>
            <w:tcBorders>
              <w:top w:val="single" w:sz="4" w:space="0" w:color="auto"/>
              <w:left w:val="single" w:sz="4" w:space="0" w:color="auto"/>
              <w:bottom w:val="single" w:sz="4" w:space="0" w:color="auto"/>
              <w:right w:val="single" w:sz="4" w:space="0" w:color="auto"/>
            </w:tcBorders>
          </w:tcPr>
          <w:p w14:paraId="5A858D9A" w14:textId="77777777" w:rsidR="00C36B1F" w:rsidRPr="007E772E" w:rsidRDefault="00C36B1F" w:rsidP="00DD0207">
            <w:pPr>
              <w:spacing w:line="280" w:lineRule="exact"/>
              <w:jc w:val="left"/>
              <w:rPr>
                <w:rFonts w:cs="Meiryo UI"/>
                <w:szCs w:val="20"/>
              </w:rPr>
            </w:pPr>
            <w:r w:rsidRPr="007E772E">
              <w:rPr>
                <w:rFonts w:cs="Meiryo UI" w:hint="eastAsia"/>
                <w:szCs w:val="20"/>
              </w:rPr>
              <w:t>システムバックアップ</w:t>
            </w:r>
          </w:p>
        </w:tc>
        <w:tc>
          <w:tcPr>
            <w:tcW w:w="6379" w:type="dxa"/>
            <w:tcBorders>
              <w:top w:val="single" w:sz="4" w:space="0" w:color="auto"/>
              <w:left w:val="single" w:sz="4" w:space="0" w:color="auto"/>
              <w:bottom w:val="single" w:sz="4" w:space="0" w:color="auto"/>
              <w:right w:val="single" w:sz="4" w:space="0" w:color="auto"/>
            </w:tcBorders>
          </w:tcPr>
          <w:p w14:paraId="509629EE" w14:textId="77777777" w:rsidR="00C36B1F" w:rsidRPr="007E772E" w:rsidRDefault="00C36B1F" w:rsidP="00DD0207">
            <w:pPr>
              <w:spacing w:line="280" w:lineRule="exact"/>
              <w:jc w:val="left"/>
              <w:rPr>
                <w:szCs w:val="20"/>
              </w:rPr>
            </w:pPr>
            <w:r w:rsidRPr="007E772E">
              <w:rPr>
                <w:rFonts w:hint="eastAsia"/>
                <w:szCs w:val="20"/>
              </w:rPr>
              <w:t>以下サーバに</w:t>
            </w:r>
            <w:r w:rsidRPr="007E772E">
              <w:rPr>
                <w:szCs w:val="20"/>
              </w:rPr>
              <w:t>AMI（EC2）を使用し、リストアを実施する。</w:t>
            </w:r>
          </w:p>
          <w:p w14:paraId="2BD37943" w14:textId="77777777" w:rsidR="00372C70" w:rsidRPr="007E772E" w:rsidRDefault="00372C70" w:rsidP="00DD0207">
            <w:pPr>
              <w:spacing w:line="280" w:lineRule="exact"/>
              <w:jc w:val="left"/>
              <w:rPr>
                <w:szCs w:val="20"/>
              </w:rPr>
            </w:pPr>
            <w:r w:rsidRPr="005902D9">
              <w:rPr>
                <w:rFonts w:hint="eastAsia"/>
                <w:szCs w:val="20"/>
              </w:rPr>
              <w:t>・ファイル連携サーバ</w:t>
            </w:r>
          </w:p>
          <w:p w14:paraId="6ADFC519" w14:textId="77777777" w:rsidR="00C36B1F" w:rsidRPr="007E772E" w:rsidRDefault="00C36B1F" w:rsidP="00DD0207">
            <w:pPr>
              <w:spacing w:line="280" w:lineRule="exact"/>
              <w:jc w:val="left"/>
              <w:rPr>
                <w:szCs w:val="20"/>
              </w:rPr>
            </w:pPr>
            <w:r w:rsidRPr="007E772E">
              <w:rPr>
                <w:rFonts w:hint="eastAsia"/>
                <w:szCs w:val="20"/>
              </w:rPr>
              <w:t>・バッチサーバ</w:t>
            </w:r>
          </w:p>
          <w:p w14:paraId="25992E0B" w14:textId="77777777" w:rsidR="00C36B1F" w:rsidRPr="007E772E" w:rsidRDefault="00C36B1F" w:rsidP="00DD0207">
            <w:pPr>
              <w:spacing w:line="280" w:lineRule="exact"/>
              <w:jc w:val="left"/>
              <w:rPr>
                <w:rFonts w:cs="Meiryo UI"/>
                <w:szCs w:val="20"/>
              </w:rPr>
            </w:pPr>
            <w:r w:rsidRPr="007E772E">
              <w:rPr>
                <w:rFonts w:hint="eastAsia"/>
                <w:szCs w:val="20"/>
              </w:rPr>
              <w:t>・</w:t>
            </w:r>
            <w:r w:rsidRPr="007E772E">
              <w:rPr>
                <w:szCs w:val="20"/>
              </w:rPr>
              <w:t>Web/AP</w:t>
            </w:r>
            <w:r w:rsidRPr="007E772E">
              <w:rPr>
                <w:rFonts w:hint="eastAsia"/>
                <w:szCs w:val="20"/>
              </w:rPr>
              <w:t>サーバ</w:t>
            </w:r>
          </w:p>
        </w:tc>
      </w:tr>
      <w:tr w:rsidR="00C36B1F" w:rsidRPr="008740C6" w14:paraId="0E711792" w14:textId="77777777" w:rsidTr="00DD0207">
        <w:trPr>
          <w:cantSplit/>
          <w:trHeight w:val="480"/>
        </w:trPr>
        <w:tc>
          <w:tcPr>
            <w:tcW w:w="709" w:type="dxa"/>
            <w:vMerge/>
            <w:tcBorders>
              <w:top w:val="single" w:sz="4" w:space="0" w:color="auto"/>
              <w:left w:val="single" w:sz="4" w:space="0" w:color="auto"/>
              <w:bottom w:val="single" w:sz="4" w:space="0" w:color="auto"/>
              <w:right w:val="single" w:sz="4" w:space="0" w:color="auto"/>
            </w:tcBorders>
          </w:tcPr>
          <w:p w14:paraId="034432E7" w14:textId="77777777" w:rsidR="00C36B1F" w:rsidRPr="005541CE" w:rsidRDefault="00C36B1F" w:rsidP="00DD0207">
            <w:pPr>
              <w:spacing w:line="280" w:lineRule="exact"/>
              <w:jc w:val="left"/>
              <w:rPr>
                <w:rFonts w:cs="Meiryo UI"/>
                <w:szCs w:val="20"/>
              </w:rPr>
            </w:pPr>
          </w:p>
        </w:tc>
        <w:tc>
          <w:tcPr>
            <w:tcW w:w="1843" w:type="dxa"/>
            <w:tcBorders>
              <w:top w:val="single" w:sz="4" w:space="0" w:color="auto"/>
              <w:left w:val="single" w:sz="4" w:space="0" w:color="auto"/>
              <w:bottom w:val="single" w:sz="4" w:space="0" w:color="auto"/>
              <w:right w:val="single" w:sz="4" w:space="0" w:color="auto"/>
            </w:tcBorders>
          </w:tcPr>
          <w:p w14:paraId="6A617C24" w14:textId="77777777" w:rsidR="00C36B1F" w:rsidRPr="007E772E" w:rsidRDefault="00C36B1F" w:rsidP="00DD0207">
            <w:pPr>
              <w:spacing w:line="280" w:lineRule="exact"/>
              <w:jc w:val="left"/>
              <w:rPr>
                <w:rFonts w:cs="Meiryo UI"/>
                <w:szCs w:val="20"/>
              </w:rPr>
            </w:pPr>
            <w:r w:rsidRPr="007E772E">
              <w:rPr>
                <w:rFonts w:cs="Meiryo UI" w:hint="eastAsia"/>
                <w:szCs w:val="20"/>
              </w:rPr>
              <w:t>ディスクバックアップ</w:t>
            </w:r>
          </w:p>
        </w:tc>
        <w:tc>
          <w:tcPr>
            <w:tcW w:w="6379" w:type="dxa"/>
            <w:tcBorders>
              <w:top w:val="single" w:sz="4" w:space="0" w:color="auto"/>
              <w:left w:val="single" w:sz="4" w:space="0" w:color="auto"/>
              <w:bottom w:val="single" w:sz="4" w:space="0" w:color="auto"/>
              <w:right w:val="single" w:sz="4" w:space="0" w:color="auto"/>
            </w:tcBorders>
          </w:tcPr>
          <w:p w14:paraId="38E46D92" w14:textId="77777777" w:rsidR="00C36B1F" w:rsidRPr="007E772E" w:rsidRDefault="00C36B1F" w:rsidP="00DD0207">
            <w:pPr>
              <w:spacing w:line="280" w:lineRule="exact"/>
              <w:jc w:val="left"/>
              <w:rPr>
                <w:szCs w:val="20"/>
              </w:rPr>
            </w:pPr>
            <w:r w:rsidRPr="007E772E">
              <w:rPr>
                <w:rFonts w:hint="eastAsia"/>
                <w:szCs w:val="20"/>
              </w:rPr>
              <w:t>以下サーバに</w:t>
            </w:r>
            <w:r w:rsidRPr="007E772E">
              <w:rPr>
                <w:szCs w:val="20"/>
              </w:rPr>
              <w:t>EBSスナップショットを使用し、リストアを実施する。</w:t>
            </w:r>
          </w:p>
          <w:p w14:paraId="2E4C4844" w14:textId="77777777" w:rsidR="00372C70" w:rsidRPr="007E772E" w:rsidRDefault="00372C70" w:rsidP="00DD0207">
            <w:pPr>
              <w:spacing w:line="280" w:lineRule="exact"/>
              <w:jc w:val="left"/>
              <w:rPr>
                <w:szCs w:val="20"/>
              </w:rPr>
            </w:pPr>
            <w:r w:rsidRPr="005902D9">
              <w:rPr>
                <w:rFonts w:hint="eastAsia"/>
                <w:szCs w:val="20"/>
              </w:rPr>
              <w:t>・ファイル連携サーバ</w:t>
            </w:r>
          </w:p>
          <w:p w14:paraId="3F7D2475" w14:textId="77777777" w:rsidR="00C36B1F" w:rsidRPr="007E772E" w:rsidRDefault="00C36B1F" w:rsidP="00DD0207">
            <w:pPr>
              <w:spacing w:line="280" w:lineRule="exact"/>
              <w:jc w:val="left"/>
              <w:rPr>
                <w:szCs w:val="20"/>
              </w:rPr>
            </w:pPr>
            <w:r w:rsidRPr="007E772E">
              <w:rPr>
                <w:rFonts w:hint="eastAsia"/>
                <w:szCs w:val="20"/>
              </w:rPr>
              <w:t>・バッチサーバ</w:t>
            </w:r>
          </w:p>
          <w:p w14:paraId="3EEC687B" w14:textId="77777777" w:rsidR="00C36B1F" w:rsidRPr="007E772E" w:rsidRDefault="00C36B1F" w:rsidP="00DD0207">
            <w:pPr>
              <w:spacing w:line="280" w:lineRule="exact"/>
              <w:jc w:val="left"/>
              <w:rPr>
                <w:rFonts w:cs="Meiryo UI"/>
                <w:szCs w:val="20"/>
              </w:rPr>
            </w:pPr>
            <w:r w:rsidRPr="007E772E">
              <w:rPr>
                <w:rFonts w:hint="eastAsia"/>
                <w:szCs w:val="20"/>
              </w:rPr>
              <w:t>・</w:t>
            </w:r>
            <w:r w:rsidRPr="007E772E">
              <w:rPr>
                <w:szCs w:val="20"/>
              </w:rPr>
              <w:t>Web/AP</w:t>
            </w:r>
            <w:r w:rsidRPr="007E772E">
              <w:rPr>
                <w:rFonts w:hint="eastAsia"/>
                <w:szCs w:val="20"/>
              </w:rPr>
              <w:t>サーバ</w:t>
            </w:r>
          </w:p>
        </w:tc>
      </w:tr>
      <w:tr w:rsidR="00C36B1F" w:rsidRPr="008740C6" w14:paraId="1ACB3A44" w14:textId="77777777" w:rsidTr="00DD0207">
        <w:trPr>
          <w:cantSplit/>
          <w:trHeight w:val="480"/>
        </w:trPr>
        <w:tc>
          <w:tcPr>
            <w:tcW w:w="709" w:type="dxa"/>
            <w:vMerge/>
            <w:tcBorders>
              <w:top w:val="single" w:sz="4" w:space="0" w:color="auto"/>
              <w:left w:val="single" w:sz="4" w:space="0" w:color="auto"/>
              <w:bottom w:val="single" w:sz="4" w:space="0" w:color="auto"/>
              <w:right w:val="single" w:sz="4" w:space="0" w:color="auto"/>
            </w:tcBorders>
          </w:tcPr>
          <w:p w14:paraId="23A1EA32" w14:textId="77777777" w:rsidR="00C36B1F" w:rsidRPr="005541CE" w:rsidRDefault="00C36B1F" w:rsidP="00DD0207">
            <w:pPr>
              <w:spacing w:line="280" w:lineRule="exact"/>
              <w:jc w:val="left"/>
              <w:rPr>
                <w:rFonts w:cs="Meiryo UI"/>
                <w:szCs w:val="20"/>
              </w:rPr>
            </w:pPr>
          </w:p>
        </w:tc>
        <w:tc>
          <w:tcPr>
            <w:tcW w:w="1843" w:type="dxa"/>
            <w:tcBorders>
              <w:top w:val="single" w:sz="4" w:space="0" w:color="auto"/>
              <w:left w:val="single" w:sz="4" w:space="0" w:color="auto"/>
              <w:bottom w:val="single" w:sz="4" w:space="0" w:color="auto"/>
              <w:right w:val="single" w:sz="4" w:space="0" w:color="auto"/>
            </w:tcBorders>
          </w:tcPr>
          <w:p w14:paraId="15A255CF" w14:textId="77777777" w:rsidR="00C36B1F" w:rsidRPr="005541CE" w:rsidRDefault="00C36B1F" w:rsidP="00DD0207">
            <w:pPr>
              <w:spacing w:line="280" w:lineRule="exact"/>
              <w:jc w:val="left"/>
              <w:rPr>
                <w:rFonts w:cs="Meiryo UI"/>
                <w:szCs w:val="20"/>
              </w:rPr>
            </w:pPr>
            <w:r w:rsidRPr="005541CE">
              <w:rPr>
                <w:rFonts w:cs="Meiryo UI" w:hint="eastAsia"/>
                <w:szCs w:val="20"/>
              </w:rPr>
              <w:t>DBバックアップ</w:t>
            </w:r>
          </w:p>
          <w:p w14:paraId="0FC2B148" w14:textId="77777777" w:rsidR="00C36B1F" w:rsidRPr="005541CE" w:rsidRDefault="00C36B1F" w:rsidP="00DD0207">
            <w:pPr>
              <w:spacing w:line="280" w:lineRule="exact"/>
              <w:jc w:val="left"/>
              <w:rPr>
                <w:szCs w:val="20"/>
              </w:rPr>
            </w:pPr>
          </w:p>
        </w:tc>
        <w:tc>
          <w:tcPr>
            <w:tcW w:w="6379" w:type="dxa"/>
            <w:tcBorders>
              <w:top w:val="single" w:sz="4" w:space="0" w:color="auto"/>
              <w:left w:val="single" w:sz="4" w:space="0" w:color="auto"/>
              <w:bottom w:val="single" w:sz="4" w:space="0" w:color="auto"/>
              <w:right w:val="single" w:sz="4" w:space="0" w:color="auto"/>
            </w:tcBorders>
          </w:tcPr>
          <w:p w14:paraId="3B17CAC8" w14:textId="77777777" w:rsidR="00C36B1F" w:rsidRPr="005541CE" w:rsidRDefault="00C36B1F" w:rsidP="00DD0207">
            <w:pPr>
              <w:spacing w:line="280" w:lineRule="exact"/>
              <w:jc w:val="left"/>
              <w:rPr>
                <w:rFonts w:cs="Meiryo UI"/>
                <w:szCs w:val="20"/>
              </w:rPr>
            </w:pPr>
            <w:r w:rsidRPr="005541CE">
              <w:rPr>
                <w:rFonts w:hint="eastAsia"/>
                <w:szCs w:val="20"/>
              </w:rPr>
              <w:t>Auroraスナップショットからリストアを実施する。</w:t>
            </w:r>
          </w:p>
        </w:tc>
      </w:tr>
    </w:tbl>
    <w:p w14:paraId="018713DB" w14:textId="77777777" w:rsidR="003E66E0" w:rsidRDefault="003E66E0" w:rsidP="00C36B1F">
      <w:pPr>
        <w:ind w:leftChars="850" w:left="1700"/>
      </w:pPr>
    </w:p>
    <w:p w14:paraId="3611612C" w14:textId="77777777" w:rsidR="003038C5" w:rsidRPr="00BE040B" w:rsidRDefault="00A25EF2" w:rsidP="003115D5">
      <w:pPr>
        <w:pStyle w:val="4"/>
        <w:numPr>
          <w:ilvl w:val="3"/>
          <w:numId w:val="106"/>
        </w:numPr>
        <w:tabs>
          <w:tab w:val="left" w:pos="2268"/>
        </w:tabs>
        <w:rPr>
          <w:color w:val="000000" w:themeColor="text1"/>
        </w:rPr>
      </w:pPr>
      <w:r>
        <w:rPr>
          <w:rFonts w:hint="eastAsia"/>
          <w:color w:val="000000" w:themeColor="text1"/>
        </w:rPr>
        <w:t>アカウント</w:t>
      </w:r>
      <w:r w:rsidR="003038C5">
        <w:rPr>
          <w:rFonts w:hint="eastAsia"/>
          <w:color w:val="000000" w:themeColor="text1"/>
        </w:rPr>
        <w:t>運用</w:t>
      </w:r>
    </w:p>
    <w:p w14:paraId="53C999B2" w14:textId="77777777" w:rsidR="00183ED3" w:rsidRDefault="00183ED3" w:rsidP="00183ED3">
      <w:pPr>
        <w:ind w:leftChars="850" w:left="1700"/>
      </w:pPr>
      <w:r w:rsidRPr="00834C02">
        <w:rPr>
          <w:rFonts w:hint="eastAsia"/>
        </w:rPr>
        <w:t>営業・融資サポートシステム</w:t>
      </w:r>
      <w:r>
        <w:rPr>
          <w:rFonts w:hint="eastAsia"/>
        </w:rPr>
        <w:t>のアカウント運用は、</w:t>
      </w:r>
      <w:r w:rsidRPr="002B42B5">
        <w:rPr>
          <w:rFonts w:hint="eastAsia"/>
        </w:rPr>
        <w:t>クラウドサービスチェックリスト（</w:t>
      </w:r>
      <w:r w:rsidRPr="002B42B5">
        <w:t>SaaS編）の3．セキュリティ統制</w:t>
      </w:r>
      <w:r w:rsidRPr="002B42B5">
        <w:rPr>
          <w:rFonts w:hint="eastAsia"/>
        </w:rPr>
        <w:t>に則り以下の対応を行う</w:t>
      </w:r>
      <w:r>
        <w:rPr>
          <w:rFonts w:hint="eastAsia"/>
        </w:rPr>
        <w:t>。</w:t>
      </w:r>
    </w:p>
    <w:p w14:paraId="781A1641" w14:textId="77777777" w:rsidR="00183ED3" w:rsidRPr="00181045" w:rsidRDefault="00183ED3" w:rsidP="00183ED3">
      <w:pPr>
        <w:pStyle w:val="12"/>
      </w:pPr>
    </w:p>
    <w:tbl>
      <w:tblPr>
        <w:tblW w:w="8931" w:type="dxa"/>
        <w:tblInd w:w="1696" w:type="dxa"/>
        <w:tblLayout w:type="fixed"/>
        <w:tblLook w:val="04A0" w:firstRow="1" w:lastRow="0" w:firstColumn="1" w:lastColumn="0" w:noHBand="0" w:noVBand="1"/>
      </w:tblPr>
      <w:tblGrid>
        <w:gridCol w:w="1843"/>
        <w:gridCol w:w="7088"/>
      </w:tblGrid>
      <w:tr w:rsidR="00183ED3" w:rsidRPr="003F15B5" w14:paraId="64A19EED" w14:textId="77777777" w:rsidTr="00DD0207">
        <w:trPr>
          <w:trHeight w:val="63"/>
          <w:tblHeader/>
        </w:trPr>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D4BE97" w14:textId="77777777" w:rsidR="00183ED3" w:rsidRPr="003F15B5" w:rsidRDefault="00183ED3" w:rsidP="00DD0207">
            <w:pPr>
              <w:jc w:val="center"/>
              <w:rPr>
                <w:rFonts w:cs="Meiryo UI"/>
                <w:szCs w:val="20"/>
              </w:rPr>
            </w:pPr>
            <w:r w:rsidRPr="003F15B5">
              <w:rPr>
                <w:rFonts w:cs="Meiryo UI" w:hint="eastAsia"/>
                <w:szCs w:val="20"/>
              </w:rPr>
              <w:t>運用項目</w:t>
            </w:r>
          </w:p>
        </w:tc>
        <w:tc>
          <w:tcPr>
            <w:tcW w:w="708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A06DD0" w14:textId="77777777" w:rsidR="00183ED3" w:rsidRPr="003F15B5" w:rsidRDefault="00183ED3" w:rsidP="00DD0207">
            <w:pPr>
              <w:jc w:val="center"/>
              <w:rPr>
                <w:rFonts w:cs="Meiryo UI"/>
                <w:szCs w:val="20"/>
              </w:rPr>
            </w:pPr>
            <w:r w:rsidRPr="003F15B5">
              <w:rPr>
                <w:rFonts w:cs="Meiryo UI" w:hint="eastAsia"/>
                <w:szCs w:val="20"/>
              </w:rPr>
              <w:t>内容</w:t>
            </w:r>
          </w:p>
        </w:tc>
      </w:tr>
      <w:tr w:rsidR="00183ED3" w:rsidRPr="009517C8" w14:paraId="25C7F55F" w14:textId="77777777" w:rsidTr="00DD0207">
        <w:trPr>
          <w:cantSplit/>
          <w:trHeight w:val="555"/>
        </w:trPr>
        <w:tc>
          <w:tcPr>
            <w:tcW w:w="1843" w:type="dxa"/>
            <w:tcBorders>
              <w:top w:val="single" w:sz="4" w:space="0" w:color="auto"/>
              <w:left w:val="single" w:sz="4" w:space="0" w:color="auto"/>
              <w:bottom w:val="single" w:sz="4" w:space="0" w:color="auto"/>
              <w:right w:val="single" w:sz="4" w:space="0" w:color="auto"/>
            </w:tcBorders>
            <w:shd w:val="clear" w:color="auto" w:fill="auto"/>
          </w:tcPr>
          <w:p w14:paraId="275AC630" w14:textId="77777777" w:rsidR="00183ED3" w:rsidRPr="001B31B8" w:rsidRDefault="00183ED3" w:rsidP="00DD0207">
            <w:pPr>
              <w:spacing w:line="280" w:lineRule="exact"/>
              <w:jc w:val="left"/>
              <w:rPr>
                <w:rFonts w:cs="Meiryo UI"/>
                <w:szCs w:val="20"/>
              </w:rPr>
            </w:pPr>
            <w:r w:rsidRPr="001B31B8">
              <w:rPr>
                <w:rFonts w:cs="Meiryo UI" w:hint="eastAsia"/>
                <w:szCs w:val="20"/>
              </w:rPr>
              <w:t>定期パスワード変更</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6071DBFA" w14:textId="77777777" w:rsidR="00183ED3" w:rsidRPr="001B31B8" w:rsidRDefault="00183ED3" w:rsidP="00DD0207">
            <w:pPr>
              <w:spacing w:line="280" w:lineRule="exact"/>
              <w:jc w:val="left"/>
              <w:rPr>
                <w:rFonts w:cs="Meiryo UI"/>
                <w:szCs w:val="20"/>
              </w:rPr>
            </w:pPr>
            <w:r>
              <w:rPr>
                <w:rFonts w:cs="Meiryo UI" w:hint="eastAsia"/>
                <w:szCs w:val="20"/>
              </w:rPr>
              <w:t>・</w:t>
            </w:r>
            <w:r w:rsidRPr="001B31B8">
              <w:rPr>
                <w:rFonts w:cs="Meiryo UI" w:hint="eastAsia"/>
                <w:szCs w:val="20"/>
              </w:rPr>
              <w:t>OSアカウント、IAM/ミドルウェア</w:t>
            </w:r>
          </w:p>
          <w:p w14:paraId="0B10FD09" w14:textId="77777777" w:rsidR="00183ED3" w:rsidRPr="001B31B8" w:rsidRDefault="00183ED3" w:rsidP="00DD0207">
            <w:pPr>
              <w:spacing w:line="280" w:lineRule="exact"/>
              <w:ind w:leftChars="100" w:left="200"/>
              <w:jc w:val="left"/>
              <w:rPr>
                <w:rFonts w:cs="Meiryo UI"/>
                <w:szCs w:val="20"/>
              </w:rPr>
            </w:pPr>
            <w:r w:rsidRPr="001B31B8">
              <w:rPr>
                <w:rFonts w:cs="Meiryo UI" w:hint="eastAsia"/>
                <w:szCs w:val="20"/>
              </w:rPr>
              <w:t>定期パスワード変更</w:t>
            </w:r>
            <w:r>
              <w:rPr>
                <w:rFonts w:cs="Meiryo UI" w:hint="eastAsia"/>
                <w:szCs w:val="20"/>
              </w:rPr>
              <w:t>※</w:t>
            </w:r>
            <w:r w:rsidRPr="001B31B8">
              <w:rPr>
                <w:rFonts w:cs="Meiryo UI" w:hint="eastAsia"/>
                <w:szCs w:val="20"/>
              </w:rPr>
              <w:t>については、「別紙</w:t>
            </w:r>
            <w:r w:rsidRPr="001B31B8">
              <w:rPr>
                <w:rFonts w:cs="Meiryo UI"/>
                <w:szCs w:val="20"/>
              </w:rPr>
              <w:t>_機器アカウント種別一覧」</w:t>
            </w:r>
            <w:r w:rsidRPr="001B31B8">
              <w:rPr>
                <w:rFonts w:cs="Meiryo UI" w:hint="eastAsia"/>
                <w:szCs w:val="20"/>
              </w:rPr>
              <w:t>に則り対応を行う。</w:t>
            </w:r>
          </w:p>
        </w:tc>
      </w:tr>
      <w:tr w:rsidR="00183ED3" w:rsidRPr="009517C8" w14:paraId="4AAFAACA" w14:textId="77777777" w:rsidTr="00DD0207">
        <w:trPr>
          <w:cantSplit/>
          <w:trHeight w:val="555"/>
        </w:trPr>
        <w:tc>
          <w:tcPr>
            <w:tcW w:w="1843" w:type="dxa"/>
            <w:tcBorders>
              <w:top w:val="single" w:sz="4" w:space="0" w:color="auto"/>
              <w:left w:val="single" w:sz="4" w:space="0" w:color="auto"/>
              <w:bottom w:val="single" w:sz="4" w:space="0" w:color="auto"/>
              <w:right w:val="single" w:sz="4" w:space="0" w:color="auto"/>
            </w:tcBorders>
            <w:shd w:val="clear" w:color="auto" w:fill="auto"/>
          </w:tcPr>
          <w:p w14:paraId="031D12B6" w14:textId="77777777" w:rsidR="00183ED3" w:rsidRPr="001B31B8" w:rsidRDefault="00183ED3" w:rsidP="00DD0207">
            <w:pPr>
              <w:spacing w:line="280" w:lineRule="exact"/>
              <w:jc w:val="left"/>
              <w:rPr>
                <w:rFonts w:cs="Meiryo UI"/>
                <w:szCs w:val="20"/>
              </w:rPr>
            </w:pPr>
            <w:r w:rsidRPr="001B31B8">
              <w:rPr>
                <w:rFonts w:cs="Meiryo UI" w:hint="eastAsia"/>
                <w:szCs w:val="20"/>
              </w:rPr>
              <w:t>ID</w:t>
            </w:r>
            <w:r w:rsidRPr="001B31B8">
              <w:rPr>
                <w:rFonts w:cs="Meiryo UI"/>
                <w:szCs w:val="20"/>
              </w:rPr>
              <w:t>/</w:t>
            </w:r>
            <w:r w:rsidRPr="001B31B8">
              <w:rPr>
                <w:rFonts w:cs="Meiryo UI" w:hint="eastAsia"/>
                <w:szCs w:val="20"/>
              </w:rPr>
              <w:t>パスワード管理</w:t>
            </w:r>
          </w:p>
          <w:p w14:paraId="0D637164" w14:textId="77777777" w:rsidR="00183ED3" w:rsidRPr="001B31B8" w:rsidRDefault="00183ED3" w:rsidP="00DD0207">
            <w:pPr>
              <w:spacing w:line="280" w:lineRule="exact"/>
              <w:jc w:val="left"/>
              <w:rPr>
                <w:rFonts w:cs="Meiryo UI"/>
                <w:szCs w:val="20"/>
              </w:rPr>
            </w:pP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3B01AF52" w14:textId="77777777" w:rsidR="00183ED3" w:rsidRPr="001B31B8" w:rsidRDefault="00183ED3" w:rsidP="00DD0207">
            <w:pPr>
              <w:spacing w:line="280" w:lineRule="exact"/>
              <w:jc w:val="left"/>
              <w:rPr>
                <w:szCs w:val="20"/>
              </w:rPr>
            </w:pPr>
            <w:r w:rsidRPr="001B31B8">
              <w:rPr>
                <w:rFonts w:cs="Meiryo UI" w:hint="eastAsia"/>
                <w:szCs w:val="20"/>
              </w:rPr>
              <w:t>IAMユーザ/OSアカウント/ミドルウェアのID、パスワードは、「別紙</w:t>
            </w:r>
            <w:r w:rsidRPr="001B31B8">
              <w:rPr>
                <w:rFonts w:cs="Meiryo UI"/>
                <w:szCs w:val="20"/>
              </w:rPr>
              <w:t>_機器アカウント種別一覧」</w:t>
            </w:r>
            <w:r w:rsidRPr="001B31B8">
              <w:rPr>
                <w:rFonts w:cs="Meiryo UI" w:hint="eastAsia"/>
                <w:szCs w:val="20"/>
              </w:rPr>
              <w:t>にて管理を実施する。なお、詳細については、</w:t>
            </w:r>
            <w:r w:rsidRPr="001B31B8">
              <w:rPr>
                <w:rFonts w:cs="Meiryo UI"/>
                <w:szCs w:val="20"/>
              </w:rPr>
              <w:t>6.3.4.2不正なユーザからのアクセスを制限</w:t>
            </w:r>
            <w:r w:rsidRPr="001B31B8">
              <w:rPr>
                <w:rFonts w:cs="Meiryo UI" w:hint="eastAsia"/>
                <w:szCs w:val="20"/>
              </w:rPr>
              <w:t>を参照のこと。</w:t>
            </w:r>
          </w:p>
        </w:tc>
      </w:tr>
    </w:tbl>
    <w:p w14:paraId="5037E498" w14:textId="77777777" w:rsidR="00183ED3" w:rsidRDefault="00183ED3" w:rsidP="00183ED3">
      <w:pPr>
        <w:ind w:leftChars="850" w:left="1700"/>
      </w:pPr>
      <w:r>
        <w:rPr>
          <w:rFonts w:hint="eastAsia"/>
        </w:rPr>
        <w:t>※特権ID管理下におかれたOSユーザについては、自動でパスワード更新されるため、変更管理の対象外とする。</w:t>
      </w:r>
    </w:p>
    <w:p w14:paraId="0B497390" w14:textId="77777777" w:rsidR="00E94F74" w:rsidRPr="00183ED3" w:rsidRDefault="00E94F74" w:rsidP="00BE1947"/>
    <w:p w14:paraId="1BE314B6" w14:textId="77777777" w:rsidR="00183ED3" w:rsidRPr="00BE040B" w:rsidRDefault="00606E7F" w:rsidP="003115D5">
      <w:pPr>
        <w:pStyle w:val="4"/>
        <w:numPr>
          <w:ilvl w:val="3"/>
          <w:numId w:val="106"/>
        </w:numPr>
        <w:tabs>
          <w:tab w:val="left" w:pos="2268"/>
        </w:tabs>
        <w:rPr>
          <w:color w:val="000000" w:themeColor="text1"/>
        </w:rPr>
      </w:pPr>
      <w:r>
        <w:rPr>
          <w:rFonts w:hint="eastAsia"/>
          <w:color w:val="000000" w:themeColor="text1"/>
        </w:rPr>
        <w:t>セキュリティ</w:t>
      </w:r>
      <w:r w:rsidR="00183ED3">
        <w:rPr>
          <w:rFonts w:hint="eastAsia"/>
          <w:color w:val="000000" w:themeColor="text1"/>
        </w:rPr>
        <w:t>運用</w:t>
      </w:r>
    </w:p>
    <w:p w14:paraId="719E42D6" w14:textId="77777777" w:rsidR="00544616" w:rsidRDefault="00544616" w:rsidP="00544616">
      <w:pPr>
        <w:ind w:leftChars="850" w:left="1700"/>
      </w:pPr>
      <w:r w:rsidRPr="00834C02">
        <w:rPr>
          <w:rFonts w:hint="eastAsia"/>
        </w:rPr>
        <w:t>営業・融資サポートシステム</w:t>
      </w:r>
      <w:r>
        <w:rPr>
          <w:rFonts w:hint="eastAsia"/>
        </w:rPr>
        <w:t>のセキュリティ運用として以下の対応を行う。なお、セキュリティの方針については、6セキュリティ対策を参照のこと。</w:t>
      </w:r>
    </w:p>
    <w:tbl>
      <w:tblPr>
        <w:tblW w:w="8931" w:type="dxa"/>
        <w:tblInd w:w="1696" w:type="dxa"/>
        <w:tblLayout w:type="fixed"/>
        <w:tblLook w:val="04A0" w:firstRow="1" w:lastRow="0" w:firstColumn="1" w:lastColumn="0" w:noHBand="0" w:noVBand="1"/>
      </w:tblPr>
      <w:tblGrid>
        <w:gridCol w:w="1843"/>
        <w:gridCol w:w="7088"/>
      </w:tblGrid>
      <w:tr w:rsidR="00544616" w:rsidRPr="003F15B5" w14:paraId="79891DC2" w14:textId="77777777" w:rsidTr="00DD0207">
        <w:trPr>
          <w:trHeight w:val="63"/>
          <w:tblHeader/>
        </w:trPr>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F76F8D6" w14:textId="77777777" w:rsidR="00544616" w:rsidRPr="003F15B5" w:rsidRDefault="00544616" w:rsidP="00DD0207">
            <w:pPr>
              <w:jc w:val="center"/>
              <w:rPr>
                <w:rFonts w:cs="Meiryo UI"/>
                <w:szCs w:val="20"/>
              </w:rPr>
            </w:pPr>
            <w:r>
              <w:rPr>
                <w:rFonts w:cs="Meiryo UI" w:hint="eastAsia"/>
                <w:szCs w:val="20"/>
              </w:rPr>
              <w:t>セキュリティ運用</w:t>
            </w:r>
          </w:p>
        </w:tc>
        <w:tc>
          <w:tcPr>
            <w:tcW w:w="708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351590" w14:textId="77777777" w:rsidR="00544616" w:rsidRPr="003F15B5" w:rsidRDefault="00544616" w:rsidP="00DD0207">
            <w:pPr>
              <w:jc w:val="center"/>
              <w:rPr>
                <w:rFonts w:cs="Meiryo UI"/>
                <w:szCs w:val="20"/>
              </w:rPr>
            </w:pPr>
            <w:r w:rsidRPr="003F15B5">
              <w:rPr>
                <w:rFonts w:cs="Meiryo UI" w:hint="eastAsia"/>
                <w:szCs w:val="20"/>
              </w:rPr>
              <w:t>内容</w:t>
            </w:r>
          </w:p>
        </w:tc>
      </w:tr>
      <w:tr w:rsidR="00544616" w:rsidRPr="009517C8" w14:paraId="201575CA" w14:textId="77777777" w:rsidTr="00DD0207">
        <w:trPr>
          <w:cantSplit/>
          <w:trHeight w:val="555"/>
        </w:trPr>
        <w:tc>
          <w:tcPr>
            <w:tcW w:w="1843" w:type="dxa"/>
            <w:tcBorders>
              <w:top w:val="single" w:sz="4" w:space="0" w:color="auto"/>
              <w:left w:val="single" w:sz="4" w:space="0" w:color="auto"/>
              <w:bottom w:val="single" w:sz="4" w:space="0" w:color="auto"/>
              <w:right w:val="single" w:sz="4" w:space="0" w:color="auto"/>
            </w:tcBorders>
            <w:shd w:val="clear" w:color="auto" w:fill="auto"/>
          </w:tcPr>
          <w:p w14:paraId="1C47A3C6" w14:textId="77777777" w:rsidR="00544616" w:rsidRPr="001B31B8" w:rsidRDefault="00544616" w:rsidP="00DD0207">
            <w:pPr>
              <w:spacing w:line="280" w:lineRule="exact"/>
              <w:jc w:val="left"/>
              <w:rPr>
                <w:rFonts w:cs="Meiryo UI"/>
                <w:szCs w:val="20"/>
              </w:rPr>
            </w:pPr>
            <w:r w:rsidRPr="001B31B8">
              <w:rPr>
                <w:rFonts w:cs="Meiryo UI" w:hint="eastAsia"/>
                <w:szCs w:val="20"/>
              </w:rPr>
              <w:t>アクセス制御の適用</w:t>
            </w:r>
          </w:p>
          <w:p w14:paraId="0362A5FF" w14:textId="77777777" w:rsidR="00544616" w:rsidRPr="001B31B8" w:rsidRDefault="00544616" w:rsidP="00DD0207">
            <w:pPr>
              <w:spacing w:line="280" w:lineRule="exact"/>
              <w:jc w:val="left"/>
              <w:rPr>
                <w:rFonts w:cs="Meiryo UI"/>
                <w:szCs w:val="20"/>
              </w:rPr>
            </w:pP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7A86CA8D" w14:textId="77777777" w:rsidR="00544616" w:rsidRPr="001B31B8" w:rsidRDefault="00544616" w:rsidP="00DD0207">
            <w:pPr>
              <w:spacing w:line="280" w:lineRule="exact"/>
              <w:jc w:val="left"/>
              <w:rPr>
                <w:rFonts w:cs="Meiryo UI"/>
                <w:szCs w:val="20"/>
              </w:rPr>
            </w:pPr>
            <w:r>
              <w:rPr>
                <w:rFonts w:cs="Meiryo UI" w:hint="eastAsia"/>
                <w:szCs w:val="20"/>
              </w:rPr>
              <w:t>セキュリティ対策として</w:t>
            </w:r>
            <w:r w:rsidRPr="008E1209">
              <w:rPr>
                <w:rFonts w:hint="eastAsia"/>
              </w:rPr>
              <w:t>Security</w:t>
            </w:r>
            <w:r>
              <w:t xml:space="preserve"> </w:t>
            </w:r>
            <w:r w:rsidRPr="008E1209">
              <w:rPr>
                <w:rFonts w:hint="eastAsia"/>
              </w:rPr>
              <w:t>Group</w:t>
            </w:r>
            <w:r>
              <w:rPr>
                <w:rFonts w:cs="Meiryo UI" w:hint="eastAsia"/>
                <w:szCs w:val="20"/>
              </w:rPr>
              <w:t>で</w:t>
            </w:r>
            <w:r w:rsidRPr="001B31B8">
              <w:rPr>
                <w:rFonts w:cs="Meiryo UI" w:hint="eastAsia"/>
                <w:szCs w:val="20"/>
              </w:rPr>
              <w:t>アクセス制御（</w:t>
            </w:r>
            <w:r>
              <w:rPr>
                <w:rFonts w:cs="Meiryo UI" w:hint="eastAsia"/>
                <w:szCs w:val="20"/>
              </w:rPr>
              <w:t>EC2、</w:t>
            </w:r>
            <w:r w:rsidRPr="001B31B8">
              <w:rPr>
                <w:rFonts w:cs="Meiryo UI"/>
                <w:szCs w:val="20"/>
              </w:rPr>
              <w:t>ALBなど）</w:t>
            </w:r>
            <w:r w:rsidRPr="001B31B8">
              <w:rPr>
                <w:rFonts w:cs="Meiryo UI" w:hint="eastAsia"/>
                <w:szCs w:val="20"/>
              </w:rPr>
              <w:t>されているため、必要に応じて</w:t>
            </w:r>
            <w:r>
              <w:rPr>
                <w:rFonts w:cs="Meiryo UI" w:hint="eastAsia"/>
                <w:szCs w:val="20"/>
              </w:rPr>
              <w:t>通信許可/拒否の設定を実施する。</w:t>
            </w:r>
            <w:r w:rsidRPr="001B31B8">
              <w:rPr>
                <w:rFonts w:cs="Meiryo UI" w:hint="eastAsia"/>
                <w:szCs w:val="20"/>
              </w:rPr>
              <w:t>なお、アクセス制御の情報は、</w:t>
            </w:r>
            <w:r w:rsidRPr="009D7749">
              <w:rPr>
                <w:rFonts w:hint="eastAsia"/>
              </w:rPr>
              <w:t>「</w:t>
            </w:r>
            <w:r w:rsidRPr="00307AA8">
              <w:rPr>
                <w:rFonts w:hint="eastAsia"/>
              </w:rPr>
              <w:t>別紙</w:t>
            </w:r>
            <w:r w:rsidRPr="00307AA8">
              <w:t>_営業・融資サポートシステム_通信要件一覧</w:t>
            </w:r>
            <w:r w:rsidRPr="00812BFE">
              <w:t>.xlsx</w:t>
            </w:r>
            <w:r>
              <w:rPr>
                <w:rFonts w:hint="eastAsia"/>
              </w:rPr>
              <w:t>」</w:t>
            </w:r>
            <w:r w:rsidRPr="001B31B8">
              <w:rPr>
                <w:rFonts w:cs="Meiryo UI" w:hint="eastAsia"/>
                <w:szCs w:val="20"/>
              </w:rPr>
              <w:t>で管理する。</w:t>
            </w:r>
          </w:p>
        </w:tc>
      </w:tr>
      <w:tr w:rsidR="00544616" w:rsidRPr="009517C8" w14:paraId="22D8A8BC" w14:textId="77777777" w:rsidTr="00DD0207">
        <w:trPr>
          <w:cantSplit/>
          <w:trHeight w:val="555"/>
        </w:trPr>
        <w:tc>
          <w:tcPr>
            <w:tcW w:w="1843" w:type="dxa"/>
            <w:tcBorders>
              <w:top w:val="single" w:sz="4" w:space="0" w:color="auto"/>
              <w:left w:val="single" w:sz="4" w:space="0" w:color="auto"/>
              <w:bottom w:val="single" w:sz="4" w:space="0" w:color="auto"/>
              <w:right w:val="single" w:sz="4" w:space="0" w:color="auto"/>
            </w:tcBorders>
            <w:shd w:val="clear" w:color="auto" w:fill="auto"/>
          </w:tcPr>
          <w:p w14:paraId="725495E1" w14:textId="77777777" w:rsidR="00544616" w:rsidRPr="001B31B8" w:rsidRDefault="00544616" w:rsidP="00DD0207">
            <w:pPr>
              <w:spacing w:line="280" w:lineRule="exact"/>
              <w:jc w:val="left"/>
              <w:rPr>
                <w:rFonts w:cs="Meiryo UI"/>
                <w:szCs w:val="20"/>
              </w:rPr>
            </w:pPr>
            <w:r w:rsidRPr="001B31B8">
              <w:rPr>
                <w:rFonts w:cs="Meiryo UI"/>
                <w:szCs w:val="20"/>
              </w:rPr>
              <w:t>更新プログラム適用</w:t>
            </w:r>
          </w:p>
          <w:p w14:paraId="3206CE3A" w14:textId="77777777" w:rsidR="00544616" w:rsidRPr="001B31B8" w:rsidRDefault="00544616" w:rsidP="00DD0207">
            <w:pPr>
              <w:spacing w:line="280" w:lineRule="exact"/>
              <w:jc w:val="left"/>
              <w:rPr>
                <w:rFonts w:cs="Meiryo UI"/>
                <w:szCs w:val="20"/>
              </w:rPr>
            </w:pP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4A2259B7" w14:textId="77777777" w:rsidR="00544616" w:rsidRPr="001B31B8" w:rsidRDefault="00544616" w:rsidP="00DD0207">
            <w:pPr>
              <w:spacing w:line="280" w:lineRule="exact"/>
              <w:jc w:val="left"/>
              <w:rPr>
                <w:szCs w:val="20"/>
              </w:rPr>
            </w:pPr>
            <w:r w:rsidRPr="001B31B8">
              <w:rPr>
                <w:rFonts w:cs="Meiryo UI" w:hint="eastAsia"/>
                <w:szCs w:val="20"/>
              </w:rPr>
              <w:t>セキュリティ対策としてOS、ミドルウェア、Auroraの最新のパッチを適用する。定期的にパッチリリース情報を収集し、月次定例会で報告後に適用する。適用作業について承認された場合、</w:t>
            </w:r>
            <w:r w:rsidRPr="001B31B8">
              <w:rPr>
                <w:rFonts w:hint="eastAsia"/>
                <w:szCs w:val="20"/>
              </w:rPr>
              <w:t>計画停止の調整、必要な各種申請などを行い、報告した最新の対象パッチを適用する。セキュリティインシデントが発生した際は随時対応する。</w:t>
            </w:r>
          </w:p>
        </w:tc>
      </w:tr>
      <w:tr w:rsidR="00544616" w:rsidRPr="009517C8" w14:paraId="1F5FB1B2" w14:textId="77777777" w:rsidTr="00DD0207">
        <w:trPr>
          <w:cantSplit/>
          <w:trHeight w:val="555"/>
        </w:trPr>
        <w:tc>
          <w:tcPr>
            <w:tcW w:w="1843" w:type="dxa"/>
            <w:tcBorders>
              <w:top w:val="single" w:sz="4" w:space="0" w:color="auto"/>
              <w:left w:val="single" w:sz="4" w:space="0" w:color="auto"/>
              <w:bottom w:val="single" w:sz="4" w:space="0" w:color="auto"/>
              <w:right w:val="single" w:sz="4" w:space="0" w:color="auto"/>
            </w:tcBorders>
            <w:shd w:val="clear" w:color="auto" w:fill="auto"/>
          </w:tcPr>
          <w:p w14:paraId="6CCDF34F" w14:textId="77777777" w:rsidR="00544616" w:rsidRPr="001B31B8" w:rsidRDefault="00544616" w:rsidP="00DD0207">
            <w:pPr>
              <w:spacing w:line="280" w:lineRule="exact"/>
              <w:jc w:val="left"/>
              <w:rPr>
                <w:rFonts w:cs="Meiryo UI"/>
                <w:szCs w:val="20"/>
              </w:rPr>
            </w:pPr>
            <w:r w:rsidRPr="001B31B8">
              <w:rPr>
                <w:rFonts w:cs="Meiryo UI" w:hint="eastAsia"/>
                <w:szCs w:val="20"/>
              </w:rPr>
              <w:t>ウィルスパターン・エンジン更新運用</w:t>
            </w:r>
          </w:p>
          <w:p w14:paraId="33FC14B0" w14:textId="77777777" w:rsidR="00544616" w:rsidRPr="001B31B8" w:rsidRDefault="00544616" w:rsidP="00DD0207">
            <w:pPr>
              <w:spacing w:line="280" w:lineRule="exact"/>
              <w:jc w:val="left"/>
              <w:rPr>
                <w:rFonts w:cs="Meiryo UI"/>
                <w:szCs w:val="20"/>
              </w:rPr>
            </w:pP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68B2687F" w14:textId="77777777" w:rsidR="00544616" w:rsidRPr="001B31B8" w:rsidRDefault="00544616" w:rsidP="00DD0207">
            <w:pPr>
              <w:spacing w:line="280" w:lineRule="exact"/>
              <w:jc w:val="left"/>
              <w:rPr>
                <w:szCs w:val="20"/>
              </w:rPr>
            </w:pPr>
            <w:r w:rsidRPr="001B31B8">
              <w:rPr>
                <w:rFonts w:hint="eastAsia"/>
                <w:szCs w:val="20"/>
              </w:rPr>
              <w:t>ウィルス対策でSEPを使用する。SEP</w:t>
            </w:r>
            <w:r w:rsidRPr="001B31B8">
              <w:rPr>
                <w:szCs w:val="20"/>
              </w:rPr>
              <w:t>の設定でクライアント側が</w:t>
            </w:r>
            <w:r w:rsidRPr="001B31B8">
              <w:rPr>
                <w:rFonts w:hint="eastAsia"/>
                <w:szCs w:val="20"/>
              </w:rPr>
              <w:t>ウィルス対策サーバへ随時</w:t>
            </w:r>
            <w:r>
              <w:rPr>
                <w:rFonts w:hint="eastAsia"/>
                <w:szCs w:val="20"/>
              </w:rPr>
              <w:t>ウィルスパターンファイル</w:t>
            </w:r>
            <w:r w:rsidRPr="001B31B8">
              <w:rPr>
                <w:rFonts w:hint="eastAsia"/>
                <w:szCs w:val="20"/>
              </w:rPr>
              <w:t>をチェックし、差分があれば取得自動で</w:t>
            </w:r>
            <w:r w:rsidRPr="001B31B8">
              <w:rPr>
                <w:szCs w:val="20"/>
              </w:rPr>
              <w:t>取得する。</w:t>
            </w:r>
            <w:r w:rsidRPr="001B31B8">
              <w:rPr>
                <w:rFonts w:hint="eastAsia"/>
                <w:szCs w:val="20"/>
              </w:rPr>
              <w:t>なお、バッチサーバ、Web</w:t>
            </w:r>
            <w:r w:rsidRPr="001B31B8">
              <w:rPr>
                <w:szCs w:val="20"/>
              </w:rPr>
              <w:t>/AP</w:t>
            </w:r>
            <w:r w:rsidRPr="001B31B8">
              <w:rPr>
                <w:rFonts w:hint="eastAsia"/>
                <w:szCs w:val="20"/>
              </w:rPr>
              <w:t>サーバにてウィルスパターン・エンジンの更新時間についてはクライアント側で制御できない。</w:t>
            </w:r>
          </w:p>
        </w:tc>
      </w:tr>
      <w:tr w:rsidR="00544616" w:rsidRPr="009517C8" w14:paraId="5499225E" w14:textId="77777777" w:rsidTr="00DD0207">
        <w:trPr>
          <w:cantSplit/>
          <w:trHeight w:val="555"/>
        </w:trPr>
        <w:tc>
          <w:tcPr>
            <w:tcW w:w="1843" w:type="dxa"/>
            <w:tcBorders>
              <w:top w:val="single" w:sz="4" w:space="0" w:color="auto"/>
              <w:left w:val="single" w:sz="4" w:space="0" w:color="auto"/>
              <w:bottom w:val="single" w:sz="4" w:space="0" w:color="auto"/>
              <w:right w:val="single" w:sz="4" w:space="0" w:color="auto"/>
            </w:tcBorders>
            <w:shd w:val="clear" w:color="auto" w:fill="auto"/>
          </w:tcPr>
          <w:p w14:paraId="3530C02C" w14:textId="77777777" w:rsidR="00544616" w:rsidRPr="001B31B8" w:rsidRDefault="00544616" w:rsidP="00DD0207">
            <w:pPr>
              <w:spacing w:line="280" w:lineRule="exact"/>
              <w:jc w:val="left"/>
              <w:rPr>
                <w:rFonts w:cs="Meiryo UI"/>
                <w:szCs w:val="20"/>
              </w:rPr>
            </w:pPr>
            <w:r>
              <w:rPr>
                <w:rFonts w:cs="Meiryo UI" w:hint="eastAsia"/>
                <w:szCs w:val="20"/>
              </w:rPr>
              <w:lastRenderedPageBreak/>
              <w:t>ウィルススキャン運用</w:t>
            </w:r>
          </w:p>
        </w:tc>
        <w:tc>
          <w:tcPr>
            <w:tcW w:w="7088" w:type="dxa"/>
            <w:tcBorders>
              <w:top w:val="single" w:sz="4" w:space="0" w:color="auto"/>
              <w:left w:val="single" w:sz="4" w:space="0" w:color="auto"/>
              <w:bottom w:val="single" w:sz="4" w:space="0" w:color="auto"/>
              <w:right w:val="single" w:sz="4" w:space="0" w:color="auto"/>
            </w:tcBorders>
            <w:shd w:val="clear" w:color="auto" w:fill="auto"/>
          </w:tcPr>
          <w:p w14:paraId="2A492EE7" w14:textId="77777777" w:rsidR="00544616" w:rsidRPr="001B31B8" w:rsidRDefault="00D4426C" w:rsidP="00DD0207">
            <w:pPr>
              <w:spacing w:line="280" w:lineRule="exact"/>
              <w:jc w:val="left"/>
              <w:rPr>
                <w:szCs w:val="20"/>
              </w:rPr>
            </w:pPr>
            <w:r>
              <w:rPr>
                <w:rFonts w:hint="eastAsia"/>
                <w:kern w:val="0"/>
                <w:szCs w:val="20"/>
              </w:rPr>
              <w:t>ウィルススキャン実行については完全スキャンを前提とし、一律毎週土曜日の21時にSEPの定時スキャン設定によって実行する。また、リリースファイルなど手動でファイル配置を行う場合は、該当ファイルに対して手動による任意スキャンを行うものとする。</w:t>
            </w:r>
          </w:p>
        </w:tc>
      </w:tr>
    </w:tbl>
    <w:p w14:paraId="11C850CF" w14:textId="77777777" w:rsidR="00AF55EA" w:rsidRDefault="00AF55EA">
      <w:pPr>
        <w:widowControl/>
        <w:jc w:val="left"/>
      </w:pPr>
    </w:p>
    <w:p w14:paraId="4CD0D4D0" w14:textId="77777777" w:rsidR="00F127F4" w:rsidRPr="00BE040B" w:rsidRDefault="00F127F4" w:rsidP="003115D5">
      <w:pPr>
        <w:pStyle w:val="4"/>
        <w:numPr>
          <w:ilvl w:val="3"/>
          <w:numId w:val="106"/>
        </w:numPr>
        <w:tabs>
          <w:tab w:val="left" w:pos="2268"/>
        </w:tabs>
        <w:rPr>
          <w:color w:val="000000" w:themeColor="text1"/>
        </w:rPr>
      </w:pPr>
      <w:r>
        <w:rPr>
          <w:rFonts w:hint="eastAsia"/>
          <w:color w:val="000000" w:themeColor="text1"/>
        </w:rPr>
        <w:t>メンテナンス運用</w:t>
      </w:r>
    </w:p>
    <w:p w14:paraId="02811193" w14:textId="77777777" w:rsidR="008E3926" w:rsidRDefault="008E3926" w:rsidP="008E3926">
      <w:pPr>
        <w:ind w:leftChars="850" w:left="1700"/>
      </w:pPr>
      <w:r w:rsidRPr="00834C02">
        <w:rPr>
          <w:rFonts w:hint="eastAsia"/>
        </w:rPr>
        <w:t>営業・融資サポートシステム</w:t>
      </w:r>
      <w:r>
        <w:rPr>
          <w:rFonts w:hint="eastAsia"/>
        </w:rPr>
        <w:t>のメンテナンス運用の項目について、以下に記載する。</w:t>
      </w:r>
    </w:p>
    <w:p w14:paraId="2C8BD7FF" w14:textId="77777777" w:rsidR="003038C5" w:rsidRDefault="003038C5" w:rsidP="00BE1947"/>
    <w:p w14:paraId="0BEA0FD5" w14:textId="77777777" w:rsidR="008E3926" w:rsidRPr="003E3F30" w:rsidRDefault="004F09F6">
      <w:pPr>
        <w:pStyle w:val="50"/>
      </w:pPr>
      <w:r>
        <w:rPr>
          <w:rFonts w:hint="eastAsia"/>
        </w:rPr>
        <w:t>DBメンテナンス運用</w:t>
      </w:r>
    </w:p>
    <w:p w14:paraId="2D6E1FB8" w14:textId="77777777" w:rsidR="0028553C" w:rsidRDefault="0028553C" w:rsidP="0028553C">
      <w:pPr>
        <w:ind w:left="1560" w:firstLineChars="150" w:firstLine="300"/>
      </w:pPr>
      <w:r w:rsidRPr="00834C02">
        <w:rPr>
          <w:rFonts w:hint="eastAsia"/>
          <w:szCs w:val="20"/>
        </w:rPr>
        <w:t>営業・融資サポートシステム</w:t>
      </w:r>
      <w:r>
        <w:rPr>
          <w:rFonts w:hint="eastAsia"/>
          <w:szCs w:val="20"/>
        </w:rPr>
        <w:t>の</w:t>
      </w:r>
      <w:r>
        <w:rPr>
          <w:rFonts w:hint="eastAsia"/>
        </w:rPr>
        <w:t>DBメンテナンス運用として以下の対応を行う。</w:t>
      </w:r>
    </w:p>
    <w:p w14:paraId="74C3984D" w14:textId="77777777" w:rsidR="0028553C" w:rsidRPr="00DD219E" w:rsidRDefault="0028553C" w:rsidP="0028553C">
      <w:pPr>
        <w:ind w:left="1560" w:firstLineChars="150" w:firstLine="300"/>
        <w:rPr>
          <w:rFonts w:cs="Meiryo UI"/>
          <w:szCs w:val="20"/>
        </w:rPr>
      </w:pPr>
    </w:p>
    <w:tbl>
      <w:tblPr>
        <w:tblW w:w="8505" w:type="dxa"/>
        <w:tblInd w:w="1838" w:type="dxa"/>
        <w:tblLayout w:type="fixed"/>
        <w:tblLook w:val="04A0" w:firstRow="1" w:lastRow="0" w:firstColumn="1" w:lastColumn="0" w:noHBand="0" w:noVBand="1"/>
      </w:tblPr>
      <w:tblGrid>
        <w:gridCol w:w="1985"/>
        <w:gridCol w:w="6520"/>
      </w:tblGrid>
      <w:tr w:rsidR="0028553C" w:rsidRPr="003F15B5" w14:paraId="7B81627E" w14:textId="77777777" w:rsidTr="00DD0207">
        <w:trPr>
          <w:trHeight w:val="63"/>
          <w:tblHeader/>
        </w:trPr>
        <w:tc>
          <w:tcPr>
            <w:tcW w:w="198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B6C699" w14:textId="77777777" w:rsidR="0028553C" w:rsidRPr="003F15B5" w:rsidRDefault="0028553C" w:rsidP="00DD0207">
            <w:pPr>
              <w:rPr>
                <w:rFonts w:cs="Meiryo UI"/>
                <w:szCs w:val="20"/>
              </w:rPr>
            </w:pPr>
            <w:r>
              <w:rPr>
                <w:rFonts w:cs="Meiryo UI" w:hint="eastAsia"/>
                <w:szCs w:val="20"/>
              </w:rPr>
              <w:t>メンテナンス種別</w:t>
            </w:r>
          </w:p>
        </w:tc>
        <w:tc>
          <w:tcPr>
            <w:tcW w:w="65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4EDA28B" w14:textId="77777777" w:rsidR="0028553C" w:rsidRPr="003F15B5" w:rsidRDefault="0028553C" w:rsidP="00DD0207">
            <w:pPr>
              <w:jc w:val="center"/>
              <w:rPr>
                <w:rFonts w:cs="Meiryo UI"/>
                <w:szCs w:val="20"/>
              </w:rPr>
            </w:pPr>
            <w:r w:rsidRPr="003F15B5">
              <w:rPr>
                <w:rFonts w:cs="Meiryo UI" w:hint="eastAsia"/>
                <w:szCs w:val="20"/>
              </w:rPr>
              <w:t>内容</w:t>
            </w:r>
          </w:p>
        </w:tc>
      </w:tr>
      <w:tr w:rsidR="0028553C" w:rsidRPr="008740C6" w14:paraId="5792BEC1" w14:textId="77777777" w:rsidTr="00DD0207">
        <w:trPr>
          <w:cantSplit/>
          <w:trHeight w:val="555"/>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DAC7E3A" w14:textId="77777777" w:rsidR="0028553C" w:rsidRPr="009517C8" w:rsidRDefault="0028553C" w:rsidP="00DD0207">
            <w:pPr>
              <w:spacing w:line="280" w:lineRule="exact"/>
              <w:jc w:val="left"/>
              <w:rPr>
                <w:rFonts w:cs="Meiryo UI"/>
                <w:szCs w:val="20"/>
              </w:rPr>
            </w:pPr>
            <w:r w:rsidRPr="009517C8">
              <w:rPr>
                <w:rFonts w:cs="Meiryo UI" w:hint="eastAsia"/>
                <w:szCs w:val="20"/>
              </w:rPr>
              <w:t>統計情報取得/更新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D7333B0" w14:textId="77777777" w:rsidR="0028553C" w:rsidRPr="009517C8" w:rsidRDefault="0028553C" w:rsidP="00DD0207">
            <w:pPr>
              <w:spacing w:line="280" w:lineRule="exact"/>
              <w:jc w:val="left"/>
              <w:rPr>
                <w:rFonts w:cs="Meiryo UI"/>
                <w:szCs w:val="20"/>
              </w:rPr>
            </w:pPr>
            <w:r w:rsidRPr="009517C8">
              <w:rPr>
                <w:rFonts w:hint="eastAsia"/>
                <w:szCs w:val="20"/>
              </w:rPr>
              <w:t>定期的な</w:t>
            </w:r>
            <w:r>
              <w:rPr>
                <w:rFonts w:hint="eastAsia"/>
                <w:szCs w:val="20"/>
              </w:rPr>
              <w:t>統計情報取得/更新</w:t>
            </w:r>
            <w:r w:rsidRPr="009517C8">
              <w:rPr>
                <w:rFonts w:hint="eastAsia"/>
                <w:szCs w:val="20"/>
              </w:rPr>
              <w:t>は実施しない。</w:t>
            </w:r>
            <w:r>
              <w:rPr>
                <w:rFonts w:hint="eastAsia"/>
                <w:szCs w:val="20"/>
              </w:rPr>
              <w:t>月次報告会の資料作成時にパフォーマンス低下が確認された場合、</w:t>
            </w:r>
            <w:r w:rsidRPr="009517C8">
              <w:rPr>
                <w:rFonts w:hint="eastAsia"/>
                <w:szCs w:val="20"/>
              </w:rPr>
              <w:t>定例報告会での報告後、実施作業計画を立案し</w:t>
            </w:r>
            <w:r>
              <w:rPr>
                <w:rFonts w:hint="eastAsia"/>
                <w:szCs w:val="20"/>
              </w:rPr>
              <w:t>、実施する。</w:t>
            </w:r>
          </w:p>
        </w:tc>
      </w:tr>
      <w:tr w:rsidR="0028553C" w:rsidRPr="008740C6" w14:paraId="119F0204" w14:textId="77777777" w:rsidTr="00DD0207">
        <w:trPr>
          <w:cantSplit/>
          <w:trHeight w:val="555"/>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3ACC775" w14:textId="77777777" w:rsidR="0028553C" w:rsidRPr="009517C8" w:rsidRDefault="0028553C" w:rsidP="00DD0207">
            <w:pPr>
              <w:spacing w:line="280" w:lineRule="exact"/>
              <w:jc w:val="left"/>
              <w:rPr>
                <w:rFonts w:cs="Meiryo UI"/>
                <w:szCs w:val="20"/>
              </w:rPr>
            </w:pPr>
            <w:r w:rsidRPr="009517C8">
              <w:rPr>
                <w:rFonts w:cs="Meiryo UI" w:hint="eastAsia"/>
                <w:szCs w:val="20"/>
              </w:rPr>
              <w:t>インデックス再構築</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66CA913" w14:textId="77777777" w:rsidR="0028553C" w:rsidRPr="009517C8" w:rsidRDefault="0028553C" w:rsidP="00DD0207">
            <w:pPr>
              <w:spacing w:line="280" w:lineRule="exact"/>
              <w:jc w:val="left"/>
              <w:rPr>
                <w:szCs w:val="20"/>
              </w:rPr>
            </w:pPr>
            <w:r w:rsidRPr="009517C8">
              <w:rPr>
                <w:rFonts w:hint="eastAsia"/>
                <w:szCs w:val="20"/>
              </w:rPr>
              <w:t>定期的なインデックス再構築は実施しない。ただし、</w:t>
            </w:r>
            <w:r>
              <w:rPr>
                <w:rFonts w:hint="eastAsia"/>
                <w:szCs w:val="20"/>
              </w:rPr>
              <w:t>月次報告会の資料作成時にリソース</w:t>
            </w:r>
            <w:r w:rsidRPr="009517C8">
              <w:rPr>
                <w:rFonts w:hint="eastAsia"/>
                <w:szCs w:val="20"/>
              </w:rPr>
              <w:t>使用量の増加などが確認できた場合、定例報告会での報告後、実施作業計画を立案し、実施</w:t>
            </w:r>
            <w:r>
              <w:rPr>
                <w:rFonts w:hint="eastAsia"/>
                <w:szCs w:val="20"/>
              </w:rPr>
              <w:t>する。</w:t>
            </w:r>
          </w:p>
        </w:tc>
      </w:tr>
    </w:tbl>
    <w:p w14:paraId="1C1D0B34" w14:textId="77777777" w:rsidR="008E3926" w:rsidRDefault="008E3926" w:rsidP="00BE1947"/>
    <w:p w14:paraId="214382C3" w14:textId="77777777" w:rsidR="0023275B" w:rsidRPr="003E3F30" w:rsidRDefault="00A04F35">
      <w:pPr>
        <w:pStyle w:val="50"/>
      </w:pPr>
      <w:r>
        <w:rPr>
          <w:rFonts w:hint="eastAsia"/>
        </w:rPr>
        <w:t>リソース拡張</w:t>
      </w:r>
    </w:p>
    <w:p w14:paraId="35FC4782" w14:textId="77777777" w:rsidR="00B51928" w:rsidRDefault="00B51928" w:rsidP="00B51928">
      <w:pPr>
        <w:ind w:left="1560" w:firstLineChars="150" w:firstLine="300"/>
        <w:rPr>
          <w:szCs w:val="20"/>
        </w:rPr>
      </w:pPr>
      <w:r>
        <w:rPr>
          <w:rFonts w:hint="eastAsia"/>
          <w:szCs w:val="20"/>
        </w:rPr>
        <w:t>リソースの拡張は、年次または、月次報告会でリソース（メモリ、CPU、ディスク）拡張が必要と判断された場合、</w:t>
      </w:r>
    </w:p>
    <w:p w14:paraId="2A5029CF" w14:textId="77777777" w:rsidR="00B51928" w:rsidRDefault="00B51928" w:rsidP="00B51928">
      <w:pPr>
        <w:ind w:left="1560" w:firstLineChars="150" w:firstLine="300"/>
        <w:rPr>
          <w:szCs w:val="20"/>
        </w:rPr>
      </w:pPr>
      <w:r>
        <w:rPr>
          <w:rFonts w:hint="eastAsia"/>
          <w:szCs w:val="20"/>
        </w:rPr>
        <w:t>計画停止の調整、必要な各種申請などを行い、サイジング結果の情報を元にAWSマネジメントコンソールから作</w:t>
      </w:r>
    </w:p>
    <w:p w14:paraId="6060AD09" w14:textId="77777777" w:rsidR="00B51928" w:rsidRPr="00AE2FC6" w:rsidRDefault="00B51928" w:rsidP="00B51928">
      <w:pPr>
        <w:ind w:left="1560" w:firstLineChars="150" w:firstLine="300"/>
        <w:rPr>
          <w:szCs w:val="20"/>
        </w:rPr>
      </w:pPr>
      <w:r>
        <w:rPr>
          <w:rFonts w:hint="eastAsia"/>
          <w:szCs w:val="20"/>
        </w:rPr>
        <w:t>業を実施する。</w:t>
      </w:r>
    </w:p>
    <w:p w14:paraId="77DB0D01" w14:textId="77777777" w:rsidR="0023275B" w:rsidRDefault="0023275B" w:rsidP="00BE1947"/>
    <w:p w14:paraId="298EDE4B" w14:textId="77777777" w:rsidR="006E0FB5" w:rsidRPr="003E3F30" w:rsidRDefault="00E1300E">
      <w:pPr>
        <w:pStyle w:val="50"/>
      </w:pPr>
      <w:r>
        <w:rPr>
          <w:rFonts w:hint="eastAsia"/>
        </w:rPr>
        <w:t>保守作業効率化</w:t>
      </w:r>
    </w:p>
    <w:p w14:paraId="68F2B1B2" w14:textId="77777777" w:rsidR="00F53EDB" w:rsidRDefault="00F53EDB" w:rsidP="00F53EDB">
      <w:pPr>
        <w:ind w:left="1560" w:firstLineChars="150" w:firstLine="300"/>
        <w:rPr>
          <w:szCs w:val="20"/>
        </w:rPr>
      </w:pPr>
      <w:r w:rsidRPr="004D087D">
        <w:rPr>
          <w:rFonts w:hint="eastAsia"/>
          <w:szCs w:val="20"/>
        </w:rPr>
        <w:t>保守作業（ミドルウェアアップデート、領域拡張、</w:t>
      </w:r>
      <w:r w:rsidRPr="004D087D">
        <w:rPr>
          <w:szCs w:val="20"/>
        </w:rPr>
        <w:t>DBメンテ、ログローテート等）に関し、</w:t>
      </w:r>
      <w:r>
        <w:rPr>
          <w:rFonts w:hint="eastAsia"/>
          <w:szCs w:val="20"/>
        </w:rPr>
        <w:t>運用負荷を軽減する目的</w:t>
      </w:r>
    </w:p>
    <w:p w14:paraId="4197DA52" w14:textId="77777777" w:rsidR="00F53EDB" w:rsidRPr="00DD219E" w:rsidRDefault="00F53EDB" w:rsidP="00F53EDB">
      <w:pPr>
        <w:ind w:left="1560" w:firstLineChars="150" w:firstLine="300"/>
      </w:pPr>
      <w:r>
        <w:rPr>
          <w:rFonts w:hint="eastAsia"/>
          <w:szCs w:val="20"/>
        </w:rPr>
        <w:t>とし、作業の自動化や手順書などのメンテナンスを実施する。</w:t>
      </w:r>
    </w:p>
    <w:p w14:paraId="799F61C3" w14:textId="77777777" w:rsidR="006E0FB5" w:rsidRDefault="006E0FB5" w:rsidP="00BE1947"/>
    <w:p w14:paraId="72767E35" w14:textId="77777777" w:rsidR="00F53EDB" w:rsidRPr="003E3F30" w:rsidRDefault="00AE2AAA">
      <w:pPr>
        <w:pStyle w:val="50"/>
      </w:pPr>
      <w:r>
        <w:rPr>
          <w:rFonts w:hint="eastAsia"/>
        </w:rPr>
        <w:t>カレンダ運用</w:t>
      </w:r>
    </w:p>
    <w:p w14:paraId="46D4A792" w14:textId="77777777" w:rsidR="00D369F3" w:rsidRDefault="00D369F3" w:rsidP="00D369F3">
      <w:pPr>
        <w:ind w:left="1560" w:firstLineChars="150" w:firstLine="300"/>
      </w:pPr>
      <w:r>
        <w:rPr>
          <w:rFonts w:hint="eastAsia"/>
        </w:rPr>
        <w:t>Hinemosのカレンダ運用は、Hinemosクライアントから1年に2回実施する。実施時期は、12月に翌年の営</w:t>
      </w:r>
    </w:p>
    <w:p w14:paraId="672D70AA" w14:textId="77777777" w:rsidR="00D369F3" w:rsidRDefault="00D369F3" w:rsidP="00D369F3">
      <w:pPr>
        <w:ind w:left="1560" w:firstLineChars="150" w:firstLine="300"/>
      </w:pPr>
      <w:r>
        <w:rPr>
          <w:rFonts w:hint="eastAsia"/>
        </w:rPr>
        <w:t>業日、3月に内閣府が2月末で公開する祝日をカレンダに反映する。また、カレンダ登録については、以下の対</w:t>
      </w:r>
    </w:p>
    <w:p w14:paraId="554827C9" w14:textId="77777777" w:rsidR="00D369F3" w:rsidRPr="00D369F3" w:rsidRDefault="00D369F3" w:rsidP="00D369F3">
      <w:pPr>
        <w:ind w:left="1560" w:firstLineChars="150" w:firstLine="300"/>
      </w:pPr>
      <w:r w:rsidRPr="00D369F3">
        <w:rPr>
          <w:rFonts w:hint="eastAsia"/>
        </w:rPr>
        <w:t>応とする。尚、研修環境、開発環境の起動、停止はカレンダにて制御することから実施回数は必要に応じて</w:t>
      </w:r>
    </w:p>
    <w:p w14:paraId="4C2B37CA" w14:textId="77777777" w:rsidR="00D369F3" w:rsidRPr="00D369F3" w:rsidRDefault="00D369F3" w:rsidP="00D369F3">
      <w:pPr>
        <w:ind w:left="1560" w:firstLineChars="150" w:firstLine="300"/>
      </w:pPr>
      <w:r w:rsidRPr="00D369F3">
        <w:rPr>
          <w:rFonts w:hint="eastAsia"/>
        </w:rPr>
        <w:t>増加する場合がある。</w:t>
      </w:r>
    </w:p>
    <w:p w14:paraId="31081E32" w14:textId="77777777" w:rsidR="00D369F3" w:rsidRDefault="00D369F3" w:rsidP="00D369F3"/>
    <w:p w14:paraId="1F7B2787" w14:textId="77777777" w:rsidR="00D369F3" w:rsidRDefault="00D369F3" w:rsidP="003115D5">
      <w:pPr>
        <w:pStyle w:val="af4"/>
        <w:numPr>
          <w:ilvl w:val="0"/>
          <w:numId w:val="107"/>
        </w:numPr>
        <w:ind w:leftChars="0" w:left="2268" w:hanging="425"/>
      </w:pPr>
      <w:r>
        <w:rPr>
          <w:rFonts w:hint="eastAsia"/>
        </w:rPr>
        <w:t>構築時</w:t>
      </w:r>
    </w:p>
    <w:p w14:paraId="52A824D5" w14:textId="77777777" w:rsidR="00D369F3" w:rsidRDefault="00D369F3" w:rsidP="00D369F3">
      <w:pPr>
        <w:pStyle w:val="af4"/>
        <w:ind w:leftChars="0" w:left="2268"/>
      </w:pPr>
      <w:r>
        <w:rPr>
          <w:rFonts w:hint="eastAsia"/>
        </w:rPr>
        <w:t>カレンダの情報は開発担当（NTTデータフォース）、登録作業者は運用部、開発担当</w:t>
      </w:r>
    </w:p>
    <w:p w14:paraId="1799E176" w14:textId="77777777" w:rsidR="00D369F3" w:rsidRDefault="00D369F3" w:rsidP="00D369F3">
      <w:pPr>
        <w:pStyle w:val="af4"/>
        <w:ind w:leftChars="0" w:left="2268"/>
      </w:pPr>
    </w:p>
    <w:p w14:paraId="056B3CCB" w14:textId="77777777" w:rsidR="00D369F3" w:rsidRDefault="00D369F3" w:rsidP="003115D5">
      <w:pPr>
        <w:pStyle w:val="af4"/>
        <w:numPr>
          <w:ilvl w:val="0"/>
          <w:numId w:val="107"/>
        </w:numPr>
        <w:ind w:leftChars="0" w:left="2268" w:hanging="425"/>
      </w:pPr>
      <w:r>
        <w:rPr>
          <w:rFonts w:hint="eastAsia"/>
        </w:rPr>
        <w:t>2年目以降</w:t>
      </w:r>
    </w:p>
    <w:p w14:paraId="7E07F1D0" w14:textId="77777777" w:rsidR="00D369F3" w:rsidRDefault="00D369F3" w:rsidP="00D369F3">
      <w:pPr>
        <w:pStyle w:val="af4"/>
        <w:ind w:leftChars="0" w:left="2268"/>
      </w:pPr>
      <w:r>
        <w:rPr>
          <w:rFonts w:hint="eastAsia"/>
        </w:rPr>
        <w:t>カレンダの情報は開発担当（NTTデータフォース）、登録作業者は運用部</w:t>
      </w:r>
    </w:p>
    <w:p w14:paraId="11D4B000" w14:textId="77777777" w:rsidR="009A0525" w:rsidRDefault="009A0525">
      <w:pPr>
        <w:widowControl/>
        <w:jc w:val="left"/>
      </w:pPr>
    </w:p>
    <w:p w14:paraId="2770B828" w14:textId="77777777" w:rsidR="00383258" w:rsidRPr="003E3F30" w:rsidRDefault="00500430">
      <w:pPr>
        <w:pStyle w:val="50"/>
      </w:pPr>
      <w:r>
        <w:rPr>
          <w:rFonts w:hint="eastAsia"/>
        </w:rPr>
        <w:lastRenderedPageBreak/>
        <w:t>システム計画停止</w:t>
      </w:r>
    </w:p>
    <w:p w14:paraId="2A55AD4D" w14:textId="77777777" w:rsidR="00D0041E" w:rsidRDefault="00D0041E" w:rsidP="00D0041E">
      <w:pPr>
        <w:ind w:left="1560" w:firstLineChars="150" w:firstLine="300"/>
      </w:pPr>
      <w:r>
        <w:rPr>
          <w:rFonts w:hint="eastAsia"/>
        </w:rPr>
        <w:t>システム計画停止の方針を以下に記載する。</w:t>
      </w:r>
    </w:p>
    <w:p w14:paraId="33E6237D" w14:textId="77777777" w:rsidR="00D0041E" w:rsidRPr="00E65074" w:rsidRDefault="00D0041E" w:rsidP="00D0041E"/>
    <w:tbl>
      <w:tblPr>
        <w:tblW w:w="9214"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559"/>
        <w:gridCol w:w="7088"/>
      </w:tblGrid>
      <w:tr w:rsidR="00D0041E" w:rsidRPr="00E1623B" w14:paraId="636749CA" w14:textId="77777777" w:rsidTr="00DD0207">
        <w:trPr>
          <w:trHeight w:val="58"/>
        </w:trPr>
        <w:tc>
          <w:tcPr>
            <w:tcW w:w="567" w:type="dxa"/>
            <w:shd w:val="clear" w:color="auto" w:fill="D9E2F3" w:themeFill="accent1" w:themeFillTint="33"/>
          </w:tcPr>
          <w:p w14:paraId="1EEC34F3" w14:textId="77777777" w:rsidR="00D0041E" w:rsidRPr="00E1623B" w:rsidRDefault="00D0041E" w:rsidP="00DD0207">
            <w:pPr>
              <w:jc w:val="center"/>
              <w:rPr>
                <w:rFonts w:cs="Meiryo UI"/>
                <w:sz w:val="18"/>
              </w:rPr>
            </w:pPr>
            <w:r w:rsidRPr="00E1623B">
              <w:rPr>
                <w:rFonts w:cs="Meiryo UI" w:hint="eastAsia"/>
                <w:sz w:val="18"/>
              </w:rPr>
              <w:t>No</w:t>
            </w:r>
          </w:p>
        </w:tc>
        <w:tc>
          <w:tcPr>
            <w:tcW w:w="1559" w:type="dxa"/>
            <w:shd w:val="clear" w:color="auto" w:fill="D9E2F3" w:themeFill="accent1" w:themeFillTint="33"/>
          </w:tcPr>
          <w:p w14:paraId="66B80D24" w14:textId="77777777" w:rsidR="00D0041E" w:rsidRPr="00E1623B" w:rsidRDefault="00D0041E" w:rsidP="00DD0207">
            <w:pPr>
              <w:jc w:val="center"/>
              <w:rPr>
                <w:rFonts w:cs="Meiryo UI"/>
                <w:sz w:val="18"/>
              </w:rPr>
            </w:pPr>
            <w:r>
              <w:rPr>
                <w:rFonts w:cs="Meiryo UI" w:hint="eastAsia"/>
                <w:sz w:val="18"/>
              </w:rPr>
              <w:t>項目</w:t>
            </w:r>
          </w:p>
        </w:tc>
        <w:tc>
          <w:tcPr>
            <w:tcW w:w="7088" w:type="dxa"/>
            <w:shd w:val="clear" w:color="auto" w:fill="D9E2F3" w:themeFill="accent1" w:themeFillTint="33"/>
          </w:tcPr>
          <w:p w14:paraId="3DDD0721" w14:textId="77777777" w:rsidR="00D0041E" w:rsidRPr="00E1623B" w:rsidRDefault="00D0041E" w:rsidP="00DD0207">
            <w:pPr>
              <w:jc w:val="center"/>
              <w:rPr>
                <w:rFonts w:cs="Meiryo UI"/>
                <w:sz w:val="18"/>
              </w:rPr>
            </w:pPr>
            <w:r>
              <w:rPr>
                <w:rFonts w:cs="Meiryo UI" w:hint="eastAsia"/>
                <w:sz w:val="18"/>
              </w:rPr>
              <w:t>内容</w:t>
            </w:r>
          </w:p>
        </w:tc>
      </w:tr>
      <w:tr w:rsidR="00D0041E" w:rsidRPr="00B92003" w14:paraId="6A618D8C" w14:textId="77777777" w:rsidTr="00DD0207">
        <w:trPr>
          <w:cantSplit/>
          <w:trHeight w:val="256"/>
        </w:trPr>
        <w:tc>
          <w:tcPr>
            <w:tcW w:w="567" w:type="dxa"/>
            <w:shd w:val="clear" w:color="auto" w:fill="auto"/>
          </w:tcPr>
          <w:p w14:paraId="0C86AB32" w14:textId="77777777" w:rsidR="00D0041E" w:rsidRPr="009517C8" w:rsidRDefault="00D0041E" w:rsidP="00DD0207">
            <w:pPr>
              <w:spacing w:line="280" w:lineRule="exact"/>
              <w:jc w:val="center"/>
              <w:rPr>
                <w:rFonts w:cs="Meiryo UI"/>
                <w:szCs w:val="20"/>
              </w:rPr>
            </w:pPr>
            <w:r w:rsidRPr="009517C8">
              <w:rPr>
                <w:rFonts w:cs="Meiryo UI" w:hint="eastAsia"/>
                <w:szCs w:val="20"/>
              </w:rPr>
              <w:t>１</w:t>
            </w:r>
          </w:p>
        </w:tc>
        <w:tc>
          <w:tcPr>
            <w:tcW w:w="1559" w:type="dxa"/>
            <w:shd w:val="clear" w:color="auto" w:fill="auto"/>
          </w:tcPr>
          <w:p w14:paraId="2562445A" w14:textId="77777777" w:rsidR="00D0041E" w:rsidRPr="009517C8" w:rsidRDefault="00D0041E" w:rsidP="00DD0207">
            <w:pPr>
              <w:spacing w:line="280" w:lineRule="exact"/>
              <w:jc w:val="left"/>
              <w:rPr>
                <w:rFonts w:cs="Meiryo UI"/>
                <w:szCs w:val="20"/>
              </w:rPr>
            </w:pPr>
            <w:r w:rsidRPr="009517C8">
              <w:rPr>
                <w:rFonts w:cs="Meiryo UI" w:hint="eastAsia"/>
                <w:szCs w:val="20"/>
              </w:rPr>
              <w:t>実施周期</w:t>
            </w:r>
          </w:p>
        </w:tc>
        <w:tc>
          <w:tcPr>
            <w:tcW w:w="7088" w:type="dxa"/>
            <w:shd w:val="clear" w:color="auto" w:fill="auto"/>
          </w:tcPr>
          <w:p w14:paraId="45E50A76" w14:textId="77777777" w:rsidR="00D0041E" w:rsidRPr="00AD3EBD" w:rsidRDefault="00D0041E" w:rsidP="00DD0207">
            <w:pPr>
              <w:spacing w:line="280" w:lineRule="exact"/>
              <w:jc w:val="left"/>
              <w:rPr>
                <w:szCs w:val="20"/>
              </w:rPr>
            </w:pPr>
            <w:r w:rsidRPr="00AD3EBD">
              <w:rPr>
                <w:rFonts w:hint="eastAsia"/>
                <w:szCs w:val="20"/>
              </w:rPr>
              <w:t>定期的なシステム計画停止は実施しない。</w:t>
            </w:r>
          </w:p>
          <w:p w14:paraId="7ECF1B91" w14:textId="77777777" w:rsidR="00D0041E" w:rsidRPr="00AD3EBD" w:rsidRDefault="00D0041E" w:rsidP="00DD0207">
            <w:pPr>
              <w:spacing w:line="280" w:lineRule="exact"/>
              <w:jc w:val="left"/>
              <w:rPr>
                <w:szCs w:val="20"/>
              </w:rPr>
            </w:pPr>
            <w:r w:rsidRPr="00AD3EBD">
              <w:rPr>
                <w:rFonts w:hint="eastAsia"/>
                <w:szCs w:val="20"/>
              </w:rPr>
              <w:t>ただし、保守作業に付随してシステム停止を行う場合は、計画停止時間にて実施する。</w:t>
            </w:r>
          </w:p>
        </w:tc>
      </w:tr>
      <w:tr w:rsidR="00D0041E" w:rsidRPr="00B92003" w14:paraId="4C3E16C9" w14:textId="77777777" w:rsidTr="00DD0207">
        <w:trPr>
          <w:cantSplit/>
          <w:trHeight w:val="256"/>
        </w:trPr>
        <w:tc>
          <w:tcPr>
            <w:tcW w:w="567" w:type="dxa"/>
            <w:shd w:val="clear" w:color="auto" w:fill="auto"/>
          </w:tcPr>
          <w:p w14:paraId="3B802813" w14:textId="77777777" w:rsidR="00D0041E" w:rsidRPr="009517C8" w:rsidRDefault="00D0041E" w:rsidP="00DD0207">
            <w:pPr>
              <w:spacing w:line="280" w:lineRule="exact"/>
              <w:jc w:val="center"/>
              <w:rPr>
                <w:rFonts w:cs="Meiryo UI"/>
                <w:szCs w:val="20"/>
              </w:rPr>
            </w:pPr>
            <w:r w:rsidRPr="009517C8">
              <w:rPr>
                <w:rFonts w:cs="Meiryo UI" w:hint="eastAsia"/>
                <w:szCs w:val="20"/>
              </w:rPr>
              <w:t>2</w:t>
            </w:r>
          </w:p>
        </w:tc>
        <w:tc>
          <w:tcPr>
            <w:tcW w:w="1559" w:type="dxa"/>
            <w:shd w:val="clear" w:color="auto" w:fill="auto"/>
          </w:tcPr>
          <w:p w14:paraId="3E8E302D" w14:textId="77777777" w:rsidR="00D0041E" w:rsidRPr="009517C8" w:rsidRDefault="00D0041E" w:rsidP="00DD0207">
            <w:pPr>
              <w:spacing w:line="280" w:lineRule="exact"/>
              <w:jc w:val="left"/>
              <w:rPr>
                <w:rFonts w:cs="Meiryo UI"/>
                <w:szCs w:val="20"/>
              </w:rPr>
            </w:pPr>
            <w:r w:rsidRPr="009517C8">
              <w:rPr>
                <w:rFonts w:cs="Meiryo UI" w:hint="eastAsia"/>
                <w:szCs w:val="20"/>
              </w:rPr>
              <w:t>計画停止時間</w:t>
            </w:r>
          </w:p>
        </w:tc>
        <w:tc>
          <w:tcPr>
            <w:tcW w:w="7088" w:type="dxa"/>
            <w:shd w:val="clear" w:color="auto" w:fill="auto"/>
          </w:tcPr>
          <w:p w14:paraId="6FDB0EED" w14:textId="77777777" w:rsidR="00D0041E" w:rsidRDefault="00D0041E" w:rsidP="00DD0207">
            <w:pPr>
              <w:spacing w:line="280" w:lineRule="exact"/>
              <w:jc w:val="left"/>
              <w:rPr>
                <w:rFonts w:cs="Meiryo UI"/>
                <w:szCs w:val="20"/>
              </w:rPr>
            </w:pPr>
            <w:r w:rsidRPr="009517C8">
              <w:rPr>
                <w:rFonts w:cs="Meiryo UI" w:hint="eastAsia"/>
                <w:szCs w:val="20"/>
              </w:rPr>
              <w:t>システム計画停止は、</w:t>
            </w:r>
            <w:r>
              <w:rPr>
                <w:rFonts w:cs="Meiryo UI" w:hint="eastAsia"/>
                <w:szCs w:val="20"/>
              </w:rPr>
              <w:t>事前計画の上、</w:t>
            </w:r>
            <w:r w:rsidRPr="009517C8">
              <w:rPr>
                <w:rFonts w:cs="Meiryo UI" w:hint="eastAsia"/>
                <w:szCs w:val="20"/>
              </w:rPr>
              <w:t>原則以下勘定系システムの計画停止時間帯</w:t>
            </w:r>
            <w:r>
              <w:rPr>
                <w:rFonts w:cs="Meiryo UI" w:hint="eastAsia"/>
                <w:szCs w:val="20"/>
              </w:rPr>
              <w:t>に実施する。</w:t>
            </w:r>
          </w:p>
          <w:p w14:paraId="41D89F78" w14:textId="77777777" w:rsidR="00D0041E" w:rsidRDefault="00D0041E" w:rsidP="00DD0207">
            <w:pPr>
              <w:spacing w:line="280" w:lineRule="exact"/>
              <w:ind w:firstLineChars="100" w:firstLine="200"/>
              <w:jc w:val="left"/>
              <w:rPr>
                <w:rFonts w:cs="Meiryo UI"/>
                <w:szCs w:val="20"/>
              </w:rPr>
            </w:pPr>
            <w:r w:rsidRPr="009517C8">
              <w:rPr>
                <w:rFonts w:cs="Meiryo UI" w:hint="eastAsia"/>
                <w:szCs w:val="20"/>
              </w:rPr>
              <w:t>第一月曜</w:t>
            </w:r>
            <w:r w:rsidRPr="009517C8">
              <w:rPr>
                <w:rFonts w:cs="Meiryo UI"/>
                <w:szCs w:val="20"/>
              </w:rPr>
              <w:t>/第三月曜2:00～6:00</w:t>
            </w:r>
          </w:p>
          <w:p w14:paraId="2E6AA4B9" w14:textId="77777777" w:rsidR="00D0041E" w:rsidRPr="009517C8" w:rsidRDefault="00D0041E" w:rsidP="00DD0207">
            <w:pPr>
              <w:spacing w:line="280" w:lineRule="exact"/>
              <w:ind w:firstLineChars="100" w:firstLine="200"/>
              <w:jc w:val="left"/>
              <w:rPr>
                <w:rFonts w:cs="Meiryo UI"/>
                <w:szCs w:val="20"/>
              </w:rPr>
            </w:pPr>
            <w:r w:rsidRPr="009517C8">
              <w:rPr>
                <w:rFonts w:cs="Meiryo UI" w:hint="eastAsia"/>
                <w:szCs w:val="20"/>
              </w:rPr>
              <w:t>日曜</w:t>
            </w:r>
            <w:r w:rsidRPr="009517C8">
              <w:rPr>
                <w:rFonts w:cs="Meiryo UI"/>
                <w:szCs w:val="20"/>
              </w:rPr>
              <w:t>23:00～8:00（翌月曜が祝日だった場合）</w:t>
            </w:r>
          </w:p>
        </w:tc>
      </w:tr>
      <w:tr w:rsidR="00D0041E" w14:paraId="49F1747F" w14:textId="77777777" w:rsidTr="00DD0207">
        <w:trPr>
          <w:cantSplit/>
          <w:trHeight w:val="256"/>
        </w:trPr>
        <w:tc>
          <w:tcPr>
            <w:tcW w:w="567" w:type="dxa"/>
            <w:shd w:val="clear" w:color="auto" w:fill="auto"/>
          </w:tcPr>
          <w:p w14:paraId="04FD0519" w14:textId="77777777" w:rsidR="00D0041E" w:rsidRPr="009517C8" w:rsidRDefault="00D0041E" w:rsidP="00DD0207">
            <w:pPr>
              <w:spacing w:line="280" w:lineRule="exact"/>
              <w:jc w:val="center"/>
              <w:rPr>
                <w:rFonts w:cs="Meiryo UI"/>
                <w:szCs w:val="20"/>
              </w:rPr>
            </w:pPr>
            <w:r w:rsidRPr="009517C8">
              <w:rPr>
                <w:rFonts w:cs="Meiryo UI"/>
                <w:szCs w:val="20"/>
              </w:rPr>
              <w:t>3</w:t>
            </w:r>
          </w:p>
        </w:tc>
        <w:tc>
          <w:tcPr>
            <w:tcW w:w="1559" w:type="dxa"/>
            <w:shd w:val="clear" w:color="auto" w:fill="auto"/>
          </w:tcPr>
          <w:p w14:paraId="79B94F05" w14:textId="77777777" w:rsidR="00D0041E" w:rsidRPr="009517C8" w:rsidRDefault="00D0041E" w:rsidP="00DD0207">
            <w:pPr>
              <w:spacing w:line="280" w:lineRule="exact"/>
              <w:jc w:val="left"/>
              <w:rPr>
                <w:rFonts w:cs="Meiryo UI"/>
                <w:szCs w:val="20"/>
              </w:rPr>
            </w:pPr>
            <w:r w:rsidRPr="009517C8">
              <w:rPr>
                <w:rFonts w:cs="Meiryo UI" w:hint="eastAsia"/>
                <w:szCs w:val="20"/>
              </w:rPr>
              <w:t>作業場所</w:t>
            </w:r>
          </w:p>
        </w:tc>
        <w:tc>
          <w:tcPr>
            <w:tcW w:w="7088" w:type="dxa"/>
            <w:shd w:val="clear" w:color="auto" w:fill="auto"/>
          </w:tcPr>
          <w:p w14:paraId="551962D5" w14:textId="77777777" w:rsidR="00D0041E" w:rsidRPr="009517C8" w:rsidRDefault="00D0041E" w:rsidP="00DD0207">
            <w:pPr>
              <w:spacing w:line="280" w:lineRule="exact"/>
              <w:jc w:val="left"/>
              <w:rPr>
                <w:rFonts w:cs="Meiryo UI"/>
                <w:szCs w:val="20"/>
              </w:rPr>
            </w:pPr>
            <w:r w:rsidRPr="009517C8">
              <w:rPr>
                <w:rFonts w:cs="Meiryo UI" w:hint="eastAsia"/>
                <w:szCs w:val="20"/>
              </w:rPr>
              <w:t>ISID品川よりリモート</w:t>
            </w:r>
            <w:r>
              <w:rPr>
                <w:rFonts w:cs="Meiryo UI" w:hint="eastAsia"/>
                <w:szCs w:val="20"/>
              </w:rPr>
              <w:t>にて</w:t>
            </w:r>
            <w:r w:rsidRPr="009517C8">
              <w:rPr>
                <w:rFonts w:cs="Meiryo UI" w:hint="eastAsia"/>
                <w:szCs w:val="20"/>
              </w:rPr>
              <w:t>作業</w:t>
            </w:r>
            <w:r>
              <w:rPr>
                <w:rFonts w:cs="Meiryo UI" w:hint="eastAsia"/>
                <w:szCs w:val="20"/>
              </w:rPr>
              <w:t>を実施する。</w:t>
            </w:r>
          </w:p>
        </w:tc>
      </w:tr>
    </w:tbl>
    <w:p w14:paraId="4F0F1449" w14:textId="77777777" w:rsidR="00383258" w:rsidRPr="00F3762E" w:rsidRDefault="00383258" w:rsidP="00BE1947"/>
    <w:p w14:paraId="108A20CB" w14:textId="77777777" w:rsidR="00BE1947" w:rsidRDefault="00BE1947" w:rsidP="000359C3">
      <w:pPr>
        <w:pStyle w:val="3"/>
      </w:pPr>
      <w:bookmarkStart w:id="424" w:name="_Toc71291737"/>
      <w:bookmarkStart w:id="425" w:name="_Toc71618749"/>
      <w:bookmarkStart w:id="426" w:name="_Toc124835645"/>
      <w:r w:rsidRPr="00FD220E">
        <w:rPr>
          <w:rFonts w:hint="eastAsia"/>
        </w:rPr>
        <w:t>監視設計</w:t>
      </w:r>
      <w:bookmarkEnd w:id="424"/>
      <w:bookmarkEnd w:id="425"/>
      <w:bookmarkEnd w:id="426"/>
    </w:p>
    <w:p w14:paraId="1E18D148" w14:textId="77777777" w:rsidR="001155CB" w:rsidRPr="001155CB" w:rsidRDefault="00EB3A58" w:rsidP="003115D5">
      <w:pPr>
        <w:pStyle w:val="4"/>
        <w:numPr>
          <w:ilvl w:val="3"/>
          <w:numId w:val="108"/>
        </w:numPr>
        <w:tabs>
          <w:tab w:val="left" w:pos="2268"/>
        </w:tabs>
        <w:rPr>
          <w:color w:val="000000" w:themeColor="text1"/>
        </w:rPr>
      </w:pPr>
      <w:r>
        <w:rPr>
          <w:rFonts w:hint="eastAsia"/>
          <w:color w:val="000000" w:themeColor="text1"/>
        </w:rPr>
        <w:t>基本方針</w:t>
      </w:r>
    </w:p>
    <w:p w14:paraId="39218036" w14:textId="77777777" w:rsidR="00802C21" w:rsidRDefault="00802C21" w:rsidP="00802C21">
      <w:pPr>
        <w:ind w:leftChars="850" w:left="1700"/>
      </w:pPr>
      <w:r w:rsidRPr="00834C02">
        <w:rPr>
          <w:rFonts w:hint="eastAsia"/>
          <w:szCs w:val="20"/>
        </w:rPr>
        <w:t>営業・融資サポートシステム</w:t>
      </w:r>
      <w:r>
        <w:rPr>
          <w:rFonts w:hint="eastAsia"/>
          <w:szCs w:val="20"/>
        </w:rPr>
        <w:t>は、</w:t>
      </w:r>
      <w:r w:rsidRPr="00973CF4">
        <w:t>A-</w:t>
      </w:r>
      <w:r>
        <w:t>g</w:t>
      </w:r>
      <w:r w:rsidRPr="00973CF4">
        <w:t>ate提供のHinemos</w:t>
      </w:r>
      <w:r>
        <w:rPr>
          <w:rFonts w:hint="eastAsia"/>
        </w:rPr>
        <w:t>および、</w:t>
      </w:r>
      <w:r w:rsidRPr="00973CF4">
        <w:t>AWS CloudW</w:t>
      </w:r>
      <w:r w:rsidRPr="003015CB">
        <w:t>atch</w:t>
      </w:r>
      <w:r w:rsidRPr="003015CB">
        <w:rPr>
          <w:rFonts w:hint="eastAsia"/>
        </w:rPr>
        <w:t>、AWS</w:t>
      </w:r>
      <w:r w:rsidRPr="003015CB">
        <w:t xml:space="preserve"> Backupに</w:t>
      </w:r>
      <w:r w:rsidRPr="00973CF4">
        <w:t>て監視する</w:t>
      </w:r>
      <w:r>
        <w:rPr>
          <w:rFonts w:hint="eastAsia"/>
        </w:rPr>
        <w:t>。Hinemosは</w:t>
      </w:r>
      <w:r w:rsidRPr="001C3BEE">
        <w:t>監視結果を</w:t>
      </w:r>
      <w:r>
        <w:rPr>
          <w:rFonts w:hint="eastAsia"/>
        </w:rPr>
        <w:t>実行する</w:t>
      </w:r>
      <w:r w:rsidRPr="001C3BEE">
        <w:t>ジョブ</w:t>
      </w:r>
      <w:r>
        <w:rPr>
          <w:rFonts w:hint="eastAsia"/>
        </w:rPr>
        <w:t>に</w:t>
      </w:r>
      <w:r w:rsidRPr="001C3BEE">
        <w:t>連携</w:t>
      </w:r>
      <w:r>
        <w:rPr>
          <w:rFonts w:hint="eastAsia"/>
        </w:rPr>
        <w:t>することができ、</w:t>
      </w:r>
      <w:r w:rsidRPr="001C3BEE">
        <w:t>SQL監視</w:t>
      </w:r>
      <w:r>
        <w:rPr>
          <w:rFonts w:hint="eastAsia"/>
        </w:rPr>
        <w:t>も可能であるため、H</w:t>
      </w:r>
      <w:r>
        <w:t>inemos</w:t>
      </w:r>
      <w:r>
        <w:rPr>
          <w:rFonts w:hint="eastAsia"/>
        </w:rPr>
        <w:t>を主軸とし、各種監視を行なう。なお、AWS監視やログ監視などHine</w:t>
      </w:r>
      <w:r>
        <w:t>mos</w:t>
      </w:r>
      <w:r>
        <w:rPr>
          <w:rFonts w:hint="eastAsia"/>
        </w:rPr>
        <w:t>で対応できない部分についてはA</w:t>
      </w:r>
      <w:r>
        <w:t>WS CloudWatch</w:t>
      </w:r>
      <w:r>
        <w:rPr>
          <w:rFonts w:hint="eastAsia"/>
        </w:rPr>
        <w:t>を利用する。</w:t>
      </w:r>
    </w:p>
    <w:p w14:paraId="55407547" w14:textId="77777777" w:rsidR="00BE1947" w:rsidRDefault="00BE1947" w:rsidP="00BE1947"/>
    <w:p w14:paraId="24E00095" w14:textId="77777777" w:rsidR="001255CC" w:rsidRPr="001155CB" w:rsidRDefault="00BA3252" w:rsidP="003115D5">
      <w:pPr>
        <w:pStyle w:val="4"/>
        <w:numPr>
          <w:ilvl w:val="3"/>
          <w:numId w:val="108"/>
        </w:numPr>
        <w:tabs>
          <w:tab w:val="left" w:pos="2268"/>
        </w:tabs>
        <w:rPr>
          <w:color w:val="000000" w:themeColor="text1"/>
        </w:rPr>
      </w:pPr>
      <w:r>
        <w:rPr>
          <w:rFonts w:hint="eastAsia"/>
          <w:color w:val="000000" w:themeColor="text1"/>
        </w:rPr>
        <w:t>監視対象/項目</w:t>
      </w:r>
    </w:p>
    <w:p w14:paraId="40831B29" w14:textId="77777777" w:rsidR="003015CB" w:rsidRDefault="003015CB" w:rsidP="003015CB">
      <w:pPr>
        <w:ind w:leftChars="850" w:left="1700"/>
      </w:pPr>
      <w:r w:rsidRPr="00834C02">
        <w:rPr>
          <w:rFonts w:hint="eastAsia"/>
          <w:szCs w:val="20"/>
        </w:rPr>
        <w:t>営業・融資サポートシステム</w:t>
      </w:r>
      <w:r>
        <w:rPr>
          <w:rFonts w:hint="eastAsia"/>
          <w:szCs w:val="20"/>
        </w:rPr>
        <w:t>の</w:t>
      </w:r>
      <w:r>
        <w:rPr>
          <w:rFonts w:hint="eastAsia"/>
        </w:rPr>
        <w:t>監視項目と監視対象を以下に記載する。</w:t>
      </w:r>
    </w:p>
    <w:p w14:paraId="00B5D53B" w14:textId="77777777" w:rsidR="003015CB" w:rsidRDefault="003015CB" w:rsidP="003015CB">
      <w:pPr>
        <w:ind w:leftChars="850" w:left="1700"/>
      </w:pPr>
      <w:r>
        <w:rPr>
          <w:rFonts w:hint="eastAsia"/>
        </w:rPr>
        <w:t>なお、対象のサーバ・AWSサービスにおいて計画的なサービス停止を伴うメンテナンスが行われる時間帯においては、監視抑止を行なう。</w:t>
      </w:r>
    </w:p>
    <w:p w14:paraId="5AC1EA09" w14:textId="77777777" w:rsidR="003015CB" w:rsidRPr="003015CB" w:rsidRDefault="003015CB" w:rsidP="003015CB">
      <w:pPr>
        <w:ind w:leftChars="850" w:left="1700"/>
      </w:pPr>
      <w:r w:rsidRPr="003015CB">
        <w:rPr>
          <w:rFonts w:hint="eastAsia"/>
        </w:rPr>
        <w:t>またWeb/APサーバの予備インスタンスについては常時起動ではないため、起動時の監視有効化・停止時の監視無効化をそれぞれ起動ジョブ・停止ジョブ内で実施する。</w:t>
      </w:r>
    </w:p>
    <w:p w14:paraId="5C3C3E8D" w14:textId="77777777" w:rsidR="003015CB" w:rsidRDefault="003015CB" w:rsidP="003015CB"/>
    <w:p w14:paraId="0E388004" w14:textId="77777777" w:rsidR="003015CB" w:rsidRPr="00977B7E" w:rsidRDefault="003015CB" w:rsidP="003015CB">
      <w:pPr>
        <w:ind w:leftChars="850" w:left="1700"/>
      </w:pPr>
      <w:r>
        <w:rPr>
          <w:rFonts w:hint="eastAsia"/>
        </w:rPr>
        <w:t>監視対象と監視項目</w:t>
      </w:r>
    </w:p>
    <w:tbl>
      <w:tblPr>
        <w:tblW w:w="8222"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709"/>
        <w:gridCol w:w="851"/>
        <w:gridCol w:w="850"/>
        <w:gridCol w:w="709"/>
        <w:gridCol w:w="709"/>
        <w:gridCol w:w="850"/>
        <w:gridCol w:w="709"/>
      </w:tblGrid>
      <w:tr w:rsidR="003015CB" w:rsidRPr="0040197E" w14:paraId="3FB37437" w14:textId="77777777" w:rsidTr="00DD0207">
        <w:trPr>
          <w:trHeight w:val="260"/>
        </w:trPr>
        <w:tc>
          <w:tcPr>
            <w:tcW w:w="2835" w:type="dxa"/>
            <w:shd w:val="clear" w:color="auto" w:fill="D9E2F3" w:themeFill="accent1" w:themeFillTint="33"/>
          </w:tcPr>
          <w:p w14:paraId="2893D64C" w14:textId="77777777" w:rsidR="003015CB" w:rsidRPr="009A15B4" w:rsidRDefault="003015CB" w:rsidP="00DD0207">
            <w:pPr>
              <w:jc w:val="center"/>
              <w:rPr>
                <w:szCs w:val="20"/>
              </w:rPr>
            </w:pPr>
            <w:r w:rsidRPr="009A15B4">
              <w:rPr>
                <w:rFonts w:hint="eastAsia"/>
                <w:szCs w:val="20"/>
              </w:rPr>
              <w:t>対象</w:t>
            </w:r>
          </w:p>
        </w:tc>
        <w:tc>
          <w:tcPr>
            <w:tcW w:w="709" w:type="dxa"/>
            <w:shd w:val="clear" w:color="auto" w:fill="D9E2F3" w:themeFill="accent1" w:themeFillTint="33"/>
          </w:tcPr>
          <w:p w14:paraId="4A90E7F7" w14:textId="77777777" w:rsidR="003015CB" w:rsidRPr="009A15B4" w:rsidRDefault="003015CB" w:rsidP="00DD0207">
            <w:pPr>
              <w:jc w:val="center"/>
              <w:rPr>
                <w:szCs w:val="20"/>
              </w:rPr>
            </w:pPr>
            <w:r w:rsidRPr="009A15B4">
              <w:rPr>
                <w:rFonts w:hint="eastAsia"/>
                <w:szCs w:val="20"/>
              </w:rPr>
              <w:t>ノード</w:t>
            </w:r>
          </w:p>
          <w:p w14:paraId="341FDE13" w14:textId="77777777" w:rsidR="003015CB" w:rsidRPr="009A15B4" w:rsidRDefault="003015CB" w:rsidP="00DD0207">
            <w:pPr>
              <w:jc w:val="center"/>
              <w:rPr>
                <w:szCs w:val="20"/>
              </w:rPr>
            </w:pPr>
            <w:r w:rsidRPr="009A15B4">
              <w:rPr>
                <w:rFonts w:hint="eastAsia"/>
                <w:szCs w:val="20"/>
              </w:rPr>
              <w:t>監視</w:t>
            </w:r>
          </w:p>
        </w:tc>
        <w:tc>
          <w:tcPr>
            <w:tcW w:w="851" w:type="dxa"/>
            <w:shd w:val="clear" w:color="auto" w:fill="D9E2F3" w:themeFill="accent1" w:themeFillTint="33"/>
          </w:tcPr>
          <w:p w14:paraId="45975598" w14:textId="77777777" w:rsidR="003015CB" w:rsidRPr="009A15B4" w:rsidRDefault="003015CB" w:rsidP="00DD0207">
            <w:pPr>
              <w:jc w:val="center"/>
              <w:rPr>
                <w:rFonts w:cs="Meiryo UI"/>
                <w:szCs w:val="20"/>
              </w:rPr>
            </w:pPr>
            <w:r w:rsidRPr="009A15B4">
              <w:rPr>
                <w:rFonts w:cs="Meiryo UI" w:hint="eastAsia"/>
                <w:szCs w:val="20"/>
              </w:rPr>
              <w:t>リソース</w:t>
            </w:r>
          </w:p>
          <w:p w14:paraId="59BB8820" w14:textId="77777777" w:rsidR="003015CB" w:rsidRPr="009A15B4" w:rsidRDefault="003015CB" w:rsidP="00DD0207">
            <w:pPr>
              <w:jc w:val="center"/>
              <w:rPr>
                <w:rFonts w:cs="Meiryo UI"/>
                <w:szCs w:val="20"/>
              </w:rPr>
            </w:pPr>
            <w:r w:rsidRPr="009A15B4">
              <w:rPr>
                <w:rFonts w:cs="Meiryo UI" w:hint="eastAsia"/>
                <w:szCs w:val="20"/>
              </w:rPr>
              <w:t>監視</w:t>
            </w:r>
          </w:p>
        </w:tc>
        <w:tc>
          <w:tcPr>
            <w:tcW w:w="850" w:type="dxa"/>
            <w:shd w:val="clear" w:color="auto" w:fill="D9E2F3" w:themeFill="accent1" w:themeFillTint="33"/>
          </w:tcPr>
          <w:p w14:paraId="0A6220A6" w14:textId="77777777" w:rsidR="003015CB" w:rsidRPr="009A15B4" w:rsidRDefault="003015CB" w:rsidP="00DD0207">
            <w:pPr>
              <w:jc w:val="center"/>
              <w:rPr>
                <w:rFonts w:cs="Meiryo UI"/>
                <w:szCs w:val="20"/>
              </w:rPr>
            </w:pPr>
            <w:r w:rsidRPr="009A15B4">
              <w:rPr>
                <w:rFonts w:cs="Meiryo UI" w:hint="eastAsia"/>
                <w:szCs w:val="20"/>
              </w:rPr>
              <w:t>プロセス</w:t>
            </w:r>
          </w:p>
          <w:p w14:paraId="718B3ECB" w14:textId="77777777" w:rsidR="003015CB" w:rsidRPr="009A15B4" w:rsidRDefault="003015CB" w:rsidP="00DD0207">
            <w:pPr>
              <w:jc w:val="center"/>
              <w:rPr>
                <w:rFonts w:cs="Meiryo UI"/>
                <w:szCs w:val="20"/>
              </w:rPr>
            </w:pPr>
            <w:r w:rsidRPr="009A15B4">
              <w:rPr>
                <w:rFonts w:cs="Meiryo UI" w:hint="eastAsia"/>
                <w:szCs w:val="20"/>
              </w:rPr>
              <w:t>監視</w:t>
            </w:r>
          </w:p>
        </w:tc>
        <w:tc>
          <w:tcPr>
            <w:tcW w:w="709" w:type="dxa"/>
            <w:shd w:val="clear" w:color="auto" w:fill="D9E2F3" w:themeFill="accent1" w:themeFillTint="33"/>
          </w:tcPr>
          <w:p w14:paraId="05F4DE52" w14:textId="77777777" w:rsidR="003015CB" w:rsidRPr="009A15B4" w:rsidRDefault="003015CB" w:rsidP="00DD0207">
            <w:pPr>
              <w:jc w:val="center"/>
              <w:rPr>
                <w:rFonts w:cs="Meiryo UI"/>
                <w:szCs w:val="20"/>
              </w:rPr>
            </w:pPr>
            <w:r w:rsidRPr="009A15B4">
              <w:rPr>
                <w:rFonts w:cs="Meiryo UI" w:hint="eastAsia"/>
                <w:szCs w:val="20"/>
              </w:rPr>
              <w:t>ログ</w:t>
            </w:r>
          </w:p>
          <w:p w14:paraId="1E01AAE9" w14:textId="77777777" w:rsidR="003015CB" w:rsidRPr="009A15B4" w:rsidRDefault="003015CB" w:rsidP="00DD0207">
            <w:pPr>
              <w:jc w:val="center"/>
              <w:rPr>
                <w:rFonts w:cs="Meiryo UI"/>
                <w:szCs w:val="20"/>
              </w:rPr>
            </w:pPr>
            <w:r w:rsidRPr="009A15B4">
              <w:rPr>
                <w:rFonts w:cs="Meiryo UI" w:hint="eastAsia"/>
                <w:szCs w:val="20"/>
              </w:rPr>
              <w:t>監視</w:t>
            </w:r>
          </w:p>
        </w:tc>
        <w:tc>
          <w:tcPr>
            <w:tcW w:w="709" w:type="dxa"/>
            <w:shd w:val="clear" w:color="auto" w:fill="D9E2F3" w:themeFill="accent1" w:themeFillTint="33"/>
          </w:tcPr>
          <w:p w14:paraId="41066C2F" w14:textId="77777777" w:rsidR="003015CB" w:rsidRPr="009A15B4" w:rsidRDefault="003015CB" w:rsidP="00DD0207">
            <w:pPr>
              <w:jc w:val="center"/>
              <w:rPr>
                <w:rFonts w:cs="Meiryo UI"/>
                <w:szCs w:val="20"/>
              </w:rPr>
            </w:pPr>
            <w:r w:rsidRPr="009A15B4">
              <w:rPr>
                <w:rFonts w:cs="Meiryo UI" w:hint="eastAsia"/>
                <w:szCs w:val="20"/>
              </w:rPr>
              <w:t>ジョブ</w:t>
            </w:r>
          </w:p>
          <w:p w14:paraId="2E71221D" w14:textId="77777777" w:rsidR="003015CB" w:rsidRPr="009A15B4" w:rsidRDefault="003015CB" w:rsidP="00DD0207">
            <w:pPr>
              <w:jc w:val="center"/>
              <w:rPr>
                <w:rFonts w:cs="Meiryo UI"/>
                <w:szCs w:val="20"/>
              </w:rPr>
            </w:pPr>
            <w:r w:rsidRPr="009A15B4">
              <w:rPr>
                <w:rFonts w:cs="Meiryo UI" w:hint="eastAsia"/>
                <w:szCs w:val="20"/>
              </w:rPr>
              <w:t>監視</w:t>
            </w:r>
          </w:p>
        </w:tc>
        <w:tc>
          <w:tcPr>
            <w:tcW w:w="850" w:type="dxa"/>
            <w:shd w:val="clear" w:color="auto" w:fill="D9E2F3" w:themeFill="accent1" w:themeFillTint="33"/>
          </w:tcPr>
          <w:p w14:paraId="4536809C" w14:textId="77777777" w:rsidR="003015CB" w:rsidRPr="009A15B4" w:rsidRDefault="003015CB" w:rsidP="00DD0207">
            <w:pPr>
              <w:jc w:val="center"/>
              <w:rPr>
                <w:rFonts w:cs="Meiryo UI"/>
                <w:szCs w:val="20"/>
              </w:rPr>
            </w:pPr>
            <w:r w:rsidRPr="009A15B4">
              <w:rPr>
                <w:rFonts w:cs="Meiryo UI" w:hint="eastAsia"/>
                <w:szCs w:val="20"/>
              </w:rPr>
              <w:t>サービス</w:t>
            </w:r>
          </w:p>
          <w:p w14:paraId="56F0C4DA" w14:textId="77777777" w:rsidR="003015CB" w:rsidRPr="009A15B4" w:rsidRDefault="003015CB" w:rsidP="00DD0207">
            <w:pPr>
              <w:jc w:val="center"/>
              <w:rPr>
                <w:rFonts w:cs="Meiryo UI"/>
                <w:szCs w:val="20"/>
              </w:rPr>
            </w:pPr>
            <w:r w:rsidRPr="009A15B4">
              <w:rPr>
                <w:rFonts w:cs="Meiryo UI" w:hint="eastAsia"/>
                <w:szCs w:val="20"/>
              </w:rPr>
              <w:t>監視</w:t>
            </w:r>
          </w:p>
        </w:tc>
        <w:tc>
          <w:tcPr>
            <w:tcW w:w="709" w:type="dxa"/>
            <w:shd w:val="clear" w:color="auto" w:fill="D9E2F3" w:themeFill="accent1" w:themeFillTint="33"/>
          </w:tcPr>
          <w:p w14:paraId="6DBCB36A" w14:textId="77777777" w:rsidR="003015CB" w:rsidRPr="009A15B4" w:rsidRDefault="003015CB" w:rsidP="00DD0207">
            <w:pPr>
              <w:jc w:val="center"/>
              <w:rPr>
                <w:rFonts w:cs="Meiryo UI"/>
                <w:szCs w:val="20"/>
              </w:rPr>
            </w:pPr>
            <w:r w:rsidRPr="009A15B4">
              <w:rPr>
                <w:rFonts w:cs="Meiryo UI" w:hint="eastAsia"/>
                <w:szCs w:val="20"/>
              </w:rPr>
              <w:t>AWS</w:t>
            </w:r>
          </w:p>
          <w:p w14:paraId="7B3BC9A3" w14:textId="77777777" w:rsidR="003015CB" w:rsidRPr="009A15B4" w:rsidRDefault="003015CB" w:rsidP="00DD0207">
            <w:pPr>
              <w:jc w:val="center"/>
              <w:rPr>
                <w:rFonts w:cs="Meiryo UI"/>
                <w:szCs w:val="20"/>
              </w:rPr>
            </w:pPr>
            <w:r w:rsidRPr="009A15B4">
              <w:rPr>
                <w:rFonts w:cs="Meiryo UI" w:hint="eastAsia"/>
                <w:szCs w:val="20"/>
              </w:rPr>
              <w:t>監視</w:t>
            </w:r>
          </w:p>
        </w:tc>
      </w:tr>
      <w:tr w:rsidR="003015CB" w:rsidRPr="00787C05" w14:paraId="15EEC891" w14:textId="77777777" w:rsidTr="005902D9">
        <w:trPr>
          <w:trHeight w:val="234"/>
        </w:trPr>
        <w:tc>
          <w:tcPr>
            <w:tcW w:w="2835" w:type="dxa"/>
            <w:shd w:val="clear" w:color="auto" w:fill="auto"/>
            <w:vAlign w:val="center"/>
          </w:tcPr>
          <w:p w14:paraId="627E4183" w14:textId="77777777" w:rsidR="003015CB" w:rsidRDefault="00372C70" w:rsidP="00DD0207">
            <w:pPr>
              <w:spacing w:line="300" w:lineRule="exact"/>
              <w:jc w:val="left"/>
              <w:rPr>
                <w:rFonts w:cs="Meiryo UI"/>
                <w:szCs w:val="20"/>
              </w:rPr>
            </w:pPr>
            <w:r>
              <w:rPr>
                <w:rFonts w:hint="eastAsia"/>
                <w:szCs w:val="20"/>
              </w:rPr>
              <w:t>ファイル連携</w:t>
            </w:r>
            <w:r w:rsidR="003015CB" w:rsidRPr="00276FAF">
              <w:rPr>
                <w:rFonts w:hint="eastAsia"/>
                <w:szCs w:val="20"/>
              </w:rPr>
              <w:t>サーバ</w:t>
            </w:r>
          </w:p>
        </w:tc>
        <w:tc>
          <w:tcPr>
            <w:tcW w:w="709" w:type="dxa"/>
            <w:shd w:val="clear" w:color="auto" w:fill="auto"/>
          </w:tcPr>
          <w:p w14:paraId="20A42F22" w14:textId="77777777" w:rsidR="003015CB" w:rsidRDefault="003015CB" w:rsidP="00DD0207">
            <w:pPr>
              <w:spacing w:line="300" w:lineRule="exact"/>
              <w:jc w:val="center"/>
              <w:rPr>
                <w:rFonts w:cs="Meiryo UI"/>
                <w:szCs w:val="20"/>
              </w:rPr>
            </w:pPr>
            <w:r>
              <w:rPr>
                <w:rFonts w:cs="Meiryo UI" w:hint="eastAsia"/>
                <w:szCs w:val="20"/>
              </w:rPr>
              <w:t>〇</w:t>
            </w:r>
          </w:p>
        </w:tc>
        <w:tc>
          <w:tcPr>
            <w:tcW w:w="851" w:type="dxa"/>
            <w:shd w:val="clear" w:color="auto" w:fill="auto"/>
          </w:tcPr>
          <w:p w14:paraId="55B0FE72" w14:textId="77777777" w:rsidR="003015CB" w:rsidRPr="00787C05" w:rsidRDefault="003015CB" w:rsidP="00DD0207">
            <w:pPr>
              <w:spacing w:line="300" w:lineRule="exact"/>
              <w:jc w:val="center"/>
              <w:rPr>
                <w:rFonts w:cs="Meiryo UI"/>
                <w:szCs w:val="20"/>
              </w:rPr>
            </w:pPr>
            <w:r>
              <w:rPr>
                <w:rFonts w:cs="Meiryo UI" w:hint="eastAsia"/>
                <w:szCs w:val="20"/>
              </w:rPr>
              <w:t>〇</w:t>
            </w:r>
          </w:p>
        </w:tc>
        <w:tc>
          <w:tcPr>
            <w:tcW w:w="850" w:type="dxa"/>
            <w:shd w:val="clear" w:color="auto" w:fill="auto"/>
          </w:tcPr>
          <w:p w14:paraId="021E461E" w14:textId="77777777" w:rsidR="003015CB" w:rsidRPr="00787C05" w:rsidRDefault="003015CB" w:rsidP="00DD0207">
            <w:pPr>
              <w:spacing w:line="300" w:lineRule="exact"/>
              <w:jc w:val="center"/>
              <w:rPr>
                <w:rFonts w:cs="Meiryo UI"/>
                <w:szCs w:val="20"/>
              </w:rPr>
            </w:pPr>
            <w:r>
              <w:rPr>
                <w:rFonts w:cs="Meiryo UI" w:hint="eastAsia"/>
                <w:szCs w:val="20"/>
              </w:rPr>
              <w:t>〇</w:t>
            </w:r>
          </w:p>
        </w:tc>
        <w:tc>
          <w:tcPr>
            <w:tcW w:w="709" w:type="dxa"/>
            <w:shd w:val="clear" w:color="auto" w:fill="auto"/>
          </w:tcPr>
          <w:p w14:paraId="5E74932F" w14:textId="77777777" w:rsidR="003015CB" w:rsidRPr="00787C05" w:rsidRDefault="003015CB" w:rsidP="00DD0207">
            <w:pPr>
              <w:spacing w:line="300" w:lineRule="exact"/>
              <w:jc w:val="center"/>
              <w:rPr>
                <w:rFonts w:cs="Meiryo UI"/>
                <w:szCs w:val="20"/>
              </w:rPr>
            </w:pPr>
            <w:r>
              <w:rPr>
                <w:rFonts w:cs="Meiryo UI" w:hint="eastAsia"/>
                <w:szCs w:val="20"/>
              </w:rPr>
              <w:t>〇</w:t>
            </w:r>
          </w:p>
        </w:tc>
        <w:tc>
          <w:tcPr>
            <w:tcW w:w="709" w:type="dxa"/>
            <w:shd w:val="clear" w:color="auto" w:fill="auto"/>
          </w:tcPr>
          <w:p w14:paraId="393F6B50" w14:textId="77777777" w:rsidR="003015CB" w:rsidRPr="00787C05" w:rsidRDefault="003015CB" w:rsidP="00DD0207">
            <w:pPr>
              <w:spacing w:line="300" w:lineRule="exact"/>
              <w:jc w:val="center"/>
              <w:rPr>
                <w:rFonts w:cs="Meiryo UI"/>
                <w:szCs w:val="20"/>
              </w:rPr>
            </w:pPr>
            <w:r>
              <w:rPr>
                <w:rFonts w:cs="Meiryo UI" w:hint="eastAsia"/>
                <w:szCs w:val="20"/>
              </w:rPr>
              <w:t>〇</w:t>
            </w:r>
          </w:p>
        </w:tc>
        <w:tc>
          <w:tcPr>
            <w:tcW w:w="850" w:type="dxa"/>
            <w:shd w:val="clear" w:color="auto" w:fill="auto"/>
          </w:tcPr>
          <w:p w14:paraId="5104A27F" w14:textId="77777777" w:rsidR="003015CB" w:rsidRDefault="003015CB" w:rsidP="00DD0207">
            <w:pPr>
              <w:spacing w:line="300" w:lineRule="exact"/>
              <w:jc w:val="center"/>
              <w:rPr>
                <w:rFonts w:cs="Meiryo UI"/>
                <w:szCs w:val="20"/>
              </w:rPr>
            </w:pPr>
            <w:r>
              <w:rPr>
                <w:rFonts w:cs="Meiryo UI" w:hint="eastAsia"/>
                <w:szCs w:val="20"/>
              </w:rPr>
              <w:t>×</w:t>
            </w:r>
          </w:p>
        </w:tc>
        <w:tc>
          <w:tcPr>
            <w:tcW w:w="709" w:type="dxa"/>
            <w:shd w:val="clear" w:color="auto" w:fill="auto"/>
          </w:tcPr>
          <w:p w14:paraId="39DAB216" w14:textId="77777777" w:rsidR="003015CB" w:rsidRPr="00787C05" w:rsidRDefault="003015CB" w:rsidP="00DD0207">
            <w:pPr>
              <w:spacing w:line="300" w:lineRule="exact"/>
              <w:jc w:val="center"/>
              <w:rPr>
                <w:rFonts w:cs="Meiryo UI"/>
                <w:szCs w:val="20"/>
              </w:rPr>
            </w:pPr>
            <w:r>
              <w:rPr>
                <w:rFonts w:cs="Meiryo UI" w:hint="eastAsia"/>
                <w:szCs w:val="20"/>
              </w:rPr>
              <w:t>×</w:t>
            </w:r>
          </w:p>
        </w:tc>
      </w:tr>
      <w:tr w:rsidR="00372C70" w:rsidRPr="00787C05" w14:paraId="4554679B" w14:textId="77777777" w:rsidTr="00DD0207">
        <w:trPr>
          <w:trHeight w:val="234"/>
        </w:trPr>
        <w:tc>
          <w:tcPr>
            <w:tcW w:w="2835" w:type="dxa"/>
            <w:vAlign w:val="center"/>
          </w:tcPr>
          <w:p w14:paraId="04911C99" w14:textId="77777777" w:rsidR="00372C70" w:rsidRPr="00276FAF" w:rsidRDefault="00372C70" w:rsidP="00372C70">
            <w:pPr>
              <w:spacing w:line="300" w:lineRule="exact"/>
              <w:jc w:val="left"/>
              <w:rPr>
                <w:szCs w:val="20"/>
              </w:rPr>
            </w:pPr>
            <w:r w:rsidRPr="00276FAF">
              <w:rPr>
                <w:rFonts w:hint="eastAsia"/>
                <w:szCs w:val="20"/>
              </w:rPr>
              <w:t>バッチサーバ</w:t>
            </w:r>
          </w:p>
        </w:tc>
        <w:tc>
          <w:tcPr>
            <w:tcW w:w="709" w:type="dxa"/>
          </w:tcPr>
          <w:p w14:paraId="4E02DCB8" w14:textId="77777777" w:rsidR="00372C70" w:rsidRDefault="00372C70" w:rsidP="00372C70">
            <w:pPr>
              <w:spacing w:line="300" w:lineRule="exact"/>
              <w:jc w:val="center"/>
              <w:rPr>
                <w:rFonts w:cs="Meiryo UI"/>
                <w:szCs w:val="20"/>
              </w:rPr>
            </w:pPr>
            <w:r>
              <w:rPr>
                <w:rFonts w:cs="Meiryo UI" w:hint="eastAsia"/>
                <w:szCs w:val="20"/>
              </w:rPr>
              <w:t>〇</w:t>
            </w:r>
          </w:p>
        </w:tc>
        <w:tc>
          <w:tcPr>
            <w:tcW w:w="851" w:type="dxa"/>
          </w:tcPr>
          <w:p w14:paraId="5EDA4F17" w14:textId="77777777" w:rsidR="00372C70" w:rsidRDefault="00372C70" w:rsidP="00372C70">
            <w:pPr>
              <w:spacing w:line="300" w:lineRule="exact"/>
              <w:jc w:val="center"/>
              <w:rPr>
                <w:rFonts w:cs="Meiryo UI"/>
                <w:szCs w:val="20"/>
              </w:rPr>
            </w:pPr>
            <w:r>
              <w:rPr>
                <w:rFonts w:cs="Meiryo UI" w:hint="eastAsia"/>
                <w:szCs w:val="20"/>
              </w:rPr>
              <w:t>〇</w:t>
            </w:r>
          </w:p>
        </w:tc>
        <w:tc>
          <w:tcPr>
            <w:tcW w:w="850" w:type="dxa"/>
          </w:tcPr>
          <w:p w14:paraId="781913CC" w14:textId="77777777" w:rsidR="00372C70" w:rsidRDefault="00372C70" w:rsidP="00372C70">
            <w:pPr>
              <w:spacing w:line="300" w:lineRule="exact"/>
              <w:jc w:val="center"/>
              <w:rPr>
                <w:rFonts w:cs="Meiryo UI"/>
                <w:szCs w:val="20"/>
              </w:rPr>
            </w:pPr>
            <w:r>
              <w:rPr>
                <w:rFonts w:cs="Meiryo UI" w:hint="eastAsia"/>
                <w:szCs w:val="20"/>
              </w:rPr>
              <w:t>〇</w:t>
            </w:r>
          </w:p>
        </w:tc>
        <w:tc>
          <w:tcPr>
            <w:tcW w:w="709" w:type="dxa"/>
          </w:tcPr>
          <w:p w14:paraId="75196F45" w14:textId="77777777" w:rsidR="00372C70" w:rsidRDefault="00372C70" w:rsidP="00372C70">
            <w:pPr>
              <w:spacing w:line="300" w:lineRule="exact"/>
              <w:jc w:val="center"/>
              <w:rPr>
                <w:rFonts w:cs="Meiryo UI"/>
                <w:szCs w:val="20"/>
              </w:rPr>
            </w:pPr>
            <w:r>
              <w:rPr>
                <w:rFonts w:cs="Meiryo UI" w:hint="eastAsia"/>
                <w:szCs w:val="20"/>
              </w:rPr>
              <w:t>〇</w:t>
            </w:r>
          </w:p>
        </w:tc>
        <w:tc>
          <w:tcPr>
            <w:tcW w:w="709" w:type="dxa"/>
          </w:tcPr>
          <w:p w14:paraId="6BCE9523" w14:textId="77777777" w:rsidR="00372C70" w:rsidRDefault="00372C70" w:rsidP="00372C70">
            <w:pPr>
              <w:spacing w:line="300" w:lineRule="exact"/>
              <w:jc w:val="center"/>
              <w:rPr>
                <w:rFonts w:cs="Meiryo UI"/>
                <w:szCs w:val="20"/>
              </w:rPr>
            </w:pPr>
            <w:r>
              <w:rPr>
                <w:rFonts w:cs="Meiryo UI" w:hint="eastAsia"/>
                <w:szCs w:val="20"/>
              </w:rPr>
              <w:t>〇</w:t>
            </w:r>
          </w:p>
        </w:tc>
        <w:tc>
          <w:tcPr>
            <w:tcW w:w="850" w:type="dxa"/>
          </w:tcPr>
          <w:p w14:paraId="6F3C4F48" w14:textId="77777777" w:rsidR="00372C70" w:rsidRDefault="00372C70" w:rsidP="00372C70">
            <w:pPr>
              <w:spacing w:line="300" w:lineRule="exact"/>
              <w:jc w:val="center"/>
              <w:rPr>
                <w:rFonts w:cs="Meiryo UI"/>
                <w:szCs w:val="20"/>
              </w:rPr>
            </w:pPr>
            <w:r>
              <w:rPr>
                <w:rFonts w:cs="Meiryo UI" w:hint="eastAsia"/>
                <w:szCs w:val="20"/>
              </w:rPr>
              <w:t>×</w:t>
            </w:r>
          </w:p>
        </w:tc>
        <w:tc>
          <w:tcPr>
            <w:tcW w:w="709" w:type="dxa"/>
          </w:tcPr>
          <w:p w14:paraId="77BA68D3" w14:textId="77777777" w:rsidR="00372C70" w:rsidRDefault="00372C70" w:rsidP="00372C70">
            <w:pPr>
              <w:spacing w:line="300" w:lineRule="exact"/>
              <w:jc w:val="center"/>
              <w:rPr>
                <w:rFonts w:cs="Meiryo UI"/>
                <w:szCs w:val="20"/>
              </w:rPr>
            </w:pPr>
            <w:r>
              <w:rPr>
                <w:rFonts w:cs="Meiryo UI" w:hint="eastAsia"/>
                <w:szCs w:val="20"/>
              </w:rPr>
              <w:t>×</w:t>
            </w:r>
          </w:p>
        </w:tc>
      </w:tr>
      <w:tr w:rsidR="00372C70" w:rsidRPr="00834C02" w14:paraId="7702784F" w14:textId="77777777" w:rsidTr="00DD0207">
        <w:trPr>
          <w:trHeight w:val="250"/>
        </w:trPr>
        <w:tc>
          <w:tcPr>
            <w:tcW w:w="2835" w:type="dxa"/>
            <w:vAlign w:val="center"/>
          </w:tcPr>
          <w:p w14:paraId="52177003" w14:textId="77777777" w:rsidR="00372C70" w:rsidRDefault="00372C70" w:rsidP="00372C70">
            <w:pPr>
              <w:spacing w:line="300" w:lineRule="exact"/>
              <w:jc w:val="left"/>
              <w:rPr>
                <w:rFonts w:cs="Meiryo UI"/>
                <w:szCs w:val="20"/>
              </w:rPr>
            </w:pPr>
            <w:r w:rsidRPr="00276FAF">
              <w:rPr>
                <w:rFonts w:hint="eastAsia"/>
                <w:szCs w:val="20"/>
              </w:rPr>
              <w:t>W</w:t>
            </w:r>
            <w:r w:rsidRPr="00276FAF">
              <w:rPr>
                <w:szCs w:val="20"/>
              </w:rPr>
              <w:t>eb/AP</w:t>
            </w:r>
            <w:r w:rsidRPr="00276FAF">
              <w:rPr>
                <w:rFonts w:hint="eastAsia"/>
                <w:szCs w:val="20"/>
              </w:rPr>
              <w:t>サーバ</w:t>
            </w:r>
          </w:p>
        </w:tc>
        <w:tc>
          <w:tcPr>
            <w:tcW w:w="709" w:type="dxa"/>
          </w:tcPr>
          <w:p w14:paraId="68310099" w14:textId="77777777" w:rsidR="00372C70" w:rsidRDefault="00372C70" w:rsidP="00372C70">
            <w:pPr>
              <w:spacing w:line="300" w:lineRule="exact"/>
              <w:jc w:val="center"/>
              <w:rPr>
                <w:rFonts w:cs="Meiryo UI"/>
                <w:szCs w:val="20"/>
              </w:rPr>
            </w:pPr>
            <w:r>
              <w:rPr>
                <w:rFonts w:cs="Meiryo UI" w:hint="eastAsia"/>
                <w:szCs w:val="20"/>
              </w:rPr>
              <w:t>〇</w:t>
            </w:r>
          </w:p>
        </w:tc>
        <w:tc>
          <w:tcPr>
            <w:tcW w:w="851" w:type="dxa"/>
          </w:tcPr>
          <w:p w14:paraId="3AF0E1CC" w14:textId="77777777" w:rsidR="00372C70" w:rsidRPr="00787C05" w:rsidRDefault="00372C70" w:rsidP="00372C70">
            <w:pPr>
              <w:spacing w:line="300" w:lineRule="exact"/>
              <w:jc w:val="center"/>
              <w:rPr>
                <w:rFonts w:cs="Meiryo UI"/>
                <w:szCs w:val="20"/>
              </w:rPr>
            </w:pPr>
            <w:r>
              <w:rPr>
                <w:rFonts w:cs="Meiryo UI" w:hint="eastAsia"/>
                <w:szCs w:val="20"/>
              </w:rPr>
              <w:t>〇</w:t>
            </w:r>
          </w:p>
        </w:tc>
        <w:tc>
          <w:tcPr>
            <w:tcW w:w="850" w:type="dxa"/>
          </w:tcPr>
          <w:p w14:paraId="46131E62" w14:textId="77777777" w:rsidR="00372C70" w:rsidRPr="00834C02" w:rsidRDefault="00372C70" w:rsidP="00372C70">
            <w:pPr>
              <w:spacing w:line="300" w:lineRule="exact"/>
              <w:jc w:val="center"/>
              <w:rPr>
                <w:rFonts w:cs="Meiryo UI"/>
                <w:szCs w:val="20"/>
              </w:rPr>
            </w:pPr>
            <w:r>
              <w:rPr>
                <w:rFonts w:cs="Meiryo UI" w:hint="eastAsia"/>
                <w:szCs w:val="20"/>
              </w:rPr>
              <w:t>〇</w:t>
            </w:r>
          </w:p>
        </w:tc>
        <w:tc>
          <w:tcPr>
            <w:tcW w:w="709" w:type="dxa"/>
          </w:tcPr>
          <w:p w14:paraId="6681762F" w14:textId="77777777" w:rsidR="00372C70" w:rsidRPr="00834C02" w:rsidRDefault="00372C70" w:rsidP="00372C70">
            <w:pPr>
              <w:spacing w:line="300" w:lineRule="exact"/>
              <w:jc w:val="center"/>
              <w:rPr>
                <w:rFonts w:cs="Meiryo UI"/>
                <w:szCs w:val="20"/>
              </w:rPr>
            </w:pPr>
            <w:r>
              <w:rPr>
                <w:rFonts w:cs="Meiryo UI" w:hint="eastAsia"/>
                <w:szCs w:val="20"/>
              </w:rPr>
              <w:t>〇</w:t>
            </w:r>
          </w:p>
        </w:tc>
        <w:tc>
          <w:tcPr>
            <w:tcW w:w="709" w:type="dxa"/>
          </w:tcPr>
          <w:p w14:paraId="0F9FC816" w14:textId="77777777" w:rsidR="00372C70" w:rsidRPr="00834C02" w:rsidRDefault="00372C70" w:rsidP="00372C70">
            <w:pPr>
              <w:spacing w:line="300" w:lineRule="exact"/>
              <w:jc w:val="center"/>
              <w:rPr>
                <w:rFonts w:cs="Meiryo UI"/>
                <w:szCs w:val="20"/>
              </w:rPr>
            </w:pPr>
            <w:r>
              <w:rPr>
                <w:rFonts w:cs="Meiryo UI" w:hint="eastAsia"/>
                <w:szCs w:val="20"/>
              </w:rPr>
              <w:t>〇</w:t>
            </w:r>
          </w:p>
        </w:tc>
        <w:tc>
          <w:tcPr>
            <w:tcW w:w="850" w:type="dxa"/>
          </w:tcPr>
          <w:p w14:paraId="7FCBB3C1" w14:textId="77777777" w:rsidR="00372C70" w:rsidRDefault="00372C70" w:rsidP="00372C70">
            <w:pPr>
              <w:spacing w:line="300" w:lineRule="exact"/>
              <w:jc w:val="center"/>
              <w:rPr>
                <w:rFonts w:cs="Meiryo UI"/>
                <w:szCs w:val="20"/>
              </w:rPr>
            </w:pPr>
            <w:r>
              <w:rPr>
                <w:rFonts w:cs="Meiryo UI" w:hint="eastAsia"/>
                <w:szCs w:val="20"/>
              </w:rPr>
              <w:t>〇</w:t>
            </w:r>
          </w:p>
        </w:tc>
        <w:tc>
          <w:tcPr>
            <w:tcW w:w="709" w:type="dxa"/>
          </w:tcPr>
          <w:p w14:paraId="44BBE30E" w14:textId="77777777" w:rsidR="00372C70" w:rsidRPr="00834C02" w:rsidRDefault="00372C70" w:rsidP="00372C70">
            <w:pPr>
              <w:spacing w:line="300" w:lineRule="exact"/>
              <w:jc w:val="center"/>
              <w:rPr>
                <w:rFonts w:cs="Meiryo UI"/>
                <w:szCs w:val="20"/>
              </w:rPr>
            </w:pPr>
            <w:r>
              <w:rPr>
                <w:rFonts w:cs="Meiryo UI" w:hint="eastAsia"/>
                <w:szCs w:val="20"/>
              </w:rPr>
              <w:t>×</w:t>
            </w:r>
          </w:p>
        </w:tc>
      </w:tr>
      <w:tr w:rsidR="00372C70" w:rsidRPr="00834C02" w14:paraId="4DF6D423" w14:textId="77777777" w:rsidTr="00DD0207">
        <w:trPr>
          <w:trHeight w:val="250"/>
        </w:trPr>
        <w:tc>
          <w:tcPr>
            <w:tcW w:w="2835" w:type="dxa"/>
            <w:vAlign w:val="center"/>
          </w:tcPr>
          <w:p w14:paraId="34CE61F1" w14:textId="77777777" w:rsidR="00372C70" w:rsidRDefault="00372C70" w:rsidP="00372C70">
            <w:pPr>
              <w:spacing w:line="300" w:lineRule="exact"/>
              <w:jc w:val="left"/>
              <w:rPr>
                <w:rFonts w:cs="Meiryo UI"/>
                <w:szCs w:val="20"/>
              </w:rPr>
            </w:pPr>
            <w:r w:rsidRPr="00276FAF">
              <w:rPr>
                <w:rFonts w:hint="eastAsia"/>
                <w:szCs w:val="20"/>
              </w:rPr>
              <w:t>DBサーバ</w:t>
            </w:r>
            <w:r>
              <w:rPr>
                <w:rFonts w:hint="eastAsia"/>
                <w:szCs w:val="20"/>
              </w:rPr>
              <w:t>（A</w:t>
            </w:r>
            <w:r>
              <w:rPr>
                <w:szCs w:val="20"/>
              </w:rPr>
              <w:t>urora</w:t>
            </w:r>
            <w:r>
              <w:rPr>
                <w:rFonts w:hint="eastAsia"/>
                <w:szCs w:val="20"/>
              </w:rPr>
              <w:t>）</w:t>
            </w:r>
          </w:p>
        </w:tc>
        <w:tc>
          <w:tcPr>
            <w:tcW w:w="709" w:type="dxa"/>
          </w:tcPr>
          <w:p w14:paraId="6C901C1C" w14:textId="77777777" w:rsidR="00372C70" w:rsidRDefault="00372C70" w:rsidP="00372C70">
            <w:pPr>
              <w:spacing w:line="300" w:lineRule="exact"/>
              <w:jc w:val="center"/>
              <w:rPr>
                <w:rFonts w:cs="Meiryo UI"/>
                <w:szCs w:val="20"/>
              </w:rPr>
            </w:pPr>
            <w:r>
              <w:rPr>
                <w:rFonts w:cs="Meiryo UI" w:hint="eastAsia"/>
                <w:szCs w:val="20"/>
              </w:rPr>
              <w:t>-</w:t>
            </w:r>
          </w:p>
        </w:tc>
        <w:tc>
          <w:tcPr>
            <w:tcW w:w="851" w:type="dxa"/>
          </w:tcPr>
          <w:p w14:paraId="6F935BE6" w14:textId="77777777" w:rsidR="00372C70" w:rsidRPr="00787C05" w:rsidRDefault="00372C70" w:rsidP="00372C70">
            <w:pPr>
              <w:spacing w:line="300" w:lineRule="exact"/>
              <w:jc w:val="center"/>
              <w:rPr>
                <w:rFonts w:cs="Meiryo UI"/>
                <w:szCs w:val="20"/>
              </w:rPr>
            </w:pPr>
            <w:r>
              <w:rPr>
                <w:rFonts w:cs="Meiryo UI" w:hint="eastAsia"/>
                <w:szCs w:val="20"/>
              </w:rPr>
              <w:t>〇</w:t>
            </w:r>
          </w:p>
        </w:tc>
        <w:tc>
          <w:tcPr>
            <w:tcW w:w="850" w:type="dxa"/>
          </w:tcPr>
          <w:p w14:paraId="03397EF8" w14:textId="77777777" w:rsidR="00372C70" w:rsidRPr="00834C02" w:rsidRDefault="00372C70" w:rsidP="00372C70">
            <w:pPr>
              <w:spacing w:line="300" w:lineRule="exact"/>
              <w:jc w:val="center"/>
              <w:rPr>
                <w:rFonts w:cs="Meiryo UI"/>
                <w:szCs w:val="20"/>
              </w:rPr>
            </w:pPr>
            <w:r>
              <w:rPr>
                <w:rFonts w:cs="Meiryo UI" w:hint="eastAsia"/>
                <w:szCs w:val="20"/>
              </w:rPr>
              <w:t>-</w:t>
            </w:r>
          </w:p>
        </w:tc>
        <w:tc>
          <w:tcPr>
            <w:tcW w:w="709" w:type="dxa"/>
          </w:tcPr>
          <w:p w14:paraId="4FC89FAC" w14:textId="77777777" w:rsidR="00372C70" w:rsidRPr="00834C02" w:rsidRDefault="00372C70" w:rsidP="00372C70">
            <w:pPr>
              <w:spacing w:line="300" w:lineRule="exact"/>
              <w:jc w:val="center"/>
              <w:rPr>
                <w:rFonts w:cs="Meiryo UI"/>
                <w:szCs w:val="20"/>
              </w:rPr>
            </w:pPr>
            <w:r>
              <w:rPr>
                <w:rFonts w:cs="Meiryo UI" w:hint="eastAsia"/>
                <w:szCs w:val="20"/>
              </w:rPr>
              <w:t>〇</w:t>
            </w:r>
          </w:p>
        </w:tc>
        <w:tc>
          <w:tcPr>
            <w:tcW w:w="709" w:type="dxa"/>
          </w:tcPr>
          <w:p w14:paraId="5EA27070" w14:textId="77777777" w:rsidR="00372C70" w:rsidRPr="00834C02" w:rsidRDefault="00372C70" w:rsidP="00372C70">
            <w:pPr>
              <w:spacing w:line="300" w:lineRule="exact"/>
              <w:jc w:val="center"/>
              <w:rPr>
                <w:rFonts w:cs="Meiryo UI"/>
                <w:szCs w:val="20"/>
              </w:rPr>
            </w:pPr>
            <w:r>
              <w:rPr>
                <w:rFonts w:cs="Meiryo UI" w:hint="eastAsia"/>
                <w:szCs w:val="20"/>
              </w:rPr>
              <w:t>-</w:t>
            </w:r>
          </w:p>
        </w:tc>
        <w:tc>
          <w:tcPr>
            <w:tcW w:w="850" w:type="dxa"/>
          </w:tcPr>
          <w:p w14:paraId="18C05933" w14:textId="77777777" w:rsidR="00372C70" w:rsidRDefault="00372C70" w:rsidP="00372C70">
            <w:pPr>
              <w:spacing w:line="300" w:lineRule="exact"/>
              <w:jc w:val="center"/>
              <w:rPr>
                <w:rFonts w:cs="Meiryo UI"/>
                <w:szCs w:val="20"/>
              </w:rPr>
            </w:pPr>
            <w:r>
              <w:rPr>
                <w:rFonts w:cs="Meiryo UI" w:hint="eastAsia"/>
                <w:szCs w:val="20"/>
              </w:rPr>
              <w:t>〇</w:t>
            </w:r>
          </w:p>
        </w:tc>
        <w:tc>
          <w:tcPr>
            <w:tcW w:w="709" w:type="dxa"/>
          </w:tcPr>
          <w:p w14:paraId="262AAB35" w14:textId="77777777" w:rsidR="00372C70" w:rsidRPr="00834C02" w:rsidRDefault="00372C70" w:rsidP="00372C70">
            <w:pPr>
              <w:spacing w:line="300" w:lineRule="exact"/>
              <w:jc w:val="center"/>
              <w:rPr>
                <w:rFonts w:cs="Meiryo UI"/>
                <w:szCs w:val="20"/>
              </w:rPr>
            </w:pPr>
            <w:r>
              <w:rPr>
                <w:rFonts w:cs="Meiryo UI" w:hint="eastAsia"/>
                <w:szCs w:val="20"/>
              </w:rPr>
              <w:t>×</w:t>
            </w:r>
          </w:p>
        </w:tc>
      </w:tr>
      <w:tr w:rsidR="00372C70" w:rsidRPr="00834C02" w14:paraId="4923DB40" w14:textId="77777777" w:rsidTr="00DD0207">
        <w:trPr>
          <w:trHeight w:val="250"/>
        </w:trPr>
        <w:tc>
          <w:tcPr>
            <w:tcW w:w="2835" w:type="dxa"/>
            <w:vAlign w:val="center"/>
          </w:tcPr>
          <w:p w14:paraId="11353249" w14:textId="77777777" w:rsidR="00372C70" w:rsidRPr="00276FAF" w:rsidRDefault="00372C70" w:rsidP="00372C70">
            <w:pPr>
              <w:spacing w:line="300" w:lineRule="exact"/>
              <w:jc w:val="left"/>
              <w:rPr>
                <w:szCs w:val="20"/>
              </w:rPr>
            </w:pPr>
            <w:r w:rsidRPr="00276FAF">
              <w:rPr>
                <w:rFonts w:hint="eastAsia"/>
                <w:szCs w:val="20"/>
              </w:rPr>
              <w:t>DBサーバ</w:t>
            </w:r>
            <w:r>
              <w:rPr>
                <w:rFonts w:hint="eastAsia"/>
                <w:szCs w:val="20"/>
              </w:rPr>
              <w:t>（</w:t>
            </w:r>
            <w:r>
              <w:rPr>
                <w:szCs w:val="20"/>
              </w:rPr>
              <w:t>ElastiCache</w:t>
            </w:r>
            <w:r>
              <w:rPr>
                <w:rFonts w:hint="eastAsia"/>
                <w:szCs w:val="20"/>
              </w:rPr>
              <w:t>）</w:t>
            </w:r>
          </w:p>
        </w:tc>
        <w:tc>
          <w:tcPr>
            <w:tcW w:w="709" w:type="dxa"/>
          </w:tcPr>
          <w:p w14:paraId="40D6DFC1" w14:textId="77777777" w:rsidR="00372C70" w:rsidRDefault="00372C70" w:rsidP="00372C70">
            <w:pPr>
              <w:spacing w:line="300" w:lineRule="exact"/>
              <w:jc w:val="center"/>
              <w:rPr>
                <w:rFonts w:cs="Meiryo UI"/>
                <w:szCs w:val="20"/>
              </w:rPr>
            </w:pPr>
            <w:r>
              <w:rPr>
                <w:rFonts w:cs="Meiryo UI" w:hint="eastAsia"/>
                <w:szCs w:val="20"/>
              </w:rPr>
              <w:t>-</w:t>
            </w:r>
          </w:p>
        </w:tc>
        <w:tc>
          <w:tcPr>
            <w:tcW w:w="851" w:type="dxa"/>
          </w:tcPr>
          <w:p w14:paraId="0E52C2A9" w14:textId="77777777" w:rsidR="00372C70" w:rsidRDefault="00372C70" w:rsidP="00372C70">
            <w:pPr>
              <w:spacing w:line="300" w:lineRule="exact"/>
              <w:jc w:val="center"/>
              <w:rPr>
                <w:rFonts w:cs="Meiryo UI"/>
                <w:szCs w:val="20"/>
              </w:rPr>
            </w:pPr>
            <w:r>
              <w:rPr>
                <w:rFonts w:cs="Meiryo UI" w:hint="eastAsia"/>
                <w:szCs w:val="20"/>
              </w:rPr>
              <w:t>〇</w:t>
            </w:r>
          </w:p>
        </w:tc>
        <w:tc>
          <w:tcPr>
            <w:tcW w:w="850" w:type="dxa"/>
          </w:tcPr>
          <w:p w14:paraId="1802952E" w14:textId="77777777" w:rsidR="00372C70" w:rsidRDefault="00372C70" w:rsidP="00372C70">
            <w:pPr>
              <w:spacing w:line="300" w:lineRule="exact"/>
              <w:jc w:val="center"/>
              <w:rPr>
                <w:rFonts w:cs="Meiryo UI"/>
                <w:szCs w:val="20"/>
              </w:rPr>
            </w:pPr>
            <w:r>
              <w:rPr>
                <w:rFonts w:cs="Meiryo UI" w:hint="eastAsia"/>
                <w:szCs w:val="20"/>
              </w:rPr>
              <w:t>-</w:t>
            </w:r>
          </w:p>
        </w:tc>
        <w:tc>
          <w:tcPr>
            <w:tcW w:w="709" w:type="dxa"/>
          </w:tcPr>
          <w:p w14:paraId="3621B9A3" w14:textId="77777777" w:rsidR="00372C70" w:rsidRDefault="00372C70" w:rsidP="00372C70">
            <w:pPr>
              <w:spacing w:line="300" w:lineRule="exact"/>
              <w:jc w:val="center"/>
              <w:rPr>
                <w:rFonts w:cs="Meiryo UI"/>
                <w:szCs w:val="20"/>
              </w:rPr>
            </w:pPr>
            <w:r w:rsidRPr="005902D9">
              <w:rPr>
                <w:rFonts w:cs="Meiryo UI"/>
                <w:szCs w:val="20"/>
              </w:rPr>
              <w:t>-</w:t>
            </w:r>
          </w:p>
        </w:tc>
        <w:tc>
          <w:tcPr>
            <w:tcW w:w="709" w:type="dxa"/>
          </w:tcPr>
          <w:p w14:paraId="46DB7755" w14:textId="77777777" w:rsidR="00372C70" w:rsidRDefault="00372C70" w:rsidP="00372C70">
            <w:pPr>
              <w:spacing w:line="300" w:lineRule="exact"/>
              <w:jc w:val="center"/>
              <w:rPr>
                <w:rFonts w:cs="Meiryo UI"/>
                <w:szCs w:val="20"/>
              </w:rPr>
            </w:pPr>
            <w:r>
              <w:rPr>
                <w:rFonts w:cs="Meiryo UI" w:hint="eastAsia"/>
                <w:szCs w:val="20"/>
              </w:rPr>
              <w:t>-</w:t>
            </w:r>
          </w:p>
        </w:tc>
        <w:tc>
          <w:tcPr>
            <w:tcW w:w="850" w:type="dxa"/>
          </w:tcPr>
          <w:p w14:paraId="6C7DDEE7" w14:textId="77777777" w:rsidR="00372C70" w:rsidRDefault="00372C70" w:rsidP="00372C70">
            <w:pPr>
              <w:spacing w:line="300" w:lineRule="exact"/>
              <w:jc w:val="center"/>
              <w:rPr>
                <w:rFonts w:cs="Meiryo UI"/>
                <w:szCs w:val="20"/>
              </w:rPr>
            </w:pPr>
            <w:r>
              <w:rPr>
                <w:rFonts w:cs="Meiryo UI" w:hint="eastAsia"/>
                <w:szCs w:val="20"/>
              </w:rPr>
              <w:t>-</w:t>
            </w:r>
          </w:p>
        </w:tc>
        <w:tc>
          <w:tcPr>
            <w:tcW w:w="709" w:type="dxa"/>
          </w:tcPr>
          <w:p w14:paraId="33DD3AC1" w14:textId="77777777" w:rsidR="00372C70" w:rsidRDefault="00372C70" w:rsidP="00372C70">
            <w:pPr>
              <w:spacing w:line="300" w:lineRule="exact"/>
              <w:jc w:val="center"/>
              <w:rPr>
                <w:rFonts w:cs="Meiryo UI"/>
                <w:szCs w:val="20"/>
              </w:rPr>
            </w:pPr>
            <w:r>
              <w:rPr>
                <w:rFonts w:cs="Meiryo UI" w:hint="eastAsia"/>
                <w:szCs w:val="20"/>
              </w:rPr>
              <w:t>×</w:t>
            </w:r>
          </w:p>
        </w:tc>
      </w:tr>
      <w:tr w:rsidR="00372C70" w:rsidRPr="00834C02" w14:paraId="67A2042F" w14:textId="77777777" w:rsidTr="00DD0207">
        <w:trPr>
          <w:trHeight w:val="250"/>
        </w:trPr>
        <w:tc>
          <w:tcPr>
            <w:tcW w:w="2835" w:type="dxa"/>
            <w:vAlign w:val="center"/>
          </w:tcPr>
          <w:p w14:paraId="7F9EF79E" w14:textId="77777777" w:rsidR="00372C70" w:rsidRPr="00276FAF" w:rsidRDefault="00372C70" w:rsidP="00372C70">
            <w:pPr>
              <w:spacing w:line="300" w:lineRule="exact"/>
              <w:jc w:val="left"/>
              <w:rPr>
                <w:szCs w:val="20"/>
              </w:rPr>
            </w:pPr>
            <w:r>
              <w:rPr>
                <w:rFonts w:hint="eastAsia"/>
                <w:szCs w:val="20"/>
              </w:rPr>
              <w:t>A</w:t>
            </w:r>
            <w:r>
              <w:rPr>
                <w:szCs w:val="20"/>
              </w:rPr>
              <w:t>WS</w:t>
            </w:r>
            <w:r>
              <w:rPr>
                <w:rFonts w:hint="eastAsia"/>
                <w:szCs w:val="20"/>
              </w:rPr>
              <w:t>サービス</w:t>
            </w:r>
          </w:p>
        </w:tc>
        <w:tc>
          <w:tcPr>
            <w:tcW w:w="709" w:type="dxa"/>
          </w:tcPr>
          <w:p w14:paraId="108E72A5" w14:textId="77777777" w:rsidR="00372C70" w:rsidRDefault="00372C70" w:rsidP="00372C70">
            <w:pPr>
              <w:spacing w:line="300" w:lineRule="exact"/>
              <w:jc w:val="center"/>
              <w:rPr>
                <w:rFonts w:cs="Meiryo UI"/>
                <w:szCs w:val="20"/>
              </w:rPr>
            </w:pPr>
            <w:r>
              <w:rPr>
                <w:rFonts w:cs="Meiryo UI" w:hint="eastAsia"/>
                <w:szCs w:val="20"/>
              </w:rPr>
              <w:t>-</w:t>
            </w:r>
          </w:p>
        </w:tc>
        <w:tc>
          <w:tcPr>
            <w:tcW w:w="851" w:type="dxa"/>
          </w:tcPr>
          <w:p w14:paraId="43D0DC5D" w14:textId="77777777" w:rsidR="00372C70" w:rsidRDefault="00372C70" w:rsidP="00372C70">
            <w:pPr>
              <w:spacing w:line="300" w:lineRule="exact"/>
              <w:jc w:val="center"/>
              <w:rPr>
                <w:rFonts w:cs="Meiryo UI"/>
                <w:szCs w:val="20"/>
              </w:rPr>
            </w:pPr>
            <w:r>
              <w:rPr>
                <w:rFonts w:cs="Meiryo UI" w:hint="eastAsia"/>
                <w:szCs w:val="20"/>
              </w:rPr>
              <w:t>-</w:t>
            </w:r>
          </w:p>
        </w:tc>
        <w:tc>
          <w:tcPr>
            <w:tcW w:w="850" w:type="dxa"/>
          </w:tcPr>
          <w:p w14:paraId="3EA2AD02" w14:textId="77777777" w:rsidR="00372C70" w:rsidRDefault="00372C70" w:rsidP="00372C70">
            <w:pPr>
              <w:spacing w:line="300" w:lineRule="exact"/>
              <w:jc w:val="center"/>
              <w:rPr>
                <w:rFonts w:cs="Meiryo UI"/>
                <w:szCs w:val="20"/>
              </w:rPr>
            </w:pPr>
            <w:r>
              <w:rPr>
                <w:rFonts w:cs="Meiryo UI" w:hint="eastAsia"/>
                <w:szCs w:val="20"/>
              </w:rPr>
              <w:t>-</w:t>
            </w:r>
          </w:p>
        </w:tc>
        <w:tc>
          <w:tcPr>
            <w:tcW w:w="709" w:type="dxa"/>
          </w:tcPr>
          <w:p w14:paraId="01D3FBAC" w14:textId="77777777" w:rsidR="00372C70" w:rsidRDefault="00372C70" w:rsidP="00372C70">
            <w:pPr>
              <w:spacing w:line="300" w:lineRule="exact"/>
              <w:jc w:val="center"/>
              <w:rPr>
                <w:rFonts w:cs="Meiryo UI"/>
                <w:szCs w:val="20"/>
              </w:rPr>
            </w:pPr>
            <w:r>
              <w:rPr>
                <w:rFonts w:cs="Meiryo UI" w:hint="eastAsia"/>
                <w:szCs w:val="20"/>
              </w:rPr>
              <w:t>〇</w:t>
            </w:r>
          </w:p>
        </w:tc>
        <w:tc>
          <w:tcPr>
            <w:tcW w:w="709" w:type="dxa"/>
          </w:tcPr>
          <w:p w14:paraId="3C6AB613" w14:textId="77777777" w:rsidR="00372C70" w:rsidRDefault="00372C70" w:rsidP="00372C70">
            <w:pPr>
              <w:spacing w:line="300" w:lineRule="exact"/>
              <w:jc w:val="center"/>
              <w:rPr>
                <w:rFonts w:cs="Meiryo UI"/>
                <w:szCs w:val="20"/>
              </w:rPr>
            </w:pPr>
            <w:r>
              <w:rPr>
                <w:rFonts w:cs="Meiryo UI" w:hint="eastAsia"/>
                <w:szCs w:val="20"/>
              </w:rPr>
              <w:t>-</w:t>
            </w:r>
          </w:p>
        </w:tc>
        <w:tc>
          <w:tcPr>
            <w:tcW w:w="850" w:type="dxa"/>
          </w:tcPr>
          <w:p w14:paraId="64D7C068" w14:textId="77777777" w:rsidR="00372C70" w:rsidRDefault="00372C70" w:rsidP="00372C70">
            <w:pPr>
              <w:spacing w:line="300" w:lineRule="exact"/>
              <w:jc w:val="center"/>
              <w:rPr>
                <w:rFonts w:cs="Meiryo UI"/>
                <w:szCs w:val="20"/>
              </w:rPr>
            </w:pPr>
            <w:r>
              <w:rPr>
                <w:rFonts w:cs="Meiryo UI" w:hint="eastAsia"/>
                <w:szCs w:val="20"/>
              </w:rPr>
              <w:t>-</w:t>
            </w:r>
          </w:p>
        </w:tc>
        <w:tc>
          <w:tcPr>
            <w:tcW w:w="709" w:type="dxa"/>
          </w:tcPr>
          <w:p w14:paraId="43FD4DE4" w14:textId="77777777" w:rsidR="00372C70" w:rsidRDefault="00372C70" w:rsidP="00372C70">
            <w:pPr>
              <w:spacing w:line="300" w:lineRule="exact"/>
              <w:jc w:val="center"/>
              <w:rPr>
                <w:rFonts w:cs="Meiryo UI"/>
                <w:szCs w:val="20"/>
              </w:rPr>
            </w:pPr>
            <w:r>
              <w:rPr>
                <w:rFonts w:cs="Meiryo UI" w:hint="eastAsia"/>
                <w:szCs w:val="20"/>
              </w:rPr>
              <w:t>〇</w:t>
            </w:r>
          </w:p>
        </w:tc>
      </w:tr>
    </w:tbl>
    <w:p w14:paraId="4D876F8B" w14:textId="77777777" w:rsidR="003015CB" w:rsidRDefault="003015CB" w:rsidP="003015CB">
      <w:pPr>
        <w:ind w:leftChars="850" w:left="1700"/>
      </w:pPr>
      <w:r>
        <w:rPr>
          <w:rFonts w:hint="eastAsia"/>
        </w:rPr>
        <w:t>※表中の「-」は監視設定不可な項目、「×」は監視設定対象としない項目として記載</w:t>
      </w:r>
    </w:p>
    <w:p w14:paraId="5FCEF39F" w14:textId="77777777" w:rsidR="001255CC" w:rsidRPr="003015CB" w:rsidRDefault="001255CC" w:rsidP="00BE1947"/>
    <w:p w14:paraId="21650995" w14:textId="77777777" w:rsidR="003015CB" w:rsidRDefault="003015CB">
      <w:pPr>
        <w:widowControl/>
        <w:jc w:val="left"/>
      </w:pPr>
      <w:r>
        <w:br w:type="page"/>
      </w:r>
    </w:p>
    <w:p w14:paraId="3C2D6568" w14:textId="77777777" w:rsidR="005704CC" w:rsidRPr="003E3F30" w:rsidRDefault="00A412FF">
      <w:pPr>
        <w:pStyle w:val="50"/>
      </w:pPr>
      <w:r>
        <w:rPr>
          <w:rFonts w:hint="eastAsia"/>
        </w:rPr>
        <w:lastRenderedPageBreak/>
        <w:t>ノード監視</w:t>
      </w:r>
    </w:p>
    <w:p w14:paraId="34981D2D" w14:textId="77777777" w:rsidR="003D64DF" w:rsidRDefault="003D64DF" w:rsidP="003D64DF">
      <w:pPr>
        <w:ind w:left="1560" w:firstLineChars="150" w:firstLine="300"/>
      </w:pPr>
      <w:r>
        <w:rPr>
          <w:rFonts w:hint="eastAsia"/>
        </w:rPr>
        <w:t>A-</w:t>
      </w:r>
      <w:r>
        <w:t>g</w:t>
      </w:r>
      <w:r>
        <w:rPr>
          <w:rFonts w:hint="eastAsia"/>
        </w:rPr>
        <w:t>ateが管理するHinemosマネージャからEC2に対してPingによる死活監視を行う。監視間隔は、A-</w:t>
      </w:r>
      <w:r>
        <w:t>g</w:t>
      </w:r>
      <w:r>
        <w:rPr>
          <w:rFonts w:hint="eastAsia"/>
        </w:rPr>
        <w:t>ate</w:t>
      </w:r>
    </w:p>
    <w:p w14:paraId="4AA40B62" w14:textId="77777777" w:rsidR="003D64DF" w:rsidRPr="00AD3EBD" w:rsidRDefault="003D64DF" w:rsidP="003D64DF">
      <w:pPr>
        <w:ind w:left="1560" w:firstLineChars="150" w:firstLine="300"/>
        <w:rPr>
          <w:szCs w:val="20"/>
        </w:rPr>
      </w:pPr>
      <w:r>
        <w:rPr>
          <w:rFonts w:hint="eastAsia"/>
        </w:rPr>
        <w:t>の仕様に従って5分とする。</w:t>
      </w:r>
    </w:p>
    <w:p w14:paraId="125585BF" w14:textId="77777777" w:rsidR="00802C21" w:rsidRDefault="00802C21" w:rsidP="00BE1947"/>
    <w:p w14:paraId="75F8AD60" w14:textId="77777777" w:rsidR="00D4481E" w:rsidRPr="003E3F30" w:rsidRDefault="001A536D">
      <w:pPr>
        <w:pStyle w:val="50"/>
      </w:pPr>
      <w:r>
        <w:rPr>
          <w:rFonts w:hint="eastAsia"/>
        </w:rPr>
        <w:t>リソース監視</w:t>
      </w:r>
    </w:p>
    <w:p w14:paraId="60203688" w14:textId="77777777" w:rsidR="003C0E81" w:rsidRPr="003C0E81" w:rsidRDefault="003C0E81" w:rsidP="003C0E81">
      <w:pPr>
        <w:ind w:left="1560" w:firstLineChars="150" w:firstLine="300"/>
      </w:pPr>
      <w:r>
        <w:rPr>
          <w:rFonts w:hint="eastAsia"/>
        </w:rPr>
        <w:t>A-</w:t>
      </w:r>
      <w:r>
        <w:t>g</w:t>
      </w:r>
      <w:r>
        <w:rPr>
          <w:rFonts w:hint="eastAsia"/>
        </w:rPr>
        <w:t>a</w:t>
      </w:r>
      <w:r w:rsidRPr="003C0E81">
        <w:rPr>
          <w:rFonts w:hint="eastAsia"/>
        </w:rPr>
        <w:t>teが管理するHinemosマネージャを使用し、CPU/メモリの使用率、ディスク使用率（空き率）を監視す</w:t>
      </w:r>
    </w:p>
    <w:p w14:paraId="4ED8E695" w14:textId="77777777" w:rsidR="003C0E81" w:rsidRPr="003C0E81" w:rsidRDefault="003C0E81" w:rsidP="003C0E81">
      <w:pPr>
        <w:ind w:left="1560" w:firstLineChars="150" w:firstLine="300"/>
      </w:pPr>
      <w:r w:rsidRPr="003C0E81">
        <w:rPr>
          <w:rFonts w:hint="eastAsia"/>
        </w:rPr>
        <w:t>る。ただし、AuroraとElastiCacheはCloudwatchにて監視する。また、ElastiCacheはディスクの概念がない</w:t>
      </w:r>
    </w:p>
    <w:p w14:paraId="7212C089" w14:textId="77777777" w:rsidR="003C0E81" w:rsidRPr="003C0E81" w:rsidRDefault="003C0E81" w:rsidP="003C0E81">
      <w:pPr>
        <w:ind w:left="1560" w:firstLineChars="150" w:firstLine="300"/>
      </w:pPr>
      <w:r w:rsidRPr="003C0E81">
        <w:rPr>
          <w:rFonts w:hint="eastAsia"/>
        </w:rPr>
        <w:t>ため、CPU/メモリの監視のみとなる。監視間隔は、</w:t>
      </w:r>
      <w:r w:rsidRPr="003C0E81">
        <w:t>AWS CloudWatch</w:t>
      </w:r>
      <w:r w:rsidRPr="003C0E81">
        <w:rPr>
          <w:rFonts w:hint="eastAsia"/>
        </w:rPr>
        <w:t>とHinemosの仕様に従って5分間隔で</w:t>
      </w:r>
    </w:p>
    <w:p w14:paraId="547142E0" w14:textId="77777777" w:rsidR="003C0E81" w:rsidRPr="003C0E81" w:rsidRDefault="003C0E81" w:rsidP="003C0E81">
      <w:pPr>
        <w:ind w:left="1560" w:firstLineChars="150" w:firstLine="300"/>
      </w:pPr>
      <w:r w:rsidRPr="003C0E81">
        <w:rPr>
          <w:rFonts w:hint="eastAsia"/>
        </w:rPr>
        <w:t>監視を行うが、リソース情報の取得間隔は1分間隔で取得とする。監視の閾値については、以下に記載する。</w:t>
      </w:r>
    </w:p>
    <w:p w14:paraId="181F7600" w14:textId="77777777" w:rsidR="003C0E81" w:rsidRPr="003C0E81" w:rsidRDefault="003C0E81" w:rsidP="003C0E81"/>
    <w:p w14:paraId="09FEA3B0" w14:textId="77777777" w:rsidR="003C0E81" w:rsidRPr="003C0E81" w:rsidRDefault="003C0E81" w:rsidP="003C0E81">
      <w:pPr>
        <w:ind w:left="1560" w:firstLineChars="150" w:firstLine="300"/>
      </w:pPr>
      <w:r w:rsidRPr="003C0E81">
        <w:rPr>
          <w:rFonts w:hint="eastAsia"/>
        </w:rPr>
        <w:t>各監視項目と閾値</w:t>
      </w:r>
    </w:p>
    <w:p w14:paraId="08DA4792" w14:textId="77777777" w:rsidR="003C0E81" w:rsidRPr="003C0E81" w:rsidRDefault="003C0E81" w:rsidP="003115D5">
      <w:pPr>
        <w:pStyle w:val="af4"/>
        <w:numPr>
          <w:ilvl w:val="0"/>
          <w:numId w:val="107"/>
        </w:numPr>
        <w:ind w:leftChars="0" w:left="2268" w:hanging="425"/>
      </w:pPr>
      <w:r w:rsidRPr="003C0E81">
        <w:t>Hinemos</w:t>
      </w:r>
    </w:p>
    <w:tbl>
      <w:tblPr>
        <w:tblW w:w="9214"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410"/>
        <w:gridCol w:w="2268"/>
        <w:gridCol w:w="2835"/>
      </w:tblGrid>
      <w:tr w:rsidR="003C0E81" w:rsidRPr="003C0E81" w14:paraId="1CF6C2B2" w14:textId="77777777" w:rsidTr="00DD0207">
        <w:trPr>
          <w:trHeight w:val="285"/>
        </w:trPr>
        <w:tc>
          <w:tcPr>
            <w:tcW w:w="1701" w:type="dxa"/>
            <w:shd w:val="clear" w:color="auto" w:fill="D9E2F3" w:themeFill="accent1" w:themeFillTint="33"/>
          </w:tcPr>
          <w:p w14:paraId="38F85B18" w14:textId="77777777" w:rsidR="003C0E81" w:rsidRPr="003C0E81" w:rsidRDefault="003C0E81" w:rsidP="00DD0207">
            <w:pPr>
              <w:jc w:val="left"/>
              <w:rPr>
                <w:szCs w:val="20"/>
              </w:rPr>
            </w:pPr>
            <w:r w:rsidRPr="003C0E81">
              <w:rPr>
                <w:rFonts w:hint="eastAsia"/>
                <w:szCs w:val="20"/>
              </w:rPr>
              <w:t>監視項目</w:t>
            </w:r>
          </w:p>
        </w:tc>
        <w:tc>
          <w:tcPr>
            <w:tcW w:w="2410" w:type="dxa"/>
            <w:shd w:val="clear" w:color="auto" w:fill="D9E2F3" w:themeFill="accent1" w:themeFillTint="33"/>
          </w:tcPr>
          <w:p w14:paraId="2ACB8442" w14:textId="77777777" w:rsidR="003C0E81" w:rsidRPr="003C0E81" w:rsidRDefault="003C0E81" w:rsidP="00DD0207">
            <w:pPr>
              <w:jc w:val="left"/>
              <w:rPr>
                <w:szCs w:val="20"/>
              </w:rPr>
            </w:pPr>
            <w:r w:rsidRPr="003C0E81">
              <w:rPr>
                <w:rFonts w:hint="eastAsia"/>
                <w:szCs w:val="20"/>
              </w:rPr>
              <w:t>警告</w:t>
            </w:r>
          </w:p>
        </w:tc>
        <w:tc>
          <w:tcPr>
            <w:tcW w:w="2268" w:type="dxa"/>
            <w:shd w:val="clear" w:color="auto" w:fill="D9E2F3" w:themeFill="accent1" w:themeFillTint="33"/>
          </w:tcPr>
          <w:p w14:paraId="5C9D97F7" w14:textId="77777777" w:rsidR="003C0E81" w:rsidRPr="003C0E81" w:rsidRDefault="003C0E81" w:rsidP="00DD0207">
            <w:pPr>
              <w:jc w:val="left"/>
              <w:rPr>
                <w:rFonts w:cs="Meiryo UI"/>
                <w:szCs w:val="20"/>
              </w:rPr>
            </w:pPr>
            <w:r w:rsidRPr="003C0E81">
              <w:rPr>
                <w:rFonts w:cs="Meiryo UI" w:hint="eastAsia"/>
                <w:szCs w:val="20"/>
              </w:rPr>
              <w:t>危険</w:t>
            </w:r>
          </w:p>
        </w:tc>
        <w:tc>
          <w:tcPr>
            <w:tcW w:w="2835" w:type="dxa"/>
            <w:shd w:val="clear" w:color="auto" w:fill="D9E2F3" w:themeFill="accent1" w:themeFillTint="33"/>
          </w:tcPr>
          <w:p w14:paraId="24DBBD38" w14:textId="77777777" w:rsidR="003C0E81" w:rsidRPr="003C0E81" w:rsidRDefault="003C0E81" w:rsidP="00DD0207">
            <w:pPr>
              <w:jc w:val="left"/>
              <w:rPr>
                <w:rFonts w:cs="Meiryo UI"/>
                <w:szCs w:val="20"/>
              </w:rPr>
            </w:pPr>
            <w:r w:rsidRPr="003C0E81">
              <w:rPr>
                <w:rFonts w:cs="Meiryo UI" w:hint="eastAsia"/>
                <w:szCs w:val="20"/>
              </w:rPr>
              <w:t>対象サーバ</w:t>
            </w:r>
          </w:p>
        </w:tc>
      </w:tr>
      <w:tr w:rsidR="003C0E81" w:rsidRPr="003C0E81" w14:paraId="562217F3" w14:textId="77777777" w:rsidTr="00DD0207">
        <w:trPr>
          <w:trHeight w:val="256"/>
        </w:trPr>
        <w:tc>
          <w:tcPr>
            <w:tcW w:w="1701" w:type="dxa"/>
            <w:vAlign w:val="center"/>
          </w:tcPr>
          <w:p w14:paraId="4197E6BA" w14:textId="77777777" w:rsidR="003C0E81" w:rsidRPr="003C0E81" w:rsidRDefault="003C0E81" w:rsidP="00DD0207">
            <w:pPr>
              <w:spacing w:line="300" w:lineRule="exact"/>
              <w:jc w:val="left"/>
              <w:rPr>
                <w:szCs w:val="20"/>
              </w:rPr>
            </w:pPr>
            <w:r w:rsidRPr="003C0E81">
              <w:rPr>
                <w:rFonts w:hint="eastAsia"/>
                <w:szCs w:val="20"/>
              </w:rPr>
              <w:t>CPU使用率</w:t>
            </w:r>
          </w:p>
        </w:tc>
        <w:tc>
          <w:tcPr>
            <w:tcW w:w="2410" w:type="dxa"/>
          </w:tcPr>
          <w:p w14:paraId="7B7B5305" w14:textId="77777777" w:rsidR="003C0E81" w:rsidRPr="003C0E81" w:rsidRDefault="003C0E81" w:rsidP="00DD0207">
            <w:pPr>
              <w:spacing w:line="300" w:lineRule="exact"/>
              <w:jc w:val="left"/>
              <w:rPr>
                <w:rFonts w:cs="Meiryo UI"/>
                <w:szCs w:val="20"/>
              </w:rPr>
            </w:pPr>
            <w:r w:rsidRPr="003C0E81">
              <w:rPr>
                <w:rFonts w:hint="eastAsia"/>
                <w:szCs w:val="20"/>
              </w:rPr>
              <w:t>80</w:t>
            </w:r>
            <w:r w:rsidRPr="003C0E81">
              <w:rPr>
                <w:szCs w:val="20"/>
              </w:rPr>
              <w:t>%</w:t>
            </w:r>
            <w:r w:rsidRPr="003C0E81">
              <w:rPr>
                <w:rFonts w:hint="eastAsia"/>
                <w:szCs w:val="20"/>
              </w:rPr>
              <w:t>を超えた場合</w:t>
            </w:r>
            <w:r w:rsidRPr="003C0E81">
              <w:rPr>
                <w:rFonts w:cs="Meiryo UI" w:hint="eastAsia"/>
                <w:szCs w:val="20"/>
              </w:rPr>
              <w:t>(※1</w:t>
            </w:r>
            <w:r w:rsidRPr="003C0E81">
              <w:rPr>
                <w:rFonts w:cs="Meiryo UI"/>
                <w:szCs w:val="20"/>
              </w:rPr>
              <w:t>)</w:t>
            </w:r>
          </w:p>
        </w:tc>
        <w:tc>
          <w:tcPr>
            <w:tcW w:w="2268" w:type="dxa"/>
          </w:tcPr>
          <w:p w14:paraId="452CE4C5" w14:textId="77777777" w:rsidR="003C0E81" w:rsidRPr="007E772E" w:rsidRDefault="003C0E81" w:rsidP="00DD0207">
            <w:pPr>
              <w:spacing w:line="300" w:lineRule="exact"/>
              <w:jc w:val="left"/>
              <w:rPr>
                <w:rFonts w:cs="Meiryo UI"/>
                <w:szCs w:val="20"/>
              </w:rPr>
            </w:pPr>
            <w:r w:rsidRPr="007E772E">
              <w:rPr>
                <w:szCs w:val="20"/>
              </w:rPr>
              <w:t>90%</w:t>
            </w:r>
            <w:r w:rsidRPr="007E772E">
              <w:rPr>
                <w:rFonts w:hint="eastAsia"/>
                <w:szCs w:val="20"/>
              </w:rPr>
              <w:t>を超えた場合</w:t>
            </w:r>
            <w:r w:rsidRPr="007E772E">
              <w:rPr>
                <w:rFonts w:cs="Meiryo UI"/>
                <w:szCs w:val="20"/>
              </w:rPr>
              <w:t>(※1)</w:t>
            </w:r>
          </w:p>
        </w:tc>
        <w:tc>
          <w:tcPr>
            <w:tcW w:w="2835" w:type="dxa"/>
          </w:tcPr>
          <w:p w14:paraId="66514071" w14:textId="77777777" w:rsidR="003C0E81" w:rsidRPr="007E772E" w:rsidRDefault="00372C70" w:rsidP="00DD0207">
            <w:pPr>
              <w:spacing w:line="300" w:lineRule="exact"/>
              <w:jc w:val="left"/>
              <w:rPr>
                <w:rFonts w:cs="Meiryo UI"/>
                <w:szCs w:val="20"/>
              </w:rPr>
            </w:pPr>
            <w:r w:rsidRPr="005902D9">
              <w:rPr>
                <w:rFonts w:hint="eastAsia"/>
                <w:szCs w:val="20"/>
              </w:rPr>
              <w:t>ファイル連携、</w:t>
            </w:r>
            <w:r w:rsidR="003C0E81" w:rsidRPr="007E772E">
              <w:rPr>
                <w:rFonts w:hint="eastAsia"/>
                <w:szCs w:val="20"/>
              </w:rPr>
              <w:t>バッチ、</w:t>
            </w:r>
            <w:r w:rsidR="003C0E81" w:rsidRPr="007E772E">
              <w:rPr>
                <w:szCs w:val="20"/>
              </w:rPr>
              <w:t>Web/AP</w:t>
            </w:r>
          </w:p>
        </w:tc>
      </w:tr>
      <w:tr w:rsidR="003C0E81" w:rsidRPr="003C0E81" w14:paraId="3D34FC0F" w14:textId="77777777" w:rsidTr="00DD0207">
        <w:trPr>
          <w:trHeight w:val="274"/>
        </w:trPr>
        <w:tc>
          <w:tcPr>
            <w:tcW w:w="1701" w:type="dxa"/>
            <w:vAlign w:val="center"/>
          </w:tcPr>
          <w:p w14:paraId="74FDAA81" w14:textId="77777777" w:rsidR="003C0E81" w:rsidRPr="003C0E81" w:rsidRDefault="003C0E81" w:rsidP="00DD0207">
            <w:pPr>
              <w:spacing w:line="300" w:lineRule="exact"/>
              <w:jc w:val="left"/>
              <w:rPr>
                <w:szCs w:val="20"/>
              </w:rPr>
            </w:pPr>
            <w:r w:rsidRPr="003C0E81">
              <w:rPr>
                <w:rFonts w:hint="eastAsia"/>
                <w:szCs w:val="20"/>
              </w:rPr>
              <w:t>メモリ使用率</w:t>
            </w:r>
          </w:p>
        </w:tc>
        <w:tc>
          <w:tcPr>
            <w:tcW w:w="2410" w:type="dxa"/>
          </w:tcPr>
          <w:p w14:paraId="4282FFEA" w14:textId="77777777" w:rsidR="003C0E81" w:rsidRPr="003C0E81" w:rsidRDefault="003C0E81" w:rsidP="00DD0207">
            <w:pPr>
              <w:spacing w:line="300" w:lineRule="exact"/>
              <w:jc w:val="left"/>
              <w:rPr>
                <w:rFonts w:cs="Meiryo UI"/>
                <w:szCs w:val="20"/>
              </w:rPr>
            </w:pPr>
            <w:r w:rsidRPr="003C0E81">
              <w:rPr>
                <w:rFonts w:hint="eastAsia"/>
                <w:szCs w:val="20"/>
              </w:rPr>
              <w:t>80</w:t>
            </w:r>
            <w:r w:rsidRPr="003C0E81">
              <w:rPr>
                <w:szCs w:val="20"/>
              </w:rPr>
              <w:t>%</w:t>
            </w:r>
            <w:r w:rsidRPr="003C0E81">
              <w:rPr>
                <w:rFonts w:hint="eastAsia"/>
                <w:szCs w:val="20"/>
              </w:rPr>
              <w:t>を超えた場合</w:t>
            </w:r>
            <w:r w:rsidRPr="003C0E81">
              <w:rPr>
                <w:rFonts w:cs="Meiryo UI" w:hint="eastAsia"/>
                <w:szCs w:val="20"/>
              </w:rPr>
              <w:t>(※1</w:t>
            </w:r>
            <w:r w:rsidRPr="003C0E81">
              <w:rPr>
                <w:rFonts w:cs="Meiryo UI"/>
                <w:szCs w:val="20"/>
              </w:rPr>
              <w:t>)</w:t>
            </w:r>
          </w:p>
        </w:tc>
        <w:tc>
          <w:tcPr>
            <w:tcW w:w="2268" w:type="dxa"/>
          </w:tcPr>
          <w:p w14:paraId="36A080F6" w14:textId="77777777" w:rsidR="003C0E81" w:rsidRPr="007E772E" w:rsidRDefault="003C0E81" w:rsidP="00DD0207">
            <w:pPr>
              <w:spacing w:line="300" w:lineRule="exact"/>
              <w:jc w:val="left"/>
              <w:rPr>
                <w:rFonts w:cs="Meiryo UI"/>
                <w:szCs w:val="20"/>
              </w:rPr>
            </w:pPr>
            <w:r w:rsidRPr="007E772E">
              <w:rPr>
                <w:szCs w:val="20"/>
              </w:rPr>
              <w:t>90%</w:t>
            </w:r>
            <w:r w:rsidRPr="007E772E">
              <w:rPr>
                <w:rFonts w:hint="eastAsia"/>
                <w:szCs w:val="20"/>
              </w:rPr>
              <w:t>を超えた場合</w:t>
            </w:r>
            <w:r w:rsidRPr="007E772E">
              <w:rPr>
                <w:rFonts w:cs="Meiryo UI"/>
                <w:szCs w:val="20"/>
              </w:rPr>
              <w:t>(※1)</w:t>
            </w:r>
          </w:p>
        </w:tc>
        <w:tc>
          <w:tcPr>
            <w:tcW w:w="2835" w:type="dxa"/>
          </w:tcPr>
          <w:p w14:paraId="468025BF" w14:textId="77777777" w:rsidR="003C0E81" w:rsidRPr="007E772E" w:rsidRDefault="00372C70" w:rsidP="00DD0207">
            <w:pPr>
              <w:spacing w:line="300" w:lineRule="exact"/>
              <w:jc w:val="left"/>
              <w:rPr>
                <w:szCs w:val="20"/>
              </w:rPr>
            </w:pPr>
            <w:r w:rsidRPr="005902D9">
              <w:rPr>
                <w:rFonts w:hint="eastAsia"/>
                <w:szCs w:val="20"/>
              </w:rPr>
              <w:t>ファイル連携、</w:t>
            </w:r>
            <w:r w:rsidR="003C0E81" w:rsidRPr="007E772E">
              <w:rPr>
                <w:rFonts w:hint="eastAsia"/>
                <w:szCs w:val="20"/>
              </w:rPr>
              <w:t>バッチ、</w:t>
            </w:r>
            <w:r w:rsidR="003C0E81" w:rsidRPr="007E772E">
              <w:rPr>
                <w:szCs w:val="20"/>
              </w:rPr>
              <w:t>Web/AP</w:t>
            </w:r>
          </w:p>
        </w:tc>
      </w:tr>
      <w:tr w:rsidR="003C0E81" w:rsidRPr="003C0E81" w14:paraId="1FD9986F" w14:textId="77777777" w:rsidTr="00DD0207">
        <w:trPr>
          <w:trHeight w:val="274"/>
        </w:trPr>
        <w:tc>
          <w:tcPr>
            <w:tcW w:w="1701" w:type="dxa"/>
            <w:vAlign w:val="center"/>
          </w:tcPr>
          <w:p w14:paraId="34B6A5F7" w14:textId="77777777" w:rsidR="003C0E81" w:rsidRPr="003C0E81" w:rsidRDefault="003C0E81" w:rsidP="00DD0207">
            <w:pPr>
              <w:spacing w:line="300" w:lineRule="exact"/>
              <w:jc w:val="left"/>
              <w:rPr>
                <w:szCs w:val="20"/>
              </w:rPr>
            </w:pPr>
            <w:r w:rsidRPr="003C0E81">
              <w:rPr>
                <w:rFonts w:hint="eastAsia"/>
                <w:szCs w:val="20"/>
              </w:rPr>
              <w:t>ディスク使用率</w:t>
            </w:r>
          </w:p>
        </w:tc>
        <w:tc>
          <w:tcPr>
            <w:tcW w:w="2410" w:type="dxa"/>
          </w:tcPr>
          <w:p w14:paraId="5E09B864" w14:textId="77777777" w:rsidR="003C0E81" w:rsidRPr="003C0E81" w:rsidRDefault="003C0E81" w:rsidP="00DD0207">
            <w:pPr>
              <w:spacing w:line="300" w:lineRule="exact"/>
              <w:jc w:val="left"/>
              <w:rPr>
                <w:szCs w:val="20"/>
              </w:rPr>
            </w:pPr>
            <w:r w:rsidRPr="003C0E81">
              <w:rPr>
                <w:rFonts w:hint="eastAsia"/>
                <w:szCs w:val="20"/>
              </w:rPr>
              <w:t>80</w:t>
            </w:r>
            <w:r w:rsidRPr="003C0E81">
              <w:rPr>
                <w:szCs w:val="20"/>
              </w:rPr>
              <w:t>%</w:t>
            </w:r>
            <w:r w:rsidRPr="003C0E81">
              <w:rPr>
                <w:rFonts w:hint="eastAsia"/>
                <w:szCs w:val="20"/>
              </w:rPr>
              <w:t>を超えた場合</w:t>
            </w:r>
            <w:r w:rsidRPr="003C0E81">
              <w:rPr>
                <w:rFonts w:cs="Meiryo UI" w:hint="eastAsia"/>
                <w:szCs w:val="20"/>
              </w:rPr>
              <w:t>(※1</w:t>
            </w:r>
            <w:r w:rsidRPr="003C0E81">
              <w:rPr>
                <w:rFonts w:cs="Meiryo UI"/>
                <w:szCs w:val="20"/>
              </w:rPr>
              <w:t>)</w:t>
            </w:r>
          </w:p>
        </w:tc>
        <w:tc>
          <w:tcPr>
            <w:tcW w:w="2268" w:type="dxa"/>
          </w:tcPr>
          <w:p w14:paraId="35F3AEFE" w14:textId="77777777" w:rsidR="003C0E81" w:rsidRPr="007E772E" w:rsidRDefault="003C0E81" w:rsidP="00DD0207">
            <w:pPr>
              <w:spacing w:line="300" w:lineRule="exact"/>
              <w:jc w:val="left"/>
              <w:rPr>
                <w:szCs w:val="20"/>
              </w:rPr>
            </w:pPr>
            <w:r w:rsidRPr="007E772E">
              <w:rPr>
                <w:szCs w:val="20"/>
              </w:rPr>
              <w:t>90%</w:t>
            </w:r>
            <w:r w:rsidRPr="007E772E">
              <w:rPr>
                <w:rFonts w:hint="eastAsia"/>
                <w:szCs w:val="20"/>
              </w:rPr>
              <w:t>を超えた場合</w:t>
            </w:r>
            <w:r w:rsidRPr="007E772E">
              <w:rPr>
                <w:rFonts w:cs="Meiryo UI"/>
                <w:szCs w:val="20"/>
              </w:rPr>
              <w:t>(※1)</w:t>
            </w:r>
          </w:p>
        </w:tc>
        <w:tc>
          <w:tcPr>
            <w:tcW w:w="2835" w:type="dxa"/>
          </w:tcPr>
          <w:p w14:paraId="608D17DE" w14:textId="77777777" w:rsidR="003C0E81" w:rsidRPr="007E772E" w:rsidRDefault="00372C70" w:rsidP="00DD0207">
            <w:pPr>
              <w:spacing w:line="300" w:lineRule="exact"/>
              <w:jc w:val="left"/>
              <w:rPr>
                <w:szCs w:val="20"/>
              </w:rPr>
            </w:pPr>
            <w:r w:rsidRPr="005902D9">
              <w:rPr>
                <w:rFonts w:hint="eastAsia"/>
                <w:szCs w:val="20"/>
              </w:rPr>
              <w:t>ファイル連携、</w:t>
            </w:r>
            <w:r w:rsidR="003C0E81" w:rsidRPr="007E772E">
              <w:rPr>
                <w:rFonts w:hint="eastAsia"/>
                <w:szCs w:val="20"/>
              </w:rPr>
              <w:t>バッチ、</w:t>
            </w:r>
            <w:r w:rsidR="003C0E81" w:rsidRPr="007E772E">
              <w:rPr>
                <w:szCs w:val="20"/>
              </w:rPr>
              <w:t>Web/AP</w:t>
            </w:r>
          </w:p>
        </w:tc>
      </w:tr>
    </w:tbl>
    <w:p w14:paraId="79B9ACAB" w14:textId="77777777" w:rsidR="003C0E81" w:rsidRPr="003C0E81" w:rsidRDefault="003C0E81" w:rsidP="003C0E81">
      <w:pPr>
        <w:ind w:left="1560" w:firstLineChars="150" w:firstLine="300"/>
      </w:pPr>
    </w:p>
    <w:p w14:paraId="63220DDC" w14:textId="77777777" w:rsidR="003C0E81" w:rsidRPr="003C0E81" w:rsidRDefault="003C0E81" w:rsidP="003115D5">
      <w:pPr>
        <w:pStyle w:val="af4"/>
        <w:numPr>
          <w:ilvl w:val="0"/>
          <w:numId w:val="107"/>
        </w:numPr>
        <w:ind w:leftChars="0" w:left="2268" w:hanging="425"/>
      </w:pPr>
      <w:r w:rsidRPr="003C0E81">
        <w:rPr>
          <w:rFonts w:hint="eastAsia"/>
        </w:rPr>
        <w:t>CloudWatch</w:t>
      </w:r>
    </w:p>
    <w:tbl>
      <w:tblPr>
        <w:tblW w:w="9214"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410"/>
        <w:gridCol w:w="2268"/>
        <w:gridCol w:w="2835"/>
      </w:tblGrid>
      <w:tr w:rsidR="003C0E81" w:rsidRPr="003C0E81" w14:paraId="7C533F82" w14:textId="77777777" w:rsidTr="00DD0207">
        <w:trPr>
          <w:trHeight w:val="260"/>
        </w:trPr>
        <w:tc>
          <w:tcPr>
            <w:tcW w:w="1701" w:type="dxa"/>
            <w:shd w:val="clear" w:color="auto" w:fill="D9E2F3" w:themeFill="accent1" w:themeFillTint="33"/>
          </w:tcPr>
          <w:p w14:paraId="2C7AA6EF" w14:textId="77777777" w:rsidR="003C0E81" w:rsidRPr="003C0E81" w:rsidRDefault="003C0E81" w:rsidP="00DD0207">
            <w:pPr>
              <w:jc w:val="left"/>
              <w:rPr>
                <w:szCs w:val="20"/>
              </w:rPr>
            </w:pPr>
            <w:r w:rsidRPr="003C0E81">
              <w:rPr>
                <w:rFonts w:hint="eastAsia"/>
                <w:szCs w:val="20"/>
              </w:rPr>
              <w:t>監視項目</w:t>
            </w:r>
          </w:p>
        </w:tc>
        <w:tc>
          <w:tcPr>
            <w:tcW w:w="2410" w:type="dxa"/>
            <w:shd w:val="clear" w:color="auto" w:fill="D9E2F3" w:themeFill="accent1" w:themeFillTint="33"/>
          </w:tcPr>
          <w:p w14:paraId="7862FBE2" w14:textId="77777777" w:rsidR="003C0E81" w:rsidRPr="003C0E81" w:rsidRDefault="003C0E81" w:rsidP="00DD0207">
            <w:pPr>
              <w:jc w:val="left"/>
              <w:rPr>
                <w:szCs w:val="20"/>
              </w:rPr>
            </w:pPr>
            <w:r w:rsidRPr="003C0E81">
              <w:rPr>
                <w:rFonts w:hint="eastAsia"/>
                <w:szCs w:val="20"/>
              </w:rPr>
              <w:t>警告</w:t>
            </w:r>
          </w:p>
        </w:tc>
        <w:tc>
          <w:tcPr>
            <w:tcW w:w="2268" w:type="dxa"/>
            <w:shd w:val="clear" w:color="auto" w:fill="D9E2F3" w:themeFill="accent1" w:themeFillTint="33"/>
          </w:tcPr>
          <w:p w14:paraId="0865FDDF" w14:textId="77777777" w:rsidR="003C0E81" w:rsidRPr="003C0E81" w:rsidRDefault="003C0E81" w:rsidP="00DD0207">
            <w:pPr>
              <w:jc w:val="left"/>
              <w:rPr>
                <w:rFonts w:cs="Meiryo UI"/>
                <w:szCs w:val="20"/>
              </w:rPr>
            </w:pPr>
            <w:r w:rsidRPr="003C0E81">
              <w:rPr>
                <w:rFonts w:cs="Meiryo UI" w:hint="eastAsia"/>
                <w:szCs w:val="20"/>
              </w:rPr>
              <w:t>危険</w:t>
            </w:r>
          </w:p>
        </w:tc>
        <w:tc>
          <w:tcPr>
            <w:tcW w:w="2835" w:type="dxa"/>
            <w:shd w:val="clear" w:color="auto" w:fill="D9E2F3" w:themeFill="accent1" w:themeFillTint="33"/>
          </w:tcPr>
          <w:p w14:paraId="4BC915B9" w14:textId="77777777" w:rsidR="003C0E81" w:rsidRPr="003C0E81" w:rsidRDefault="003C0E81" w:rsidP="00DD0207">
            <w:pPr>
              <w:jc w:val="left"/>
              <w:rPr>
                <w:rFonts w:cs="Meiryo UI"/>
                <w:szCs w:val="20"/>
              </w:rPr>
            </w:pPr>
            <w:r w:rsidRPr="003C0E81">
              <w:rPr>
                <w:rFonts w:cs="Meiryo UI" w:hint="eastAsia"/>
                <w:szCs w:val="20"/>
              </w:rPr>
              <w:t>備考</w:t>
            </w:r>
          </w:p>
        </w:tc>
      </w:tr>
      <w:tr w:rsidR="003C0E81" w:rsidRPr="003C0E81" w14:paraId="452E4101" w14:textId="77777777" w:rsidTr="00DD0207">
        <w:trPr>
          <w:trHeight w:val="234"/>
        </w:trPr>
        <w:tc>
          <w:tcPr>
            <w:tcW w:w="1701" w:type="dxa"/>
            <w:vAlign w:val="center"/>
          </w:tcPr>
          <w:p w14:paraId="20B84E3F" w14:textId="77777777" w:rsidR="003C0E81" w:rsidRPr="003C0E81" w:rsidRDefault="003C0E81" w:rsidP="00DD0207">
            <w:pPr>
              <w:spacing w:line="300" w:lineRule="exact"/>
              <w:jc w:val="left"/>
              <w:rPr>
                <w:rFonts w:cs="Meiryo UI"/>
                <w:szCs w:val="20"/>
              </w:rPr>
            </w:pPr>
            <w:r w:rsidRPr="003C0E81">
              <w:rPr>
                <w:rFonts w:hint="eastAsia"/>
                <w:szCs w:val="20"/>
              </w:rPr>
              <w:t>CPU使用率</w:t>
            </w:r>
          </w:p>
        </w:tc>
        <w:tc>
          <w:tcPr>
            <w:tcW w:w="2410" w:type="dxa"/>
          </w:tcPr>
          <w:p w14:paraId="599E8FA4" w14:textId="77777777" w:rsidR="003C0E81" w:rsidRPr="003C0E81" w:rsidRDefault="003C0E81" w:rsidP="00DD0207">
            <w:pPr>
              <w:spacing w:line="300" w:lineRule="exact"/>
              <w:jc w:val="left"/>
              <w:rPr>
                <w:rFonts w:cs="Meiryo UI"/>
                <w:szCs w:val="20"/>
              </w:rPr>
            </w:pPr>
            <w:r w:rsidRPr="003C0E81">
              <w:rPr>
                <w:rFonts w:hint="eastAsia"/>
                <w:szCs w:val="20"/>
              </w:rPr>
              <w:t>80</w:t>
            </w:r>
            <w:r w:rsidRPr="003C0E81">
              <w:rPr>
                <w:szCs w:val="20"/>
              </w:rPr>
              <w:t>%</w:t>
            </w:r>
            <w:r w:rsidRPr="003C0E81">
              <w:rPr>
                <w:rFonts w:hint="eastAsia"/>
                <w:szCs w:val="20"/>
              </w:rPr>
              <w:t>を超えた場合</w:t>
            </w:r>
            <w:r w:rsidRPr="003C0E81">
              <w:rPr>
                <w:rFonts w:cs="Meiryo UI" w:hint="eastAsia"/>
                <w:szCs w:val="20"/>
              </w:rPr>
              <w:t>(※1</w:t>
            </w:r>
            <w:r w:rsidRPr="003C0E81">
              <w:rPr>
                <w:rFonts w:cs="Meiryo UI"/>
                <w:szCs w:val="20"/>
              </w:rPr>
              <w:t>)</w:t>
            </w:r>
          </w:p>
        </w:tc>
        <w:tc>
          <w:tcPr>
            <w:tcW w:w="2268" w:type="dxa"/>
          </w:tcPr>
          <w:p w14:paraId="32F96EBB" w14:textId="77777777" w:rsidR="003C0E81" w:rsidRPr="003C0E81" w:rsidRDefault="003C0E81" w:rsidP="00DD0207">
            <w:pPr>
              <w:spacing w:line="300" w:lineRule="exact"/>
              <w:jc w:val="left"/>
              <w:rPr>
                <w:rFonts w:cs="Meiryo UI"/>
                <w:szCs w:val="20"/>
              </w:rPr>
            </w:pPr>
            <w:r w:rsidRPr="003C0E81">
              <w:rPr>
                <w:szCs w:val="20"/>
              </w:rPr>
              <w:t>90%</w:t>
            </w:r>
            <w:r w:rsidRPr="003C0E81">
              <w:rPr>
                <w:rFonts w:hint="eastAsia"/>
                <w:szCs w:val="20"/>
              </w:rPr>
              <w:t>を超えた場合</w:t>
            </w:r>
            <w:r w:rsidRPr="003C0E81">
              <w:rPr>
                <w:rFonts w:cs="Meiryo UI" w:hint="eastAsia"/>
                <w:szCs w:val="20"/>
              </w:rPr>
              <w:t>(※1</w:t>
            </w:r>
            <w:r w:rsidRPr="003C0E81">
              <w:rPr>
                <w:rFonts w:cs="Meiryo UI"/>
                <w:szCs w:val="20"/>
              </w:rPr>
              <w:t>)</w:t>
            </w:r>
          </w:p>
        </w:tc>
        <w:tc>
          <w:tcPr>
            <w:tcW w:w="2835" w:type="dxa"/>
          </w:tcPr>
          <w:p w14:paraId="2619C1D8" w14:textId="77777777" w:rsidR="003C0E81" w:rsidRPr="003C0E81" w:rsidRDefault="003C0E81" w:rsidP="00DD0207">
            <w:pPr>
              <w:spacing w:line="300" w:lineRule="exact"/>
              <w:jc w:val="left"/>
              <w:rPr>
                <w:szCs w:val="20"/>
              </w:rPr>
            </w:pPr>
            <w:r w:rsidRPr="003C0E81">
              <w:rPr>
                <w:rFonts w:hint="eastAsia"/>
                <w:szCs w:val="20"/>
              </w:rPr>
              <w:t>DB</w:t>
            </w:r>
            <w:r w:rsidRPr="003C0E81">
              <w:rPr>
                <w:rFonts w:cs="Meiryo UI" w:hint="eastAsia"/>
                <w:szCs w:val="20"/>
              </w:rPr>
              <w:t>（A</w:t>
            </w:r>
            <w:r w:rsidRPr="003C0E81">
              <w:rPr>
                <w:rFonts w:cs="Meiryo UI"/>
                <w:szCs w:val="20"/>
              </w:rPr>
              <w:t>urora、ElastiCache</w:t>
            </w:r>
            <w:r w:rsidRPr="003C0E81">
              <w:rPr>
                <w:rFonts w:cs="Meiryo UI" w:hint="eastAsia"/>
                <w:szCs w:val="20"/>
              </w:rPr>
              <w:t>）</w:t>
            </w:r>
          </w:p>
        </w:tc>
      </w:tr>
      <w:tr w:rsidR="003C0E81" w:rsidRPr="003C0E81" w14:paraId="56581F7F" w14:textId="77777777" w:rsidTr="00DD0207">
        <w:trPr>
          <w:trHeight w:val="250"/>
        </w:trPr>
        <w:tc>
          <w:tcPr>
            <w:tcW w:w="1701" w:type="dxa"/>
            <w:vAlign w:val="center"/>
          </w:tcPr>
          <w:p w14:paraId="1A808C6C" w14:textId="77777777" w:rsidR="003C0E81" w:rsidRPr="003C0E81" w:rsidRDefault="003C0E81" w:rsidP="00DD0207">
            <w:pPr>
              <w:spacing w:line="300" w:lineRule="exact"/>
              <w:jc w:val="left"/>
              <w:rPr>
                <w:rFonts w:cs="Meiryo UI"/>
                <w:szCs w:val="20"/>
              </w:rPr>
            </w:pPr>
            <w:r w:rsidRPr="003C0E81">
              <w:rPr>
                <w:rFonts w:hint="eastAsia"/>
                <w:szCs w:val="20"/>
              </w:rPr>
              <w:t>メモリ使用率</w:t>
            </w:r>
          </w:p>
        </w:tc>
        <w:tc>
          <w:tcPr>
            <w:tcW w:w="2410" w:type="dxa"/>
          </w:tcPr>
          <w:p w14:paraId="5097C288" w14:textId="77777777" w:rsidR="003C0E81" w:rsidRPr="003C0E81" w:rsidRDefault="003C0E81" w:rsidP="00DD0207">
            <w:pPr>
              <w:spacing w:line="300" w:lineRule="exact"/>
              <w:jc w:val="left"/>
              <w:rPr>
                <w:rFonts w:cs="Meiryo UI"/>
                <w:szCs w:val="20"/>
              </w:rPr>
            </w:pPr>
            <w:r w:rsidRPr="003C0E81">
              <w:rPr>
                <w:rFonts w:hint="eastAsia"/>
                <w:szCs w:val="20"/>
              </w:rPr>
              <w:t>80</w:t>
            </w:r>
            <w:r w:rsidRPr="003C0E81">
              <w:rPr>
                <w:szCs w:val="20"/>
              </w:rPr>
              <w:t>%</w:t>
            </w:r>
            <w:r w:rsidRPr="003C0E81">
              <w:rPr>
                <w:rFonts w:hint="eastAsia"/>
                <w:szCs w:val="20"/>
              </w:rPr>
              <w:t>を超えた場合</w:t>
            </w:r>
            <w:r w:rsidRPr="003C0E81">
              <w:rPr>
                <w:rFonts w:cs="Meiryo UI" w:hint="eastAsia"/>
                <w:szCs w:val="20"/>
              </w:rPr>
              <w:t>(※1</w:t>
            </w:r>
            <w:r w:rsidRPr="003C0E81">
              <w:rPr>
                <w:rFonts w:cs="Meiryo UI"/>
                <w:szCs w:val="20"/>
              </w:rPr>
              <w:t>)</w:t>
            </w:r>
          </w:p>
        </w:tc>
        <w:tc>
          <w:tcPr>
            <w:tcW w:w="2268" w:type="dxa"/>
          </w:tcPr>
          <w:p w14:paraId="690EB731" w14:textId="77777777" w:rsidR="003C0E81" w:rsidRPr="003C0E81" w:rsidRDefault="003C0E81" w:rsidP="00DD0207">
            <w:pPr>
              <w:spacing w:line="300" w:lineRule="exact"/>
              <w:jc w:val="left"/>
              <w:rPr>
                <w:rFonts w:cs="Meiryo UI"/>
                <w:szCs w:val="20"/>
              </w:rPr>
            </w:pPr>
            <w:r w:rsidRPr="003C0E81">
              <w:rPr>
                <w:szCs w:val="20"/>
              </w:rPr>
              <w:t>90%</w:t>
            </w:r>
            <w:r w:rsidRPr="003C0E81">
              <w:rPr>
                <w:rFonts w:hint="eastAsia"/>
                <w:szCs w:val="20"/>
              </w:rPr>
              <w:t>を超えた場合</w:t>
            </w:r>
            <w:r w:rsidRPr="003C0E81">
              <w:rPr>
                <w:rFonts w:cs="Meiryo UI" w:hint="eastAsia"/>
                <w:szCs w:val="20"/>
              </w:rPr>
              <w:t>(※1</w:t>
            </w:r>
            <w:r w:rsidRPr="003C0E81">
              <w:rPr>
                <w:rFonts w:cs="Meiryo UI"/>
                <w:szCs w:val="20"/>
              </w:rPr>
              <w:t>)</w:t>
            </w:r>
          </w:p>
        </w:tc>
        <w:tc>
          <w:tcPr>
            <w:tcW w:w="2835" w:type="dxa"/>
          </w:tcPr>
          <w:p w14:paraId="7496C031" w14:textId="77777777" w:rsidR="003C0E81" w:rsidRPr="003C0E81" w:rsidRDefault="003C0E81" w:rsidP="00DD0207">
            <w:pPr>
              <w:spacing w:line="300" w:lineRule="exact"/>
              <w:jc w:val="left"/>
              <w:rPr>
                <w:rFonts w:cs="Meiryo UI"/>
                <w:szCs w:val="20"/>
              </w:rPr>
            </w:pPr>
            <w:r w:rsidRPr="003C0E81">
              <w:rPr>
                <w:rFonts w:hint="eastAsia"/>
                <w:szCs w:val="20"/>
              </w:rPr>
              <w:t>DB</w:t>
            </w:r>
            <w:r w:rsidRPr="003C0E81">
              <w:rPr>
                <w:rFonts w:cs="Meiryo UI" w:hint="eastAsia"/>
                <w:szCs w:val="20"/>
              </w:rPr>
              <w:t>（A</w:t>
            </w:r>
            <w:r w:rsidRPr="003C0E81">
              <w:rPr>
                <w:rFonts w:cs="Meiryo UI"/>
                <w:szCs w:val="20"/>
              </w:rPr>
              <w:t>urora</w:t>
            </w:r>
            <w:r w:rsidRPr="003C0E81">
              <w:rPr>
                <w:rFonts w:cs="Meiryo UI" w:hint="eastAsia"/>
                <w:szCs w:val="20"/>
              </w:rPr>
              <w:t>、</w:t>
            </w:r>
            <w:r w:rsidRPr="003C0E81">
              <w:rPr>
                <w:rFonts w:cs="Meiryo UI"/>
                <w:szCs w:val="20"/>
              </w:rPr>
              <w:t>ElastiCache</w:t>
            </w:r>
            <w:r w:rsidRPr="003C0E81">
              <w:rPr>
                <w:rFonts w:cs="Meiryo UI" w:hint="eastAsia"/>
                <w:szCs w:val="20"/>
              </w:rPr>
              <w:t>）</w:t>
            </w:r>
          </w:p>
        </w:tc>
      </w:tr>
      <w:tr w:rsidR="003C0E81" w:rsidRPr="003C0E81" w14:paraId="5ECBE3F1" w14:textId="77777777" w:rsidTr="00DD0207">
        <w:trPr>
          <w:trHeight w:val="250"/>
        </w:trPr>
        <w:tc>
          <w:tcPr>
            <w:tcW w:w="1701" w:type="dxa"/>
            <w:vAlign w:val="center"/>
          </w:tcPr>
          <w:p w14:paraId="0DBD232E" w14:textId="77777777" w:rsidR="003C0E81" w:rsidRPr="003C0E81" w:rsidRDefault="003C0E81" w:rsidP="00DD0207">
            <w:pPr>
              <w:spacing w:line="300" w:lineRule="exact"/>
              <w:jc w:val="left"/>
              <w:rPr>
                <w:szCs w:val="20"/>
              </w:rPr>
            </w:pPr>
            <w:r w:rsidRPr="003C0E81">
              <w:rPr>
                <w:rFonts w:hint="eastAsia"/>
                <w:szCs w:val="20"/>
              </w:rPr>
              <w:t>ディスク使用率</w:t>
            </w:r>
          </w:p>
        </w:tc>
        <w:tc>
          <w:tcPr>
            <w:tcW w:w="2410" w:type="dxa"/>
          </w:tcPr>
          <w:p w14:paraId="2BFB5F99" w14:textId="77777777" w:rsidR="003C0E81" w:rsidRPr="003C0E81" w:rsidRDefault="003C0E81" w:rsidP="00DD0207">
            <w:pPr>
              <w:spacing w:line="300" w:lineRule="exact"/>
              <w:jc w:val="left"/>
              <w:rPr>
                <w:szCs w:val="20"/>
              </w:rPr>
            </w:pPr>
            <w:r w:rsidRPr="003C0E81">
              <w:rPr>
                <w:rFonts w:hint="eastAsia"/>
                <w:szCs w:val="20"/>
              </w:rPr>
              <w:t>80</w:t>
            </w:r>
            <w:r w:rsidRPr="003C0E81">
              <w:rPr>
                <w:szCs w:val="20"/>
              </w:rPr>
              <w:t>%</w:t>
            </w:r>
            <w:r w:rsidRPr="003C0E81">
              <w:rPr>
                <w:rFonts w:hint="eastAsia"/>
                <w:szCs w:val="20"/>
              </w:rPr>
              <w:t>を超えた場合</w:t>
            </w:r>
            <w:r w:rsidRPr="003C0E81">
              <w:rPr>
                <w:rFonts w:cs="Meiryo UI" w:hint="eastAsia"/>
                <w:szCs w:val="20"/>
              </w:rPr>
              <w:t>(※2</w:t>
            </w:r>
            <w:r w:rsidRPr="003C0E81">
              <w:rPr>
                <w:rFonts w:cs="Meiryo UI"/>
                <w:szCs w:val="20"/>
              </w:rPr>
              <w:t>)</w:t>
            </w:r>
          </w:p>
        </w:tc>
        <w:tc>
          <w:tcPr>
            <w:tcW w:w="2268" w:type="dxa"/>
          </w:tcPr>
          <w:p w14:paraId="658F39C9" w14:textId="77777777" w:rsidR="003C0E81" w:rsidRPr="003C0E81" w:rsidRDefault="003C0E81" w:rsidP="00DD0207">
            <w:pPr>
              <w:spacing w:line="300" w:lineRule="exact"/>
              <w:jc w:val="left"/>
              <w:rPr>
                <w:szCs w:val="20"/>
              </w:rPr>
            </w:pPr>
            <w:r w:rsidRPr="003C0E81">
              <w:rPr>
                <w:szCs w:val="20"/>
              </w:rPr>
              <w:t>90%</w:t>
            </w:r>
            <w:r w:rsidRPr="003C0E81">
              <w:rPr>
                <w:rFonts w:hint="eastAsia"/>
                <w:szCs w:val="20"/>
              </w:rPr>
              <w:t>を超えた場合</w:t>
            </w:r>
            <w:r w:rsidRPr="003C0E81">
              <w:rPr>
                <w:rFonts w:cs="Meiryo UI" w:hint="eastAsia"/>
                <w:szCs w:val="20"/>
              </w:rPr>
              <w:t>(※2</w:t>
            </w:r>
            <w:r w:rsidRPr="003C0E81">
              <w:rPr>
                <w:rFonts w:cs="Meiryo UI"/>
                <w:szCs w:val="20"/>
              </w:rPr>
              <w:t>)</w:t>
            </w:r>
          </w:p>
        </w:tc>
        <w:tc>
          <w:tcPr>
            <w:tcW w:w="2835" w:type="dxa"/>
          </w:tcPr>
          <w:p w14:paraId="42A8BF9E" w14:textId="77777777" w:rsidR="003C0E81" w:rsidRPr="003C0E81" w:rsidRDefault="003C0E81" w:rsidP="00DD0207">
            <w:pPr>
              <w:spacing w:line="300" w:lineRule="exact"/>
              <w:jc w:val="left"/>
              <w:rPr>
                <w:szCs w:val="20"/>
              </w:rPr>
            </w:pPr>
            <w:r w:rsidRPr="003C0E81">
              <w:rPr>
                <w:rFonts w:hint="eastAsia"/>
                <w:szCs w:val="20"/>
              </w:rPr>
              <w:t>DB</w:t>
            </w:r>
            <w:r w:rsidRPr="003C0E81">
              <w:rPr>
                <w:rFonts w:cs="Meiryo UI" w:hint="eastAsia"/>
                <w:szCs w:val="20"/>
              </w:rPr>
              <w:t>（A</w:t>
            </w:r>
            <w:r w:rsidRPr="003C0E81">
              <w:rPr>
                <w:rFonts w:cs="Meiryo UI"/>
                <w:szCs w:val="20"/>
              </w:rPr>
              <w:t>urora</w:t>
            </w:r>
            <w:r w:rsidRPr="003C0E81">
              <w:rPr>
                <w:rFonts w:cs="Meiryo UI" w:hint="eastAsia"/>
                <w:szCs w:val="20"/>
              </w:rPr>
              <w:t>）</w:t>
            </w:r>
          </w:p>
        </w:tc>
      </w:tr>
    </w:tbl>
    <w:p w14:paraId="4EF482B2" w14:textId="77777777" w:rsidR="003C0E81" w:rsidRPr="003C0E81" w:rsidRDefault="003C0E81" w:rsidP="003C0E81">
      <w:pPr>
        <w:ind w:left="1560" w:firstLineChars="150" w:firstLine="300"/>
      </w:pPr>
      <w:r w:rsidRPr="003C0E81">
        <w:rPr>
          <w:rFonts w:hint="eastAsia"/>
        </w:rPr>
        <w:t>※1…リソースは、5</w:t>
      </w:r>
      <w:r w:rsidRPr="003C0E81">
        <w:t>0%</w:t>
      </w:r>
      <w:r w:rsidRPr="003C0E81">
        <w:rPr>
          <w:rFonts w:hint="eastAsia"/>
        </w:rPr>
        <w:t>～</w:t>
      </w:r>
      <w:r w:rsidRPr="003C0E81">
        <w:t>80%</w:t>
      </w:r>
      <w:r w:rsidRPr="003C0E81">
        <w:rPr>
          <w:rFonts w:hint="eastAsia"/>
        </w:rPr>
        <w:t>内に収まる設計とし、閾値についても同様に値を定める。ただし、テスト時のチュー</w:t>
      </w:r>
    </w:p>
    <w:p w14:paraId="1546C0F5" w14:textId="77777777" w:rsidR="003C0E81" w:rsidRPr="003C0E81" w:rsidRDefault="003C0E81" w:rsidP="003C0E81">
      <w:pPr>
        <w:ind w:left="1860" w:firstLineChars="250" w:firstLine="500"/>
      </w:pPr>
      <w:r w:rsidRPr="003C0E81">
        <w:rPr>
          <w:rFonts w:hint="eastAsia"/>
        </w:rPr>
        <w:t>ニングによって変更する可能性あり。</w:t>
      </w:r>
    </w:p>
    <w:p w14:paraId="566525C2" w14:textId="77777777" w:rsidR="003C0E81" w:rsidRPr="003C0E81" w:rsidRDefault="003C0E81" w:rsidP="003C0E81">
      <w:pPr>
        <w:ind w:left="1560" w:firstLineChars="150" w:firstLine="300"/>
      </w:pPr>
      <w:r w:rsidRPr="003C0E81">
        <w:rPr>
          <w:rFonts w:hint="eastAsia"/>
        </w:rPr>
        <w:t>※</w:t>
      </w:r>
      <w:r w:rsidRPr="003C0E81">
        <w:t>2</w:t>
      </w:r>
      <w:r w:rsidRPr="003C0E81">
        <w:rPr>
          <w:rFonts w:hint="eastAsia"/>
        </w:rPr>
        <w:t>…Auroraのディスクサイズは自動拡張となるため、利用料低減の試算結果にもとづいた各環境の想定最大</w:t>
      </w:r>
    </w:p>
    <w:p w14:paraId="01666A82" w14:textId="77777777" w:rsidR="003C0E81" w:rsidRPr="003C0E81" w:rsidRDefault="003C0E81" w:rsidP="003C0E81">
      <w:pPr>
        <w:ind w:left="2060" w:firstLineChars="150" w:firstLine="300"/>
      </w:pPr>
      <w:r w:rsidRPr="003C0E81">
        <w:rPr>
          <w:rFonts w:hint="eastAsia"/>
        </w:rPr>
        <w:t>容量に対し、想定外の増加が検知できるよう閾値を定め、監視を行うものとする。</w:t>
      </w:r>
    </w:p>
    <w:p w14:paraId="5110A756" w14:textId="77777777" w:rsidR="003C0E81" w:rsidRPr="003C0E81" w:rsidRDefault="003C0E81" w:rsidP="003C0E81">
      <w:pPr>
        <w:ind w:left="1860" w:firstLineChars="250" w:firstLine="500"/>
      </w:pPr>
    </w:p>
    <w:p w14:paraId="06F06B3C" w14:textId="77777777" w:rsidR="003C0E81" w:rsidRPr="003C0E81" w:rsidRDefault="003C0E81" w:rsidP="003C0E81">
      <w:pPr>
        <w:ind w:left="1860" w:firstLineChars="250" w:firstLine="500"/>
      </w:pPr>
      <w:r w:rsidRPr="003C0E81">
        <w:t>VolumeBytesUsed</w:t>
      </w:r>
      <w:r w:rsidRPr="003C0E81">
        <w:rPr>
          <w:rFonts w:hint="eastAsia"/>
        </w:rPr>
        <w:t>（使用量のメトリクス）</w:t>
      </w:r>
      <w:r w:rsidRPr="003C0E81">
        <w:t xml:space="preserve"> </w:t>
      </w:r>
      <w:r w:rsidRPr="003C0E81">
        <w:rPr>
          <w:rFonts w:hint="eastAsia"/>
        </w:rPr>
        <w:t>/</w:t>
      </w:r>
      <w:r w:rsidRPr="003C0E81">
        <w:t xml:space="preserve"> </w:t>
      </w:r>
      <w:r w:rsidRPr="003C0E81">
        <w:rPr>
          <w:rFonts w:hint="eastAsia"/>
        </w:rPr>
        <w:t>各環境利用料低減試算結果にもとづいた想定最大容量</w:t>
      </w:r>
    </w:p>
    <w:p w14:paraId="504E8555" w14:textId="77777777" w:rsidR="003C0E81" w:rsidRPr="003C0E81" w:rsidRDefault="003C0E81" w:rsidP="003C0E81">
      <w:pPr>
        <w:ind w:left="1860" w:firstLineChars="250" w:firstLine="500"/>
      </w:pPr>
      <w:r w:rsidRPr="003C0E81">
        <w:rPr>
          <w:rFonts w:hint="eastAsia"/>
        </w:rPr>
        <w:t>*</w:t>
      </w:r>
      <w:r w:rsidRPr="003C0E81">
        <w:t xml:space="preserve">100 = </w:t>
      </w:r>
      <w:r w:rsidRPr="003C0E81">
        <w:rPr>
          <w:rFonts w:hint="eastAsia"/>
        </w:rPr>
        <w:t>利用料低減試算結果にもとづいた想定最大容量に対する現在のAuroraのディスク使用率</w:t>
      </w:r>
    </w:p>
    <w:p w14:paraId="6F5DF1FB" w14:textId="77777777" w:rsidR="003C0E81" w:rsidRPr="003C0E81" w:rsidRDefault="003C0E81" w:rsidP="003C0E81">
      <w:pPr>
        <w:ind w:left="1860" w:firstLineChars="250" w:firstLine="500"/>
      </w:pPr>
      <w:r w:rsidRPr="003C0E81">
        <w:rPr>
          <w:rFonts w:hint="eastAsia"/>
        </w:rPr>
        <w:t>※CloudWatchメトリクスと計算式（Metric</w:t>
      </w:r>
      <w:r w:rsidRPr="003C0E81">
        <w:t xml:space="preserve"> Math</w:t>
      </w:r>
      <w:r w:rsidRPr="003C0E81">
        <w:rPr>
          <w:rFonts w:hint="eastAsia"/>
        </w:rPr>
        <w:t>）を用いて算出</w:t>
      </w:r>
    </w:p>
    <w:p w14:paraId="02191DCD" w14:textId="77777777" w:rsidR="00C30BD3" w:rsidRDefault="00C30BD3">
      <w:pPr>
        <w:widowControl/>
        <w:jc w:val="left"/>
      </w:pPr>
      <w:r>
        <w:br w:type="page"/>
      </w:r>
    </w:p>
    <w:p w14:paraId="1898FF71" w14:textId="77777777" w:rsidR="001F1F44" w:rsidRPr="003E3F30" w:rsidRDefault="001F1F44">
      <w:pPr>
        <w:pStyle w:val="50"/>
      </w:pPr>
      <w:r>
        <w:rPr>
          <w:rFonts w:hint="eastAsia"/>
        </w:rPr>
        <w:lastRenderedPageBreak/>
        <w:t>プロセス監視</w:t>
      </w:r>
    </w:p>
    <w:p w14:paraId="408C4DD9" w14:textId="77777777" w:rsidR="00C30BD3" w:rsidRDefault="00C30BD3" w:rsidP="00C30BD3">
      <w:pPr>
        <w:ind w:left="1560" w:firstLineChars="150" w:firstLine="300"/>
      </w:pPr>
      <w:r>
        <w:rPr>
          <w:rFonts w:hint="eastAsia"/>
        </w:rPr>
        <w:t>A-</w:t>
      </w:r>
      <w:r>
        <w:t>g</w:t>
      </w:r>
      <w:r>
        <w:rPr>
          <w:rFonts w:hint="eastAsia"/>
        </w:rPr>
        <w:t>ateが管理するHinemosマネージャにて、各サーバのプロセスを監視する。プロセス監視は、指定したプロセス</w:t>
      </w:r>
    </w:p>
    <w:p w14:paraId="6193465C" w14:textId="77777777" w:rsidR="00C30BD3" w:rsidRDefault="00C30BD3" w:rsidP="00C30BD3">
      <w:pPr>
        <w:ind w:left="1560" w:firstLineChars="150" w:firstLine="300"/>
      </w:pPr>
      <w:r>
        <w:rPr>
          <w:rFonts w:hint="eastAsia"/>
        </w:rPr>
        <w:t>の起動数を監視する。なお、同一名のプロセスが存在する場合、正常状態として必要なプロセスの最低起動数を</w:t>
      </w:r>
    </w:p>
    <w:p w14:paraId="69FF3107" w14:textId="77777777" w:rsidR="00C30BD3" w:rsidRPr="00652930" w:rsidRDefault="00C30BD3" w:rsidP="00C30BD3">
      <w:pPr>
        <w:ind w:left="1560" w:firstLineChars="150" w:firstLine="300"/>
      </w:pPr>
      <w:r>
        <w:rPr>
          <w:rFonts w:hint="eastAsia"/>
        </w:rPr>
        <w:t>閾値に設定し監視する。</w:t>
      </w:r>
      <w:r w:rsidR="004B5403">
        <w:rPr>
          <w:rFonts w:hint="eastAsia"/>
          <w:kern w:val="0"/>
        </w:rPr>
        <w:t>なお、</w:t>
      </w:r>
      <w:r w:rsidR="004B5403">
        <w:rPr>
          <w:rFonts w:hint="eastAsia"/>
          <w:kern w:val="0"/>
          <w:szCs w:val="20"/>
        </w:rPr>
        <w:t>Hinemosエージェントについては、Hinemosエージェント監視で代替する。</w:t>
      </w:r>
    </w:p>
    <w:p w14:paraId="7E08D22D" w14:textId="77777777" w:rsidR="00C30BD3" w:rsidRDefault="00C30BD3" w:rsidP="00C30BD3"/>
    <w:p w14:paraId="3373F31F" w14:textId="77777777" w:rsidR="00C30BD3" w:rsidRPr="00652930" w:rsidRDefault="00C30BD3" w:rsidP="00C30BD3">
      <w:pPr>
        <w:ind w:left="1560" w:firstLineChars="150" w:firstLine="300"/>
      </w:pPr>
      <w:r>
        <w:rPr>
          <w:rFonts w:hint="eastAsia"/>
        </w:rPr>
        <w:t>対象プロセス</w:t>
      </w:r>
    </w:p>
    <w:tbl>
      <w:tblPr>
        <w:tblW w:w="5812"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523"/>
        <w:gridCol w:w="2693"/>
      </w:tblGrid>
      <w:tr w:rsidR="00C30BD3" w:rsidRPr="0040197E" w14:paraId="7D3BD07B" w14:textId="77777777" w:rsidTr="00372C70">
        <w:trPr>
          <w:trHeight w:val="260"/>
        </w:trPr>
        <w:tc>
          <w:tcPr>
            <w:tcW w:w="596" w:type="dxa"/>
            <w:shd w:val="clear" w:color="auto" w:fill="D9E2F3" w:themeFill="accent1" w:themeFillTint="33"/>
          </w:tcPr>
          <w:p w14:paraId="0242BFF6" w14:textId="77777777" w:rsidR="00C30BD3" w:rsidRPr="00751F3F" w:rsidRDefault="00C30BD3" w:rsidP="00DD0207">
            <w:pPr>
              <w:jc w:val="left"/>
              <w:rPr>
                <w:szCs w:val="20"/>
              </w:rPr>
            </w:pPr>
            <w:r w:rsidRPr="00751F3F">
              <w:rPr>
                <w:rFonts w:hint="eastAsia"/>
                <w:szCs w:val="20"/>
              </w:rPr>
              <w:t>No</w:t>
            </w:r>
          </w:p>
        </w:tc>
        <w:tc>
          <w:tcPr>
            <w:tcW w:w="2523" w:type="dxa"/>
            <w:shd w:val="clear" w:color="auto" w:fill="D9E2F3" w:themeFill="accent1" w:themeFillTint="33"/>
          </w:tcPr>
          <w:p w14:paraId="55CAEFB9" w14:textId="77777777" w:rsidR="00C30BD3" w:rsidRPr="00751F3F" w:rsidRDefault="00C30BD3" w:rsidP="00DD0207">
            <w:pPr>
              <w:jc w:val="left"/>
              <w:rPr>
                <w:szCs w:val="20"/>
              </w:rPr>
            </w:pPr>
            <w:r w:rsidRPr="00751F3F">
              <w:rPr>
                <w:rFonts w:hint="eastAsia"/>
                <w:szCs w:val="20"/>
              </w:rPr>
              <w:t>プロセス</w:t>
            </w:r>
          </w:p>
        </w:tc>
        <w:tc>
          <w:tcPr>
            <w:tcW w:w="2693" w:type="dxa"/>
            <w:shd w:val="clear" w:color="auto" w:fill="D9E2F3" w:themeFill="accent1" w:themeFillTint="33"/>
          </w:tcPr>
          <w:p w14:paraId="655B5E41" w14:textId="77777777" w:rsidR="00C30BD3" w:rsidRPr="00751F3F" w:rsidRDefault="00C30BD3" w:rsidP="00DD0207">
            <w:pPr>
              <w:jc w:val="left"/>
              <w:rPr>
                <w:rFonts w:cs="Meiryo UI"/>
                <w:szCs w:val="20"/>
              </w:rPr>
            </w:pPr>
            <w:r w:rsidRPr="00751F3F">
              <w:rPr>
                <w:rFonts w:cs="Meiryo UI" w:hint="eastAsia"/>
                <w:szCs w:val="20"/>
              </w:rPr>
              <w:t>対象サーバ</w:t>
            </w:r>
          </w:p>
        </w:tc>
      </w:tr>
      <w:tr w:rsidR="00C30BD3" w:rsidRPr="00834C02" w14:paraId="436C35FF" w14:textId="77777777" w:rsidTr="00372C70">
        <w:trPr>
          <w:trHeight w:val="250"/>
        </w:trPr>
        <w:tc>
          <w:tcPr>
            <w:tcW w:w="596" w:type="dxa"/>
          </w:tcPr>
          <w:p w14:paraId="7AB9FBF6" w14:textId="77777777" w:rsidR="00C30BD3" w:rsidRPr="00D6168F" w:rsidRDefault="00C30BD3" w:rsidP="00DD0207">
            <w:pPr>
              <w:spacing w:line="300" w:lineRule="exact"/>
              <w:jc w:val="center"/>
              <w:rPr>
                <w:szCs w:val="20"/>
              </w:rPr>
            </w:pPr>
            <w:r>
              <w:rPr>
                <w:rFonts w:hint="eastAsia"/>
                <w:szCs w:val="20"/>
              </w:rPr>
              <w:t>1</w:t>
            </w:r>
          </w:p>
        </w:tc>
        <w:tc>
          <w:tcPr>
            <w:tcW w:w="2523" w:type="dxa"/>
            <w:vAlign w:val="center"/>
          </w:tcPr>
          <w:p w14:paraId="4C04012E" w14:textId="77777777" w:rsidR="00C30BD3" w:rsidRPr="007E772E" w:rsidRDefault="00C30BD3" w:rsidP="009607BC">
            <w:pPr>
              <w:spacing w:line="300" w:lineRule="exact"/>
              <w:jc w:val="left"/>
              <w:rPr>
                <w:szCs w:val="20"/>
              </w:rPr>
            </w:pPr>
            <w:r w:rsidRPr="007E772E">
              <w:rPr>
                <w:szCs w:val="20"/>
              </w:rPr>
              <w:t>SEP</w:t>
            </w:r>
            <w:r w:rsidR="009607BC" w:rsidRPr="005902D9">
              <w:rPr>
                <w:rFonts w:hint="eastAsia"/>
                <w:szCs w:val="20"/>
              </w:rPr>
              <w:t>または</w:t>
            </w:r>
            <w:r w:rsidR="009607BC" w:rsidRPr="005902D9">
              <w:rPr>
                <w:szCs w:val="20"/>
              </w:rPr>
              <w:t>sophos</w:t>
            </w:r>
          </w:p>
        </w:tc>
        <w:tc>
          <w:tcPr>
            <w:tcW w:w="2693" w:type="dxa"/>
          </w:tcPr>
          <w:p w14:paraId="50AE2271" w14:textId="77777777" w:rsidR="00C30BD3" w:rsidRPr="007E772E" w:rsidRDefault="00372C70" w:rsidP="00DD0207">
            <w:pPr>
              <w:spacing w:line="300" w:lineRule="exact"/>
              <w:jc w:val="left"/>
              <w:rPr>
                <w:szCs w:val="20"/>
              </w:rPr>
            </w:pPr>
            <w:r w:rsidRPr="005902D9">
              <w:rPr>
                <w:rFonts w:hint="eastAsia"/>
                <w:szCs w:val="20"/>
              </w:rPr>
              <w:t>ファイル連携、</w:t>
            </w:r>
            <w:r w:rsidR="00C30BD3" w:rsidRPr="007E772E">
              <w:rPr>
                <w:rFonts w:hint="eastAsia"/>
                <w:szCs w:val="20"/>
              </w:rPr>
              <w:t>バッチ、</w:t>
            </w:r>
            <w:r w:rsidR="00C30BD3" w:rsidRPr="007E772E">
              <w:rPr>
                <w:szCs w:val="20"/>
              </w:rPr>
              <w:t>Web/AP</w:t>
            </w:r>
          </w:p>
        </w:tc>
      </w:tr>
      <w:tr w:rsidR="00C30BD3" w:rsidRPr="00834C02" w14:paraId="765D0E01" w14:textId="77777777" w:rsidTr="00372C70">
        <w:trPr>
          <w:trHeight w:val="250"/>
        </w:trPr>
        <w:tc>
          <w:tcPr>
            <w:tcW w:w="596" w:type="dxa"/>
          </w:tcPr>
          <w:p w14:paraId="29605586" w14:textId="77777777" w:rsidR="00C30BD3" w:rsidRPr="007B2A82" w:rsidRDefault="00C30BD3" w:rsidP="00DD0207">
            <w:pPr>
              <w:spacing w:line="300" w:lineRule="exact"/>
              <w:jc w:val="center"/>
              <w:rPr>
                <w:szCs w:val="20"/>
              </w:rPr>
            </w:pPr>
            <w:r>
              <w:rPr>
                <w:rFonts w:hint="eastAsia"/>
                <w:szCs w:val="20"/>
              </w:rPr>
              <w:t>2</w:t>
            </w:r>
          </w:p>
        </w:tc>
        <w:tc>
          <w:tcPr>
            <w:tcW w:w="2523" w:type="dxa"/>
            <w:vAlign w:val="center"/>
          </w:tcPr>
          <w:p w14:paraId="6FBDC002" w14:textId="77777777" w:rsidR="00C30BD3" w:rsidRPr="007E772E" w:rsidRDefault="00C30BD3" w:rsidP="00DD0207">
            <w:pPr>
              <w:spacing w:line="300" w:lineRule="exact"/>
              <w:jc w:val="left"/>
              <w:rPr>
                <w:szCs w:val="20"/>
              </w:rPr>
            </w:pPr>
            <w:r w:rsidRPr="007E772E">
              <w:rPr>
                <w:szCs w:val="20"/>
              </w:rPr>
              <w:t>IIS</w:t>
            </w:r>
          </w:p>
        </w:tc>
        <w:tc>
          <w:tcPr>
            <w:tcW w:w="2693" w:type="dxa"/>
          </w:tcPr>
          <w:p w14:paraId="5D7BEDC2" w14:textId="77777777" w:rsidR="00C30BD3" w:rsidRPr="007E772E" w:rsidRDefault="00C30BD3" w:rsidP="00DD0207">
            <w:pPr>
              <w:spacing w:line="300" w:lineRule="exact"/>
              <w:jc w:val="left"/>
              <w:rPr>
                <w:szCs w:val="20"/>
              </w:rPr>
            </w:pPr>
            <w:r w:rsidRPr="007E772E">
              <w:rPr>
                <w:szCs w:val="20"/>
              </w:rPr>
              <w:t>Web/AP</w:t>
            </w:r>
          </w:p>
        </w:tc>
      </w:tr>
      <w:tr w:rsidR="00C30BD3" w:rsidRPr="00FD2646" w14:paraId="777A875B" w14:textId="77777777" w:rsidTr="00372C70">
        <w:trPr>
          <w:trHeight w:val="250"/>
        </w:trPr>
        <w:tc>
          <w:tcPr>
            <w:tcW w:w="596" w:type="dxa"/>
          </w:tcPr>
          <w:p w14:paraId="6AEF3718" w14:textId="77777777" w:rsidR="00C30BD3" w:rsidRDefault="00C30BD3" w:rsidP="00DD0207">
            <w:pPr>
              <w:spacing w:line="300" w:lineRule="exact"/>
              <w:jc w:val="center"/>
              <w:rPr>
                <w:szCs w:val="20"/>
              </w:rPr>
            </w:pPr>
            <w:r>
              <w:rPr>
                <w:szCs w:val="20"/>
              </w:rPr>
              <w:t>3</w:t>
            </w:r>
          </w:p>
        </w:tc>
        <w:tc>
          <w:tcPr>
            <w:tcW w:w="2523" w:type="dxa"/>
            <w:vAlign w:val="center"/>
          </w:tcPr>
          <w:p w14:paraId="762181EF" w14:textId="77777777" w:rsidR="00C30BD3" w:rsidRPr="007E772E" w:rsidRDefault="00C30BD3" w:rsidP="00DD0207">
            <w:pPr>
              <w:spacing w:line="300" w:lineRule="exact"/>
              <w:jc w:val="left"/>
              <w:rPr>
                <w:szCs w:val="20"/>
              </w:rPr>
            </w:pPr>
            <w:r w:rsidRPr="007E772E">
              <w:rPr>
                <w:szCs w:val="20"/>
              </w:rPr>
              <w:t>Hinemos エージェント</w:t>
            </w:r>
          </w:p>
        </w:tc>
        <w:tc>
          <w:tcPr>
            <w:tcW w:w="2693" w:type="dxa"/>
          </w:tcPr>
          <w:p w14:paraId="7E82B584" w14:textId="77777777" w:rsidR="00C30BD3" w:rsidRPr="007E772E" w:rsidRDefault="00372C70" w:rsidP="00DD0207">
            <w:pPr>
              <w:spacing w:line="300" w:lineRule="exact"/>
              <w:jc w:val="left"/>
              <w:rPr>
                <w:szCs w:val="20"/>
              </w:rPr>
            </w:pPr>
            <w:r w:rsidRPr="005902D9">
              <w:rPr>
                <w:rFonts w:hint="eastAsia"/>
                <w:szCs w:val="20"/>
              </w:rPr>
              <w:t>ファイル連携、</w:t>
            </w:r>
            <w:r w:rsidR="00C30BD3" w:rsidRPr="007E772E">
              <w:rPr>
                <w:rFonts w:hint="eastAsia"/>
                <w:szCs w:val="20"/>
              </w:rPr>
              <w:t>バッチ、</w:t>
            </w:r>
            <w:r w:rsidR="00C30BD3" w:rsidRPr="007E772E">
              <w:rPr>
                <w:szCs w:val="20"/>
              </w:rPr>
              <w:t>Web/AP</w:t>
            </w:r>
          </w:p>
        </w:tc>
      </w:tr>
      <w:tr w:rsidR="00C30BD3" w:rsidRPr="00834C02" w14:paraId="440BE997" w14:textId="77777777" w:rsidTr="00372C70">
        <w:trPr>
          <w:trHeight w:val="250"/>
        </w:trPr>
        <w:tc>
          <w:tcPr>
            <w:tcW w:w="596" w:type="dxa"/>
          </w:tcPr>
          <w:p w14:paraId="32A79862" w14:textId="77777777" w:rsidR="00C30BD3" w:rsidRPr="007B2A82" w:rsidRDefault="00C30BD3" w:rsidP="00DD0207">
            <w:pPr>
              <w:spacing w:line="300" w:lineRule="exact"/>
              <w:jc w:val="center"/>
              <w:rPr>
                <w:szCs w:val="20"/>
              </w:rPr>
            </w:pPr>
            <w:r>
              <w:rPr>
                <w:szCs w:val="20"/>
              </w:rPr>
              <w:t>4</w:t>
            </w:r>
          </w:p>
        </w:tc>
        <w:tc>
          <w:tcPr>
            <w:tcW w:w="2523" w:type="dxa"/>
            <w:vAlign w:val="center"/>
          </w:tcPr>
          <w:p w14:paraId="628DB7D9" w14:textId="77777777" w:rsidR="00C30BD3" w:rsidRPr="007E772E" w:rsidRDefault="00C30BD3" w:rsidP="00DD0207">
            <w:pPr>
              <w:spacing w:line="300" w:lineRule="exact"/>
              <w:jc w:val="left"/>
              <w:rPr>
                <w:szCs w:val="20"/>
              </w:rPr>
            </w:pPr>
            <w:r w:rsidRPr="007E772E">
              <w:rPr>
                <w:szCs w:val="20"/>
              </w:rPr>
              <w:t>CloudWatch</w:t>
            </w:r>
            <w:r w:rsidRPr="007E772E">
              <w:rPr>
                <w:rFonts w:hint="eastAsia"/>
                <w:szCs w:val="20"/>
              </w:rPr>
              <w:t>エージェント</w:t>
            </w:r>
          </w:p>
        </w:tc>
        <w:tc>
          <w:tcPr>
            <w:tcW w:w="2693" w:type="dxa"/>
          </w:tcPr>
          <w:p w14:paraId="71D2EE46" w14:textId="77777777" w:rsidR="00C30BD3" w:rsidRPr="007E772E" w:rsidRDefault="00372C70" w:rsidP="00DD0207">
            <w:pPr>
              <w:spacing w:line="300" w:lineRule="exact"/>
              <w:jc w:val="left"/>
              <w:rPr>
                <w:szCs w:val="20"/>
              </w:rPr>
            </w:pPr>
            <w:r w:rsidRPr="005902D9">
              <w:rPr>
                <w:rFonts w:hint="eastAsia"/>
                <w:szCs w:val="20"/>
              </w:rPr>
              <w:t>ファイル連携、</w:t>
            </w:r>
            <w:r w:rsidR="00C30BD3" w:rsidRPr="007E772E">
              <w:rPr>
                <w:rFonts w:hint="eastAsia"/>
                <w:szCs w:val="20"/>
              </w:rPr>
              <w:t>バッチ、</w:t>
            </w:r>
            <w:r w:rsidR="00C30BD3" w:rsidRPr="007E772E">
              <w:rPr>
                <w:szCs w:val="20"/>
              </w:rPr>
              <w:t>Web/AP</w:t>
            </w:r>
          </w:p>
        </w:tc>
      </w:tr>
      <w:tr w:rsidR="00C30BD3" w:rsidRPr="00834C02" w14:paraId="7D77F8B6" w14:textId="77777777" w:rsidTr="00372C70">
        <w:trPr>
          <w:trHeight w:val="250"/>
        </w:trPr>
        <w:tc>
          <w:tcPr>
            <w:tcW w:w="596" w:type="dxa"/>
          </w:tcPr>
          <w:p w14:paraId="180D30EE" w14:textId="77777777" w:rsidR="00C30BD3" w:rsidRDefault="00C30BD3" w:rsidP="00DD0207">
            <w:pPr>
              <w:spacing w:line="300" w:lineRule="exact"/>
              <w:jc w:val="center"/>
              <w:rPr>
                <w:szCs w:val="20"/>
              </w:rPr>
            </w:pPr>
            <w:r>
              <w:rPr>
                <w:rFonts w:hint="eastAsia"/>
                <w:szCs w:val="20"/>
              </w:rPr>
              <w:t>5</w:t>
            </w:r>
          </w:p>
        </w:tc>
        <w:tc>
          <w:tcPr>
            <w:tcW w:w="2523" w:type="dxa"/>
            <w:vAlign w:val="center"/>
          </w:tcPr>
          <w:p w14:paraId="4D1AE397" w14:textId="77777777" w:rsidR="00C30BD3" w:rsidRPr="00751F3F" w:rsidRDefault="00C30BD3" w:rsidP="00DD0207">
            <w:pPr>
              <w:spacing w:line="300" w:lineRule="exact"/>
              <w:jc w:val="left"/>
              <w:rPr>
                <w:szCs w:val="20"/>
              </w:rPr>
            </w:pPr>
            <w:r>
              <w:rPr>
                <w:rFonts w:hint="eastAsia"/>
                <w:szCs w:val="20"/>
              </w:rPr>
              <w:t>オンラインアプリケーション</w:t>
            </w:r>
          </w:p>
        </w:tc>
        <w:tc>
          <w:tcPr>
            <w:tcW w:w="2693" w:type="dxa"/>
          </w:tcPr>
          <w:p w14:paraId="1B99FC7D" w14:textId="77777777" w:rsidR="00C30BD3" w:rsidRDefault="00C30BD3" w:rsidP="00DD0207">
            <w:pPr>
              <w:spacing w:line="300" w:lineRule="exact"/>
              <w:jc w:val="left"/>
              <w:rPr>
                <w:szCs w:val="20"/>
              </w:rPr>
            </w:pPr>
            <w:r w:rsidRPr="00751F3F">
              <w:rPr>
                <w:rFonts w:hint="eastAsia"/>
                <w:szCs w:val="20"/>
              </w:rPr>
              <w:t>Web/AP</w:t>
            </w:r>
          </w:p>
        </w:tc>
      </w:tr>
      <w:tr w:rsidR="00C30BD3" w:rsidRPr="00834C02" w14:paraId="192A5B16" w14:textId="77777777" w:rsidTr="00372C70">
        <w:trPr>
          <w:trHeight w:val="250"/>
        </w:trPr>
        <w:tc>
          <w:tcPr>
            <w:tcW w:w="596" w:type="dxa"/>
          </w:tcPr>
          <w:p w14:paraId="7E8D4BE2" w14:textId="77777777" w:rsidR="00C30BD3" w:rsidRDefault="00C30BD3" w:rsidP="00DD0207">
            <w:pPr>
              <w:spacing w:line="300" w:lineRule="exact"/>
              <w:jc w:val="center"/>
              <w:rPr>
                <w:szCs w:val="20"/>
              </w:rPr>
            </w:pPr>
            <w:r>
              <w:rPr>
                <w:rFonts w:hint="eastAsia"/>
                <w:szCs w:val="20"/>
              </w:rPr>
              <w:t>6</w:t>
            </w:r>
          </w:p>
        </w:tc>
        <w:tc>
          <w:tcPr>
            <w:tcW w:w="2523" w:type="dxa"/>
            <w:vAlign w:val="center"/>
          </w:tcPr>
          <w:p w14:paraId="0DA5215A" w14:textId="77777777" w:rsidR="00C30BD3" w:rsidRPr="00751F3F" w:rsidRDefault="00C30BD3" w:rsidP="00DD0207">
            <w:pPr>
              <w:spacing w:line="300" w:lineRule="exact"/>
              <w:jc w:val="left"/>
              <w:rPr>
                <w:szCs w:val="20"/>
              </w:rPr>
            </w:pPr>
            <w:r>
              <w:rPr>
                <w:rFonts w:hint="eastAsia"/>
                <w:szCs w:val="20"/>
              </w:rPr>
              <w:t>バッチアプリケーション</w:t>
            </w:r>
          </w:p>
        </w:tc>
        <w:tc>
          <w:tcPr>
            <w:tcW w:w="2693" w:type="dxa"/>
          </w:tcPr>
          <w:p w14:paraId="12FD441A" w14:textId="77777777" w:rsidR="00C30BD3" w:rsidRDefault="00C30BD3" w:rsidP="00DD0207">
            <w:pPr>
              <w:spacing w:line="300" w:lineRule="exact"/>
              <w:jc w:val="left"/>
              <w:rPr>
                <w:szCs w:val="20"/>
              </w:rPr>
            </w:pPr>
            <w:r>
              <w:rPr>
                <w:rFonts w:hint="eastAsia"/>
                <w:szCs w:val="20"/>
              </w:rPr>
              <w:t>バッチ</w:t>
            </w:r>
          </w:p>
        </w:tc>
      </w:tr>
      <w:tr w:rsidR="00B7667A" w:rsidRPr="00834C02" w14:paraId="490F101C" w14:textId="77777777" w:rsidTr="005902D9">
        <w:trPr>
          <w:trHeight w:val="250"/>
        </w:trPr>
        <w:tc>
          <w:tcPr>
            <w:tcW w:w="596" w:type="dxa"/>
            <w:shd w:val="clear" w:color="auto" w:fill="auto"/>
          </w:tcPr>
          <w:p w14:paraId="08F512F8" w14:textId="77777777" w:rsidR="00B7667A" w:rsidRDefault="00B7667A" w:rsidP="00DD0207">
            <w:pPr>
              <w:spacing w:line="300" w:lineRule="exact"/>
              <w:jc w:val="center"/>
              <w:rPr>
                <w:szCs w:val="20"/>
              </w:rPr>
            </w:pPr>
            <w:r>
              <w:rPr>
                <w:rFonts w:hint="eastAsia"/>
                <w:szCs w:val="20"/>
              </w:rPr>
              <w:t>7</w:t>
            </w:r>
          </w:p>
        </w:tc>
        <w:tc>
          <w:tcPr>
            <w:tcW w:w="2523" w:type="dxa"/>
            <w:shd w:val="clear" w:color="auto" w:fill="auto"/>
            <w:vAlign w:val="center"/>
          </w:tcPr>
          <w:p w14:paraId="3CE55B82" w14:textId="77777777" w:rsidR="00B7667A" w:rsidRDefault="00B7667A" w:rsidP="00DD0207">
            <w:pPr>
              <w:spacing w:line="300" w:lineRule="exact"/>
              <w:jc w:val="left"/>
              <w:rPr>
                <w:szCs w:val="20"/>
              </w:rPr>
            </w:pPr>
            <w:r>
              <w:rPr>
                <w:rFonts w:hint="eastAsia"/>
                <w:szCs w:val="20"/>
              </w:rPr>
              <w:t>DataSpider</w:t>
            </w:r>
          </w:p>
        </w:tc>
        <w:tc>
          <w:tcPr>
            <w:tcW w:w="2693" w:type="dxa"/>
            <w:shd w:val="clear" w:color="auto" w:fill="auto"/>
          </w:tcPr>
          <w:p w14:paraId="45F45288" w14:textId="77777777" w:rsidR="00B7667A" w:rsidRDefault="00B7667A" w:rsidP="00DD0207">
            <w:pPr>
              <w:spacing w:line="300" w:lineRule="exact"/>
              <w:jc w:val="left"/>
              <w:rPr>
                <w:szCs w:val="20"/>
              </w:rPr>
            </w:pPr>
            <w:r>
              <w:rPr>
                <w:rFonts w:hint="eastAsia"/>
                <w:szCs w:val="20"/>
              </w:rPr>
              <w:t>ファイル連携</w:t>
            </w:r>
          </w:p>
        </w:tc>
      </w:tr>
    </w:tbl>
    <w:p w14:paraId="61E9E0CE" w14:textId="77777777" w:rsidR="003015CB" w:rsidRPr="00372C70" w:rsidRDefault="003015CB" w:rsidP="00BE1947"/>
    <w:p w14:paraId="6462287C" w14:textId="77777777" w:rsidR="00D23728" w:rsidRPr="003E3F30" w:rsidRDefault="000A6F30">
      <w:pPr>
        <w:pStyle w:val="50"/>
      </w:pPr>
      <w:r>
        <w:rPr>
          <w:rFonts w:hint="eastAsia"/>
        </w:rPr>
        <w:t>ログ</w:t>
      </w:r>
      <w:r w:rsidR="00D23728">
        <w:rPr>
          <w:rFonts w:hint="eastAsia"/>
        </w:rPr>
        <w:t>監視</w:t>
      </w:r>
    </w:p>
    <w:p w14:paraId="24B7FB3C" w14:textId="77777777" w:rsidR="00500F1C" w:rsidRPr="00E666FE" w:rsidRDefault="00500F1C" w:rsidP="00500F1C">
      <w:pPr>
        <w:ind w:left="1843" w:firstLineChars="8" w:firstLine="16"/>
      </w:pPr>
      <w:r w:rsidRPr="00973CF4">
        <w:t>A-</w:t>
      </w:r>
      <w:r>
        <w:t>g</w:t>
      </w:r>
      <w:r w:rsidRPr="00973CF4">
        <w:t>ate提供のHinemos</w:t>
      </w:r>
      <w:r>
        <w:rPr>
          <w:rFonts w:hint="eastAsia"/>
        </w:rPr>
        <w:t>および、</w:t>
      </w:r>
      <w:r w:rsidRPr="00973CF4">
        <w:t>AWS CloudWatch</w:t>
      </w:r>
      <w:r>
        <w:rPr>
          <w:rFonts w:hint="eastAsia"/>
        </w:rPr>
        <w:t>を使用し、</w:t>
      </w:r>
      <w:r>
        <w:rPr>
          <w:rFonts w:hint="eastAsia"/>
          <w:szCs w:val="20"/>
        </w:rPr>
        <w:t>各サーバ、AWSサービスのログ監視を行い、ログに出力される指定されたキーワードにて検知する。</w:t>
      </w:r>
      <w:r>
        <w:rPr>
          <w:rFonts w:hint="eastAsia"/>
        </w:rPr>
        <w:t>監視対象のログファイルは、A</w:t>
      </w:r>
      <w:r>
        <w:t xml:space="preserve">WS </w:t>
      </w:r>
      <w:r>
        <w:rPr>
          <w:rFonts w:hint="eastAsia"/>
        </w:rPr>
        <w:t>Cloudwatch</w:t>
      </w:r>
      <w:r>
        <w:t xml:space="preserve"> </w:t>
      </w:r>
      <w:r>
        <w:rPr>
          <w:rFonts w:hint="eastAsia"/>
        </w:rPr>
        <w:t>Logs、S3バケット、データベースに保管されたログを対象とする。</w:t>
      </w:r>
      <w:r w:rsidRPr="001E3DF4">
        <w:t>Error、Warningなどの状態を表すキーワードを対象に監視を実施するが、監視</w:t>
      </w:r>
      <w:r>
        <w:rPr>
          <w:rFonts w:hint="eastAsia"/>
        </w:rPr>
        <w:t>対象と</w:t>
      </w:r>
      <w:r w:rsidRPr="001E3DF4">
        <w:t>するキーワード</w:t>
      </w:r>
      <w:r>
        <w:rPr>
          <w:rFonts w:hint="eastAsia"/>
        </w:rPr>
        <w:t>やログ種別は</w:t>
      </w:r>
      <w:r w:rsidRPr="001E3DF4">
        <w:t>詳細設計で確定させる。</w:t>
      </w:r>
    </w:p>
    <w:p w14:paraId="412DECA3" w14:textId="77777777" w:rsidR="00500F1C" w:rsidRDefault="00500F1C" w:rsidP="00500F1C"/>
    <w:p w14:paraId="19DBF9C4" w14:textId="77777777" w:rsidR="00500F1C" w:rsidRDefault="00500F1C" w:rsidP="00500F1C">
      <w:pPr>
        <w:ind w:left="1560" w:firstLineChars="150" w:firstLine="300"/>
      </w:pPr>
      <w:r>
        <w:rPr>
          <w:rFonts w:hint="eastAsia"/>
        </w:rPr>
        <w:t>監視対象ログ</w:t>
      </w:r>
    </w:p>
    <w:p w14:paraId="270991CC" w14:textId="77777777" w:rsidR="00500F1C" w:rsidRDefault="00500F1C" w:rsidP="003115D5">
      <w:pPr>
        <w:pStyle w:val="af4"/>
        <w:numPr>
          <w:ilvl w:val="0"/>
          <w:numId w:val="107"/>
        </w:numPr>
        <w:ind w:leftChars="0" w:left="2268" w:hanging="425"/>
      </w:pPr>
      <w:r w:rsidRPr="00973CF4">
        <w:t>Hinemos</w:t>
      </w:r>
    </w:p>
    <w:tbl>
      <w:tblPr>
        <w:tblW w:w="893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32"/>
        <w:gridCol w:w="2715"/>
        <w:gridCol w:w="3116"/>
      </w:tblGrid>
      <w:tr w:rsidR="00500F1C" w:rsidRPr="0040197E" w14:paraId="1503A177" w14:textId="77777777" w:rsidTr="00372C70">
        <w:trPr>
          <w:trHeight w:val="277"/>
        </w:trPr>
        <w:tc>
          <w:tcPr>
            <w:tcW w:w="567" w:type="dxa"/>
            <w:shd w:val="clear" w:color="auto" w:fill="D9E2F3" w:themeFill="accent1" w:themeFillTint="33"/>
          </w:tcPr>
          <w:p w14:paraId="352AFE6D" w14:textId="77777777" w:rsidR="00500F1C" w:rsidRPr="00BD5941" w:rsidRDefault="00500F1C" w:rsidP="00DD0207">
            <w:pPr>
              <w:jc w:val="left"/>
              <w:rPr>
                <w:szCs w:val="20"/>
              </w:rPr>
            </w:pPr>
            <w:r w:rsidRPr="00BD5941">
              <w:rPr>
                <w:rFonts w:hint="eastAsia"/>
                <w:szCs w:val="20"/>
              </w:rPr>
              <w:t>N</w:t>
            </w:r>
            <w:r w:rsidRPr="00BD5941">
              <w:rPr>
                <w:szCs w:val="20"/>
              </w:rPr>
              <w:t>o</w:t>
            </w:r>
          </w:p>
        </w:tc>
        <w:tc>
          <w:tcPr>
            <w:tcW w:w="2532" w:type="dxa"/>
            <w:shd w:val="clear" w:color="auto" w:fill="D9E2F3" w:themeFill="accent1" w:themeFillTint="33"/>
          </w:tcPr>
          <w:p w14:paraId="4D6F61BB" w14:textId="77777777" w:rsidR="00500F1C" w:rsidRPr="00BD5941" w:rsidRDefault="00500F1C" w:rsidP="00DD0207">
            <w:pPr>
              <w:jc w:val="left"/>
              <w:rPr>
                <w:rFonts w:cs="Meiryo UI"/>
                <w:szCs w:val="20"/>
              </w:rPr>
            </w:pPr>
            <w:r w:rsidRPr="00BD5941">
              <w:rPr>
                <w:rFonts w:hint="eastAsia"/>
                <w:szCs w:val="20"/>
              </w:rPr>
              <w:t>監視</w:t>
            </w:r>
            <w:r>
              <w:rPr>
                <w:rFonts w:hint="eastAsia"/>
                <w:szCs w:val="20"/>
              </w:rPr>
              <w:t>対象ログ</w:t>
            </w:r>
          </w:p>
        </w:tc>
        <w:tc>
          <w:tcPr>
            <w:tcW w:w="2715" w:type="dxa"/>
            <w:shd w:val="clear" w:color="auto" w:fill="D9E2F3" w:themeFill="accent1" w:themeFillTint="33"/>
          </w:tcPr>
          <w:p w14:paraId="45051D5F" w14:textId="77777777" w:rsidR="00500F1C" w:rsidRPr="00BD5941" w:rsidRDefault="00500F1C" w:rsidP="00DD0207">
            <w:pPr>
              <w:jc w:val="left"/>
              <w:rPr>
                <w:rFonts w:cs="Meiryo UI"/>
                <w:szCs w:val="20"/>
              </w:rPr>
            </w:pPr>
            <w:r>
              <w:rPr>
                <w:rFonts w:cs="Meiryo UI" w:hint="eastAsia"/>
                <w:szCs w:val="20"/>
              </w:rPr>
              <w:t>対象サーバ</w:t>
            </w:r>
          </w:p>
        </w:tc>
        <w:tc>
          <w:tcPr>
            <w:tcW w:w="3116" w:type="dxa"/>
            <w:shd w:val="clear" w:color="auto" w:fill="D9E2F3" w:themeFill="accent1" w:themeFillTint="33"/>
          </w:tcPr>
          <w:p w14:paraId="7044A890" w14:textId="77777777" w:rsidR="00500F1C" w:rsidRDefault="00500F1C" w:rsidP="00DD0207">
            <w:pPr>
              <w:jc w:val="left"/>
              <w:rPr>
                <w:rFonts w:cs="Meiryo UI"/>
                <w:szCs w:val="20"/>
              </w:rPr>
            </w:pPr>
            <w:r>
              <w:rPr>
                <w:rFonts w:cs="Meiryo UI" w:hint="eastAsia"/>
                <w:szCs w:val="20"/>
              </w:rPr>
              <w:t>監視内容（概要）</w:t>
            </w:r>
          </w:p>
        </w:tc>
      </w:tr>
      <w:tr w:rsidR="00500F1C" w:rsidRPr="0099126F" w14:paraId="0F5AE268" w14:textId="77777777" w:rsidTr="00372C70">
        <w:trPr>
          <w:trHeight w:val="266"/>
        </w:trPr>
        <w:tc>
          <w:tcPr>
            <w:tcW w:w="567" w:type="dxa"/>
            <w:vAlign w:val="center"/>
          </w:tcPr>
          <w:p w14:paraId="4755FD2A" w14:textId="77777777" w:rsidR="00500F1C" w:rsidRDefault="00500F1C" w:rsidP="00DD0207">
            <w:pPr>
              <w:spacing w:line="300" w:lineRule="exact"/>
              <w:jc w:val="center"/>
              <w:rPr>
                <w:rFonts w:cs="Meiryo UI"/>
                <w:szCs w:val="20"/>
              </w:rPr>
            </w:pPr>
            <w:r>
              <w:rPr>
                <w:rFonts w:cs="Meiryo UI" w:hint="eastAsia"/>
                <w:szCs w:val="20"/>
              </w:rPr>
              <w:t>1</w:t>
            </w:r>
          </w:p>
        </w:tc>
        <w:tc>
          <w:tcPr>
            <w:tcW w:w="2532" w:type="dxa"/>
          </w:tcPr>
          <w:p w14:paraId="48DE112B" w14:textId="77777777" w:rsidR="00500F1C" w:rsidRPr="00787C05" w:rsidRDefault="00500F1C" w:rsidP="00DD0207">
            <w:pPr>
              <w:spacing w:line="300" w:lineRule="exact"/>
              <w:jc w:val="left"/>
              <w:rPr>
                <w:rFonts w:cs="Meiryo UI"/>
                <w:szCs w:val="20"/>
              </w:rPr>
            </w:pPr>
            <w:r>
              <w:rPr>
                <w:rFonts w:cs="Meiryo UI" w:hint="eastAsia"/>
                <w:szCs w:val="20"/>
              </w:rPr>
              <w:t>O</w:t>
            </w:r>
            <w:r>
              <w:rPr>
                <w:rFonts w:cs="Meiryo UI"/>
                <w:szCs w:val="20"/>
              </w:rPr>
              <w:t>S</w:t>
            </w:r>
            <w:r>
              <w:rPr>
                <w:rFonts w:cs="Meiryo UI" w:hint="eastAsia"/>
                <w:szCs w:val="20"/>
              </w:rPr>
              <w:t>イベントログ</w:t>
            </w:r>
          </w:p>
        </w:tc>
        <w:tc>
          <w:tcPr>
            <w:tcW w:w="2715" w:type="dxa"/>
          </w:tcPr>
          <w:p w14:paraId="0A458175" w14:textId="77777777" w:rsidR="00500F1C" w:rsidRPr="007E772E" w:rsidRDefault="00372C70" w:rsidP="00DD0207">
            <w:pPr>
              <w:spacing w:line="300" w:lineRule="exact"/>
              <w:jc w:val="left"/>
              <w:rPr>
                <w:rFonts w:cs="Meiryo UI"/>
                <w:szCs w:val="20"/>
              </w:rPr>
            </w:pPr>
            <w:r w:rsidRPr="005902D9">
              <w:rPr>
                <w:rFonts w:hint="eastAsia"/>
                <w:szCs w:val="20"/>
              </w:rPr>
              <w:t>ファイル連携、</w:t>
            </w:r>
            <w:r w:rsidR="00500F1C" w:rsidRPr="007E772E">
              <w:rPr>
                <w:rFonts w:cs="Meiryo UI" w:hint="eastAsia"/>
                <w:szCs w:val="20"/>
              </w:rPr>
              <w:t>バッチ、</w:t>
            </w:r>
            <w:r w:rsidR="00500F1C" w:rsidRPr="007E772E">
              <w:rPr>
                <w:rFonts w:cs="Meiryo UI"/>
                <w:szCs w:val="20"/>
              </w:rPr>
              <w:t>Web/AP</w:t>
            </w:r>
          </w:p>
        </w:tc>
        <w:tc>
          <w:tcPr>
            <w:tcW w:w="3116" w:type="dxa"/>
          </w:tcPr>
          <w:p w14:paraId="27840906" w14:textId="77777777" w:rsidR="00500F1C" w:rsidRDefault="00500F1C" w:rsidP="00DD0207">
            <w:pPr>
              <w:spacing w:line="300" w:lineRule="exact"/>
              <w:jc w:val="left"/>
              <w:rPr>
                <w:rFonts w:cs="Meiryo UI"/>
                <w:szCs w:val="20"/>
              </w:rPr>
            </w:pPr>
            <w:r>
              <w:rPr>
                <w:rFonts w:cs="Meiryo UI" w:hint="eastAsia"/>
                <w:szCs w:val="20"/>
              </w:rPr>
              <w:t>OSに関する重大なエラー</w:t>
            </w:r>
          </w:p>
        </w:tc>
      </w:tr>
      <w:tr w:rsidR="00500F1C" w:rsidRPr="00834C02" w14:paraId="722E4799" w14:textId="77777777" w:rsidTr="00372C70">
        <w:trPr>
          <w:trHeight w:val="266"/>
        </w:trPr>
        <w:tc>
          <w:tcPr>
            <w:tcW w:w="567" w:type="dxa"/>
            <w:vAlign w:val="center"/>
          </w:tcPr>
          <w:p w14:paraId="2CAC5E3D" w14:textId="77777777" w:rsidR="00500F1C" w:rsidRDefault="00500F1C" w:rsidP="00DD0207">
            <w:pPr>
              <w:spacing w:line="300" w:lineRule="exact"/>
              <w:jc w:val="center"/>
              <w:rPr>
                <w:rFonts w:cs="Meiryo UI"/>
                <w:szCs w:val="20"/>
              </w:rPr>
            </w:pPr>
            <w:r>
              <w:rPr>
                <w:rFonts w:cs="Meiryo UI" w:hint="eastAsia"/>
                <w:szCs w:val="20"/>
              </w:rPr>
              <w:t>2</w:t>
            </w:r>
          </w:p>
        </w:tc>
        <w:tc>
          <w:tcPr>
            <w:tcW w:w="2532" w:type="dxa"/>
          </w:tcPr>
          <w:p w14:paraId="6BA81550" w14:textId="77777777" w:rsidR="00500F1C" w:rsidRDefault="00500F1C" w:rsidP="00DD0207">
            <w:pPr>
              <w:spacing w:line="300" w:lineRule="exact"/>
              <w:jc w:val="left"/>
              <w:rPr>
                <w:rFonts w:cs="Meiryo UI"/>
                <w:szCs w:val="20"/>
              </w:rPr>
            </w:pPr>
            <w:r>
              <w:rPr>
                <w:rFonts w:cs="Meiryo UI" w:hint="eastAsia"/>
                <w:szCs w:val="20"/>
              </w:rPr>
              <w:t>オンラインアプリケーションログ</w:t>
            </w:r>
          </w:p>
        </w:tc>
        <w:tc>
          <w:tcPr>
            <w:tcW w:w="2715" w:type="dxa"/>
          </w:tcPr>
          <w:p w14:paraId="2A467F05" w14:textId="77777777" w:rsidR="00500F1C" w:rsidRPr="007E772E" w:rsidRDefault="00B7667A" w:rsidP="00DD0207">
            <w:pPr>
              <w:spacing w:line="300" w:lineRule="exact"/>
              <w:jc w:val="left"/>
              <w:rPr>
                <w:rFonts w:cs="Meiryo UI"/>
                <w:szCs w:val="20"/>
              </w:rPr>
            </w:pPr>
            <w:r w:rsidRPr="005902D9">
              <w:rPr>
                <w:rFonts w:hint="eastAsia"/>
                <w:szCs w:val="20"/>
              </w:rPr>
              <w:t>ファイル連携、</w:t>
            </w:r>
            <w:r w:rsidR="00500F1C" w:rsidRPr="007E772E">
              <w:rPr>
                <w:rFonts w:cs="Meiryo UI"/>
                <w:szCs w:val="20"/>
              </w:rPr>
              <w:t>Web/AP</w:t>
            </w:r>
          </w:p>
        </w:tc>
        <w:tc>
          <w:tcPr>
            <w:tcW w:w="3116" w:type="dxa"/>
          </w:tcPr>
          <w:p w14:paraId="6D83BE74" w14:textId="77777777" w:rsidR="00500F1C" w:rsidRDefault="00500F1C" w:rsidP="00DD0207">
            <w:pPr>
              <w:spacing w:line="300" w:lineRule="exact"/>
              <w:jc w:val="left"/>
              <w:rPr>
                <w:rFonts w:cs="Meiryo UI"/>
                <w:szCs w:val="20"/>
              </w:rPr>
            </w:pPr>
            <w:r>
              <w:rPr>
                <w:rFonts w:cs="Meiryo UI" w:hint="eastAsia"/>
                <w:szCs w:val="20"/>
              </w:rPr>
              <w:t>アプリケーションに関する重大なエラー</w:t>
            </w:r>
          </w:p>
        </w:tc>
      </w:tr>
      <w:tr w:rsidR="00500F1C" w:rsidRPr="00834C02" w14:paraId="53076130" w14:textId="77777777" w:rsidTr="00372C70">
        <w:trPr>
          <w:trHeight w:val="266"/>
        </w:trPr>
        <w:tc>
          <w:tcPr>
            <w:tcW w:w="567" w:type="dxa"/>
            <w:vAlign w:val="center"/>
          </w:tcPr>
          <w:p w14:paraId="747DA24E" w14:textId="77777777" w:rsidR="00500F1C" w:rsidRDefault="00500F1C" w:rsidP="00DD0207">
            <w:pPr>
              <w:spacing w:line="300" w:lineRule="exact"/>
              <w:jc w:val="center"/>
              <w:rPr>
                <w:rFonts w:cs="Meiryo UI"/>
                <w:szCs w:val="20"/>
              </w:rPr>
            </w:pPr>
            <w:r>
              <w:rPr>
                <w:rFonts w:cs="Meiryo UI"/>
                <w:szCs w:val="20"/>
              </w:rPr>
              <w:t>3</w:t>
            </w:r>
          </w:p>
        </w:tc>
        <w:tc>
          <w:tcPr>
            <w:tcW w:w="2532" w:type="dxa"/>
          </w:tcPr>
          <w:p w14:paraId="12C86F91" w14:textId="77777777" w:rsidR="00500F1C" w:rsidRDefault="00500F1C" w:rsidP="00DD0207">
            <w:pPr>
              <w:spacing w:line="300" w:lineRule="exact"/>
              <w:jc w:val="left"/>
              <w:rPr>
                <w:rFonts w:cs="Meiryo UI"/>
                <w:szCs w:val="20"/>
              </w:rPr>
            </w:pPr>
            <w:r>
              <w:rPr>
                <w:rFonts w:cs="Meiryo UI" w:hint="eastAsia"/>
                <w:szCs w:val="20"/>
              </w:rPr>
              <w:t>バッチアプリケーションログ</w:t>
            </w:r>
          </w:p>
        </w:tc>
        <w:tc>
          <w:tcPr>
            <w:tcW w:w="2715" w:type="dxa"/>
          </w:tcPr>
          <w:p w14:paraId="2E6CD070" w14:textId="77777777" w:rsidR="00500F1C" w:rsidRPr="007E772E" w:rsidRDefault="00B7667A" w:rsidP="00DD0207">
            <w:pPr>
              <w:spacing w:line="300" w:lineRule="exact"/>
              <w:jc w:val="left"/>
              <w:rPr>
                <w:rFonts w:cs="Meiryo UI"/>
                <w:szCs w:val="20"/>
              </w:rPr>
            </w:pPr>
            <w:r w:rsidRPr="005902D9">
              <w:rPr>
                <w:rFonts w:hint="eastAsia"/>
                <w:szCs w:val="20"/>
              </w:rPr>
              <w:t>ファイル連携、</w:t>
            </w:r>
            <w:r w:rsidR="00500F1C" w:rsidRPr="007E772E">
              <w:rPr>
                <w:rFonts w:cs="Meiryo UI" w:hint="eastAsia"/>
                <w:szCs w:val="20"/>
              </w:rPr>
              <w:t>バッチ</w:t>
            </w:r>
          </w:p>
        </w:tc>
        <w:tc>
          <w:tcPr>
            <w:tcW w:w="3116" w:type="dxa"/>
          </w:tcPr>
          <w:p w14:paraId="1F852C76" w14:textId="77777777" w:rsidR="00500F1C" w:rsidRDefault="00500F1C" w:rsidP="00DD0207">
            <w:pPr>
              <w:spacing w:line="300" w:lineRule="exact"/>
              <w:jc w:val="left"/>
              <w:rPr>
                <w:rFonts w:cs="Meiryo UI"/>
                <w:szCs w:val="20"/>
              </w:rPr>
            </w:pPr>
            <w:r>
              <w:rPr>
                <w:rFonts w:cs="Meiryo UI" w:hint="eastAsia"/>
                <w:szCs w:val="20"/>
              </w:rPr>
              <w:t>同上</w:t>
            </w:r>
          </w:p>
        </w:tc>
      </w:tr>
    </w:tbl>
    <w:p w14:paraId="5D2862BA" w14:textId="77777777" w:rsidR="00500F1C" w:rsidRDefault="00500F1C" w:rsidP="00500F1C"/>
    <w:p w14:paraId="71604FCF" w14:textId="77777777" w:rsidR="00500F1C" w:rsidRDefault="00500F1C" w:rsidP="003115D5">
      <w:pPr>
        <w:pStyle w:val="af4"/>
        <w:numPr>
          <w:ilvl w:val="0"/>
          <w:numId w:val="107"/>
        </w:numPr>
        <w:ind w:leftChars="0" w:left="2268" w:hanging="425"/>
      </w:pPr>
      <w:r>
        <w:rPr>
          <w:rFonts w:hint="eastAsia"/>
        </w:rPr>
        <w:t>CloudWatch(Logs)</w:t>
      </w:r>
    </w:p>
    <w:tbl>
      <w:tblPr>
        <w:tblW w:w="8930"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52"/>
        <w:gridCol w:w="2695"/>
        <w:gridCol w:w="3116"/>
      </w:tblGrid>
      <w:tr w:rsidR="00500F1C" w:rsidRPr="0040197E" w14:paraId="5E945E1B" w14:textId="77777777" w:rsidTr="00372C70">
        <w:trPr>
          <w:trHeight w:val="260"/>
        </w:trPr>
        <w:tc>
          <w:tcPr>
            <w:tcW w:w="567" w:type="dxa"/>
            <w:shd w:val="clear" w:color="auto" w:fill="D9E2F3" w:themeFill="accent1" w:themeFillTint="33"/>
          </w:tcPr>
          <w:p w14:paraId="16E2BB07" w14:textId="77777777" w:rsidR="00500F1C" w:rsidRPr="00BD5941" w:rsidRDefault="00500F1C" w:rsidP="00DD0207">
            <w:pPr>
              <w:jc w:val="left"/>
              <w:rPr>
                <w:szCs w:val="20"/>
              </w:rPr>
            </w:pPr>
            <w:r w:rsidRPr="00BD5941">
              <w:rPr>
                <w:rFonts w:hint="eastAsia"/>
                <w:szCs w:val="20"/>
              </w:rPr>
              <w:t>N</w:t>
            </w:r>
            <w:r w:rsidRPr="00BD5941">
              <w:rPr>
                <w:szCs w:val="20"/>
              </w:rPr>
              <w:t>o</w:t>
            </w:r>
          </w:p>
        </w:tc>
        <w:tc>
          <w:tcPr>
            <w:tcW w:w="2552" w:type="dxa"/>
            <w:shd w:val="clear" w:color="auto" w:fill="D9E2F3" w:themeFill="accent1" w:themeFillTint="33"/>
          </w:tcPr>
          <w:p w14:paraId="132DB4B7" w14:textId="77777777" w:rsidR="00500F1C" w:rsidRPr="00BD5941" w:rsidRDefault="00500F1C" w:rsidP="00DD0207">
            <w:pPr>
              <w:jc w:val="left"/>
              <w:rPr>
                <w:rFonts w:cs="Meiryo UI"/>
                <w:szCs w:val="20"/>
              </w:rPr>
            </w:pPr>
            <w:r w:rsidRPr="00BD5941">
              <w:rPr>
                <w:rFonts w:hint="eastAsia"/>
                <w:szCs w:val="20"/>
              </w:rPr>
              <w:t>監視</w:t>
            </w:r>
            <w:r>
              <w:rPr>
                <w:rFonts w:hint="eastAsia"/>
                <w:szCs w:val="20"/>
              </w:rPr>
              <w:t>対象ログ</w:t>
            </w:r>
          </w:p>
        </w:tc>
        <w:tc>
          <w:tcPr>
            <w:tcW w:w="2695" w:type="dxa"/>
            <w:shd w:val="clear" w:color="auto" w:fill="D9E2F3" w:themeFill="accent1" w:themeFillTint="33"/>
          </w:tcPr>
          <w:p w14:paraId="5B7A9AA8" w14:textId="77777777" w:rsidR="00500F1C" w:rsidRPr="00BD5941" w:rsidRDefault="00500F1C" w:rsidP="00DD0207">
            <w:pPr>
              <w:jc w:val="left"/>
              <w:rPr>
                <w:rFonts w:cs="Meiryo UI"/>
                <w:szCs w:val="20"/>
              </w:rPr>
            </w:pPr>
            <w:r>
              <w:rPr>
                <w:rFonts w:cs="Meiryo UI" w:hint="eastAsia"/>
                <w:szCs w:val="20"/>
              </w:rPr>
              <w:t>対象サービス</w:t>
            </w:r>
          </w:p>
        </w:tc>
        <w:tc>
          <w:tcPr>
            <w:tcW w:w="3116" w:type="dxa"/>
            <w:shd w:val="clear" w:color="auto" w:fill="D9E2F3" w:themeFill="accent1" w:themeFillTint="33"/>
          </w:tcPr>
          <w:p w14:paraId="098C187E" w14:textId="77777777" w:rsidR="00500F1C" w:rsidRDefault="00500F1C" w:rsidP="00DD0207">
            <w:pPr>
              <w:jc w:val="left"/>
              <w:rPr>
                <w:rFonts w:cs="Meiryo UI"/>
                <w:szCs w:val="20"/>
              </w:rPr>
            </w:pPr>
            <w:r>
              <w:rPr>
                <w:rFonts w:cs="Meiryo UI" w:hint="eastAsia"/>
                <w:szCs w:val="20"/>
              </w:rPr>
              <w:t>監視内容（概要）</w:t>
            </w:r>
          </w:p>
        </w:tc>
      </w:tr>
      <w:tr w:rsidR="00500F1C" w:rsidRPr="00787C05" w14:paraId="15501AFD" w14:textId="77777777" w:rsidTr="00372C70">
        <w:trPr>
          <w:trHeight w:val="234"/>
        </w:trPr>
        <w:tc>
          <w:tcPr>
            <w:tcW w:w="567" w:type="dxa"/>
            <w:vAlign w:val="center"/>
          </w:tcPr>
          <w:p w14:paraId="7CEB24D2" w14:textId="77777777" w:rsidR="00500F1C" w:rsidRDefault="00500F1C" w:rsidP="00DD0207">
            <w:pPr>
              <w:spacing w:line="300" w:lineRule="exact"/>
              <w:jc w:val="center"/>
              <w:rPr>
                <w:rFonts w:cs="Meiryo UI"/>
                <w:szCs w:val="20"/>
              </w:rPr>
            </w:pPr>
            <w:r>
              <w:rPr>
                <w:rFonts w:cs="Meiryo UI" w:hint="eastAsia"/>
                <w:szCs w:val="20"/>
              </w:rPr>
              <w:t>1</w:t>
            </w:r>
          </w:p>
        </w:tc>
        <w:tc>
          <w:tcPr>
            <w:tcW w:w="2552" w:type="dxa"/>
          </w:tcPr>
          <w:p w14:paraId="63F08585" w14:textId="77777777" w:rsidR="00500F1C" w:rsidRDefault="00500F1C" w:rsidP="00DD0207">
            <w:pPr>
              <w:spacing w:line="300" w:lineRule="exact"/>
              <w:jc w:val="left"/>
              <w:rPr>
                <w:rFonts w:cs="Meiryo UI"/>
                <w:szCs w:val="20"/>
              </w:rPr>
            </w:pPr>
            <w:r>
              <w:rPr>
                <w:rFonts w:cs="Meiryo UI" w:hint="eastAsia"/>
                <w:szCs w:val="20"/>
              </w:rPr>
              <w:t>DBログ</w:t>
            </w:r>
          </w:p>
        </w:tc>
        <w:tc>
          <w:tcPr>
            <w:tcW w:w="2695" w:type="dxa"/>
          </w:tcPr>
          <w:p w14:paraId="1D3F3BA0" w14:textId="77777777" w:rsidR="00500F1C" w:rsidRDefault="00500F1C" w:rsidP="00DD0207">
            <w:pPr>
              <w:spacing w:line="300" w:lineRule="exact"/>
              <w:jc w:val="left"/>
              <w:rPr>
                <w:rFonts w:cs="Meiryo UI"/>
                <w:szCs w:val="20"/>
              </w:rPr>
            </w:pPr>
            <w:r>
              <w:rPr>
                <w:rFonts w:cs="Meiryo UI" w:hint="eastAsia"/>
                <w:szCs w:val="20"/>
              </w:rPr>
              <w:t>Aurora</w:t>
            </w:r>
          </w:p>
        </w:tc>
        <w:tc>
          <w:tcPr>
            <w:tcW w:w="3116" w:type="dxa"/>
          </w:tcPr>
          <w:p w14:paraId="1DDF29B7" w14:textId="77777777" w:rsidR="00500F1C" w:rsidRDefault="00500F1C" w:rsidP="00DD0207">
            <w:pPr>
              <w:spacing w:line="300" w:lineRule="exact"/>
              <w:jc w:val="left"/>
              <w:rPr>
                <w:rFonts w:cs="Meiryo UI"/>
                <w:szCs w:val="20"/>
              </w:rPr>
            </w:pPr>
            <w:r>
              <w:rPr>
                <w:rFonts w:cs="Meiryo UI" w:hint="eastAsia"/>
                <w:szCs w:val="20"/>
              </w:rPr>
              <w:t>DBに関する重大なエラー</w:t>
            </w:r>
          </w:p>
        </w:tc>
      </w:tr>
      <w:tr w:rsidR="00500F1C" w:rsidRPr="00787C05" w14:paraId="150B4E51" w14:textId="77777777" w:rsidTr="00372C70">
        <w:trPr>
          <w:trHeight w:val="234"/>
        </w:trPr>
        <w:tc>
          <w:tcPr>
            <w:tcW w:w="567" w:type="dxa"/>
            <w:vAlign w:val="center"/>
          </w:tcPr>
          <w:p w14:paraId="3D2816A8" w14:textId="77777777" w:rsidR="00500F1C" w:rsidRDefault="00500F1C" w:rsidP="00DD0207">
            <w:pPr>
              <w:spacing w:line="300" w:lineRule="exact"/>
              <w:jc w:val="center"/>
              <w:rPr>
                <w:rFonts w:cs="Meiryo UI"/>
                <w:szCs w:val="20"/>
              </w:rPr>
            </w:pPr>
            <w:r>
              <w:rPr>
                <w:rFonts w:cs="Meiryo UI" w:hint="eastAsia"/>
                <w:szCs w:val="20"/>
              </w:rPr>
              <w:t>2</w:t>
            </w:r>
          </w:p>
        </w:tc>
        <w:tc>
          <w:tcPr>
            <w:tcW w:w="2552" w:type="dxa"/>
          </w:tcPr>
          <w:p w14:paraId="45F9EE18" w14:textId="77777777" w:rsidR="00500F1C" w:rsidRPr="00274039" w:rsidRDefault="00500F1C" w:rsidP="00DD0207">
            <w:pPr>
              <w:spacing w:line="300" w:lineRule="exact"/>
              <w:jc w:val="left"/>
              <w:rPr>
                <w:rFonts w:cs="Meiryo UI"/>
                <w:szCs w:val="20"/>
              </w:rPr>
            </w:pPr>
            <w:r>
              <w:rPr>
                <w:rFonts w:cs="Meiryo UI" w:hint="eastAsia"/>
                <w:szCs w:val="20"/>
              </w:rPr>
              <w:t>イベントログ</w:t>
            </w:r>
          </w:p>
        </w:tc>
        <w:tc>
          <w:tcPr>
            <w:tcW w:w="2695" w:type="dxa"/>
          </w:tcPr>
          <w:p w14:paraId="202FD800" w14:textId="77777777" w:rsidR="00500F1C" w:rsidRDefault="00500F1C" w:rsidP="00DD0207">
            <w:pPr>
              <w:spacing w:line="300" w:lineRule="exact"/>
              <w:jc w:val="left"/>
              <w:rPr>
                <w:rFonts w:cs="Meiryo UI"/>
                <w:szCs w:val="20"/>
              </w:rPr>
            </w:pPr>
            <w:r>
              <w:rPr>
                <w:rFonts w:cs="Meiryo UI" w:hint="eastAsia"/>
                <w:szCs w:val="20"/>
              </w:rPr>
              <w:t>L</w:t>
            </w:r>
            <w:r>
              <w:rPr>
                <w:rFonts w:cs="Meiryo UI"/>
                <w:szCs w:val="20"/>
              </w:rPr>
              <w:t>ambda</w:t>
            </w:r>
          </w:p>
        </w:tc>
        <w:tc>
          <w:tcPr>
            <w:tcW w:w="3116" w:type="dxa"/>
          </w:tcPr>
          <w:p w14:paraId="667E4433" w14:textId="77777777" w:rsidR="00500F1C" w:rsidRDefault="00500F1C" w:rsidP="00DD0207">
            <w:pPr>
              <w:spacing w:line="300" w:lineRule="exact"/>
              <w:jc w:val="left"/>
              <w:rPr>
                <w:rFonts w:cs="Meiryo UI"/>
                <w:szCs w:val="20"/>
              </w:rPr>
            </w:pPr>
            <w:r>
              <w:rPr>
                <w:rFonts w:cs="Meiryo UI" w:hint="eastAsia"/>
                <w:szCs w:val="20"/>
              </w:rPr>
              <w:t>処理実行時の重大なエラー</w:t>
            </w:r>
          </w:p>
        </w:tc>
      </w:tr>
    </w:tbl>
    <w:p w14:paraId="6DC84194" w14:textId="77777777" w:rsidR="00D23728" w:rsidRPr="00500F1C" w:rsidRDefault="00D23728" w:rsidP="00BE1947"/>
    <w:p w14:paraId="3688C7E6" w14:textId="77777777" w:rsidR="00500F1C" w:rsidRDefault="00500F1C">
      <w:pPr>
        <w:widowControl/>
        <w:jc w:val="left"/>
      </w:pPr>
      <w:r>
        <w:br w:type="page"/>
      </w:r>
    </w:p>
    <w:p w14:paraId="38698338" w14:textId="77777777" w:rsidR="00175310" w:rsidRPr="003E3F30" w:rsidRDefault="004B7808">
      <w:pPr>
        <w:pStyle w:val="50"/>
      </w:pPr>
      <w:r>
        <w:rPr>
          <w:rFonts w:hint="eastAsia"/>
        </w:rPr>
        <w:lastRenderedPageBreak/>
        <w:t>ジョブ</w:t>
      </w:r>
      <w:r w:rsidR="00175310">
        <w:rPr>
          <w:rFonts w:hint="eastAsia"/>
        </w:rPr>
        <w:t>監視</w:t>
      </w:r>
    </w:p>
    <w:p w14:paraId="42DBCBD1" w14:textId="77777777" w:rsidR="006A69BF" w:rsidRDefault="006A69BF" w:rsidP="006A69BF">
      <w:pPr>
        <w:ind w:left="1560" w:firstLineChars="150" w:firstLine="300"/>
      </w:pPr>
      <w:r>
        <w:rPr>
          <w:rFonts w:hint="eastAsia"/>
        </w:rPr>
        <w:t>A-</w:t>
      </w:r>
      <w:r>
        <w:t>g</w:t>
      </w:r>
      <w:r>
        <w:rPr>
          <w:rFonts w:hint="eastAsia"/>
        </w:rPr>
        <w:t>ateが管理するHinemosマネージャにて、ジョブ状態の監視を行う。</w:t>
      </w:r>
    </w:p>
    <w:p w14:paraId="0526EDEA" w14:textId="77777777" w:rsidR="006A69BF" w:rsidRPr="00586875" w:rsidRDefault="006A69BF" w:rsidP="006A69BF">
      <w:pPr>
        <w:ind w:left="1560" w:firstLineChars="150" w:firstLine="300"/>
      </w:pPr>
      <w:r>
        <w:rPr>
          <w:rFonts w:hint="eastAsia"/>
          <w:szCs w:val="20"/>
        </w:rPr>
        <w:t>業務/運用</w:t>
      </w:r>
      <w:r w:rsidRPr="00D602F2">
        <w:rPr>
          <w:rFonts w:hint="eastAsia"/>
          <w:szCs w:val="20"/>
        </w:rPr>
        <w:t>ジョブの異常終了、開始</w:t>
      </w:r>
      <w:r w:rsidRPr="00D602F2">
        <w:rPr>
          <w:szCs w:val="20"/>
        </w:rPr>
        <w:t>/終了遅延</w:t>
      </w:r>
      <w:r>
        <w:rPr>
          <w:rFonts w:hint="eastAsia"/>
          <w:szCs w:val="20"/>
        </w:rPr>
        <w:t>を検知した場合、統合監視システムへ通知する。</w:t>
      </w:r>
    </w:p>
    <w:p w14:paraId="4181ED72" w14:textId="77777777" w:rsidR="001F1F44" w:rsidRDefault="001F1F44" w:rsidP="00BE1947"/>
    <w:p w14:paraId="307EF42C" w14:textId="77777777" w:rsidR="00143B78" w:rsidRPr="003E3F30" w:rsidRDefault="00126824">
      <w:pPr>
        <w:pStyle w:val="50"/>
      </w:pPr>
      <w:r>
        <w:rPr>
          <w:rFonts w:hint="eastAsia"/>
        </w:rPr>
        <w:t>サービス</w:t>
      </w:r>
      <w:r w:rsidR="00143B78">
        <w:rPr>
          <w:rFonts w:hint="eastAsia"/>
        </w:rPr>
        <w:t>監視</w:t>
      </w:r>
    </w:p>
    <w:p w14:paraId="116A19F3" w14:textId="77777777" w:rsidR="004936BF" w:rsidRDefault="004936BF" w:rsidP="004936BF">
      <w:pPr>
        <w:ind w:left="1560" w:firstLineChars="150" w:firstLine="300"/>
      </w:pPr>
      <w:r w:rsidRPr="00973CF4">
        <w:t>A-</w:t>
      </w:r>
      <w:r>
        <w:t>g</w:t>
      </w:r>
      <w:r w:rsidRPr="00973CF4">
        <w:t>ate提供のHinemos</w:t>
      </w:r>
      <w:r>
        <w:rPr>
          <w:rFonts w:hint="eastAsia"/>
        </w:rPr>
        <w:t>および、</w:t>
      </w:r>
      <w:r w:rsidRPr="00973CF4">
        <w:t>AWS CloudWatch</w:t>
      </w:r>
      <w:r>
        <w:rPr>
          <w:rFonts w:hint="eastAsia"/>
        </w:rPr>
        <w:t>を使用し、サービス監視を行う。なお、</w:t>
      </w:r>
      <w:r w:rsidRPr="00A06472">
        <w:rPr>
          <w:rFonts w:hint="eastAsia"/>
        </w:rPr>
        <w:t>サービス</w:t>
      </w:r>
      <w:r>
        <w:rPr>
          <w:rFonts w:hint="eastAsia"/>
        </w:rPr>
        <w:t>監視はオ</w:t>
      </w:r>
    </w:p>
    <w:p w14:paraId="2E722A36" w14:textId="77777777" w:rsidR="004936BF" w:rsidRDefault="004936BF" w:rsidP="004936BF">
      <w:pPr>
        <w:ind w:left="1560" w:firstLineChars="150" w:firstLine="300"/>
      </w:pPr>
      <w:r>
        <w:rPr>
          <w:rFonts w:hint="eastAsia"/>
        </w:rPr>
        <w:t>ンラインサービスに影響があるW</w:t>
      </w:r>
      <w:r>
        <w:t>eb/AP</w:t>
      </w:r>
      <w:r>
        <w:rPr>
          <w:rFonts w:hint="eastAsia"/>
        </w:rPr>
        <w:t>サーバとDBサーバを対象に行い、Web/APサーバはサービスが</w:t>
      </w:r>
      <w:r w:rsidRPr="00A06472">
        <w:rPr>
          <w:rFonts w:hint="eastAsia"/>
        </w:rPr>
        <w:t>正常に提</w:t>
      </w:r>
    </w:p>
    <w:p w14:paraId="6CCA3687" w14:textId="77777777" w:rsidR="004936BF" w:rsidRPr="004936BF" w:rsidRDefault="004936BF" w:rsidP="004936BF">
      <w:pPr>
        <w:ind w:left="1560" w:firstLineChars="150" w:firstLine="300"/>
      </w:pPr>
      <w:r w:rsidRPr="00A06472">
        <w:rPr>
          <w:rFonts w:hint="eastAsia"/>
        </w:rPr>
        <w:t>供出来ているか</w:t>
      </w:r>
      <w:r>
        <w:rPr>
          <w:rFonts w:hint="eastAsia"/>
        </w:rPr>
        <w:t>を</w:t>
      </w:r>
      <w:r w:rsidRPr="004936BF">
        <w:t>HTTPレスポンスやその応答時間</w:t>
      </w:r>
      <w:r w:rsidRPr="004936BF">
        <w:rPr>
          <w:rFonts w:hint="eastAsia"/>
        </w:rPr>
        <w:t>で監視し、DBサーバは、</w:t>
      </w:r>
      <w:r w:rsidRPr="004936BF">
        <w:t>サービス</w:t>
      </w:r>
      <w:r w:rsidRPr="004936BF">
        <w:rPr>
          <w:rFonts w:hint="eastAsia"/>
        </w:rPr>
        <w:t>およびセッション数の監視</w:t>
      </w:r>
      <w:r w:rsidRPr="004936BF">
        <w:t>を行</w:t>
      </w:r>
    </w:p>
    <w:p w14:paraId="249ABBE0" w14:textId="77777777" w:rsidR="004936BF" w:rsidRPr="004936BF" w:rsidRDefault="004936BF" w:rsidP="004936BF">
      <w:pPr>
        <w:ind w:left="1560" w:firstLineChars="150" w:firstLine="300"/>
      </w:pPr>
      <w:r w:rsidRPr="004936BF">
        <w:t>う。</w:t>
      </w:r>
    </w:p>
    <w:p w14:paraId="5F264A54" w14:textId="77777777" w:rsidR="004936BF" w:rsidRPr="004936BF" w:rsidRDefault="004936BF" w:rsidP="00EE01F3">
      <w:pPr>
        <w:ind w:leftChars="920" w:left="1841" w:hanging="1"/>
      </w:pPr>
      <w:r w:rsidRPr="004936BF">
        <w:rPr>
          <w:rFonts w:hint="eastAsia"/>
        </w:rPr>
        <w:t>※HTTP監視については、</w:t>
      </w:r>
      <w:r w:rsidR="00C5429F">
        <w:rPr>
          <w:rFonts w:hint="eastAsia"/>
        </w:rPr>
        <w:t>当初C</w:t>
      </w:r>
      <w:r w:rsidR="001C2DFF">
        <w:t>l</w:t>
      </w:r>
      <w:r w:rsidR="00C5429F">
        <w:t>oudWatch</w:t>
      </w:r>
      <w:r w:rsidR="00C5429F">
        <w:rPr>
          <w:rFonts w:hint="eastAsia"/>
        </w:rPr>
        <w:t>としていたが、</w:t>
      </w:r>
      <w:r w:rsidRPr="004936BF">
        <w:rPr>
          <w:rFonts w:hint="eastAsia"/>
        </w:rPr>
        <w:t>Hinemos機能</w:t>
      </w:r>
      <w:r w:rsidR="00C5429F">
        <w:rPr>
          <w:rFonts w:hint="eastAsia"/>
        </w:rPr>
        <w:t>で代替え出来ること、費用面でもH</w:t>
      </w:r>
      <w:r w:rsidR="00C5429F">
        <w:t>inemos</w:t>
      </w:r>
      <w:r w:rsidR="00A418D9">
        <w:rPr>
          <w:rFonts w:hint="eastAsia"/>
        </w:rPr>
        <w:t>利用が安価の為、H</w:t>
      </w:r>
      <w:r w:rsidR="00A418D9">
        <w:t>inemos</w:t>
      </w:r>
      <w:r w:rsidR="00A418D9">
        <w:rPr>
          <w:rFonts w:hint="eastAsia"/>
        </w:rPr>
        <w:t>にて監視を行う。</w:t>
      </w:r>
    </w:p>
    <w:p w14:paraId="5AFE5D11" w14:textId="77777777" w:rsidR="004936BF" w:rsidRPr="004936BF" w:rsidRDefault="004936BF" w:rsidP="004936BF">
      <w:pPr>
        <w:ind w:left="1560" w:firstLineChars="150" w:firstLine="300"/>
      </w:pPr>
    </w:p>
    <w:p w14:paraId="6B454C3C" w14:textId="77777777" w:rsidR="004936BF" w:rsidRPr="004936BF" w:rsidRDefault="004936BF" w:rsidP="003115D5">
      <w:pPr>
        <w:pStyle w:val="af4"/>
        <w:numPr>
          <w:ilvl w:val="0"/>
          <w:numId w:val="107"/>
        </w:numPr>
        <w:ind w:leftChars="0" w:left="2268" w:hanging="425"/>
      </w:pPr>
      <w:r w:rsidRPr="004936BF">
        <w:t>A-gate提供のHinemos</w:t>
      </w:r>
    </w:p>
    <w:tbl>
      <w:tblPr>
        <w:tblW w:w="6095"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4536"/>
      </w:tblGrid>
      <w:tr w:rsidR="004936BF" w:rsidRPr="004936BF" w14:paraId="71D075C1" w14:textId="77777777" w:rsidTr="00DD0207">
        <w:trPr>
          <w:trHeight w:val="274"/>
        </w:trPr>
        <w:tc>
          <w:tcPr>
            <w:tcW w:w="1559" w:type="dxa"/>
            <w:shd w:val="clear" w:color="auto" w:fill="D9E2F3" w:themeFill="accent1" w:themeFillTint="33"/>
          </w:tcPr>
          <w:p w14:paraId="5C8A8BB0" w14:textId="77777777" w:rsidR="004936BF" w:rsidRPr="004936BF" w:rsidRDefault="004936BF" w:rsidP="00DD0207">
            <w:pPr>
              <w:jc w:val="left"/>
              <w:rPr>
                <w:rFonts w:cs="Meiryo UI"/>
                <w:szCs w:val="20"/>
              </w:rPr>
            </w:pPr>
            <w:r w:rsidRPr="004936BF">
              <w:rPr>
                <w:rFonts w:hint="eastAsia"/>
                <w:szCs w:val="20"/>
              </w:rPr>
              <w:t>対象サービス</w:t>
            </w:r>
          </w:p>
        </w:tc>
        <w:tc>
          <w:tcPr>
            <w:tcW w:w="4536" w:type="dxa"/>
            <w:shd w:val="clear" w:color="auto" w:fill="D9E2F3" w:themeFill="accent1" w:themeFillTint="33"/>
          </w:tcPr>
          <w:p w14:paraId="4A1DBC5F" w14:textId="77777777" w:rsidR="004936BF" w:rsidRPr="004936BF" w:rsidRDefault="004936BF" w:rsidP="00DD0207">
            <w:pPr>
              <w:jc w:val="left"/>
              <w:rPr>
                <w:rFonts w:cs="Meiryo UI"/>
                <w:szCs w:val="20"/>
              </w:rPr>
            </w:pPr>
            <w:r w:rsidRPr="004936BF">
              <w:rPr>
                <w:rFonts w:cs="Meiryo UI" w:hint="eastAsia"/>
                <w:szCs w:val="20"/>
              </w:rPr>
              <w:t>監視項目</w:t>
            </w:r>
          </w:p>
        </w:tc>
      </w:tr>
      <w:tr w:rsidR="004936BF" w:rsidRPr="004936BF" w14:paraId="7A7B7BBE" w14:textId="77777777" w:rsidTr="00DD0207">
        <w:trPr>
          <w:trHeight w:val="246"/>
        </w:trPr>
        <w:tc>
          <w:tcPr>
            <w:tcW w:w="1559" w:type="dxa"/>
            <w:vMerge w:val="restart"/>
          </w:tcPr>
          <w:p w14:paraId="654266DF" w14:textId="77777777" w:rsidR="004936BF" w:rsidRPr="004936BF" w:rsidRDefault="004936BF" w:rsidP="00DD0207">
            <w:pPr>
              <w:spacing w:line="300" w:lineRule="exact"/>
              <w:jc w:val="left"/>
              <w:rPr>
                <w:rFonts w:cs="Meiryo UI"/>
                <w:szCs w:val="20"/>
              </w:rPr>
            </w:pPr>
            <w:r w:rsidRPr="004936BF">
              <w:rPr>
                <w:rFonts w:cs="Meiryo UI" w:hint="eastAsia"/>
                <w:szCs w:val="20"/>
              </w:rPr>
              <w:t>DBサーバ（A</w:t>
            </w:r>
            <w:r w:rsidRPr="004936BF">
              <w:rPr>
                <w:rFonts w:cs="Meiryo UI"/>
                <w:szCs w:val="20"/>
              </w:rPr>
              <w:t>urora</w:t>
            </w:r>
            <w:r w:rsidRPr="004936BF">
              <w:rPr>
                <w:rFonts w:cs="Meiryo UI" w:hint="eastAsia"/>
                <w:szCs w:val="20"/>
              </w:rPr>
              <w:t>）</w:t>
            </w:r>
          </w:p>
        </w:tc>
        <w:tc>
          <w:tcPr>
            <w:tcW w:w="4536" w:type="dxa"/>
          </w:tcPr>
          <w:p w14:paraId="3F71594C" w14:textId="77777777" w:rsidR="004936BF" w:rsidRPr="004936BF" w:rsidRDefault="004936BF" w:rsidP="00DD0207">
            <w:pPr>
              <w:spacing w:line="300" w:lineRule="exact"/>
              <w:jc w:val="left"/>
              <w:rPr>
                <w:rFonts w:cs="Meiryo UI"/>
                <w:szCs w:val="20"/>
              </w:rPr>
            </w:pPr>
            <w:r w:rsidRPr="004936BF">
              <w:rPr>
                <w:rFonts w:cs="Meiryo UI" w:hint="eastAsia"/>
                <w:szCs w:val="20"/>
              </w:rPr>
              <w:t>SQLレスポンス</w:t>
            </w:r>
            <w:r w:rsidR="0047023C">
              <w:rPr>
                <w:rFonts w:cs="Meiryo UI" w:hint="eastAsia"/>
                <w:kern w:val="0"/>
                <w:szCs w:val="20"/>
              </w:rPr>
              <w:t>（ライターインスタンス、リーダーインスタンス）</w:t>
            </w:r>
          </w:p>
        </w:tc>
      </w:tr>
      <w:tr w:rsidR="004936BF" w14:paraId="7679E25A" w14:textId="77777777" w:rsidTr="00DD0207">
        <w:trPr>
          <w:trHeight w:val="246"/>
        </w:trPr>
        <w:tc>
          <w:tcPr>
            <w:tcW w:w="1559" w:type="dxa"/>
            <w:vMerge/>
          </w:tcPr>
          <w:p w14:paraId="6E471EA2" w14:textId="77777777" w:rsidR="004936BF" w:rsidRDefault="004936BF" w:rsidP="00DD0207">
            <w:pPr>
              <w:spacing w:line="300" w:lineRule="exact"/>
              <w:jc w:val="left"/>
              <w:rPr>
                <w:rFonts w:cs="Meiryo UI"/>
                <w:szCs w:val="20"/>
              </w:rPr>
            </w:pPr>
          </w:p>
        </w:tc>
        <w:tc>
          <w:tcPr>
            <w:tcW w:w="4536" w:type="dxa"/>
          </w:tcPr>
          <w:p w14:paraId="396F1B5F" w14:textId="77777777" w:rsidR="004936BF" w:rsidRDefault="004936BF" w:rsidP="00DD0207">
            <w:pPr>
              <w:spacing w:line="300" w:lineRule="exact"/>
              <w:jc w:val="left"/>
              <w:rPr>
                <w:rFonts w:cs="Meiryo UI"/>
                <w:szCs w:val="20"/>
              </w:rPr>
            </w:pPr>
            <w:r>
              <w:rPr>
                <w:rFonts w:cs="Meiryo UI" w:hint="eastAsia"/>
                <w:szCs w:val="20"/>
              </w:rPr>
              <w:t>セッション数</w:t>
            </w:r>
          </w:p>
        </w:tc>
      </w:tr>
      <w:tr w:rsidR="00756E1F" w14:paraId="1F043DFE" w14:textId="77777777" w:rsidTr="00DD0207">
        <w:trPr>
          <w:trHeight w:val="246"/>
        </w:trPr>
        <w:tc>
          <w:tcPr>
            <w:tcW w:w="1559" w:type="dxa"/>
          </w:tcPr>
          <w:p w14:paraId="3CED848A" w14:textId="77777777" w:rsidR="00756E1F" w:rsidRPr="00756E1F" w:rsidRDefault="00C149EF" w:rsidP="00DD0207">
            <w:pPr>
              <w:spacing w:line="300" w:lineRule="exact"/>
              <w:jc w:val="left"/>
              <w:rPr>
                <w:rFonts w:cs="Meiryo UI"/>
                <w:szCs w:val="20"/>
              </w:rPr>
            </w:pPr>
            <w:r>
              <w:rPr>
                <w:rFonts w:cs="Meiryo UI" w:hint="eastAsia"/>
                <w:kern w:val="0"/>
                <w:szCs w:val="20"/>
              </w:rPr>
              <w:t>Web/APサーバ</w:t>
            </w:r>
          </w:p>
        </w:tc>
        <w:tc>
          <w:tcPr>
            <w:tcW w:w="4536" w:type="dxa"/>
          </w:tcPr>
          <w:p w14:paraId="7F02870F" w14:textId="77777777" w:rsidR="00756E1F" w:rsidRDefault="00C149EF" w:rsidP="00DD0207">
            <w:pPr>
              <w:spacing w:line="300" w:lineRule="exact"/>
              <w:jc w:val="left"/>
              <w:rPr>
                <w:rFonts w:cs="Meiryo UI"/>
                <w:szCs w:val="20"/>
              </w:rPr>
            </w:pPr>
            <w:r>
              <w:rPr>
                <w:rFonts w:hint="eastAsia"/>
                <w:kern w:val="0"/>
                <w:szCs w:val="20"/>
              </w:rPr>
              <w:t>HTTP（ステータス200）レスポンス</w:t>
            </w:r>
          </w:p>
        </w:tc>
      </w:tr>
    </w:tbl>
    <w:p w14:paraId="00CAF05A" w14:textId="77777777" w:rsidR="004936BF" w:rsidRDefault="004936BF" w:rsidP="004936BF">
      <w:pPr>
        <w:widowControl/>
        <w:jc w:val="left"/>
      </w:pPr>
    </w:p>
    <w:p w14:paraId="4A57A53C" w14:textId="77777777" w:rsidR="002408AB" w:rsidRDefault="002408AB" w:rsidP="002408AB">
      <w:pPr>
        <w:pStyle w:val="af4"/>
        <w:numPr>
          <w:ilvl w:val="0"/>
          <w:numId w:val="107"/>
        </w:numPr>
        <w:ind w:leftChars="0" w:left="2268" w:hanging="425"/>
        <w:rPr>
          <w:ins w:id="427" w:author="小西 博和 Hirokazu Konishi" w:date="2023-01-16T12:03:00Z"/>
        </w:rPr>
      </w:pPr>
      <w:ins w:id="428" w:author="小西 博和 Hirokazu Konishi" w:date="2023-01-16T12:03:00Z">
        <w:r>
          <w:rPr>
            <w:rFonts w:hint="eastAsia"/>
          </w:rPr>
          <w:t>CloudWatch</w:t>
        </w:r>
      </w:ins>
    </w:p>
    <w:tbl>
      <w:tblPr>
        <w:tblW w:w="6095"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4536"/>
      </w:tblGrid>
      <w:tr w:rsidR="00423BCC" w:rsidRPr="004936BF" w14:paraId="3F90F770" w14:textId="77777777" w:rsidTr="00A42D69">
        <w:trPr>
          <w:trHeight w:val="274"/>
          <w:ins w:id="429" w:author="小西 博和 Hirokazu Konishi" w:date="2023-01-16T12:03:00Z"/>
        </w:trPr>
        <w:tc>
          <w:tcPr>
            <w:tcW w:w="1559" w:type="dxa"/>
            <w:shd w:val="clear" w:color="auto" w:fill="D9E2F3" w:themeFill="accent1" w:themeFillTint="33"/>
          </w:tcPr>
          <w:p w14:paraId="0878E66C" w14:textId="77777777" w:rsidR="00423BCC" w:rsidRPr="004936BF" w:rsidRDefault="00423BCC" w:rsidP="00A42D69">
            <w:pPr>
              <w:jc w:val="left"/>
              <w:rPr>
                <w:ins w:id="430" w:author="小西 博和 Hirokazu Konishi" w:date="2023-01-16T12:03:00Z"/>
                <w:rFonts w:cs="Meiryo UI"/>
                <w:szCs w:val="20"/>
              </w:rPr>
            </w:pPr>
            <w:ins w:id="431" w:author="小西 博和 Hirokazu Konishi" w:date="2023-01-16T12:03:00Z">
              <w:r w:rsidRPr="004936BF">
                <w:rPr>
                  <w:rFonts w:hint="eastAsia"/>
                  <w:szCs w:val="20"/>
                </w:rPr>
                <w:t>対象サービス</w:t>
              </w:r>
            </w:ins>
          </w:p>
        </w:tc>
        <w:tc>
          <w:tcPr>
            <w:tcW w:w="4536" w:type="dxa"/>
            <w:shd w:val="clear" w:color="auto" w:fill="D9E2F3" w:themeFill="accent1" w:themeFillTint="33"/>
          </w:tcPr>
          <w:p w14:paraId="212C67A5" w14:textId="77777777" w:rsidR="00423BCC" w:rsidRPr="004936BF" w:rsidRDefault="00423BCC" w:rsidP="00A42D69">
            <w:pPr>
              <w:jc w:val="left"/>
              <w:rPr>
                <w:ins w:id="432" w:author="小西 博和 Hirokazu Konishi" w:date="2023-01-16T12:03:00Z"/>
                <w:rFonts w:cs="Meiryo UI"/>
                <w:szCs w:val="20"/>
              </w:rPr>
            </w:pPr>
            <w:ins w:id="433" w:author="小西 博和 Hirokazu Konishi" w:date="2023-01-16T12:03:00Z">
              <w:r w:rsidRPr="004936BF">
                <w:rPr>
                  <w:rFonts w:cs="Meiryo UI" w:hint="eastAsia"/>
                  <w:szCs w:val="20"/>
                </w:rPr>
                <w:t>監視項目</w:t>
              </w:r>
            </w:ins>
          </w:p>
        </w:tc>
      </w:tr>
      <w:tr w:rsidR="00423BCC" w14:paraId="76AFC1A2" w14:textId="77777777" w:rsidTr="00A42D69">
        <w:trPr>
          <w:trHeight w:val="246"/>
          <w:ins w:id="434" w:author="小西 博和 Hirokazu Konishi" w:date="2023-01-16T12:03:00Z"/>
        </w:trPr>
        <w:tc>
          <w:tcPr>
            <w:tcW w:w="1559" w:type="dxa"/>
          </w:tcPr>
          <w:p w14:paraId="37715D01" w14:textId="77777777" w:rsidR="00423BCC" w:rsidRDefault="00423BCC" w:rsidP="00A42D69">
            <w:pPr>
              <w:spacing w:line="300" w:lineRule="exact"/>
              <w:jc w:val="left"/>
              <w:rPr>
                <w:ins w:id="435" w:author="小西 博和 Hirokazu Konishi" w:date="2023-01-16T12:03:00Z"/>
                <w:rFonts w:cs="Meiryo UI"/>
                <w:szCs w:val="20"/>
              </w:rPr>
            </w:pPr>
            <w:ins w:id="436" w:author="小西 博和 Hirokazu Konishi" w:date="2023-01-16T12:03:00Z">
              <w:r w:rsidRPr="004936BF">
                <w:rPr>
                  <w:rFonts w:cs="Meiryo UI" w:hint="eastAsia"/>
                  <w:szCs w:val="20"/>
                </w:rPr>
                <w:t>DBサーバ（A</w:t>
              </w:r>
              <w:r w:rsidRPr="004936BF">
                <w:rPr>
                  <w:rFonts w:cs="Meiryo UI"/>
                  <w:szCs w:val="20"/>
                </w:rPr>
                <w:t>urora</w:t>
              </w:r>
              <w:r w:rsidRPr="004936BF">
                <w:rPr>
                  <w:rFonts w:cs="Meiryo UI" w:hint="eastAsia"/>
                  <w:szCs w:val="20"/>
                </w:rPr>
                <w:t>）</w:t>
              </w:r>
            </w:ins>
          </w:p>
        </w:tc>
        <w:tc>
          <w:tcPr>
            <w:tcW w:w="4536" w:type="dxa"/>
          </w:tcPr>
          <w:p w14:paraId="1309B6A0" w14:textId="77777777" w:rsidR="00423BCC" w:rsidRDefault="00423BCC" w:rsidP="00A42D69">
            <w:pPr>
              <w:spacing w:line="300" w:lineRule="exact"/>
              <w:jc w:val="left"/>
              <w:rPr>
                <w:ins w:id="437" w:author="小西 博和 Hirokazu Konishi" w:date="2023-01-16T12:03:00Z"/>
                <w:rFonts w:cs="Meiryo UI"/>
                <w:szCs w:val="20"/>
              </w:rPr>
            </w:pPr>
            <w:ins w:id="438" w:author="小西 博和 Hirokazu Konishi" w:date="2023-01-16T12:03:00Z">
              <w:r>
                <w:rPr>
                  <w:rFonts w:cs="Meiryo UI" w:hint="eastAsia"/>
                  <w:szCs w:val="20"/>
                </w:rPr>
                <w:t>セッション数</w:t>
              </w:r>
            </w:ins>
          </w:p>
        </w:tc>
      </w:tr>
    </w:tbl>
    <w:p w14:paraId="04734D38" w14:textId="50DD4744" w:rsidR="002518C4" w:rsidRDefault="002518C4" w:rsidP="00BE1947"/>
    <w:p w14:paraId="03B4A774" w14:textId="77777777" w:rsidR="00EF5A45" w:rsidRDefault="00EF5A45" w:rsidP="00BE1947"/>
    <w:p w14:paraId="56660A60" w14:textId="77777777" w:rsidR="002518C4" w:rsidRDefault="002518C4">
      <w:pPr>
        <w:widowControl/>
        <w:jc w:val="left"/>
      </w:pPr>
      <w:r>
        <w:br w:type="page"/>
      </w:r>
    </w:p>
    <w:p w14:paraId="23A8F095" w14:textId="77777777" w:rsidR="0075770F" w:rsidRPr="003E3F30" w:rsidRDefault="00821093">
      <w:pPr>
        <w:pStyle w:val="50"/>
      </w:pPr>
      <w:r>
        <w:rPr>
          <w:rFonts w:hint="eastAsia"/>
        </w:rPr>
        <w:lastRenderedPageBreak/>
        <w:t>A</w:t>
      </w:r>
      <w:r>
        <w:t>WS</w:t>
      </w:r>
      <w:r w:rsidR="0075770F">
        <w:rPr>
          <w:rFonts w:hint="eastAsia"/>
        </w:rPr>
        <w:t>監視</w:t>
      </w:r>
    </w:p>
    <w:p w14:paraId="23224757" w14:textId="77777777" w:rsidR="002518C4" w:rsidRPr="002518C4" w:rsidRDefault="002518C4" w:rsidP="002518C4">
      <w:pPr>
        <w:ind w:left="1560" w:firstLineChars="150" w:firstLine="300"/>
        <w:rPr>
          <w:szCs w:val="20"/>
        </w:rPr>
      </w:pPr>
      <w:r w:rsidRPr="002518C4">
        <w:t>AWS CloudWatch</w:t>
      </w:r>
      <w:r w:rsidRPr="002518C4">
        <w:rPr>
          <w:rFonts w:hint="eastAsia"/>
        </w:rPr>
        <w:t>のメトリクスの値を使用し、以下AWSサービスの監視を行う。</w:t>
      </w:r>
      <w:r w:rsidRPr="002518C4">
        <w:rPr>
          <w:rFonts w:hint="eastAsia"/>
          <w:szCs w:val="20"/>
        </w:rPr>
        <w:t>AWS</w:t>
      </w:r>
      <w:r w:rsidRPr="002518C4">
        <w:rPr>
          <w:szCs w:val="20"/>
        </w:rPr>
        <w:t xml:space="preserve"> </w:t>
      </w:r>
      <w:r w:rsidRPr="002518C4">
        <w:rPr>
          <w:rFonts w:hint="eastAsia"/>
          <w:szCs w:val="20"/>
        </w:rPr>
        <w:t>Backupの監視につい</w:t>
      </w:r>
    </w:p>
    <w:p w14:paraId="7517ABD2" w14:textId="77777777" w:rsidR="002518C4" w:rsidRPr="002518C4" w:rsidRDefault="002518C4" w:rsidP="002518C4">
      <w:pPr>
        <w:ind w:left="1560" w:firstLineChars="150" w:firstLine="300"/>
      </w:pPr>
      <w:r w:rsidRPr="002518C4">
        <w:rPr>
          <w:rFonts w:hint="eastAsia"/>
          <w:szCs w:val="20"/>
        </w:rPr>
        <w:t>ては、AWS</w:t>
      </w:r>
      <w:r w:rsidRPr="002518C4">
        <w:rPr>
          <w:szCs w:val="20"/>
        </w:rPr>
        <w:t xml:space="preserve"> </w:t>
      </w:r>
      <w:r w:rsidRPr="002518C4">
        <w:rPr>
          <w:rFonts w:hint="eastAsia"/>
          <w:szCs w:val="20"/>
        </w:rPr>
        <w:t>Backupサービスでバックアップ失敗の監視を実施する。</w:t>
      </w:r>
      <w:r w:rsidRPr="002518C4">
        <w:rPr>
          <w:rFonts w:hint="eastAsia"/>
        </w:rPr>
        <w:t>監視間隔は、</w:t>
      </w:r>
      <w:r w:rsidRPr="002518C4">
        <w:t>AWS CloudWatch</w:t>
      </w:r>
      <w:r w:rsidRPr="002518C4">
        <w:rPr>
          <w:rFonts w:hint="eastAsia"/>
        </w:rPr>
        <w:t>の仕様に</w:t>
      </w:r>
    </w:p>
    <w:p w14:paraId="2827819D" w14:textId="77777777" w:rsidR="002518C4" w:rsidRPr="002518C4" w:rsidRDefault="002518C4" w:rsidP="002518C4">
      <w:pPr>
        <w:ind w:left="1560" w:firstLineChars="150" w:firstLine="300"/>
      </w:pPr>
      <w:r w:rsidRPr="002518C4">
        <w:rPr>
          <w:rFonts w:hint="eastAsia"/>
        </w:rPr>
        <w:t>従って5分とし、異常が発生していない通常時でも瞬間的に閾値を超過する可能性があるため、1分間隔で値を</w:t>
      </w:r>
    </w:p>
    <w:p w14:paraId="0EA43449" w14:textId="77777777" w:rsidR="002518C4" w:rsidRPr="002518C4" w:rsidRDefault="002518C4" w:rsidP="002518C4">
      <w:pPr>
        <w:ind w:left="1560" w:firstLineChars="150" w:firstLine="300"/>
        <w:rPr>
          <w:szCs w:val="20"/>
        </w:rPr>
      </w:pPr>
      <w:r w:rsidRPr="002518C4">
        <w:rPr>
          <w:rFonts w:hint="eastAsia"/>
        </w:rPr>
        <w:t>取得し5分間の統計（最小、最大、合計など）が閾値を超過した場合に通知する。ただし、</w:t>
      </w:r>
      <w:r w:rsidRPr="002518C4">
        <w:rPr>
          <w:szCs w:val="20"/>
        </w:rPr>
        <w:t>ACM</w:t>
      </w:r>
      <w:r w:rsidRPr="002518C4">
        <w:rPr>
          <w:rFonts w:hint="eastAsia"/>
          <w:szCs w:val="20"/>
        </w:rPr>
        <w:t xml:space="preserve">　</w:t>
      </w:r>
      <w:r w:rsidRPr="002518C4">
        <w:rPr>
          <w:szCs w:val="20"/>
        </w:rPr>
        <w:t xml:space="preserve">(Certificate </w:t>
      </w:r>
    </w:p>
    <w:p w14:paraId="4C769C9A" w14:textId="77777777" w:rsidR="002518C4" w:rsidRPr="002518C4" w:rsidRDefault="002518C4" w:rsidP="002518C4">
      <w:pPr>
        <w:ind w:left="1560" w:firstLineChars="150" w:firstLine="300"/>
        <w:rPr>
          <w:szCs w:val="20"/>
        </w:rPr>
      </w:pPr>
      <w:r w:rsidRPr="002518C4">
        <w:rPr>
          <w:szCs w:val="20"/>
        </w:rPr>
        <w:t>Manager)</w:t>
      </w:r>
      <w:r w:rsidRPr="002518C4">
        <w:rPr>
          <w:rFonts w:hint="eastAsia"/>
          <w:szCs w:val="20"/>
        </w:rPr>
        <w:t>については、有効期限の監視となり頻繁に値の変動がないため、監視間隔を1日とする。</w:t>
      </w:r>
    </w:p>
    <w:p w14:paraId="7D628FBE" w14:textId="77777777" w:rsidR="002518C4" w:rsidRPr="002518C4" w:rsidRDefault="002518C4" w:rsidP="002518C4"/>
    <w:p w14:paraId="49315705" w14:textId="77777777" w:rsidR="002518C4" w:rsidRPr="002518C4" w:rsidRDefault="002518C4" w:rsidP="002518C4">
      <w:pPr>
        <w:ind w:left="1560" w:firstLineChars="150" w:firstLine="300"/>
      </w:pPr>
      <w:r w:rsidRPr="002518C4">
        <w:rPr>
          <w:rFonts w:hint="eastAsia"/>
        </w:rPr>
        <w:t>各監視対象の項目/閾値</w:t>
      </w:r>
    </w:p>
    <w:tbl>
      <w:tblPr>
        <w:tblW w:w="9215"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4252"/>
        <w:gridCol w:w="993"/>
        <w:gridCol w:w="993"/>
      </w:tblGrid>
      <w:tr w:rsidR="002518C4" w:rsidRPr="002518C4" w14:paraId="2BF7C82E" w14:textId="77777777" w:rsidTr="00DD0207">
        <w:trPr>
          <w:trHeight w:val="260"/>
        </w:trPr>
        <w:tc>
          <w:tcPr>
            <w:tcW w:w="2977" w:type="dxa"/>
            <w:shd w:val="clear" w:color="auto" w:fill="D9E2F3" w:themeFill="accent1" w:themeFillTint="33"/>
          </w:tcPr>
          <w:p w14:paraId="04E44358" w14:textId="77777777" w:rsidR="002518C4" w:rsidRPr="002518C4" w:rsidRDefault="002518C4" w:rsidP="00DD0207">
            <w:pPr>
              <w:jc w:val="left"/>
              <w:rPr>
                <w:szCs w:val="20"/>
              </w:rPr>
            </w:pPr>
            <w:r w:rsidRPr="002518C4">
              <w:rPr>
                <w:rFonts w:hint="eastAsia"/>
                <w:szCs w:val="20"/>
              </w:rPr>
              <w:t>監視対象</w:t>
            </w:r>
          </w:p>
        </w:tc>
        <w:tc>
          <w:tcPr>
            <w:tcW w:w="4252" w:type="dxa"/>
            <w:shd w:val="clear" w:color="auto" w:fill="D9E2F3" w:themeFill="accent1" w:themeFillTint="33"/>
          </w:tcPr>
          <w:p w14:paraId="43F8495B" w14:textId="77777777" w:rsidR="002518C4" w:rsidRPr="002518C4" w:rsidRDefault="002518C4" w:rsidP="00DD0207">
            <w:pPr>
              <w:jc w:val="left"/>
              <w:rPr>
                <w:szCs w:val="20"/>
              </w:rPr>
            </w:pPr>
            <w:r w:rsidRPr="002518C4">
              <w:rPr>
                <w:rFonts w:hint="eastAsia"/>
                <w:szCs w:val="20"/>
              </w:rPr>
              <w:t>監視項目</w:t>
            </w:r>
          </w:p>
        </w:tc>
        <w:tc>
          <w:tcPr>
            <w:tcW w:w="993" w:type="dxa"/>
            <w:shd w:val="clear" w:color="auto" w:fill="D9E2F3" w:themeFill="accent1" w:themeFillTint="33"/>
          </w:tcPr>
          <w:p w14:paraId="2722FF5A" w14:textId="77777777" w:rsidR="002518C4" w:rsidRPr="002518C4" w:rsidRDefault="002518C4" w:rsidP="00DD0207">
            <w:pPr>
              <w:jc w:val="left"/>
              <w:rPr>
                <w:szCs w:val="20"/>
              </w:rPr>
            </w:pPr>
            <w:r w:rsidRPr="002518C4">
              <w:rPr>
                <w:rFonts w:hint="eastAsia"/>
                <w:szCs w:val="20"/>
              </w:rPr>
              <w:t>統計</w:t>
            </w:r>
          </w:p>
        </w:tc>
        <w:tc>
          <w:tcPr>
            <w:tcW w:w="993" w:type="dxa"/>
            <w:shd w:val="clear" w:color="auto" w:fill="D9E2F3" w:themeFill="accent1" w:themeFillTint="33"/>
          </w:tcPr>
          <w:p w14:paraId="04AAEAA1" w14:textId="77777777" w:rsidR="002518C4" w:rsidRPr="002518C4" w:rsidRDefault="002518C4" w:rsidP="00DD0207">
            <w:pPr>
              <w:jc w:val="left"/>
              <w:rPr>
                <w:szCs w:val="20"/>
              </w:rPr>
            </w:pPr>
            <w:r w:rsidRPr="002518C4">
              <w:rPr>
                <w:rFonts w:hint="eastAsia"/>
                <w:szCs w:val="20"/>
              </w:rPr>
              <w:t>閾値</w:t>
            </w:r>
          </w:p>
        </w:tc>
      </w:tr>
      <w:tr w:rsidR="002518C4" w:rsidRPr="002518C4" w14:paraId="2E5057E4" w14:textId="77777777" w:rsidTr="00DD0207">
        <w:trPr>
          <w:trHeight w:val="234"/>
        </w:trPr>
        <w:tc>
          <w:tcPr>
            <w:tcW w:w="2977" w:type="dxa"/>
          </w:tcPr>
          <w:p w14:paraId="5BC74E32" w14:textId="77777777" w:rsidR="002518C4" w:rsidRPr="002518C4" w:rsidRDefault="002518C4" w:rsidP="00DD0207">
            <w:pPr>
              <w:spacing w:line="300" w:lineRule="exact"/>
              <w:jc w:val="left"/>
              <w:rPr>
                <w:rFonts w:cs="Meiryo UI"/>
                <w:szCs w:val="20"/>
              </w:rPr>
            </w:pPr>
            <w:r w:rsidRPr="002518C4">
              <w:rPr>
                <w:szCs w:val="20"/>
              </w:rPr>
              <w:t>ACM</w:t>
            </w:r>
            <w:r w:rsidRPr="002518C4">
              <w:rPr>
                <w:rFonts w:hint="eastAsia"/>
                <w:szCs w:val="20"/>
              </w:rPr>
              <w:t xml:space="preserve">　</w:t>
            </w:r>
            <w:r w:rsidRPr="002518C4">
              <w:rPr>
                <w:szCs w:val="20"/>
              </w:rPr>
              <w:t>(Certificate Manager)</w:t>
            </w:r>
          </w:p>
        </w:tc>
        <w:tc>
          <w:tcPr>
            <w:tcW w:w="4252" w:type="dxa"/>
          </w:tcPr>
          <w:p w14:paraId="080FCAEE" w14:textId="77777777" w:rsidR="002518C4" w:rsidRPr="002518C4" w:rsidRDefault="002518C4" w:rsidP="00DD0207">
            <w:pPr>
              <w:spacing w:line="300" w:lineRule="exact"/>
              <w:jc w:val="left"/>
              <w:rPr>
                <w:szCs w:val="20"/>
              </w:rPr>
            </w:pPr>
            <w:r w:rsidRPr="002518C4">
              <w:rPr>
                <w:rFonts w:hint="eastAsia"/>
                <w:szCs w:val="20"/>
              </w:rPr>
              <w:t>有効期限までの日数</w:t>
            </w:r>
          </w:p>
        </w:tc>
        <w:tc>
          <w:tcPr>
            <w:tcW w:w="993" w:type="dxa"/>
          </w:tcPr>
          <w:p w14:paraId="60E8BC1D" w14:textId="77777777" w:rsidR="002518C4" w:rsidRPr="002518C4" w:rsidRDefault="002518C4" w:rsidP="00DD0207">
            <w:pPr>
              <w:spacing w:line="300" w:lineRule="exact"/>
              <w:jc w:val="left"/>
              <w:rPr>
                <w:szCs w:val="20"/>
              </w:rPr>
            </w:pPr>
            <w:r w:rsidRPr="002518C4">
              <w:rPr>
                <w:rFonts w:hint="eastAsia"/>
                <w:szCs w:val="20"/>
              </w:rPr>
              <w:t>最小値</w:t>
            </w:r>
          </w:p>
        </w:tc>
        <w:tc>
          <w:tcPr>
            <w:tcW w:w="993" w:type="dxa"/>
          </w:tcPr>
          <w:p w14:paraId="5B859274" w14:textId="77777777" w:rsidR="002518C4" w:rsidRPr="002518C4" w:rsidRDefault="002518C4" w:rsidP="00DD0207">
            <w:pPr>
              <w:spacing w:line="300" w:lineRule="exact"/>
              <w:jc w:val="left"/>
              <w:rPr>
                <w:szCs w:val="20"/>
              </w:rPr>
            </w:pPr>
            <w:r w:rsidRPr="002518C4">
              <w:rPr>
                <w:rFonts w:hint="eastAsia"/>
                <w:szCs w:val="20"/>
              </w:rPr>
              <w:t>90日</w:t>
            </w:r>
          </w:p>
        </w:tc>
      </w:tr>
      <w:tr w:rsidR="002518C4" w:rsidRPr="002518C4" w14:paraId="1423892B" w14:textId="77777777" w:rsidTr="00DD0207">
        <w:trPr>
          <w:trHeight w:val="234"/>
        </w:trPr>
        <w:tc>
          <w:tcPr>
            <w:tcW w:w="2977" w:type="dxa"/>
            <w:vMerge w:val="restart"/>
          </w:tcPr>
          <w:p w14:paraId="5B4880F2" w14:textId="77777777" w:rsidR="002518C4" w:rsidRPr="002518C4" w:rsidRDefault="002518C4" w:rsidP="00DD0207">
            <w:pPr>
              <w:spacing w:line="300" w:lineRule="exact"/>
              <w:jc w:val="left"/>
              <w:rPr>
                <w:szCs w:val="20"/>
              </w:rPr>
            </w:pPr>
            <w:r w:rsidRPr="002518C4">
              <w:rPr>
                <w:rFonts w:hint="eastAsia"/>
                <w:szCs w:val="20"/>
              </w:rPr>
              <w:t>ALB</w:t>
            </w:r>
          </w:p>
        </w:tc>
        <w:tc>
          <w:tcPr>
            <w:tcW w:w="4252" w:type="dxa"/>
          </w:tcPr>
          <w:p w14:paraId="0787A9D2" w14:textId="77777777" w:rsidR="002518C4" w:rsidRPr="002518C4" w:rsidRDefault="002518C4" w:rsidP="00DD0207">
            <w:pPr>
              <w:spacing w:line="300" w:lineRule="exact"/>
              <w:jc w:val="left"/>
              <w:rPr>
                <w:szCs w:val="20"/>
              </w:rPr>
            </w:pPr>
            <w:r w:rsidRPr="002518C4">
              <w:rPr>
                <w:rFonts w:hint="eastAsia"/>
                <w:szCs w:val="20"/>
              </w:rPr>
              <w:t>ロードバランサーから送信される</w:t>
            </w:r>
            <w:r w:rsidRPr="002518C4">
              <w:rPr>
                <w:szCs w:val="20"/>
              </w:rPr>
              <w:t xml:space="preserve"> HTTP 4XX クライアントエラーコードの数を監視</w:t>
            </w:r>
          </w:p>
        </w:tc>
        <w:tc>
          <w:tcPr>
            <w:tcW w:w="993" w:type="dxa"/>
          </w:tcPr>
          <w:p w14:paraId="7A8A91F6" w14:textId="77777777" w:rsidR="002518C4" w:rsidRPr="002518C4" w:rsidRDefault="002518C4" w:rsidP="00DD0207">
            <w:pPr>
              <w:spacing w:line="300" w:lineRule="exact"/>
              <w:jc w:val="left"/>
              <w:rPr>
                <w:szCs w:val="20"/>
              </w:rPr>
            </w:pPr>
            <w:r w:rsidRPr="002518C4">
              <w:rPr>
                <w:rFonts w:hint="eastAsia"/>
                <w:szCs w:val="20"/>
              </w:rPr>
              <w:t>合計</w:t>
            </w:r>
          </w:p>
        </w:tc>
        <w:tc>
          <w:tcPr>
            <w:tcW w:w="993" w:type="dxa"/>
          </w:tcPr>
          <w:p w14:paraId="310E7ECF" w14:textId="77777777" w:rsidR="002518C4" w:rsidRPr="002518C4" w:rsidRDefault="002518C4" w:rsidP="00DD0207">
            <w:pPr>
              <w:spacing w:line="300" w:lineRule="exact"/>
              <w:jc w:val="left"/>
              <w:rPr>
                <w:szCs w:val="20"/>
              </w:rPr>
            </w:pPr>
            <w:r w:rsidRPr="002518C4">
              <w:rPr>
                <w:rFonts w:hint="eastAsia"/>
                <w:szCs w:val="20"/>
              </w:rPr>
              <w:t>1以上の場合</w:t>
            </w:r>
          </w:p>
        </w:tc>
      </w:tr>
      <w:tr w:rsidR="002518C4" w:rsidRPr="002518C4" w14:paraId="31C1DE11" w14:textId="77777777" w:rsidTr="00DD0207">
        <w:trPr>
          <w:trHeight w:val="234"/>
        </w:trPr>
        <w:tc>
          <w:tcPr>
            <w:tcW w:w="2977" w:type="dxa"/>
            <w:vMerge/>
          </w:tcPr>
          <w:p w14:paraId="3251F26A" w14:textId="77777777" w:rsidR="002518C4" w:rsidRPr="002518C4" w:rsidRDefault="002518C4" w:rsidP="00DD0207">
            <w:pPr>
              <w:spacing w:line="300" w:lineRule="exact"/>
              <w:jc w:val="left"/>
              <w:rPr>
                <w:szCs w:val="20"/>
              </w:rPr>
            </w:pPr>
          </w:p>
        </w:tc>
        <w:tc>
          <w:tcPr>
            <w:tcW w:w="4252" w:type="dxa"/>
          </w:tcPr>
          <w:p w14:paraId="0CCDA467" w14:textId="77777777" w:rsidR="002518C4" w:rsidRPr="002518C4" w:rsidRDefault="002518C4" w:rsidP="00DD0207">
            <w:pPr>
              <w:spacing w:line="300" w:lineRule="exact"/>
              <w:jc w:val="left"/>
              <w:rPr>
                <w:szCs w:val="20"/>
              </w:rPr>
            </w:pPr>
            <w:r w:rsidRPr="002518C4">
              <w:rPr>
                <w:rFonts w:hint="eastAsia"/>
                <w:szCs w:val="20"/>
              </w:rPr>
              <w:t>ロードバランサーから送信される</w:t>
            </w:r>
            <w:r w:rsidRPr="002518C4">
              <w:rPr>
                <w:szCs w:val="20"/>
              </w:rPr>
              <w:t xml:space="preserve"> HTTP 5XX サーバーエラーコードの数を監視</w:t>
            </w:r>
          </w:p>
        </w:tc>
        <w:tc>
          <w:tcPr>
            <w:tcW w:w="993" w:type="dxa"/>
          </w:tcPr>
          <w:p w14:paraId="4828B95E" w14:textId="77777777" w:rsidR="002518C4" w:rsidRPr="002518C4" w:rsidRDefault="002518C4" w:rsidP="00DD0207">
            <w:pPr>
              <w:spacing w:line="300" w:lineRule="exact"/>
              <w:jc w:val="left"/>
              <w:rPr>
                <w:szCs w:val="20"/>
              </w:rPr>
            </w:pPr>
            <w:r w:rsidRPr="002518C4">
              <w:rPr>
                <w:rFonts w:hint="eastAsia"/>
                <w:szCs w:val="20"/>
              </w:rPr>
              <w:t>合計</w:t>
            </w:r>
          </w:p>
        </w:tc>
        <w:tc>
          <w:tcPr>
            <w:tcW w:w="993" w:type="dxa"/>
          </w:tcPr>
          <w:p w14:paraId="5D5C1C98" w14:textId="77777777" w:rsidR="002518C4" w:rsidRPr="002518C4" w:rsidRDefault="002518C4" w:rsidP="00DD0207">
            <w:pPr>
              <w:spacing w:line="300" w:lineRule="exact"/>
              <w:jc w:val="left"/>
              <w:rPr>
                <w:szCs w:val="20"/>
              </w:rPr>
            </w:pPr>
            <w:r w:rsidRPr="002518C4">
              <w:rPr>
                <w:rFonts w:hint="eastAsia"/>
                <w:szCs w:val="20"/>
              </w:rPr>
              <w:t>1以上の場合</w:t>
            </w:r>
          </w:p>
        </w:tc>
      </w:tr>
      <w:tr w:rsidR="002518C4" w:rsidRPr="002518C4" w14:paraId="223D23A8" w14:textId="77777777" w:rsidTr="00DD0207">
        <w:trPr>
          <w:trHeight w:val="234"/>
        </w:trPr>
        <w:tc>
          <w:tcPr>
            <w:tcW w:w="2977" w:type="dxa"/>
            <w:vMerge/>
          </w:tcPr>
          <w:p w14:paraId="75710CC3" w14:textId="77777777" w:rsidR="002518C4" w:rsidRPr="002518C4" w:rsidRDefault="002518C4" w:rsidP="00DD0207">
            <w:pPr>
              <w:spacing w:line="300" w:lineRule="exact"/>
              <w:jc w:val="left"/>
              <w:rPr>
                <w:szCs w:val="20"/>
              </w:rPr>
            </w:pPr>
          </w:p>
        </w:tc>
        <w:tc>
          <w:tcPr>
            <w:tcW w:w="4252" w:type="dxa"/>
          </w:tcPr>
          <w:p w14:paraId="0D0385D6" w14:textId="77777777" w:rsidR="002518C4" w:rsidRPr="002518C4" w:rsidRDefault="002518C4" w:rsidP="00DD0207">
            <w:pPr>
              <w:spacing w:line="300" w:lineRule="exact"/>
              <w:jc w:val="left"/>
              <w:rPr>
                <w:szCs w:val="20"/>
              </w:rPr>
            </w:pPr>
            <w:r w:rsidRPr="002518C4">
              <w:rPr>
                <w:rFonts w:hint="eastAsia"/>
                <w:szCs w:val="20"/>
              </w:rPr>
              <w:t>ロードバランサーとターゲット間で正常に確立されなかった接続数を監視</w:t>
            </w:r>
          </w:p>
        </w:tc>
        <w:tc>
          <w:tcPr>
            <w:tcW w:w="993" w:type="dxa"/>
          </w:tcPr>
          <w:p w14:paraId="5B3212EB" w14:textId="77777777" w:rsidR="002518C4" w:rsidRPr="002518C4" w:rsidRDefault="002518C4" w:rsidP="00DD0207">
            <w:pPr>
              <w:spacing w:line="300" w:lineRule="exact"/>
              <w:jc w:val="left"/>
              <w:rPr>
                <w:szCs w:val="20"/>
              </w:rPr>
            </w:pPr>
            <w:r w:rsidRPr="002518C4">
              <w:rPr>
                <w:rFonts w:hint="eastAsia"/>
                <w:szCs w:val="20"/>
              </w:rPr>
              <w:t>合計</w:t>
            </w:r>
          </w:p>
        </w:tc>
        <w:tc>
          <w:tcPr>
            <w:tcW w:w="993" w:type="dxa"/>
          </w:tcPr>
          <w:p w14:paraId="2B0CB9B5" w14:textId="77777777" w:rsidR="002518C4" w:rsidRPr="002518C4" w:rsidRDefault="002518C4" w:rsidP="00DD0207">
            <w:pPr>
              <w:spacing w:line="300" w:lineRule="exact"/>
              <w:jc w:val="left"/>
              <w:rPr>
                <w:szCs w:val="20"/>
              </w:rPr>
            </w:pPr>
            <w:r w:rsidRPr="002518C4">
              <w:rPr>
                <w:rFonts w:hint="eastAsia"/>
                <w:szCs w:val="20"/>
              </w:rPr>
              <w:t>1以上の場合</w:t>
            </w:r>
          </w:p>
        </w:tc>
      </w:tr>
      <w:tr w:rsidR="002518C4" w:rsidRPr="002518C4" w14:paraId="77358F74" w14:textId="77777777" w:rsidTr="00DD0207">
        <w:trPr>
          <w:trHeight w:val="234"/>
        </w:trPr>
        <w:tc>
          <w:tcPr>
            <w:tcW w:w="2977" w:type="dxa"/>
            <w:vMerge/>
          </w:tcPr>
          <w:p w14:paraId="1E8DA1C6" w14:textId="77777777" w:rsidR="002518C4" w:rsidRPr="002518C4" w:rsidRDefault="002518C4" w:rsidP="00DD0207">
            <w:pPr>
              <w:spacing w:line="300" w:lineRule="exact"/>
              <w:jc w:val="left"/>
              <w:rPr>
                <w:szCs w:val="20"/>
              </w:rPr>
            </w:pPr>
          </w:p>
        </w:tc>
        <w:tc>
          <w:tcPr>
            <w:tcW w:w="4252" w:type="dxa"/>
          </w:tcPr>
          <w:p w14:paraId="3A83F62E" w14:textId="77777777" w:rsidR="002518C4" w:rsidRPr="002518C4" w:rsidRDefault="002518C4" w:rsidP="00DD0207">
            <w:pPr>
              <w:spacing w:line="300" w:lineRule="exact"/>
              <w:jc w:val="left"/>
              <w:rPr>
                <w:szCs w:val="20"/>
              </w:rPr>
            </w:pPr>
            <w:r w:rsidRPr="002518C4">
              <w:rPr>
                <w:rFonts w:hint="eastAsia"/>
                <w:szCs w:val="20"/>
              </w:rPr>
              <w:t>正常と見なされるターゲットの数を監視</w:t>
            </w:r>
          </w:p>
        </w:tc>
        <w:tc>
          <w:tcPr>
            <w:tcW w:w="993" w:type="dxa"/>
          </w:tcPr>
          <w:p w14:paraId="738826F6" w14:textId="77777777" w:rsidR="002518C4" w:rsidRPr="002518C4" w:rsidRDefault="002518C4" w:rsidP="00DD0207">
            <w:pPr>
              <w:spacing w:line="300" w:lineRule="exact"/>
              <w:jc w:val="left"/>
              <w:rPr>
                <w:szCs w:val="20"/>
              </w:rPr>
            </w:pPr>
            <w:r w:rsidRPr="002518C4">
              <w:rPr>
                <w:rFonts w:hint="eastAsia"/>
                <w:szCs w:val="20"/>
              </w:rPr>
              <w:t>最小値</w:t>
            </w:r>
          </w:p>
        </w:tc>
        <w:tc>
          <w:tcPr>
            <w:tcW w:w="993" w:type="dxa"/>
          </w:tcPr>
          <w:p w14:paraId="494BACEB" w14:textId="77777777" w:rsidR="002518C4" w:rsidRPr="002518C4" w:rsidRDefault="002518C4" w:rsidP="00DD0207">
            <w:pPr>
              <w:spacing w:line="300" w:lineRule="exact"/>
              <w:jc w:val="left"/>
              <w:rPr>
                <w:szCs w:val="20"/>
              </w:rPr>
            </w:pPr>
            <w:r w:rsidRPr="002518C4">
              <w:rPr>
                <w:rFonts w:hint="eastAsia"/>
                <w:szCs w:val="20"/>
              </w:rPr>
              <w:t>1以下の場合</w:t>
            </w:r>
          </w:p>
        </w:tc>
      </w:tr>
      <w:tr w:rsidR="002518C4" w:rsidRPr="002518C4" w14:paraId="3A532F31" w14:textId="77777777" w:rsidTr="00DD0207">
        <w:trPr>
          <w:trHeight w:val="250"/>
        </w:trPr>
        <w:tc>
          <w:tcPr>
            <w:tcW w:w="2977" w:type="dxa"/>
          </w:tcPr>
          <w:p w14:paraId="5CCD5E68" w14:textId="77777777" w:rsidR="002518C4" w:rsidRPr="002518C4" w:rsidRDefault="002518C4" w:rsidP="00DD0207">
            <w:pPr>
              <w:spacing w:line="300" w:lineRule="exact"/>
              <w:jc w:val="left"/>
              <w:rPr>
                <w:szCs w:val="20"/>
              </w:rPr>
            </w:pPr>
            <w:r w:rsidRPr="002518C4">
              <w:rPr>
                <w:rFonts w:hint="eastAsia"/>
                <w:szCs w:val="20"/>
              </w:rPr>
              <w:t>AWS</w:t>
            </w:r>
            <w:r w:rsidRPr="002518C4">
              <w:rPr>
                <w:szCs w:val="20"/>
              </w:rPr>
              <w:t xml:space="preserve"> </w:t>
            </w:r>
            <w:r w:rsidRPr="002518C4">
              <w:rPr>
                <w:rFonts w:hint="eastAsia"/>
                <w:szCs w:val="20"/>
              </w:rPr>
              <w:t>Backup</w:t>
            </w:r>
          </w:p>
        </w:tc>
        <w:tc>
          <w:tcPr>
            <w:tcW w:w="4252" w:type="dxa"/>
          </w:tcPr>
          <w:p w14:paraId="4DABB2FE" w14:textId="77777777" w:rsidR="002518C4" w:rsidRPr="002518C4" w:rsidRDefault="002518C4" w:rsidP="00DD0207">
            <w:pPr>
              <w:spacing w:line="300" w:lineRule="exact"/>
              <w:jc w:val="left"/>
              <w:rPr>
                <w:szCs w:val="20"/>
              </w:rPr>
            </w:pPr>
            <w:r w:rsidRPr="002518C4">
              <w:rPr>
                <w:rFonts w:hint="eastAsia"/>
                <w:szCs w:val="20"/>
              </w:rPr>
              <w:t>バックアップ失敗を監視</w:t>
            </w:r>
          </w:p>
        </w:tc>
        <w:tc>
          <w:tcPr>
            <w:tcW w:w="993" w:type="dxa"/>
          </w:tcPr>
          <w:p w14:paraId="4EFE93BD" w14:textId="77777777" w:rsidR="002518C4" w:rsidRPr="002518C4" w:rsidRDefault="002518C4" w:rsidP="00DD0207">
            <w:pPr>
              <w:spacing w:line="300" w:lineRule="exact"/>
              <w:jc w:val="left"/>
              <w:rPr>
                <w:szCs w:val="20"/>
              </w:rPr>
            </w:pPr>
            <w:r w:rsidRPr="002518C4">
              <w:rPr>
                <w:rFonts w:hint="eastAsia"/>
                <w:szCs w:val="20"/>
              </w:rPr>
              <w:t>-</w:t>
            </w:r>
          </w:p>
        </w:tc>
        <w:tc>
          <w:tcPr>
            <w:tcW w:w="993" w:type="dxa"/>
          </w:tcPr>
          <w:p w14:paraId="17768EDB" w14:textId="77777777" w:rsidR="002518C4" w:rsidRPr="002518C4" w:rsidRDefault="002518C4" w:rsidP="00DD0207">
            <w:pPr>
              <w:spacing w:line="300" w:lineRule="exact"/>
              <w:jc w:val="left"/>
              <w:rPr>
                <w:szCs w:val="20"/>
              </w:rPr>
            </w:pPr>
            <w:r w:rsidRPr="002518C4">
              <w:rPr>
                <w:rFonts w:hint="eastAsia"/>
                <w:szCs w:val="20"/>
              </w:rPr>
              <w:t>-</w:t>
            </w:r>
          </w:p>
        </w:tc>
      </w:tr>
      <w:tr w:rsidR="002518C4" w:rsidRPr="002518C4" w14:paraId="20B8E62C" w14:textId="77777777" w:rsidTr="00DD0207">
        <w:trPr>
          <w:trHeight w:val="250"/>
        </w:trPr>
        <w:tc>
          <w:tcPr>
            <w:tcW w:w="2977" w:type="dxa"/>
          </w:tcPr>
          <w:p w14:paraId="24463728" w14:textId="77777777" w:rsidR="002518C4" w:rsidRPr="002518C4" w:rsidRDefault="002518C4" w:rsidP="00DD0207">
            <w:pPr>
              <w:spacing w:line="300" w:lineRule="exact"/>
              <w:jc w:val="left"/>
              <w:rPr>
                <w:szCs w:val="20"/>
              </w:rPr>
            </w:pPr>
            <w:r w:rsidRPr="002518C4">
              <w:rPr>
                <w:rFonts w:hint="eastAsia"/>
                <w:szCs w:val="20"/>
              </w:rPr>
              <w:t>Lambda</w:t>
            </w:r>
          </w:p>
        </w:tc>
        <w:tc>
          <w:tcPr>
            <w:tcW w:w="4252" w:type="dxa"/>
          </w:tcPr>
          <w:p w14:paraId="34BEB088" w14:textId="77777777" w:rsidR="002518C4" w:rsidRPr="002518C4" w:rsidRDefault="002518C4" w:rsidP="00DD0207">
            <w:pPr>
              <w:spacing w:line="300" w:lineRule="exact"/>
              <w:jc w:val="left"/>
              <w:rPr>
                <w:szCs w:val="20"/>
              </w:rPr>
            </w:pPr>
            <w:r w:rsidRPr="002518C4">
              <w:rPr>
                <w:rFonts w:hint="eastAsia"/>
                <w:szCs w:val="20"/>
              </w:rPr>
              <w:t>関数エラーが発生した呼び出しの数の監視</w:t>
            </w:r>
          </w:p>
        </w:tc>
        <w:tc>
          <w:tcPr>
            <w:tcW w:w="993" w:type="dxa"/>
          </w:tcPr>
          <w:p w14:paraId="12871153" w14:textId="77777777" w:rsidR="002518C4" w:rsidRPr="002518C4" w:rsidRDefault="002518C4" w:rsidP="00DD0207">
            <w:pPr>
              <w:spacing w:line="300" w:lineRule="exact"/>
              <w:jc w:val="left"/>
              <w:rPr>
                <w:szCs w:val="20"/>
              </w:rPr>
            </w:pPr>
            <w:r w:rsidRPr="002518C4">
              <w:rPr>
                <w:rFonts w:hint="eastAsia"/>
                <w:szCs w:val="20"/>
              </w:rPr>
              <w:t>合計</w:t>
            </w:r>
          </w:p>
        </w:tc>
        <w:tc>
          <w:tcPr>
            <w:tcW w:w="993" w:type="dxa"/>
          </w:tcPr>
          <w:p w14:paraId="62B04E4E" w14:textId="77777777" w:rsidR="002518C4" w:rsidRPr="002518C4" w:rsidRDefault="002518C4" w:rsidP="00DD0207">
            <w:pPr>
              <w:spacing w:line="300" w:lineRule="exact"/>
              <w:jc w:val="left"/>
              <w:rPr>
                <w:szCs w:val="20"/>
              </w:rPr>
            </w:pPr>
            <w:r w:rsidRPr="002518C4">
              <w:rPr>
                <w:rFonts w:hint="eastAsia"/>
                <w:szCs w:val="20"/>
              </w:rPr>
              <w:t>1以上の場合</w:t>
            </w:r>
          </w:p>
        </w:tc>
      </w:tr>
      <w:tr w:rsidR="002518C4" w:rsidRPr="002518C4" w14:paraId="46F5DD12" w14:textId="77777777" w:rsidTr="00DD0207">
        <w:trPr>
          <w:trHeight w:val="250"/>
        </w:trPr>
        <w:tc>
          <w:tcPr>
            <w:tcW w:w="2977" w:type="dxa"/>
          </w:tcPr>
          <w:p w14:paraId="7062E5AC" w14:textId="77777777" w:rsidR="002518C4" w:rsidRPr="002518C4" w:rsidRDefault="002518C4" w:rsidP="00DD0207">
            <w:pPr>
              <w:spacing w:line="300" w:lineRule="exact"/>
              <w:jc w:val="left"/>
              <w:rPr>
                <w:szCs w:val="20"/>
              </w:rPr>
            </w:pPr>
            <w:r w:rsidRPr="002518C4">
              <w:rPr>
                <w:szCs w:val="20"/>
              </w:rPr>
              <w:t>SNS</w:t>
            </w:r>
          </w:p>
        </w:tc>
        <w:tc>
          <w:tcPr>
            <w:tcW w:w="4252" w:type="dxa"/>
          </w:tcPr>
          <w:p w14:paraId="1D11E076" w14:textId="77777777" w:rsidR="002518C4" w:rsidRPr="002518C4" w:rsidRDefault="002518C4" w:rsidP="00DD0207">
            <w:pPr>
              <w:spacing w:line="300" w:lineRule="exact"/>
              <w:jc w:val="left"/>
              <w:rPr>
                <w:szCs w:val="20"/>
              </w:rPr>
            </w:pPr>
            <w:r w:rsidRPr="002518C4">
              <w:rPr>
                <w:szCs w:val="20"/>
              </w:rPr>
              <w:t>Amazon SNS が配信に失敗したメッセージの数</w:t>
            </w:r>
          </w:p>
        </w:tc>
        <w:tc>
          <w:tcPr>
            <w:tcW w:w="993" w:type="dxa"/>
          </w:tcPr>
          <w:p w14:paraId="51DCD4C6" w14:textId="77777777" w:rsidR="002518C4" w:rsidRPr="002518C4" w:rsidRDefault="002518C4" w:rsidP="00DD0207">
            <w:pPr>
              <w:spacing w:line="300" w:lineRule="exact"/>
              <w:jc w:val="left"/>
              <w:rPr>
                <w:szCs w:val="20"/>
              </w:rPr>
            </w:pPr>
            <w:r w:rsidRPr="002518C4">
              <w:rPr>
                <w:rFonts w:hint="eastAsia"/>
                <w:szCs w:val="20"/>
              </w:rPr>
              <w:t>合計</w:t>
            </w:r>
          </w:p>
        </w:tc>
        <w:tc>
          <w:tcPr>
            <w:tcW w:w="993" w:type="dxa"/>
          </w:tcPr>
          <w:p w14:paraId="1FDB9BD4" w14:textId="77777777" w:rsidR="002518C4" w:rsidRPr="002518C4" w:rsidRDefault="002518C4" w:rsidP="00DD0207">
            <w:pPr>
              <w:spacing w:line="300" w:lineRule="exact"/>
              <w:jc w:val="left"/>
              <w:rPr>
                <w:szCs w:val="20"/>
              </w:rPr>
            </w:pPr>
            <w:r w:rsidRPr="002518C4">
              <w:rPr>
                <w:rFonts w:hint="eastAsia"/>
                <w:szCs w:val="20"/>
              </w:rPr>
              <w:t>1以上の場合</w:t>
            </w:r>
          </w:p>
        </w:tc>
      </w:tr>
    </w:tbl>
    <w:p w14:paraId="612ED933" w14:textId="77777777" w:rsidR="00822E57" w:rsidRDefault="00822E57" w:rsidP="00BE1947"/>
    <w:p w14:paraId="5D4F5550" w14:textId="77777777" w:rsidR="00822E57" w:rsidRDefault="00822E57">
      <w:pPr>
        <w:widowControl/>
        <w:jc w:val="left"/>
      </w:pPr>
      <w:r>
        <w:br w:type="page"/>
      </w:r>
    </w:p>
    <w:p w14:paraId="4788CB75" w14:textId="77777777" w:rsidR="005141B5" w:rsidRPr="001155CB" w:rsidRDefault="008C4565" w:rsidP="003115D5">
      <w:pPr>
        <w:pStyle w:val="4"/>
        <w:numPr>
          <w:ilvl w:val="3"/>
          <w:numId w:val="108"/>
        </w:numPr>
        <w:tabs>
          <w:tab w:val="left" w:pos="2268"/>
        </w:tabs>
        <w:rPr>
          <w:color w:val="000000" w:themeColor="text1"/>
        </w:rPr>
      </w:pPr>
      <w:r>
        <w:rPr>
          <w:rFonts w:hint="eastAsia"/>
          <w:color w:val="000000" w:themeColor="text1"/>
        </w:rPr>
        <w:lastRenderedPageBreak/>
        <w:t>通知方式</w:t>
      </w:r>
    </w:p>
    <w:p w14:paraId="65F228D5" w14:textId="77777777" w:rsidR="00C84DBC" w:rsidRDefault="00C84DBC" w:rsidP="00C84DBC">
      <w:pPr>
        <w:ind w:leftChars="850" w:left="1700"/>
      </w:pPr>
      <w:r>
        <w:rPr>
          <w:rFonts w:hint="eastAsia"/>
        </w:rPr>
        <w:t>A-</w:t>
      </w:r>
      <w:r>
        <w:t>g</w:t>
      </w:r>
      <w:r>
        <w:rPr>
          <w:rFonts w:hint="eastAsia"/>
        </w:rPr>
        <w:t>ateが管理するHinemosマネージャおよび、A</w:t>
      </w:r>
      <w:r>
        <w:t>WS</w:t>
      </w:r>
      <w:r>
        <w:rPr>
          <w:rFonts w:hint="eastAsia"/>
        </w:rPr>
        <w:t xml:space="preserve"> Cloudwatchの通知に関するシステム構成と機能を以下に記載する。なお、ジョブ監視以外を対象とし、ジョブ監視については8</w:t>
      </w:r>
      <w:r>
        <w:t>.4.1</w:t>
      </w:r>
      <w:r>
        <w:rPr>
          <w:rFonts w:hint="eastAsia"/>
        </w:rPr>
        <w:t>ジョブ運用を参照のこと。</w:t>
      </w:r>
    </w:p>
    <w:p w14:paraId="161571B6" w14:textId="77777777" w:rsidR="00AA3915" w:rsidRDefault="00AA3915" w:rsidP="00BE1947"/>
    <w:p w14:paraId="4FB81009" w14:textId="77777777" w:rsidR="00AA3915" w:rsidRDefault="00AA3915" w:rsidP="00BE1947">
      <w:r>
        <w:tab/>
      </w:r>
      <w:r>
        <w:tab/>
      </w:r>
      <w:r>
        <w:rPr>
          <w:noProof/>
        </w:rPr>
        <w:drawing>
          <wp:inline distT="0" distB="0" distL="0" distR="0" wp14:anchorId="62D4BC3C" wp14:editId="16464309">
            <wp:extent cx="5671930" cy="3844460"/>
            <wp:effectExtent l="0" t="0" r="5080" b="381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86237" cy="3854157"/>
                    </a:xfrm>
                    <a:prstGeom prst="rect">
                      <a:avLst/>
                    </a:prstGeom>
                    <a:noFill/>
                    <a:ln>
                      <a:noFill/>
                    </a:ln>
                  </pic:spPr>
                </pic:pic>
              </a:graphicData>
            </a:graphic>
          </wp:inline>
        </w:drawing>
      </w:r>
    </w:p>
    <w:p w14:paraId="634BF698" w14:textId="77777777" w:rsidR="005141B5" w:rsidRDefault="005141B5" w:rsidP="00BE1947"/>
    <w:p w14:paraId="74401070" w14:textId="77777777" w:rsidR="00EE7826" w:rsidRDefault="00EE7826" w:rsidP="00EE7826">
      <w:pPr>
        <w:ind w:leftChars="419" w:left="838" w:firstLine="839"/>
      </w:pPr>
      <w:r>
        <w:rPr>
          <w:rFonts w:hint="eastAsia"/>
        </w:rPr>
        <w:t>&lt;Hinemo</w:t>
      </w:r>
      <w:r>
        <w:t>s</w:t>
      </w:r>
      <w:r>
        <w:rPr>
          <w:rFonts w:hint="eastAsia"/>
        </w:rPr>
        <w:t>監視時の通知</w:t>
      </w:r>
      <w:r>
        <w:t>&gt;</w:t>
      </w:r>
    </w:p>
    <w:p w14:paraId="58C3961E" w14:textId="77777777" w:rsidR="00531618" w:rsidRDefault="009F57D8" w:rsidP="00AD077B">
      <w:pPr>
        <w:pStyle w:val="af4"/>
        <w:numPr>
          <w:ilvl w:val="1"/>
          <w:numId w:val="145"/>
        </w:numPr>
        <w:ind w:leftChars="0" w:left="2058" w:hanging="357"/>
      </w:pPr>
      <w:r>
        <w:t>Hinemos</w:t>
      </w:r>
      <w:r>
        <w:rPr>
          <w:rFonts w:hint="eastAsia"/>
        </w:rPr>
        <w:t>マネージャにて各監視対象から値を取得する。</w:t>
      </w:r>
    </w:p>
    <w:p w14:paraId="6262D96F" w14:textId="77777777" w:rsidR="009F57D8" w:rsidRDefault="001637D4" w:rsidP="00AD077B">
      <w:pPr>
        <w:pStyle w:val="af4"/>
        <w:numPr>
          <w:ilvl w:val="1"/>
          <w:numId w:val="145"/>
        </w:numPr>
        <w:ind w:leftChars="0" w:left="2058" w:hanging="357"/>
      </w:pPr>
      <w:r>
        <w:rPr>
          <w:rFonts w:hint="eastAsia"/>
        </w:rPr>
        <w:t>①で取得した値がHinemosマネージャにて閾値より異常と判断された場合、統合監視システムへ連携する。</w:t>
      </w:r>
    </w:p>
    <w:p w14:paraId="053C5DAE" w14:textId="77777777" w:rsidR="00D564DA" w:rsidRDefault="00D564DA" w:rsidP="00D564DA">
      <w:pPr>
        <w:pStyle w:val="af4"/>
        <w:ind w:leftChars="0" w:left="2058"/>
      </w:pPr>
    </w:p>
    <w:p w14:paraId="77E29454" w14:textId="77777777" w:rsidR="00D564DA" w:rsidRDefault="00D564DA" w:rsidP="00D564DA">
      <w:pPr>
        <w:ind w:leftChars="419" w:left="838" w:firstLine="839"/>
      </w:pPr>
      <w:r>
        <w:rPr>
          <w:rFonts w:hint="eastAsia"/>
        </w:rPr>
        <w:t>&lt;Cloudwatch監視時の通知</w:t>
      </w:r>
      <w:r>
        <w:t>&gt;</w:t>
      </w:r>
    </w:p>
    <w:p w14:paraId="4A615C97" w14:textId="77777777" w:rsidR="00D564DA" w:rsidRDefault="002B7B5A" w:rsidP="00AD077B">
      <w:pPr>
        <w:pStyle w:val="af4"/>
        <w:numPr>
          <w:ilvl w:val="1"/>
          <w:numId w:val="145"/>
        </w:numPr>
        <w:ind w:leftChars="0" w:left="2058" w:hanging="357"/>
      </w:pPr>
      <w:r>
        <w:rPr>
          <w:rFonts w:hint="eastAsia"/>
        </w:rPr>
        <w:t>Cloudwatchにて各監視対象サーバ、AWSサービスから値を取得する。</w:t>
      </w:r>
    </w:p>
    <w:p w14:paraId="1429F349" w14:textId="77777777" w:rsidR="00D564DA" w:rsidRDefault="009255B1" w:rsidP="00AD077B">
      <w:pPr>
        <w:pStyle w:val="af4"/>
        <w:numPr>
          <w:ilvl w:val="1"/>
          <w:numId w:val="145"/>
        </w:numPr>
        <w:ind w:leftChars="0" w:left="2058" w:hanging="357"/>
      </w:pPr>
      <w:r>
        <w:rPr>
          <w:rFonts w:hint="eastAsia"/>
        </w:rPr>
        <w:t>③で取得した値がCloudwatchにて閾値より異常と判断された場合、AWS　SNSに連携する。</w:t>
      </w:r>
    </w:p>
    <w:p w14:paraId="2866F69C" w14:textId="77777777" w:rsidR="00D564DA" w:rsidRDefault="00EF19AF" w:rsidP="00AD077B">
      <w:pPr>
        <w:pStyle w:val="af4"/>
        <w:numPr>
          <w:ilvl w:val="1"/>
          <w:numId w:val="145"/>
        </w:numPr>
        <w:ind w:leftChars="0" w:left="2058" w:hanging="357"/>
      </w:pPr>
      <w:r>
        <w:rPr>
          <w:rFonts w:hint="eastAsia"/>
        </w:rPr>
        <w:t>AWS　SNSを介して統合オペレータへメール通知する。</w:t>
      </w:r>
    </w:p>
    <w:p w14:paraId="110F9644" w14:textId="77777777" w:rsidR="00EE7826" w:rsidRDefault="00EE7826" w:rsidP="00BE1947"/>
    <w:p w14:paraId="1E046F25" w14:textId="77777777" w:rsidR="007A2ADD" w:rsidRDefault="007A2ADD">
      <w:pPr>
        <w:widowControl/>
        <w:jc w:val="left"/>
      </w:pPr>
      <w:r>
        <w:br w:type="page"/>
      </w:r>
    </w:p>
    <w:p w14:paraId="2B289A03" w14:textId="77777777" w:rsidR="00BE1947" w:rsidRDefault="00BE1947" w:rsidP="000359C3">
      <w:pPr>
        <w:pStyle w:val="3"/>
      </w:pPr>
      <w:bookmarkStart w:id="439" w:name="_Toc71291738"/>
      <w:bookmarkStart w:id="440" w:name="_Toc71618750"/>
      <w:bookmarkStart w:id="441" w:name="_Toc124835646"/>
      <w:r w:rsidRPr="00FD220E">
        <w:rPr>
          <w:rFonts w:hint="eastAsia"/>
        </w:rPr>
        <w:lastRenderedPageBreak/>
        <w:t>障害時運用</w:t>
      </w:r>
      <w:bookmarkEnd w:id="439"/>
      <w:bookmarkEnd w:id="440"/>
      <w:bookmarkEnd w:id="441"/>
    </w:p>
    <w:p w14:paraId="4FA92813" w14:textId="77777777" w:rsidR="00F67086" w:rsidRDefault="00F67086" w:rsidP="00F67086">
      <w:pPr>
        <w:ind w:left="1276"/>
      </w:pPr>
      <w:r>
        <w:rPr>
          <w:rFonts w:hint="eastAsia"/>
        </w:rPr>
        <w:t>営業・融資サポートシステムの障害発生時の復旧作業、検知/保守対応時間を以下に記載する。</w:t>
      </w:r>
    </w:p>
    <w:p w14:paraId="27734994" w14:textId="77777777" w:rsidR="00BE1947" w:rsidRDefault="00BE1947" w:rsidP="00BE1947"/>
    <w:p w14:paraId="0CDA8318" w14:textId="77777777" w:rsidR="00F74AE5" w:rsidRPr="00F74AE5" w:rsidRDefault="00C46320" w:rsidP="003115D5">
      <w:pPr>
        <w:pStyle w:val="4"/>
        <w:numPr>
          <w:ilvl w:val="3"/>
          <w:numId w:val="109"/>
        </w:numPr>
        <w:tabs>
          <w:tab w:val="left" w:pos="2268"/>
        </w:tabs>
        <w:rPr>
          <w:color w:val="000000" w:themeColor="text1"/>
        </w:rPr>
      </w:pPr>
      <w:r>
        <w:rPr>
          <w:rFonts w:hint="eastAsia"/>
          <w:color w:val="000000" w:themeColor="text1"/>
        </w:rPr>
        <w:t>復旧作業</w:t>
      </w:r>
    </w:p>
    <w:p w14:paraId="35E3D868" w14:textId="77777777" w:rsidR="00EB1864" w:rsidRDefault="00EB1864" w:rsidP="00EB1864">
      <w:pPr>
        <w:ind w:leftChars="850" w:left="1700"/>
      </w:pPr>
      <w:r>
        <w:rPr>
          <w:rFonts w:hint="eastAsia"/>
        </w:rPr>
        <w:t>営業・融資サポートシステムの復旧作業についてサーバごとに以下に記載する。なお、AWSサービス障害については、AWS管轄であり、大阪リージョンのグローバルデータベースについてはサービス影響がないため対象外とするが、LambdaやSNSなど手動で対応が可能なものについては、手動で実施する。</w:t>
      </w:r>
    </w:p>
    <w:p w14:paraId="00F1D977" w14:textId="77777777" w:rsidR="00EB1864" w:rsidRPr="007B242E" w:rsidRDefault="00EB1864" w:rsidP="00EB1864">
      <w:pPr>
        <w:ind w:leftChars="850" w:left="1700"/>
      </w:pPr>
    </w:p>
    <w:p w14:paraId="593048E0" w14:textId="77777777" w:rsidR="00EB1864" w:rsidRPr="00C91C17" w:rsidRDefault="00EB1864" w:rsidP="00EB1864">
      <w:pPr>
        <w:ind w:leftChars="850" w:left="1700"/>
      </w:pPr>
      <w:r>
        <w:rPr>
          <w:rFonts w:hint="eastAsia"/>
        </w:rPr>
        <w:t>各サーバで想定される障害/復旧作業</w:t>
      </w:r>
    </w:p>
    <w:tbl>
      <w:tblPr>
        <w:tblW w:w="9356"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268"/>
        <w:gridCol w:w="5245"/>
      </w:tblGrid>
      <w:tr w:rsidR="00EB1864" w:rsidRPr="00EB1864" w14:paraId="25100B29" w14:textId="77777777" w:rsidTr="00DD0207">
        <w:trPr>
          <w:trHeight w:val="260"/>
          <w:tblHeader/>
        </w:trPr>
        <w:tc>
          <w:tcPr>
            <w:tcW w:w="1843" w:type="dxa"/>
            <w:shd w:val="clear" w:color="auto" w:fill="D9E2F3" w:themeFill="accent1" w:themeFillTint="33"/>
          </w:tcPr>
          <w:p w14:paraId="2C689E62" w14:textId="77777777" w:rsidR="00EB1864" w:rsidRPr="00EB1864" w:rsidRDefault="00EB1864" w:rsidP="00DD0207">
            <w:pPr>
              <w:jc w:val="center"/>
              <w:rPr>
                <w:szCs w:val="20"/>
              </w:rPr>
            </w:pPr>
            <w:r w:rsidRPr="00EB1864">
              <w:rPr>
                <w:rFonts w:hint="eastAsia"/>
                <w:szCs w:val="20"/>
              </w:rPr>
              <w:t>対象サーバ</w:t>
            </w:r>
          </w:p>
        </w:tc>
        <w:tc>
          <w:tcPr>
            <w:tcW w:w="2268" w:type="dxa"/>
            <w:shd w:val="clear" w:color="auto" w:fill="D9E2F3" w:themeFill="accent1" w:themeFillTint="33"/>
          </w:tcPr>
          <w:p w14:paraId="4490CED9" w14:textId="77777777" w:rsidR="00EB1864" w:rsidRPr="00EB1864" w:rsidRDefault="00EB1864" w:rsidP="00DD0207">
            <w:pPr>
              <w:jc w:val="center"/>
              <w:rPr>
                <w:szCs w:val="20"/>
              </w:rPr>
            </w:pPr>
            <w:r w:rsidRPr="00EB1864">
              <w:rPr>
                <w:rFonts w:hint="eastAsia"/>
                <w:szCs w:val="20"/>
              </w:rPr>
              <w:t>想定される障害</w:t>
            </w:r>
          </w:p>
        </w:tc>
        <w:tc>
          <w:tcPr>
            <w:tcW w:w="5245" w:type="dxa"/>
            <w:shd w:val="clear" w:color="auto" w:fill="D9E2F3" w:themeFill="accent1" w:themeFillTint="33"/>
          </w:tcPr>
          <w:p w14:paraId="025C2BFC" w14:textId="77777777" w:rsidR="00EB1864" w:rsidRPr="00EB1864" w:rsidRDefault="00EB1864" w:rsidP="00DD0207">
            <w:pPr>
              <w:jc w:val="center"/>
              <w:rPr>
                <w:rFonts w:cs="Meiryo UI"/>
                <w:szCs w:val="20"/>
              </w:rPr>
            </w:pPr>
            <w:r w:rsidRPr="00EB1864">
              <w:rPr>
                <w:rFonts w:cs="Meiryo UI" w:hint="eastAsia"/>
                <w:szCs w:val="20"/>
              </w:rPr>
              <w:t>復旧作業</w:t>
            </w:r>
          </w:p>
        </w:tc>
      </w:tr>
      <w:tr w:rsidR="00EB1864" w:rsidRPr="00EB1864" w14:paraId="296FF7B2" w14:textId="77777777" w:rsidTr="00DD0207">
        <w:trPr>
          <w:trHeight w:val="234"/>
        </w:trPr>
        <w:tc>
          <w:tcPr>
            <w:tcW w:w="1843" w:type="dxa"/>
            <w:vMerge w:val="restart"/>
          </w:tcPr>
          <w:p w14:paraId="7388E89A" w14:textId="77777777" w:rsidR="00372C70" w:rsidRPr="005902D9" w:rsidRDefault="00372C70" w:rsidP="00DD0207">
            <w:pPr>
              <w:spacing w:line="300" w:lineRule="exact"/>
              <w:jc w:val="left"/>
              <w:rPr>
                <w:rFonts w:cs="Meiryo UI"/>
                <w:szCs w:val="20"/>
              </w:rPr>
            </w:pPr>
            <w:r w:rsidRPr="005902D9">
              <w:rPr>
                <w:rFonts w:cs="Meiryo UI" w:hint="eastAsia"/>
                <w:szCs w:val="20"/>
              </w:rPr>
              <w:t>ファイル連携サーバ</w:t>
            </w:r>
          </w:p>
          <w:p w14:paraId="66506271" w14:textId="77777777" w:rsidR="00EB1864" w:rsidRPr="00EB1864" w:rsidRDefault="00EB1864" w:rsidP="00DD0207">
            <w:pPr>
              <w:spacing w:line="300" w:lineRule="exact"/>
              <w:jc w:val="left"/>
              <w:rPr>
                <w:rFonts w:cs="Meiryo UI"/>
                <w:szCs w:val="20"/>
              </w:rPr>
            </w:pPr>
            <w:r w:rsidRPr="007E772E">
              <w:rPr>
                <w:rFonts w:cs="Meiryo UI" w:hint="eastAsia"/>
                <w:szCs w:val="20"/>
              </w:rPr>
              <w:t>バッチサーバ</w:t>
            </w:r>
          </w:p>
        </w:tc>
        <w:tc>
          <w:tcPr>
            <w:tcW w:w="2268" w:type="dxa"/>
          </w:tcPr>
          <w:p w14:paraId="34DD64B0" w14:textId="77777777" w:rsidR="00EB1864" w:rsidRPr="00EB1864" w:rsidRDefault="00EB1864" w:rsidP="00DD0207">
            <w:pPr>
              <w:spacing w:line="300" w:lineRule="exact"/>
              <w:jc w:val="left"/>
              <w:rPr>
                <w:rFonts w:cs="Meiryo UI"/>
                <w:szCs w:val="20"/>
              </w:rPr>
            </w:pPr>
            <w:r w:rsidRPr="00EB1864">
              <w:rPr>
                <w:rFonts w:cs="Meiryo UI" w:hint="eastAsia"/>
                <w:szCs w:val="20"/>
              </w:rPr>
              <w:t>AZ障害</w:t>
            </w:r>
          </w:p>
          <w:p w14:paraId="2C6C9366" w14:textId="77777777" w:rsidR="00EB1864" w:rsidRPr="00EB1864" w:rsidRDefault="00EB1864" w:rsidP="00DD0207">
            <w:pPr>
              <w:spacing w:line="300" w:lineRule="exact"/>
              <w:jc w:val="left"/>
              <w:rPr>
                <w:rFonts w:cs="Meiryo UI"/>
                <w:szCs w:val="20"/>
              </w:rPr>
            </w:pPr>
            <w:r w:rsidRPr="00EB1864">
              <w:rPr>
                <w:rFonts w:cs="Meiryo UI" w:hint="eastAsia"/>
                <w:szCs w:val="20"/>
              </w:rPr>
              <w:t>（</w:t>
            </w:r>
            <w:r w:rsidRPr="00EB1864">
              <w:t>ap-northeast-1</w:t>
            </w:r>
            <w:r w:rsidRPr="00EB1864">
              <w:rPr>
                <w:rFonts w:hint="eastAsia"/>
              </w:rPr>
              <w:t>a</w:t>
            </w:r>
            <w:r w:rsidRPr="00EB1864">
              <w:rPr>
                <w:rFonts w:cs="Meiryo UI" w:hint="eastAsia"/>
                <w:szCs w:val="20"/>
              </w:rPr>
              <w:t>）</w:t>
            </w:r>
          </w:p>
        </w:tc>
        <w:tc>
          <w:tcPr>
            <w:tcW w:w="5245" w:type="dxa"/>
          </w:tcPr>
          <w:p w14:paraId="5C5F7344" w14:textId="77777777" w:rsidR="00372C70" w:rsidRDefault="00EB1864" w:rsidP="00372C70">
            <w:pPr>
              <w:spacing w:line="300" w:lineRule="exact"/>
              <w:jc w:val="left"/>
              <w:rPr>
                <w:szCs w:val="20"/>
              </w:rPr>
            </w:pPr>
            <w:r w:rsidRPr="00EB1864">
              <w:rPr>
                <w:rFonts w:hint="eastAsia"/>
              </w:rPr>
              <w:t>Standby機の</w:t>
            </w:r>
            <w:r w:rsidRPr="00EB1864">
              <w:rPr>
                <w:szCs w:val="20"/>
              </w:rPr>
              <w:t>EC2インスタンス</w:t>
            </w:r>
            <w:r w:rsidRPr="00EB1864">
              <w:rPr>
                <w:rFonts w:hint="eastAsia"/>
                <w:szCs w:val="20"/>
              </w:rPr>
              <w:t>を</w:t>
            </w:r>
            <w:r w:rsidRPr="00EB1864">
              <w:rPr>
                <w:szCs w:val="20"/>
              </w:rPr>
              <w:t>手動</w:t>
            </w:r>
            <w:r w:rsidRPr="00EB1864">
              <w:rPr>
                <w:rFonts w:hint="eastAsia"/>
                <w:szCs w:val="20"/>
              </w:rPr>
              <w:t>起動し復旧とする。</w:t>
            </w:r>
          </w:p>
          <w:p w14:paraId="54D5CEEB" w14:textId="77777777" w:rsidR="00EB1864" w:rsidRPr="00EB1864" w:rsidRDefault="00EB1864" w:rsidP="00A27AB8">
            <w:pPr>
              <w:spacing w:line="300" w:lineRule="exact"/>
              <w:jc w:val="left"/>
              <w:rPr>
                <w:szCs w:val="20"/>
              </w:rPr>
            </w:pPr>
            <w:r w:rsidRPr="00EB1864">
              <w:rPr>
                <w:rFonts w:hint="eastAsia"/>
                <w:szCs w:val="20"/>
              </w:rPr>
              <w:t>なお、障害が発生したAZが復旧後、</w:t>
            </w:r>
            <w:r w:rsidRPr="00EB1864">
              <w:rPr>
                <w:szCs w:val="20"/>
              </w:rPr>
              <w:t>Active機</w:t>
            </w:r>
            <w:r w:rsidRPr="00EB1864">
              <w:rPr>
                <w:rFonts w:hint="eastAsia"/>
                <w:szCs w:val="20"/>
              </w:rPr>
              <w:t>での稼働状態に戻す。（※1）</w:t>
            </w:r>
          </w:p>
        </w:tc>
      </w:tr>
      <w:tr w:rsidR="00EB1864" w:rsidRPr="00EB1864" w14:paraId="7C562969" w14:textId="77777777" w:rsidTr="00DD0207">
        <w:trPr>
          <w:trHeight w:val="234"/>
        </w:trPr>
        <w:tc>
          <w:tcPr>
            <w:tcW w:w="1843" w:type="dxa"/>
            <w:vMerge/>
          </w:tcPr>
          <w:p w14:paraId="477E37D6" w14:textId="77777777" w:rsidR="00EB1864" w:rsidRPr="00EB1864" w:rsidRDefault="00EB1864" w:rsidP="00DD0207">
            <w:pPr>
              <w:spacing w:line="300" w:lineRule="exact"/>
              <w:jc w:val="left"/>
              <w:rPr>
                <w:rFonts w:cs="Meiryo UI"/>
                <w:szCs w:val="20"/>
              </w:rPr>
            </w:pPr>
          </w:p>
        </w:tc>
        <w:tc>
          <w:tcPr>
            <w:tcW w:w="2268" w:type="dxa"/>
          </w:tcPr>
          <w:p w14:paraId="5030F438" w14:textId="77777777" w:rsidR="00EB1864" w:rsidRPr="00EB1864" w:rsidRDefault="00EB1864" w:rsidP="00DD0207">
            <w:pPr>
              <w:spacing w:line="300" w:lineRule="exact"/>
              <w:jc w:val="left"/>
              <w:rPr>
                <w:rFonts w:cs="Meiryo UI"/>
                <w:szCs w:val="20"/>
              </w:rPr>
            </w:pPr>
            <w:r w:rsidRPr="00EB1864">
              <w:rPr>
                <w:rFonts w:cs="Meiryo UI" w:hint="eastAsia"/>
                <w:szCs w:val="20"/>
              </w:rPr>
              <w:t>AZ障害</w:t>
            </w:r>
          </w:p>
          <w:p w14:paraId="0115DC45" w14:textId="77777777" w:rsidR="00EB1864" w:rsidRPr="00EB1864" w:rsidRDefault="00EB1864" w:rsidP="00DD0207">
            <w:pPr>
              <w:spacing w:line="300" w:lineRule="exact"/>
              <w:jc w:val="left"/>
              <w:rPr>
                <w:rFonts w:cs="Meiryo UI"/>
                <w:szCs w:val="20"/>
              </w:rPr>
            </w:pPr>
            <w:r w:rsidRPr="00EB1864">
              <w:rPr>
                <w:rFonts w:cs="Meiryo UI" w:hint="eastAsia"/>
                <w:szCs w:val="20"/>
              </w:rPr>
              <w:t>（</w:t>
            </w:r>
            <w:r w:rsidRPr="00EB1864">
              <w:t>ap-northeast-1c</w:t>
            </w:r>
            <w:r w:rsidRPr="00EB1864">
              <w:rPr>
                <w:rFonts w:cs="Meiryo UI" w:hint="eastAsia"/>
                <w:szCs w:val="20"/>
              </w:rPr>
              <w:t>）</w:t>
            </w:r>
          </w:p>
        </w:tc>
        <w:tc>
          <w:tcPr>
            <w:tcW w:w="5245" w:type="dxa"/>
          </w:tcPr>
          <w:p w14:paraId="3EAFE0F7" w14:textId="77777777" w:rsidR="00EB1864" w:rsidRPr="00EB1864" w:rsidRDefault="00EB1864" w:rsidP="00372C70">
            <w:pPr>
              <w:spacing w:line="300" w:lineRule="exact"/>
              <w:jc w:val="left"/>
              <w:rPr>
                <w:szCs w:val="20"/>
              </w:rPr>
            </w:pPr>
            <w:r w:rsidRPr="00EB1864">
              <w:t>ap-northeast-1c</w:t>
            </w:r>
            <w:r w:rsidRPr="00EB1864">
              <w:rPr>
                <w:rFonts w:hint="eastAsia"/>
                <w:szCs w:val="20"/>
              </w:rPr>
              <w:t>は</w:t>
            </w:r>
            <w:r w:rsidRPr="00EB1864">
              <w:rPr>
                <w:szCs w:val="20"/>
              </w:rPr>
              <w:t>Standby</w:t>
            </w:r>
            <w:r w:rsidRPr="00EB1864">
              <w:rPr>
                <w:rFonts w:hint="eastAsia"/>
                <w:szCs w:val="20"/>
              </w:rPr>
              <w:t>機設置のAZであるため、サービス提供に影響は無い。</w:t>
            </w:r>
          </w:p>
        </w:tc>
      </w:tr>
      <w:tr w:rsidR="00EB1864" w:rsidRPr="00EB1864" w14:paraId="34B16D61" w14:textId="77777777" w:rsidTr="00DD0207">
        <w:trPr>
          <w:trHeight w:val="234"/>
        </w:trPr>
        <w:tc>
          <w:tcPr>
            <w:tcW w:w="1843" w:type="dxa"/>
            <w:vMerge/>
          </w:tcPr>
          <w:p w14:paraId="107FA9F8" w14:textId="77777777" w:rsidR="00EB1864" w:rsidRPr="00EB1864" w:rsidRDefault="00EB1864" w:rsidP="00DD0207">
            <w:pPr>
              <w:spacing w:line="300" w:lineRule="exact"/>
              <w:jc w:val="left"/>
              <w:rPr>
                <w:rFonts w:cs="Meiryo UI"/>
                <w:szCs w:val="20"/>
              </w:rPr>
            </w:pPr>
          </w:p>
        </w:tc>
        <w:tc>
          <w:tcPr>
            <w:tcW w:w="2268" w:type="dxa"/>
          </w:tcPr>
          <w:p w14:paraId="0CA83649" w14:textId="77777777" w:rsidR="00EB1864" w:rsidRPr="00EB1864" w:rsidRDefault="00EB1864" w:rsidP="00DD0207">
            <w:pPr>
              <w:spacing w:line="300" w:lineRule="exact"/>
              <w:jc w:val="left"/>
              <w:rPr>
                <w:rFonts w:cs="Meiryo UI"/>
                <w:szCs w:val="20"/>
              </w:rPr>
            </w:pPr>
            <w:r w:rsidRPr="00EB1864">
              <w:rPr>
                <w:rFonts w:cs="Meiryo UI" w:hint="eastAsia"/>
                <w:szCs w:val="20"/>
              </w:rPr>
              <w:t>インスタンス障害</w:t>
            </w:r>
          </w:p>
          <w:p w14:paraId="2C3741EC" w14:textId="77777777" w:rsidR="00EB1864" w:rsidRPr="00EB1864" w:rsidRDefault="00EB1864" w:rsidP="00DD0207">
            <w:pPr>
              <w:spacing w:line="300" w:lineRule="exact"/>
              <w:jc w:val="left"/>
              <w:rPr>
                <w:rFonts w:cs="Meiryo UI"/>
                <w:szCs w:val="20"/>
              </w:rPr>
            </w:pPr>
            <w:r w:rsidRPr="00EB1864">
              <w:rPr>
                <w:rFonts w:cs="Meiryo UI" w:hint="eastAsia"/>
                <w:szCs w:val="20"/>
              </w:rPr>
              <w:t>（サーバ停止）</w:t>
            </w:r>
          </w:p>
        </w:tc>
        <w:tc>
          <w:tcPr>
            <w:tcW w:w="5245" w:type="dxa"/>
          </w:tcPr>
          <w:p w14:paraId="5EE8C570" w14:textId="77777777" w:rsidR="00EB1864" w:rsidRPr="00EB1864" w:rsidRDefault="00EB1864" w:rsidP="00DD0207">
            <w:pPr>
              <w:spacing w:line="300" w:lineRule="exact"/>
              <w:jc w:val="left"/>
              <w:rPr>
                <w:szCs w:val="20"/>
              </w:rPr>
            </w:pPr>
            <w:r w:rsidRPr="00EB1864">
              <w:rPr>
                <w:rFonts w:hint="eastAsia"/>
                <w:szCs w:val="20"/>
              </w:rPr>
              <w:t>停止したEC2インスタンスの再起動を実施する。</w:t>
            </w:r>
          </w:p>
          <w:p w14:paraId="22EB3733" w14:textId="77777777" w:rsidR="00EB1864" w:rsidRPr="00EB1864" w:rsidRDefault="00EB1864" w:rsidP="00DD0207">
            <w:pPr>
              <w:spacing w:line="300" w:lineRule="exact"/>
              <w:jc w:val="left"/>
              <w:rPr>
                <w:rFonts w:cs="Meiryo UI"/>
                <w:szCs w:val="20"/>
              </w:rPr>
            </w:pPr>
            <w:r w:rsidRPr="00EB1864">
              <w:rPr>
                <w:rFonts w:hint="eastAsia"/>
                <w:szCs w:val="20"/>
              </w:rPr>
              <w:t>再起動不可もしくは再起動で復旧できない場合は下記「</w:t>
            </w:r>
            <w:r w:rsidRPr="00EB1864">
              <w:rPr>
                <w:rFonts w:cs="Meiryo UI" w:hint="eastAsia"/>
                <w:szCs w:val="20"/>
              </w:rPr>
              <w:t>インスタンス障害（サーバ起動不可、ミドルウェアなど）</w:t>
            </w:r>
            <w:r w:rsidRPr="00EB1864">
              <w:rPr>
                <w:rFonts w:hint="eastAsia"/>
                <w:szCs w:val="20"/>
              </w:rPr>
              <w:t>」の対応を行う。</w:t>
            </w:r>
          </w:p>
        </w:tc>
      </w:tr>
      <w:tr w:rsidR="00EB1864" w:rsidRPr="00EB1864" w14:paraId="0CA229B7" w14:textId="77777777" w:rsidTr="00DD0207">
        <w:trPr>
          <w:trHeight w:val="234"/>
        </w:trPr>
        <w:tc>
          <w:tcPr>
            <w:tcW w:w="1843" w:type="dxa"/>
            <w:vMerge/>
          </w:tcPr>
          <w:p w14:paraId="15BDF184" w14:textId="77777777" w:rsidR="00EB1864" w:rsidRPr="00EB1864" w:rsidRDefault="00EB1864" w:rsidP="00DD0207">
            <w:pPr>
              <w:spacing w:line="300" w:lineRule="exact"/>
              <w:jc w:val="left"/>
              <w:rPr>
                <w:rFonts w:cs="Meiryo UI"/>
                <w:szCs w:val="20"/>
              </w:rPr>
            </w:pPr>
          </w:p>
        </w:tc>
        <w:tc>
          <w:tcPr>
            <w:tcW w:w="2268" w:type="dxa"/>
          </w:tcPr>
          <w:p w14:paraId="32E70F2C" w14:textId="77777777" w:rsidR="00EB1864" w:rsidRPr="00EB1864" w:rsidRDefault="00EB1864" w:rsidP="00DD0207">
            <w:pPr>
              <w:spacing w:line="300" w:lineRule="exact"/>
              <w:jc w:val="left"/>
              <w:rPr>
                <w:rFonts w:cs="Meiryo UI"/>
                <w:szCs w:val="20"/>
              </w:rPr>
            </w:pPr>
            <w:r w:rsidRPr="00EB1864">
              <w:rPr>
                <w:rFonts w:cs="Meiryo UI" w:hint="eastAsia"/>
                <w:szCs w:val="20"/>
              </w:rPr>
              <w:t>インスタンス障害</w:t>
            </w:r>
          </w:p>
          <w:p w14:paraId="653DE9FE" w14:textId="77777777" w:rsidR="00EB1864" w:rsidRPr="00EB1864" w:rsidRDefault="00EB1864" w:rsidP="00DD0207">
            <w:pPr>
              <w:spacing w:line="300" w:lineRule="exact"/>
              <w:jc w:val="left"/>
              <w:rPr>
                <w:rFonts w:cs="Meiryo UI"/>
                <w:szCs w:val="20"/>
              </w:rPr>
            </w:pPr>
            <w:r w:rsidRPr="00EB1864">
              <w:rPr>
                <w:rFonts w:cs="Meiryo UI" w:hint="eastAsia"/>
                <w:szCs w:val="20"/>
              </w:rPr>
              <w:t>（サーバ起動不可、ミドルウェアなど）</w:t>
            </w:r>
          </w:p>
        </w:tc>
        <w:tc>
          <w:tcPr>
            <w:tcW w:w="5245" w:type="dxa"/>
          </w:tcPr>
          <w:p w14:paraId="13469B67" w14:textId="77777777" w:rsidR="00EB1864" w:rsidRPr="00EB1864" w:rsidRDefault="00EB1864" w:rsidP="00DD0207">
            <w:pPr>
              <w:spacing w:line="300" w:lineRule="exact"/>
              <w:jc w:val="left"/>
              <w:rPr>
                <w:szCs w:val="20"/>
              </w:rPr>
            </w:pPr>
            <w:r w:rsidRPr="00EB1864">
              <w:rPr>
                <w:rFonts w:hint="eastAsia"/>
              </w:rPr>
              <w:t>Standby機の</w:t>
            </w:r>
            <w:r w:rsidRPr="00EB1864">
              <w:rPr>
                <w:szCs w:val="20"/>
              </w:rPr>
              <w:t>EC2インスタンス</w:t>
            </w:r>
            <w:r w:rsidRPr="00EB1864">
              <w:rPr>
                <w:rFonts w:hint="eastAsia"/>
                <w:szCs w:val="20"/>
              </w:rPr>
              <w:t>を</w:t>
            </w:r>
            <w:r w:rsidRPr="00EB1864">
              <w:rPr>
                <w:szCs w:val="20"/>
              </w:rPr>
              <w:t>手動</w:t>
            </w:r>
            <w:r w:rsidRPr="00EB1864">
              <w:rPr>
                <w:rFonts w:hint="eastAsia"/>
                <w:szCs w:val="20"/>
              </w:rPr>
              <w:t>起動し復旧とする。</w:t>
            </w:r>
          </w:p>
          <w:p w14:paraId="16C48800" w14:textId="77777777" w:rsidR="00EB1864" w:rsidRPr="00EB1864" w:rsidRDefault="00EB1864" w:rsidP="00DD0207">
            <w:pPr>
              <w:spacing w:line="300" w:lineRule="exact"/>
              <w:jc w:val="left"/>
              <w:rPr>
                <w:szCs w:val="20"/>
              </w:rPr>
            </w:pPr>
            <w:r w:rsidRPr="00EB1864">
              <w:rPr>
                <w:rFonts w:hint="eastAsia"/>
                <w:szCs w:val="20"/>
              </w:rPr>
              <w:t>Active機に対してA</w:t>
            </w:r>
            <w:r w:rsidRPr="00EB1864">
              <w:rPr>
                <w:szCs w:val="20"/>
              </w:rPr>
              <w:t>MI</w:t>
            </w:r>
            <w:r w:rsidRPr="00EB1864">
              <w:rPr>
                <w:rFonts w:hint="eastAsia"/>
                <w:szCs w:val="20"/>
              </w:rPr>
              <w:t>からリストアまたは、EBSスナップショットから</w:t>
            </w:r>
            <w:r w:rsidRPr="00EB1864">
              <w:rPr>
                <w:rFonts w:cs="Meiryo UI" w:hint="eastAsia"/>
                <w:szCs w:val="20"/>
              </w:rPr>
              <w:t>AWS</w:t>
            </w:r>
            <w:r w:rsidRPr="00EB1864">
              <w:rPr>
                <w:rFonts w:cs="Meiryo UI"/>
                <w:szCs w:val="20"/>
              </w:rPr>
              <w:t xml:space="preserve"> </w:t>
            </w:r>
            <w:r w:rsidRPr="00EB1864">
              <w:rPr>
                <w:rFonts w:cs="Meiryo UI" w:hint="eastAsia"/>
                <w:szCs w:val="20"/>
              </w:rPr>
              <w:t>Backupを使用しリストアを実施する。</w:t>
            </w:r>
          </w:p>
        </w:tc>
      </w:tr>
      <w:tr w:rsidR="00EB1864" w:rsidRPr="00EB1864" w14:paraId="315AAB69" w14:textId="77777777" w:rsidTr="00DD0207">
        <w:trPr>
          <w:trHeight w:val="234"/>
        </w:trPr>
        <w:tc>
          <w:tcPr>
            <w:tcW w:w="1843" w:type="dxa"/>
            <w:vMerge/>
          </w:tcPr>
          <w:p w14:paraId="4427106C" w14:textId="77777777" w:rsidR="00EB1864" w:rsidRPr="00EB1864" w:rsidRDefault="00EB1864" w:rsidP="00DD0207">
            <w:pPr>
              <w:spacing w:line="300" w:lineRule="exact"/>
              <w:jc w:val="left"/>
              <w:rPr>
                <w:rFonts w:cs="Meiryo UI"/>
                <w:szCs w:val="20"/>
              </w:rPr>
            </w:pPr>
          </w:p>
        </w:tc>
        <w:tc>
          <w:tcPr>
            <w:tcW w:w="2268" w:type="dxa"/>
          </w:tcPr>
          <w:p w14:paraId="29ADC8E4" w14:textId="77777777" w:rsidR="00EB1864" w:rsidRPr="00EB1864" w:rsidRDefault="00EB1864" w:rsidP="00DD0207">
            <w:pPr>
              <w:spacing w:line="300" w:lineRule="exact"/>
              <w:jc w:val="left"/>
              <w:rPr>
                <w:rFonts w:cs="Meiryo UI"/>
                <w:szCs w:val="20"/>
              </w:rPr>
            </w:pPr>
            <w:r w:rsidRPr="00EB1864">
              <w:rPr>
                <w:rFonts w:cs="Meiryo UI" w:hint="eastAsia"/>
                <w:szCs w:val="20"/>
              </w:rPr>
              <w:t>バッチ処理の失敗</w:t>
            </w:r>
          </w:p>
        </w:tc>
        <w:tc>
          <w:tcPr>
            <w:tcW w:w="5245" w:type="dxa"/>
          </w:tcPr>
          <w:p w14:paraId="0B009B83" w14:textId="77777777" w:rsidR="00EB1864" w:rsidRPr="00EB1864" w:rsidRDefault="00EB1864" w:rsidP="00DD0207">
            <w:pPr>
              <w:spacing w:line="300" w:lineRule="exact"/>
              <w:jc w:val="left"/>
              <w:rPr>
                <w:rFonts w:cs="Meiryo UI"/>
                <w:szCs w:val="20"/>
              </w:rPr>
            </w:pPr>
            <w:r w:rsidRPr="00EB1864">
              <w:rPr>
                <w:rFonts w:cs="Meiryo UI" w:hint="eastAsia"/>
                <w:szCs w:val="20"/>
              </w:rPr>
              <w:t>バッチのリラン、スキップを検討し、実施する。</w:t>
            </w:r>
          </w:p>
        </w:tc>
      </w:tr>
      <w:tr w:rsidR="00EB1864" w:rsidRPr="00EB1864" w14:paraId="18BF3B57" w14:textId="77777777" w:rsidTr="00DD0207">
        <w:trPr>
          <w:trHeight w:val="250"/>
        </w:trPr>
        <w:tc>
          <w:tcPr>
            <w:tcW w:w="1843" w:type="dxa"/>
            <w:vMerge w:val="restart"/>
          </w:tcPr>
          <w:p w14:paraId="7E6EA52C" w14:textId="77777777" w:rsidR="00EB1864" w:rsidRPr="00EB1864" w:rsidRDefault="00EB1864" w:rsidP="00DD0207">
            <w:pPr>
              <w:spacing w:line="300" w:lineRule="exact"/>
              <w:jc w:val="left"/>
              <w:rPr>
                <w:rFonts w:cs="Meiryo UI"/>
                <w:szCs w:val="20"/>
              </w:rPr>
            </w:pPr>
            <w:r w:rsidRPr="00EB1864">
              <w:rPr>
                <w:rFonts w:cs="Meiryo UI" w:hint="eastAsia"/>
                <w:szCs w:val="20"/>
              </w:rPr>
              <w:t>Web</w:t>
            </w:r>
            <w:r w:rsidRPr="00EB1864">
              <w:rPr>
                <w:rFonts w:cs="Meiryo UI"/>
                <w:szCs w:val="20"/>
              </w:rPr>
              <w:t>/AP</w:t>
            </w:r>
            <w:r w:rsidRPr="00EB1864">
              <w:rPr>
                <w:rFonts w:cs="Meiryo UI" w:hint="eastAsia"/>
                <w:szCs w:val="20"/>
              </w:rPr>
              <w:t>サーバ</w:t>
            </w:r>
          </w:p>
        </w:tc>
        <w:tc>
          <w:tcPr>
            <w:tcW w:w="2268" w:type="dxa"/>
          </w:tcPr>
          <w:p w14:paraId="75C37481" w14:textId="77777777" w:rsidR="00EB1864" w:rsidRPr="00EB1864" w:rsidRDefault="00EB1864" w:rsidP="00DD0207">
            <w:pPr>
              <w:spacing w:line="300" w:lineRule="exact"/>
              <w:jc w:val="left"/>
              <w:rPr>
                <w:rFonts w:cs="Meiryo UI"/>
                <w:szCs w:val="20"/>
              </w:rPr>
            </w:pPr>
            <w:r w:rsidRPr="00EB1864">
              <w:rPr>
                <w:rFonts w:cs="Meiryo UI" w:hint="eastAsia"/>
                <w:szCs w:val="20"/>
              </w:rPr>
              <w:t>AZ障害</w:t>
            </w:r>
          </w:p>
          <w:p w14:paraId="66596BE0" w14:textId="77777777" w:rsidR="00EB1864" w:rsidRPr="00EB1864" w:rsidRDefault="00EB1864" w:rsidP="00DD0207">
            <w:pPr>
              <w:spacing w:line="300" w:lineRule="exact"/>
              <w:jc w:val="left"/>
              <w:rPr>
                <w:rFonts w:cs="Meiryo UI"/>
                <w:szCs w:val="20"/>
              </w:rPr>
            </w:pPr>
            <w:r w:rsidRPr="00EB1864">
              <w:rPr>
                <w:rFonts w:cs="Meiryo UI" w:hint="eastAsia"/>
                <w:szCs w:val="20"/>
              </w:rPr>
              <w:t>（</w:t>
            </w:r>
            <w:r w:rsidRPr="00EB1864">
              <w:t>ap-northeast-1</w:t>
            </w:r>
            <w:r w:rsidRPr="00EB1864">
              <w:rPr>
                <w:rFonts w:hint="eastAsia"/>
              </w:rPr>
              <w:t>a</w:t>
            </w:r>
            <w:r w:rsidRPr="00EB1864">
              <w:rPr>
                <w:rFonts w:cs="Meiryo UI" w:hint="eastAsia"/>
                <w:szCs w:val="20"/>
              </w:rPr>
              <w:t>）</w:t>
            </w:r>
          </w:p>
        </w:tc>
        <w:tc>
          <w:tcPr>
            <w:tcW w:w="5245" w:type="dxa"/>
          </w:tcPr>
          <w:p w14:paraId="0F8C69B0" w14:textId="77777777" w:rsidR="00EB1864" w:rsidRPr="00EB1864" w:rsidRDefault="00EB1864" w:rsidP="00DD0207">
            <w:pPr>
              <w:spacing w:line="300" w:lineRule="exact"/>
              <w:jc w:val="left"/>
              <w:rPr>
                <w:rFonts w:cs="Meiryo UI"/>
                <w:szCs w:val="20"/>
              </w:rPr>
            </w:pPr>
            <w:r w:rsidRPr="00EB1864">
              <w:rPr>
                <w:rFonts w:hint="eastAsia"/>
              </w:rPr>
              <w:t>A</w:t>
            </w:r>
            <w:r w:rsidRPr="00EB1864">
              <w:t>Z</w:t>
            </w:r>
            <w:r w:rsidRPr="00EB1864">
              <w:rPr>
                <w:rFonts w:hint="eastAsia"/>
              </w:rPr>
              <w:t>障害時は障害発生したA</w:t>
            </w:r>
            <w:r w:rsidRPr="00EB1864">
              <w:t>Z</w:t>
            </w:r>
            <w:r w:rsidRPr="00EB1864">
              <w:rPr>
                <w:rFonts w:hint="eastAsia"/>
              </w:rPr>
              <w:t>に配置された予備インスタンス含めて起動が出来ないため、障害の発生していないAZに配置している予備インスタンスが自動起動する。</w:t>
            </w:r>
            <w:r w:rsidRPr="00EB1864">
              <w:rPr>
                <w:rFonts w:hint="eastAsia"/>
                <w:szCs w:val="20"/>
              </w:rPr>
              <w:t>（※1）</w:t>
            </w:r>
          </w:p>
        </w:tc>
      </w:tr>
      <w:tr w:rsidR="00EB1864" w:rsidRPr="00EB1864" w14:paraId="7D71387C" w14:textId="77777777" w:rsidTr="00DD0207">
        <w:trPr>
          <w:trHeight w:val="250"/>
        </w:trPr>
        <w:tc>
          <w:tcPr>
            <w:tcW w:w="1843" w:type="dxa"/>
            <w:vMerge/>
          </w:tcPr>
          <w:p w14:paraId="7B542722" w14:textId="77777777" w:rsidR="00EB1864" w:rsidRPr="00EB1864" w:rsidRDefault="00EB1864" w:rsidP="00DD0207">
            <w:pPr>
              <w:spacing w:line="300" w:lineRule="exact"/>
              <w:jc w:val="left"/>
              <w:rPr>
                <w:rFonts w:cs="Meiryo UI"/>
                <w:szCs w:val="20"/>
              </w:rPr>
            </w:pPr>
          </w:p>
        </w:tc>
        <w:tc>
          <w:tcPr>
            <w:tcW w:w="2268" w:type="dxa"/>
          </w:tcPr>
          <w:p w14:paraId="666E3BD6" w14:textId="77777777" w:rsidR="00EB1864" w:rsidRPr="00EB1864" w:rsidRDefault="00EB1864" w:rsidP="00DD0207">
            <w:pPr>
              <w:spacing w:line="300" w:lineRule="exact"/>
              <w:jc w:val="left"/>
              <w:rPr>
                <w:rFonts w:cs="Meiryo UI"/>
                <w:szCs w:val="20"/>
              </w:rPr>
            </w:pPr>
            <w:r w:rsidRPr="00EB1864">
              <w:rPr>
                <w:rFonts w:cs="Meiryo UI" w:hint="eastAsia"/>
                <w:szCs w:val="20"/>
              </w:rPr>
              <w:t>AZ障害</w:t>
            </w:r>
          </w:p>
          <w:p w14:paraId="2DFA5D94" w14:textId="77777777" w:rsidR="00EB1864" w:rsidRPr="00EB1864" w:rsidRDefault="00EB1864" w:rsidP="00DD0207">
            <w:pPr>
              <w:spacing w:line="300" w:lineRule="exact"/>
              <w:jc w:val="left"/>
              <w:rPr>
                <w:rFonts w:cs="Meiryo UI"/>
                <w:szCs w:val="20"/>
              </w:rPr>
            </w:pPr>
            <w:r w:rsidRPr="00EB1864">
              <w:rPr>
                <w:rFonts w:cs="Meiryo UI" w:hint="eastAsia"/>
                <w:szCs w:val="20"/>
              </w:rPr>
              <w:t>（</w:t>
            </w:r>
            <w:r w:rsidRPr="00EB1864">
              <w:t>ap-northeast-1c</w:t>
            </w:r>
            <w:r w:rsidRPr="00EB1864">
              <w:rPr>
                <w:rFonts w:cs="Meiryo UI" w:hint="eastAsia"/>
                <w:szCs w:val="20"/>
              </w:rPr>
              <w:t>）</w:t>
            </w:r>
          </w:p>
        </w:tc>
        <w:tc>
          <w:tcPr>
            <w:tcW w:w="5245" w:type="dxa"/>
          </w:tcPr>
          <w:p w14:paraId="78E4D2A0" w14:textId="77777777" w:rsidR="00EB1864" w:rsidRPr="00EB1864" w:rsidRDefault="00EB1864" w:rsidP="00DD0207">
            <w:pPr>
              <w:spacing w:line="300" w:lineRule="exact"/>
              <w:jc w:val="left"/>
              <w:rPr>
                <w:szCs w:val="20"/>
              </w:rPr>
            </w:pPr>
            <w:r w:rsidRPr="00EB1864">
              <w:t>ap-northeast-1</w:t>
            </w:r>
            <w:r w:rsidRPr="00EB1864">
              <w:rPr>
                <w:rFonts w:hint="eastAsia"/>
              </w:rPr>
              <w:t>aの復旧作業と同様</w:t>
            </w:r>
          </w:p>
        </w:tc>
      </w:tr>
      <w:tr w:rsidR="00EB1864" w:rsidRPr="00EB1864" w14:paraId="3B944418" w14:textId="77777777" w:rsidTr="00DD0207">
        <w:trPr>
          <w:trHeight w:val="250"/>
        </w:trPr>
        <w:tc>
          <w:tcPr>
            <w:tcW w:w="1843" w:type="dxa"/>
            <w:vMerge/>
          </w:tcPr>
          <w:p w14:paraId="7B90F0B1" w14:textId="77777777" w:rsidR="00EB1864" w:rsidRPr="00EB1864" w:rsidRDefault="00EB1864" w:rsidP="00DD0207">
            <w:pPr>
              <w:spacing w:line="300" w:lineRule="exact"/>
              <w:jc w:val="left"/>
              <w:rPr>
                <w:rFonts w:cs="Meiryo UI"/>
                <w:szCs w:val="20"/>
              </w:rPr>
            </w:pPr>
          </w:p>
        </w:tc>
        <w:tc>
          <w:tcPr>
            <w:tcW w:w="2268" w:type="dxa"/>
          </w:tcPr>
          <w:p w14:paraId="026EBC0D" w14:textId="77777777" w:rsidR="00EB1864" w:rsidRPr="00EB1864" w:rsidRDefault="00EB1864" w:rsidP="00DD0207">
            <w:pPr>
              <w:spacing w:line="300" w:lineRule="exact"/>
              <w:jc w:val="left"/>
              <w:rPr>
                <w:rFonts w:cs="Meiryo UI"/>
                <w:szCs w:val="20"/>
              </w:rPr>
            </w:pPr>
            <w:r w:rsidRPr="00EB1864">
              <w:rPr>
                <w:rFonts w:cs="Meiryo UI" w:hint="eastAsia"/>
                <w:szCs w:val="20"/>
              </w:rPr>
              <w:t>インスタンス障害</w:t>
            </w:r>
          </w:p>
          <w:p w14:paraId="6D30FB0A" w14:textId="77777777" w:rsidR="00EB1864" w:rsidRPr="00EB1864" w:rsidRDefault="00EB1864" w:rsidP="00DD0207">
            <w:pPr>
              <w:spacing w:line="300" w:lineRule="exact"/>
              <w:jc w:val="left"/>
              <w:rPr>
                <w:rFonts w:cs="Meiryo UI"/>
                <w:szCs w:val="20"/>
              </w:rPr>
            </w:pPr>
            <w:r w:rsidRPr="00EB1864">
              <w:rPr>
                <w:rFonts w:cs="Meiryo UI" w:hint="eastAsia"/>
                <w:szCs w:val="20"/>
              </w:rPr>
              <w:t>（サーバ停止）</w:t>
            </w:r>
          </w:p>
        </w:tc>
        <w:tc>
          <w:tcPr>
            <w:tcW w:w="5245" w:type="dxa"/>
          </w:tcPr>
          <w:p w14:paraId="0B1B90F2" w14:textId="77777777" w:rsidR="00EB1864" w:rsidRPr="00EB1864" w:rsidRDefault="00EB1864" w:rsidP="00DD0207">
            <w:pPr>
              <w:spacing w:line="300" w:lineRule="exact"/>
              <w:jc w:val="left"/>
              <w:rPr>
                <w:rFonts w:cs="Meiryo UI"/>
                <w:szCs w:val="20"/>
              </w:rPr>
            </w:pPr>
            <w:r w:rsidRPr="00EB1864">
              <w:rPr>
                <w:rFonts w:hint="eastAsia"/>
                <w:szCs w:val="20"/>
              </w:rPr>
              <w:t>停止したサーバが配置されている</w:t>
            </w:r>
            <w:r w:rsidRPr="00EB1864">
              <w:rPr>
                <w:szCs w:val="20"/>
              </w:rPr>
              <w:t>AZ</w:t>
            </w:r>
            <w:r w:rsidRPr="00EB1864">
              <w:rPr>
                <w:rFonts w:hint="eastAsia"/>
                <w:szCs w:val="20"/>
              </w:rPr>
              <w:t>の予備インスタンスが自動起動する。（※1）</w:t>
            </w:r>
          </w:p>
        </w:tc>
      </w:tr>
      <w:tr w:rsidR="00EB1864" w:rsidRPr="00EB1864" w14:paraId="16B23A38" w14:textId="77777777" w:rsidTr="00DD0207">
        <w:trPr>
          <w:trHeight w:val="250"/>
        </w:trPr>
        <w:tc>
          <w:tcPr>
            <w:tcW w:w="1843" w:type="dxa"/>
            <w:vMerge/>
          </w:tcPr>
          <w:p w14:paraId="42051EB1" w14:textId="77777777" w:rsidR="00EB1864" w:rsidRPr="00EB1864" w:rsidRDefault="00EB1864" w:rsidP="00DD0207">
            <w:pPr>
              <w:spacing w:line="300" w:lineRule="exact"/>
              <w:jc w:val="left"/>
              <w:rPr>
                <w:rFonts w:cs="Meiryo UI"/>
                <w:szCs w:val="20"/>
              </w:rPr>
            </w:pPr>
          </w:p>
        </w:tc>
        <w:tc>
          <w:tcPr>
            <w:tcW w:w="2268" w:type="dxa"/>
          </w:tcPr>
          <w:p w14:paraId="59773B33" w14:textId="77777777" w:rsidR="00EB1864" w:rsidRPr="00EB1864" w:rsidRDefault="00EB1864" w:rsidP="00DD0207">
            <w:pPr>
              <w:spacing w:line="300" w:lineRule="exact"/>
              <w:jc w:val="left"/>
              <w:rPr>
                <w:rFonts w:cs="Meiryo UI"/>
                <w:szCs w:val="20"/>
              </w:rPr>
            </w:pPr>
            <w:r w:rsidRPr="00EB1864">
              <w:rPr>
                <w:rFonts w:cs="Meiryo UI" w:hint="eastAsia"/>
                <w:szCs w:val="20"/>
              </w:rPr>
              <w:t>インスタンス障害</w:t>
            </w:r>
          </w:p>
          <w:p w14:paraId="4E26F7A2" w14:textId="77777777" w:rsidR="00EB1864" w:rsidRPr="00EB1864" w:rsidRDefault="00EB1864" w:rsidP="00DD0207">
            <w:pPr>
              <w:spacing w:line="300" w:lineRule="exact"/>
              <w:jc w:val="left"/>
              <w:rPr>
                <w:rFonts w:cs="Meiryo UI"/>
                <w:szCs w:val="20"/>
              </w:rPr>
            </w:pPr>
            <w:r w:rsidRPr="00EB1864">
              <w:rPr>
                <w:rFonts w:cs="Meiryo UI" w:hint="eastAsia"/>
                <w:szCs w:val="20"/>
              </w:rPr>
              <w:t>（サーバ起動不可など）</w:t>
            </w:r>
          </w:p>
        </w:tc>
        <w:tc>
          <w:tcPr>
            <w:tcW w:w="5245" w:type="dxa"/>
          </w:tcPr>
          <w:p w14:paraId="47F6CF1A" w14:textId="77777777" w:rsidR="00EB1864" w:rsidRPr="00EB1864" w:rsidRDefault="00EB1864" w:rsidP="00DD0207">
            <w:pPr>
              <w:spacing w:line="300" w:lineRule="exact"/>
              <w:jc w:val="left"/>
              <w:rPr>
                <w:szCs w:val="20"/>
              </w:rPr>
            </w:pPr>
            <w:r w:rsidRPr="00EB1864">
              <w:rPr>
                <w:rFonts w:hint="eastAsia"/>
                <w:szCs w:val="20"/>
              </w:rPr>
              <w:t>停止したサーバが配置されている</w:t>
            </w:r>
            <w:r w:rsidRPr="00EB1864">
              <w:rPr>
                <w:szCs w:val="20"/>
              </w:rPr>
              <w:t>AZ</w:t>
            </w:r>
            <w:r w:rsidRPr="00EB1864">
              <w:rPr>
                <w:rFonts w:hint="eastAsia"/>
                <w:szCs w:val="20"/>
              </w:rPr>
              <w:t>の予備インスタンスが自動起動する。（※1）</w:t>
            </w:r>
          </w:p>
          <w:p w14:paraId="6273FCB3" w14:textId="77777777" w:rsidR="00EB1864" w:rsidRPr="00EB1864" w:rsidRDefault="00EB1864" w:rsidP="00DD0207">
            <w:pPr>
              <w:spacing w:line="300" w:lineRule="exact"/>
              <w:jc w:val="left"/>
              <w:rPr>
                <w:rFonts w:cs="Meiryo UI"/>
                <w:szCs w:val="20"/>
              </w:rPr>
            </w:pPr>
            <w:r w:rsidRPr="00EB1864">
              <w:rPr>
                <w:rFonts w:hint="eastAsia"/>
                <w:szCs w:val="20"/>
              </w:rPr>
              <w:t>起動不可になったサーバに対してはA</w:t>
            </w:r>
            <w:r w:rsidRPr="00EB1864">
              <w:rPr>
                <w:szCs w:val="20"/>
              </w:rPr>
              <w:t>MI</w:t>
            </w:r>
            <w:r w:rsidRPr="00EB1864">
              <w:rPr>
                <w:rFonts w:hint="eastAsia"/>
                <w:szCs w:val="20"/>
              </w:rPr>
              <w:t>からリストアまたは、EBSスナップショットから</w:t>
            </w:r>
            <w:r w:rsidRPr="00EB1864">
              <w:rPr>
                <w:rFonts w:cs="Meiryo UI" w:hint="eastAsia"/>
                <w:szCs w:val="20"/>
              </w:rPr>
              <w:t>AWS</w:t>
            </w:r>
            <w:r w:rsidRPr="00EB1864">
              <w:rPr>
                <w:rFonts w:cs="Meiryo UI"/>
                <w:szCs w:val="20"/>
              </w:rPr>
              <w:t xml:space="preserve"> </w:t>
            </w:r>
            <w:r w:rsidRPr="00EB1864">
              <w:rPr>
                <w:rFonts w:cs="Meiryo UI" w:hint="eastAsia"/>
                <w:szCs w:val="20"/>
              </w:rPr>
              <w:t>Backupを使用しリストアを実施する。</w:t>
            </w:r>
          </w:p>
        </w:tc>
      </w:tr>
      <w:tr w:rsidR="00EB1864" w:rsidRPr="00EB1864" w14:paraId="5E3256D8" w14:textId="77777777" w:rsidTr="00DD0207">
        <w:trPr>
          <w:trHeight w:val="250"/>
        </w:trPr>
        <w:tc>
          <w:tcPr>
            <w:tcW w:w="1843" w:type="dxa"/>
            <w:vMerge w:val="restart"/>
          </w:tcPr>
          <w:p w14:paraId="4E702BFE" w14:textId="77777777" w:rsidR="00EB1864" w:rsidRPr="00EB1864" w:rsidRDefault="00EB1864" w:rsidP="00DD0207">
            <w:pPr>
              <w:spacing w:line="300" w:lineRule="exact"/>
              <w:jc w:val="left"/>
              <w:rPr>
                <w:szCs w:val="20"/>
              </w:rPr>
            </w:pPr>
            <w:r w:rsidRPr="00EB1864">
              <w:rPr>
                <w:rFonts w:hint="eastAsia"/>
                <w:szCs w:val="20"/>
              </w:rPr>
              <w:t>DBサーバ（Aurora）</w:t>
            </w:r>
          </w:p>
        </w:tc>
        <w:tc>
          <w:tcPr>
            <w:tcW w:w="2268" w:type="dxa"/>
          </w:tcPr>
          <w:p w14:paraId="40548B36" w14:textId="77777777" w:rsidR="00EB1864" w:rsidRPr="00EB1864" w:rsidRDefault="00EB1864" w:rsidP="00DD0207">
            <w:pPr>
              <w:spacing w:line="300" w:lineRule="exact"/>
              <w:jc w:val="left"/>
              <w:rPr>
                <w:rFonts w:cs="Meiryo UI"/>
                <w:szCs w:val="20"/>
              </w:rPr>
            </w:pPr>
            <w:r w:rsidRPr="00EB1864">
              <w:rPr>
                <w:rFonts w:cs="Meiryo UI" w:hint="eastAsia"/>
                <w:szCs w:val="20"/>
              </w:rPr>
              <w:t>AZ障害</w:t>
            </w:r>
          </w:p>
          <w:p w14:paraId="066D6B97" w14:textId="77777777" w:rsidR="00EB1864" w:rsidRPr="00EB1864" w:rsidRDefault="00EB1864" w:rsidP="00DD0207">
            <w:pPr>
              <w:spacing w:line="300" w:lineRule="exact"/>
              <w:jc w:val="left"/>
              <w:rPr>
                <w:rFonts w:cs="Meiryo UI"/>
                <w:szCs w:val="20"/>
              </w:rPr>
            </w:pPr>
            <w:r w:rsidRPr="00EB1864">
              <w:rPr>
                <w:rFonts w:cs="Meiryo UI" w:hint="eastAsia"/>
                <w:szCs w:val="20"/>
              </w:rPr>
              <w:t>（</w:t>
            </w:r>
            <w:r w:rsidRPr="00EB1864">
              <w:t>ap-northeast-1</w:t>
            </w:r>
            <w:r w:rsidRPr="00EB1864">
              <w:rPr>
                <w:rFonts w:hint="eastAsia"/>
              </w:rPr>
              <w:t>a</w:t>
            </w:r>
            <w:r w:rsidRPr="00EB1864">
              <w:rPr>
                <w:rFonts w:cs="Meiryo UI" w:hint="eastAsia"/>
                <w:szCs w:val="20"/>
              </w:rPr>
              <w:t>）</w:t>
            </w:r>
          </w:p>
        </w:tc>
        <w:tc>
          <w:tcPr>
            <w:tcW w:w="5245" w:type="dxa"/>
          </w:tcPr>
          <w:p w14:paraId="2EC53295" w14:textId="77777777" w:rsidR="00EB1864" w:rsidRPr="00EB1864" w:rsidRDefault="00EB1864" w:rsidP="00DD0207">
            <w:pPr>
              <w:spacing w:line="300" w:lineRule="exact"/>
              <w:jc w:val="left"/>
              <w:rPr>
                <w:rFonts w:cs="Meiryo UI"/>
                <w:szCs w:val="20"/>
              </w:rPr>
            </w:pPr>
            <w:r w:rsidRPr="00EB1864">
              <w:rPr>
                <w:rFonts w:cs="Meiryo UI" w:hint="eastAsia"/>
                <w:szCs w:val="20"/>
              </w:rPr>
              <w:t>Auroraレプリカが自動的にプライマリインスタンスに昇格し、起動するため、対応不要</w:t>
            </w:r>
            <w:r w:rsidRPr="00EB1864">
              <w:rPr>
                <w:rFonts w:hint="eastAsia"/>
                <w:szCs w:val="20"/>
              </w:rPr>
              <w:t>（※1）</w:t>
            </w:r>
          </w:p>
        </w:tc>
      </w:tr>
      <w:tr w:rsidR="00EB1864" w:rsidRPr="00EB1864" w14:paraId="0F2679F3" w14:textId="77777777" w:rsidTr="00DD0207">
        <w:trPr>
          <w:trHeight w:val="250"/>
        </w:trPr>
        <w:tc>
          <w:tcPr>
            <w:tcW w:w="1843" w:type="dxa"/>
            <w:vMerge/>
          </w:tcPr>
          <w:p w14:paraId="4C3A78B4" w14:textId="77777777" w:rsidR="00EB1864" w:rsidRPr="00EB1864" w:rsidRDefault="00EB1864" w:rsidP="00DD0207">
            <w:pPr>
              <w:spacing w:line="300" w:lineRule="exact"/>
              <w:jc w:val="left"/>
              <w:rPr>
                <w:szCs w:val="20"/>
              </w:rPr>
            </w:pPr>
          </w:p>
        </w:tc>
        <w:tc>
          <w:tcPr>
            <w:tcW w:w="2268" w:type="dxa"/>
          </w:tcPr>
          <w:p w14:paraId="7A35823B" w14:textId="77777777" w:rsidR="00EB1864" w:rsidRPr="00EB1864" w:rsidRDefault="00EB1864" w:rsidP="00DD0207">
            <w:pPr>
              <w:spacing w:line="300" w:lineRule="exact"/>
              <w:jc w:val="left"/>
              <w:rPr>
                <w:rFonts w:cs="Meiryo UI"/>
                <w:szCs w:val="20"/>
              </w:rPr>
            </w:pPr>
            <w:r w:rsidRPr="00EB1864">
              <w:rPr>
                <w:rFonts w:cs="Meiryo UI" w:hint="eastAsia"/>
                <w:szCs w:val="20"/>
              </w:rPr>
              <w:t>AZ障害</w:t>
            </w:r>
          </w:p>
          <w:p w14:paraId="71D20066" w14:textId="77777777" w:rsidR="00EB1864" w:rsidRPr="00EB1864" w:rsidRDefault="00EB1864" w:rsidP="00DD0207">
            <w:pPr>
              <w:spacing w:line="300" w:lineRule="exact"/>
              <w:jc w:val="left"/>
              <w:rPr>
                <w:rFonts w:cs="Meiryo UI"/>
                <w:szCs w:val="20"/>
              </w:rPr>
            </w:pPr>
            <w:r w:rsidRPr="00EB1864">
              <w:rPr>
                <w:rFonts w:cs="Meiryo UI" w:hint="eastAsia"/>
                <w:szCs w:val="20"/>
              </w:rPr>
              <w:t>（</w:t>
            </w:r>
            <w:r w:rsidRPr="00EB1864">
              <w:t>ap-northeast-1</w:t>
            </w:r>
            <w:r w:rsidRPr="00EB1864">
              <w:rPr>
                <w:rFonts w:hint="eastAsia"/>
              </w:rPr>
              <w:t>c</w:t>
            </w:r>
            <w:r w:rsidRPr="00EB1864">
              <w:rPr>
                <w:rFonts w:cs="Meiryo UI" w:hint="eastAsia"/>
                <w:szCs w:val="20"/>
              </w:rPr>
              <w:t>）</w:t>
            </w:r>
          </w:p>
        </w:tc>
        <w:tc>
          <w:tcPr>
            <w:tcW w:w="5245" w:type="dxa"/>
          </w:tcPr>
          <w:p w14:paraId="206649B5" w14:textId="77777777" w:rsidR="00EB1864" w:rsidRPr="00EB1864" w:rsidRDefault="00EB1864" w:rsidP="00DD0207">
            <w:pPr>
              <w:spacing w:line="300" w:lineRule="exact"/>
              <w:jc w:val="left"/>
              <w:rPr>
                <w:rFonts w:cs="Meiryo UI"/>
                <w:szCs w:val="20"/>
              </w:rPr>
            </w:pPr>
            <w:r w:rsidRPr="00EB1864">
              <w:rPr>
                <w:rFonts w:cs="Meiryo UI" w:hint="eastAsia"/>
                <w:szCs w:val="20"/>
              </w:rPr>
              <w:t>Auroraレプリカにて障害が発生した場合、自動的に再作成される。</w:t>
            </w:r>
            <w:r w:rsidRPr="00EB1864">
              <w:rPr>
                <w:rFonts w:hint="eastAsia"/>
                <w:szCs w:val="20"/>
              </w:rPr>
              <w:t>（※</w:t>
            </w:r>
            <w:r w:rsidRPr="00EB1864">
              <w:rPr>
                <w:szCs w:val="20"/>
              </w:rPr>
              <w:t>4</w:t>
            </w:r>
            <w:r w:rsidRPr="00EB1864">
              <w:rPr>
                <w:rFonts w:hint="eastAsia"/>
                <w:szCs w:val="20"/>
              </w:rPr>
              <w:t>）</w:t>
            </w:r>
          </w:p>
        </w:tc>
      </w:tr>
      <w:tr w:rsidR="00EB1864" w:rsidRPr="00EB1864" w14:paraId="43829386" w14:textId="77777777" w:rsidTr="00DD0207">
        <w:trPr>
          <w:trHeight w:val="250"/>
        </w:trPr>
        <w:tc>
          <w:tcPr>
            <w:tcW w:w="1843" w:type="dxa"/>
            <w:vMerge/>
          </w:tcPr>
          <w:p w14:paraId="522126E8" w14:textId="77777777" w:rsidR="00EB1864" w:rsidRPr="00EB1864" w:rsidRDefault="00EB1864" w:rsidP="00DD0207">
            <w:pPr>
              <w:spacing w:line="300" w:lineRule="exact"/>
              <w:jc w:val="left"/>
              <w:rPr>
                <w:szCs w:val="20"/>
              </w:rPr>
            </w:pPr>
          </w:p>
        </w:tc>
        <w:tc>
          <w:tcPr>
            <w:tcW w:w="2268" w:type="dxa"/>
          </w:tcPr>
          <w:p w14:paraId="5CDE84FF" w14:textId="77777777" w:rsidR="00EB1864" w:rsidRPr="00EB1864" w:rsidRDefault="00EB1864" w:rsidP="00DD0207">
            <w:pPr>
              <w:spacing w:line="300" w:lineRule="exact"/>
              <w:jc w:val="left"/>
              <w:rPr>
                <w:rFonts w:cs="Meiryo UI"/>
                <w:szCs w:val="20"/>
              </w:rPr>
            </w:pPr>
            <w:r w:rsidRPr="00EB1864">
              <w:rPr>
                <w:rFonts w:cs="Meiryo UI" w:hint="eastAsia"/>
                <w:szCs w:val="20"/>
              </w:rPr>
              <w:t>DBインスタンス障害</w:t>
            </w:r>
          </w:p>
          <w:p w14:paraId="5FA107FF" w14:textId="77777777" w:rsidR="00EB1864" w:rsidRPr="00EB1864" w:rsidRDefault="00EB1864" w:rsidP="00DD0207">
            <w:pPr>
              <w:spacing w:line="300" w:lineRule="exact"/>
              <w:jc w:val="left"/>
              <w:rPr>
                <w:rFonts w:cs="Meiryo UI"/>
                <w:szCs w:val="20"/>
              </w:rPr>
            </w:pPr>
            <w:r w:rsidRPr="00EB1864">
              <w:rPr>
                <w:rFonts w:cs="Meiryo UI" w:hint="eastAsia"/>
                <w:szCs w:val="20"/>
              </w:rPr>
              <w:t>（サーバ停止）</w:t>
            </w:r>
          </w:p>
        </w:tc>
        <w:tc>
          <w:tcPr>
            <w:tcW w:w="5245" w:type="dxa"/>
          </w:tcPr>
          <w:p w14:paraId="3FBCA7EA" w14:textId="77777777" w:rsidR="00EB1864" w:rsidRPr="00EB1864" w:rsidRDefault="00EB1864" w:rsidP="00DD0207">
            <w:pPr>
              <w:spacing w:line="300" w:lineRule="exact"/>
              <w:jc w:val="left"/>
              <w:rPr>
                <w:rFonts w:cs="Meiryo UI"/>
                <w:szCs w:val="20"/>
              </w:rPr>
            </w:pPr>
            <w:r w:rsidRPr="00EB1864">
              <w:rPr>
                <w:rFonts w:cs="Meiryo UI" w:hint="eastAsia"/>
                <w:szCs w:val="20"/>
              </w:rPr>
              <w:t>Auroraレプリカが自動的にプライマリインスタンスに昇格し、起動するため、対応不要</w:t>
            </w:r>
            <w:r w:rsidRPr="00EB1864">
              <w:rPr>
                <w:rFonts w:hint="eastAsia"/>
                <w:szCs w:val="20"/>
              </w:rPr>
              <w:t>（※</w:t>
            </w:r>
            <w:r w:rsidRPr="00EB1864">
              <w:rPr>
                <w:szCs w:val="20"/>
              </w:rPr>
              <w:t>2</w:t>
            </w:r>
            <w:r w:rsidRPr="00EB1864">
              <w:rPr>
                <w:rFonts w:hint="eastAsia"/>
                <w:szCs w:val="20"/>
              </w:rPr>
              <w:t>）</w:t>
            </w:r>
          </w:p>
        </w:tc>
      </w:tr>
      <w:tr w:rsidR="00EB1864" w:rsidRPr="00EB1864" w14:paraId="716AD0BE" w14:textId="77777777" w:rsidTr="00DD0207">
        <w:trPr>
          <w:trHeight w:val="250"/>
        </w:trPr>
        <w:tc>
          <w:tcPr>
            <w:tcW w:w="1843" w:type="dxa"/>
            <w:vMerge/>
          </w:tcPr>
          <w:p w14:paraId="03625B84" w14:textId="77777777" w:rsidR="00EB1864" w:rsidRPr="00EB1864" w:rsidRDefault="00EB1864" w:rsidP="00DD0207">
            <w:pPr>
              <w:spacing w:line="300" w:lineRule="exact"/>
              <w:jc w:val="left"/>
              <w:rPr>
                <w:szCs w:val="20"/>
              </w:rPr>
            </w:pPr>
          </w:p>
        </w:tc>
        <w:tc>
          <w:tcPr>
            <w:tcW w:w="2268" w:type="dxa"/>
          </w:tcPr>
          <w:p w14:paraId="6F5D96A4" w14:textId="77777777" w:rsidR="00EB1864" w:rsidRPr="00EB1864" w:rsidRDefault="00EB1864" w:rsidP="00DD0207">
            <w:pPr>
              <w:spacing w:line="300" w:lineRule="exact"/>
              <w:jc w:val="left"/>
              <w:rPr>
                <w:rFonts w:cs="Meiryo UI"/>
                <w:szCs w:val="20"/>
              </w:rPr>
            </w:pPr>
            <w:r w:rsidRPr="00EB1864">
              <w:rPr>
                <w:rFonts w:cs="Meiryo UI" w:hint="eastAsia"/>
                <w:szCs w:val="20"/>
              </w:rPr>
              <w:t>DBインスタンス障害</w:t>
            </w:r>
          </w:p>
          <w:p w14:paraId="7468FA8D" w14:textId="77777777" w:rsidR="00EB1864" w:rsidRPr="00EB1864" w:rsidRDefault="00EB1864" w:rsidP="00DD0207">
            <w:pPr>
              <w:spacing w:line="300" w:lineRule="exact"/>
              <w:jc w:val="left"/>
              <w:rPr>
                <w:rFonts w:cs="Meiryo UI"/>
                <w:szCs w:val="20"/>
              </w:rPr>
            </w:pPr>
            <w:r w:rsidRPr="00EB1864">
              <w:rPr>
                <w:rFonts w:cs="Meiryo UI" w:hint="eastAsia"/>
                <w:szCs w:val="20"/>
              </w:rPr>
              <w:t>（サーバ起動不可など）</w:t>
            </w:r>
          </w:p>
        </w:tc>
        <w:tc>
          <w:tcPr>
            <w:tcW w:w="5245" w:type="dxa"/>
          </w:tcPr>
          <w:p w14:paraId="7A60DF7E" w14:textId="77777777" w:rsidR="00EB1864" w:rsidRPr="00EB1864" w:rsidRDefault="00EB1864" w:rsidP="00DD0207">
            <w:pPr>
              <w:spacing w:line="300" w:lineRule="exact"/>
              <w:jc w:val="left"/>
              <w:rPr>
                <w:rFonts w:cs="Meiryo UI"/>
                <w:szCs w:val="20"/>
              </w:rPr>
            </w:pPr>
            <w:r w:rsidRPr="00EB1864">
              <w:rPr>
                <w:rFonts w:cs="Meiryo UI" w:hint="eastAsia"/>
                <w:szCs w:val="20"/>
              </w:rPr>
              <w:t>DBスナップショットから、AWS</w:t>
            </w:r>
            <w:r w:rsidRPr="00EB1864">
              <w:rPr>
                <w:rFonts w:cs="Meiryo UI"/>
                <w:szCs w:val="20"/>
              </w:rPr>
              <w:t xml:space="preserve"> </w:t>
            </w:r>
            <w:r w:rsidRPr="00EB1864">
              <w:rPr>
                <w:rFonts w:cs="Meiryo UI" w:hint="eastAsia"/>
                <w:szCs w:val="20"/>
              </w:rPr>
              <w:t>Backupを使用しリストアを実施する。</w:t>
            </w:r>
          </w:p>
        </w:tc>
      </w:tr>
      <w:tr w:rsidR="00EB1864" w:rsidRPr="00EB1864" w14:paraId="3AE96944" w14:textId="77777777" w:rsidTr="00DD0207">
        <w:trPr>
          <w:trHeight w:val="250"/>
        </w:trPr>
        <w:tc>
          <w:tcPr>
            <w:tcW w:w="1843" w:type="dxa"/>
            <w:vMerge/>
          </w:tcPr>
          <w:p w14:paraId="29D6FF7D" w14:textId="77777777" w:rsidR="00EB1864" w:rsidRPr="00EB1864" w:rsidRDefault="00EB1864" w:rsidP="00DD0207">
            <w:pPr>
              <w:spacing w:line="300" w:lineRule="exact"/>
              <w:jc w:val="left"/>
              <w:rPr>
                <w:szCs w:val="20"/>
              </w:rPr>
            </w:pPr>
          </w:p>
        </w:tc>
        <w:tc>
          <w:tcPr>
            <w:tcW w:w="2268" w:type="dxa"/>
          </w:tcPr>
          <w:p w14:paraId="381418A1" w14:textId="77777777" w:rsidR="00EB1864" w:rsidRPr="00EB1864" w:rsidRDefault="00EB1864" w:rsidP="00DD0207">
            <w:pPr>
              <w:spacing w:line="300" w:lineRule="exact"/>
              <w:jc w:val="left"/>
              <w:rPr>
                <w:rFonts w:cs="Meiryo UI"/>
                <w:szCs w:val="20"/>
              </w:rPr>
            </w:pPr>
            <w:r w:rsidRPr="00EB1864">
              <w:rPr>
                <w:rFonts w:cs="Meiryo UI" w:hint="eastAsia"/>
                <w:szCs w:val="20"/>
              </w:rPr>
              <w:t>Auroraレプリカ障害</w:t>
            </w:r>
          </w:p>
        </w:tc>
        <w:tc>
          <w:tcPr>
            <w:tcW w:w="5245" w:type="dxa"/>
          </w:tcPr>
          <w:p w14:paraId="7601B77F" w14:textId="77777777" w:rsidR="00EB1864" w:rsidRPr="00EB1864" w:rsidRDefault="00EB1864" w:rsidP="00DD0207">
            <w:pPr>
              <w:spacing w:line="300" w:lineRule="exact"/>
              <w:jc w:val="left"/>
              <w:rPr>
                <w:rFonts w:cs="Meiryo UI"/>
                <w:szCs w:val="20"/>
              </w:rPr>
            </w:pPr>
            <w:r w:rsidRPr="00EB1864">
              <w:rPr>
                <w:rFonts w:cs="Meiryo UI" w:hint="eastAsia"/>
                <w:szCs w:val="20"/>
              </w:rPr>
              <w:t>Auroraレプリカにて障害が発生した場合、自動的に再作成される。</w:t>
            </w:r>
            <w:r w:rsidRPr="00EB1864">
              <w:rPr>
                <w:rFonts w:hint="eastAsia"/>
                <w:szCs w:val="20"/>
              </w:rPr>
              <w:t>（※</w:t>
            </w:r>
            <w:r w:rsidRPr="00EB1864">
              <w:rPr>
                <w:szCs w:val="20"/>
              </w:rPr>
              <w:t>4</w:t>
            </w:r>
            <w:r w:rsidRPr="00EB1864">
              <w:rPr>
                <w:rFonts w:hint="eastAsia"/>
                <w:szCs w:val="20"/>
              </w:rPr>
              <w:t>）</w:t>
            </w:r>
          </w:p>
        </w:tc>
      </w:tr>
      <w:tr w:rsidR="00EB1864" w:rsidRPr="00EB1864" w14:paraId="5BBE5479" w14:textId="77777777" w:rsidTr="00DD0207">
        <w:trPr>
          <w:trHeight w:val="250"/>
        </w:trPr>
        <w:tc>
          <w:tcPr>
            <w:tcW w:w="1843" w:type="dxa"/>
            <w:vMerge w:val="restart"/>
          </w:tcPr>
          <w:p w14:paraId="27781F5C" w14:textId="77777777" w:rsidR="00EB1864" w:rsidRPr="00EB1864" w:rsidRDefault="00EB1864" w:rsidP="00DD0207">
            <w:pPr>
              <w:spacing w:line="300" w:lineRule="exact"/>
              <w:jc w:val="left"/>
              <w:rPr>
                <w:szCs w:val="20"/>
              </w:rPr>
            </w:pPr>
            <w:r w:rsidRPr="00EB1864">
              <w:rPr>
                <w:rFonts w:hint="eastAsia"/>
                <w:szCs w:val="20"/>
              </w:rPr>
              <w:t>DBサーバ（</w:t>
            </w:r>
            <w:r w:rsidRPr="00EB1864">
              <w:t>ElastiCache</w:t>
            </w:r>
            <w:r w:rsidRPr="00EB1864">
              <w:rPr>
                <w:rFonts w:hint="eastAsia"/>
                <w:szCs w:val="20"/>
              </w:rPr>
              <w:t>）</w:t>
            </w:r>
          </w:p>
        </w:tc>
        <w:tc>
          <w:tcPr>
            <w:tcW w:w="2268" w:type="dxa"/>
          </w:tcPr>
          <w:p w14:paraId="4657D51A" w14:textId="77777777" w:rsidR="00EB1864" w:rsidRPr="00EB1864" w:rsidRDefault="00EB1864" w:rsidP="00DD0207">
            <w:pPr>
              <w:spacing w:line="300" w:lineRule="exact"/>
              <w:jc w:val="left"/>
              <w:rPr>
                <w:rFonts w:cs="Meiryo UI"/>
                <w:szCs w:val="20"/>
              </w:rPr>
            </w:pPr>
            <w:r w:rsidRPr="00EB1864">
              <w:rPr>
                <w:rFonts w:cs="Meiryo UI" w:hint="eastAsia"/>
                <w:szCs w:val="20"/>
              </w:rPr>
              <w:t>AZ障害</w:t>
            </w:r>
          </w:p>
          <w:p w14:paraId="329727A1" w14:textId="77777777" w:rsidR="00EB1864" w:rsidRPr="00EB1864" w:rsidRDefault="00EB1864" w:rsidP="00DD0207">
            <w:pPr>
              <w:spacing w:line="300" w:lineRule="exact"/>
              <w:jc w:val="left"/>
              <w:rPr>
                <w:rFonts w:cs="Meiryo UI"/>
                <w:szCs w:val="20"/>
              </w:rPr>
            </w:pPr>
            <w:r w:rsidRPr="00EB1864">
              <w:rPr>
                <w:rFonts w:cs="Meiryo UI" w:hint="eastAsia"/>
                <w:szCs w:val="20"/>
              </w:rPr>
              <w:t>（</w:t>
            </w:r>
            <w:r w:rsidRPr="00EB1864">
              <w:t>ap-northeast-1</w:t>
            </w:r>
            <w:r w:rsidRPr="00EB1864">
              <w:rPr>
                <w:rFonts w:hint="eastAsia"/>
              </w:rPr>
              <w:t>a</w:t>
            </w:r>
            <w:r w:rsidRPr="00EB1864">
              <w:rPr>
                <w:rFonts w:cs="Meiryo UI" w:hint="eastAsia"/>
                <w:szCs w:val="20"/>
              </w:rPr>
              <w:t>）</w:t>
            </w:r>
          </w:p>
        </w:tc>
        <w:tc>
          <w:tcPr>
            <w:tcW w:w="5245" w:type="dxa"/>
          </w:tcPr>
          <w:p w14:paraId="6BD81584" w14:textId="77777777" w:rsidR="00EB1864" w:rsidRPr="00EB1864" w:rsidRDefault="00EB1864" w:rsidP="00DD0207">
            <w:pPr>
              <w:spacing w:line="300" w:lineRule="exact"/>
              <w:jc w:val="left"/>
              <w:rPr>
                <w:rFonts w:cs="Meiryo UI"/>
                <w:szCs w:val="20"/>
              </w:rPr>
            </w:pPr>
            <w:r w:rsidRPr="00EB1864">
              <w:rPr>
                <w:rFonts w:cs="Meiryo UI" w:hint="eastAsia"/>
                <w:szCs w:val="20"/>
              </w:rPr>
              <w:t>リードレプリカが自動的にプライマリインスタンスに昇格し、起動するため、対応不要</w:t>
            </w:r>
            <w:r w:rsidRPr="00EB1864">
              <w:rPr>
                <w:rFonts w:hint="eastAsia"/>
                <w:szCs w:val="20"/>
              </w:rPr>
              <w:t>（※1）</w:t>
            </w:r>
          </w:p>
        </w:tc>
      </w:tr>
      <w:tr w:rsidR="00EB1864" w:rsidRPr="00EB1864" w14:paraId="3B6D643A" w14:textId="77777777" w:rsidTr="00DD0207">
        <w:trPr>
          <w:trHeight w:val="250"/>
        </w:trPr>
        <w:tc>
          <w:tcPr>
            <w:tcW w:w="1843" w:type="dxa"/>
            <w:vMerge/>
          </w:tcPr>
          <w:p w14:paraId="2FBB98F9" w14:textId="77777777" w:rsidR="00EB1864" w:rsidRPr="00EB1864" w:rsidRDefault="00EB1864" w:rsidP="00DD0207">
            <w:pPr>
              <w:spacing w:line="300" w:lineRule="exact"/>
              <w:jc w:val="left"/>
              <w:rPr>
                <w:szCs w:val="20"/>
              </w:rPr>
            </w:pPr>
          </w:p>
        </w:tc>
        <w:tc>
          <w:tcPr>
            <w:tcW w:w="2268" w:type="dxa"/>
          </w:tcPr>
          <w:p w14:paraId="4AE85B54" w14:textId="77777777" w:rsidR="00EB1864" w:rsidRPr="00EB1864" w:rsidRDefault="00EB1864" w:rsidP="00DD0207">
            <w:pPr>
              <w:spacing w:line="300" w:lineRule="exact"/>
              <w:jc w:val="left"/>
              <w:rPr>
                <w:rFonts w:cs="Meiryo UI"/>
                <w:szCs w:val="20"/>
              </w:rPr>
            </w:pPr>
            <w:r w:rsidRPr="00EB1864">
              <w:rPr>
                <w:rFonts w:cs="Meiryo UI" w:hint="eastAsia"/>
                <w:szCs w:val="20"/>
              </w:rPr>
              <w:t>AZ障害</w:t>
            </w:r>
          </w:p>
          <w:p w14:paraId="4F047B4F" w14:textId="77777777" w:rsidR="00EB1864" w:rsidRPr="00EB1864" w:rsidRDefault="00EB1864" w:rsidP="00DD0207">
            <w:pPr>
              <w:spacing w:line="300" w:lineRule="exact"/>
              <w:jc w:val="left"/>
              <w:rPr>
                <w:rFonts w:cs="Meiryo UI"/>
                <w:szCs w:val="20"/>
              </w:rPr>
            </w:pPr>
            <w:r w:rsidRPr="00EB1864">
              <w:rPr>
                <w:rFonts w:cs="Meiryo UI" w:hint="eastAsia"/>
                <w:szCs w:val="20"/>
              </w:rPr>
              <w:t>（</w:t>
            </w:r>
            <w:r w:rsidRPr="00EB1864">
              <w:t>ap-northeast-1c</w:t>
            </w:r>
            <w:r w:rsidRPr="00EB1864">
              <w:rPr>
                <w:rFonts w:cs="Meiryo UI" w:hint="eastAsia"/>
                <w:szCs w:val="20"/>
              </w:rPr>
              <w:t>）</w:t>
            </w:r>
          </w:p>
        </w:tc>
        <w:tc>
          <w:tcPr>
            <w:tcW w:w="5245" w:type="dxa"/>
          </w:tcPr>
          <w:p w14:paraId="79FB5EB6" w14:textId="77777777" w:rsidR="00EB1864" w:rsidRPr="00EB1864" w:rsidRDefault="00EB1864" w:rsidP="00DD0207">
            <w:pPr>
              <w:spacing w:line="300" w:lineRule="exact"/>
              <w:jc w:val="left"/>
              <w:rPr>
                <w:rFonts w:cs="Meiryo UI"/>
                <w:szCs w:val="20"/>
              </w:rPr>
            </w:pPr>
            <w:r w:rsidRPr="00EB1864">
              <w:rPr>
                <w:rFonts w:cs="Meiryo UI" w:hint="eastAsia"/>
                <w:szCs w:val="20"/>
              </w:rPr>
              <w:t>リードレプリカにて障害が発生した場合、自動的に再作成される。</w:t>
            </w:r>
            <w:r w:rsidRPr="00EB1864">
              <w:rPr>
                <w:rFonts w:hint="eastAsia"/>
                <w:szCs w:val="20"/>
              </w:rPr>
              <w:t>（※</w:t>
            </w:r>
            <w:r w:rsidRPr="00EB1864">
              <w:rPr>
                <w:szCs w:val="20"/>
              </w:rPr>
              <w:t>4</w:t>
            </w:r>
            <w:r w:rsidRPr="00EB1864">
              <w:rPr>
                <w:rFonts w:hint="eastAsia"/>
                <w:szCs w:val="20"/>
              </w:rPr>
              <w:t>）</w:t>
            </w:r>
          </w:p>
        </w:tc>
      </w:tr>
      <w:tr w:rsidR="00EB1864" w:rsidRPr="00EB1864" w14:paraId="06FAE62D" w14:textId="77777777" w:rsidTr="00DD0207">
        <w:trPr>
          <w:trHeight w:val="250"/>
        </w:trPr>
        <w:tc>
          <w:tcPr>
            <w:tcW w:w="1843" w:type="dxa"/>
            <w:vMerge/>
          </w:tcPr>
          <w:p w14:paraId="6EAAE580" w14:textId="77777777" w:rsidR="00EB1864" w:rsidRPr="00EB1864" w:rsidRDefault="00EB1864" w:rsidP="00DD0207">
            <w:pPr>
              <w:spacing w:line="300" w:lineRule="exact"/>
              <w:jc w:val="left"/>
              <w:rPr>
                <w:szCs w:val="20"/>
              </w:rPr>
            </w:pPr>
          </w:p>
        </w:tc>
        <w:tc>
          <w:tcPr>
            <w:tcW w:w="2268" w:type="dxa"/>
          </w:tcPr>
          <w:p w14:paraId="2D3356F0" w14:textId="77777777" w:rsidR="00EB1864" w:rsidRPr="00EB1864" w:rsidRDefault="00EB1864" w:rsidP="00DD0207">
            <w:pPr>
              <w:spacing w:line="300" w:lineRule="exact"/>
              <w:jc w:val="left"/>
              <w:rPr>
                <w:rFonts w:cs="Meiryo UI"/>
                <w:szCs w:val="20"/>
              </w:rPr>
            </w:pPr>
            <w:r w:rsidRPr="00EB1864">
              <w:t>ElastiCache</w:t>
            </w:r>
            <w:r w:rsidRPr="00EB1864">
              <w:rPr>
                <w:rFonts w:hint="eastAsia"/>
              </w:rPr>
              <w:t>ノード</w:t>
            </w:r>
            <w:r w:rsidRPr="00EB1864">
              <w:rPr>
                <w:rFonts w:cs="Meiryo UI" w:hint="eastAsia"/>
                <w:szCs w:val="20"/>
              </w:rPr>
              <w:t>障害</w:t>
            </w:r>
          </w:p>
          <w:p w14:paraId="259AFD58" w14:textId="77777777" w:rsidR="00EB1864" w:rsidRPr="00EB1864" w:rsidRDefault="00EB1864" w:rsidP="00DD0207">
            <w:pPr>
              <w:spacing w:line="300" w:lineRule="exact"/>
              <w:jc w:val="left"/>
              <w:rPr>
                <w:rFonts w:cs="Meiryo UI"/>
                <w:szCs w:val="20"/>
              </w:rPr>
            </w:pPr>
            <w:r w:rsidRPr="00EB1864">
              <w:rPr>
                <w:rFonts w:cs="Meiryo UI" w:hint="eastAsia"/>
                <w:szCs w:val="20"/>
              </w:rPr>
              <w:t>（ノード停止）</w:t>
            </w:r>
          </w:p>
        </w:tc>
        <w:tc>
          <w:tcPr>
            <w:tcW w:w="5245" w:type="dxa"/>
          </w:tcPr>
          <w:p w14:paraId="45F5EFBC" w14:textId="77777777" w:rsidR="00EB1864" w:rsidRPr="00EB1864" w:rsidRDefault="00EB1864" w:rsidP="00DD0207">
            <w:pPr>
              <w:spacing w:line="300" w:lineRule="exact"/>
              <w:jc w:val="left"/>
              <w:rPr>
                <w:rFonts w:cs="Meiryo UI"/>
                <w:szCs w:val="20"/>
              </w:rPr>
            </w:pPr>
            <w:r w:rsidRPr="00EB1864">
              <w:rPr>
                <w:rFonts w:cs="Meiryo UI" w:hint="eastAsia"/>
                <w:szCs w:val="20"/>
              </w:rPr>
              <w:t>リードレプリカが自動的にプライマリインスタンスに昇格し、起動するため、対応不要</w:t>
            </w:r>
            <w:r w:rsidRPr="00EB1864">
              <w:rPr>
                <w:rFonts w:hint="eastAsia"/>
                <w:szCs w:val="20"/>
              </w:rPr>
              <w:t>（※</w:t>
            </w:r>
            <w:r w:rsidRPr="00EB1864">
              <w:rPr>
                <w:szCs w:val="20"/>
              </w:rPr>
              <w:t>2</w:t>
            </w:r>
            <w:r w:rsidRPr="00EB1864">
              <w:rPr>
                <w:rFonts w:hint="eastAsia"/>
                <w:szCs w:val="20"/>
              </w:rPr>
              <w:t>）</w:t>
            </w:r>
          </w:p>
        </w:tc>
      </w:tr>
      <w:tr w:rsidR="00EB1864" w:rsidRPr="00EB1864" w14:paraId="39582821" w14:textId="77777777" w:rsidTr="00DD0207">
        <w:trPr>
          <w:trHeight w:val="250"/>
        </w:trPr>
        <w:tc>
          <w:tcPr>
            <w:tcW w:w="1843" w:type="dxa"/>
            <w:vMerge/>
          </w:tcPr>
          <w:p w14:paraId="625D0EE2" w14:textId="77777777" w:rsidR="00EB1864" w:rsidRPr="00EB1864" w:rsidRDefault="00EB1864" w:rsidP="00DD0207">
            <w:pPr>
              <w:spacing w:line="300" w:lineRule="exact"/>
              <w:jc w:val="left"/>
              <w:rPr>
                <w:szCs w:val="20"/>
              </w:rPr>
            </w:pPr>
          </w:p>
        </w:tc>
        <w:tc>
          <w:tcPr>
            <w:tcW w:w="2268" w:type="dxa"/>
          </w:tcPr>
          <w:p w14:paraId="2710D955" w14:textId="77777777" w:rsidR="00EB1864" w:rsidRPr="00EB1864" w:rsidRDefault="00EB1864" w:rsidP="00DD0207">
            <w:pPr>
              <w:spacing w:line="300" w:lineRule="exact"/>
              <w:jc w:val="left"/>
              <w:rPr>
                <w:rFonts w:cs="Meiryo UI"/>
                <w:szCs w:val="20"/>
              </w:rPr>
            </w:pPr>
            <w:r w:rsidRPr="00EB1864">
              <w:t>ElastiCache</w:t>
            </w:r>
            <w:r w:rsidRPr="00EB1864">
              <w:rPr>
                <w:rFonts w:hint="eastAsia"/>
              </w:rPr>
              <w:t>ノード</w:t>
            </w:r>
            <w:r w:rsidRPr="00EB1864">
              <w:rPr>
                <w:rFonts w:cs="Meiryo UI" w:hint="eastAsia"/>
                <w:szCs w:val="20"/>
              </w:rPr>
              <w:t>障害</w:t>
            </w:r>
          </w:p>
          <w:p w14:paraId="4C6E5491" w14:textId="77777777" w:rsidR="00EB1864" w:rsidRPr="00EB1864" w:rsidRDefault="00EB1864" w:rsidP="00DD0207">
            <w:pPr>
              <w:spacing w:line="300" w:lineRule="exact"/>
              <w:jc w:val="left"/>
              <w:rPr>
                <w:rFonts w:cs="Meiryo UI"/>
                <w:szCs w:val="20"/>
              </w:rPr>
            </w:pPr>
            <w:r w:rsidRPr="00EB1864">
              <w:rPr>
                <w:rFonts w:cs="Meiryo UI" w:hint="eastAsia"/>
                <w:szCs w:val="20"/>
              </w:rPr>
              <w:t>（サーバ起動不可など）</w:t>
            </w:r>
          </w:p>
        </w:tc>
        <w:tc>
          <w:tcPr>
            <w:tcW w:w="5245" w:type="dxa"/>
          </w:tcPr>
          <w:p w14:paraId="3FAF0B7A" w14:textId="77777777" w:rsidR="00EB1864" w:rsidRPr="00EB1864" w:rsidRDefault="00EB1864" w:rsidP="00DD0207">
            <w:pPr>
              <w:spacing w:line="300" w:lineRule="exact"/>
              <w:jc w:val="left"/>
              <w:rPr>
                <w:rFonts w:cs="Meiryo UI"/>
                <w:szCs w:val="20"/>
              </w:rPr>
            </w:pPr>
            <w:r w:rsidRPr="00EB1864">
              <w:rPr>
                <w:rFonts w:cs="Meiryo UI"/>
                <w:szCs w:val="20"/>
              </w:rPr>
              <w:t>Redisのノードが起動不可になった場合、自動的にノードを構築して他Redisと同期を行う</w:t>
            </w:r>
            <w:r w:rsidRPr="00EB1864">
              <w:rPr>
                <w:rFonts w:cs="Meiryo UI" w:hint="eastAsia"/>
                <w:szCs w:val="20"/>
              </w:rPr>
              <w:t>（※3）</w:t>
            </w:r>
          </w:p>
        </w:tc>
      </w:tr>
      <w:tr w:rsidR="00EB1864" w:rsidRPr="00EB1864" w14:paraId="60AD1D7C" w14:textId="77777777" w:rsidTr="00DD0207">
        <w:trPr>
          <w:trHeight w:val="250"/>
        </w:trPr>
        <w:tc>
          <w:tcPr>
            <w:tcW w:w="1843" w:type="dxa"/>
            <w:vMerge/>
          </w:tcPr>
          <w:p w14:paraId="0608478B" w14:textId="77777777" w:rsidR="00EB1864" w:rsidRPr="00EB1864" w:rsidRDefault="00EB1864" w:rsidP="00DD0207">
            <w:pPr>
              <w:spacing w:line="300" w:lineRule="exact"/>
              <w:jc w:val="left"/>
              <w:rPr>
                <w:szCs w:val="20"/>
              </w:rPr>
            </w:pPr>
          </w:p>
        </w:tc>
        <w:tc>
          <w:tcPr>
            <w:tcW w:w="2268" w:type="dxa"/>
          </w:tcPr>
          <w:p w14:paraId="06AD52E7" w14:textId="77777777" w:rsidR="00EB1864" w:rsidRPr="00EB1864" w:rsidRDefault="00EB1864" w:rsidP="00DD0207">
            <w:pPr>
              <w:spacing w:line="300" w:lineRule="exact"/>
              <w:jc w:val="left"/>
            </w:pPr>
            <w:r w:rsidRPr="00EB1864">
              <w:rPr>
                <w:rFonts w:cs="Meiryo UI" w:hint="eastAsia"/>
                <w:szCs w:val="20"/>
              </w:rPr>
              <w:t>リードレプリカ障害</w:t>
            </w:r>
          </w:p>
        </w:tc>
        <w:tc>
          <w:tcPr>
            <w:tcW w:w="5245" w:type="dxa"/>
          </w:tcPr>
          <w:p w14:paraId="42520C42" w14:textId="77777777" w:rsidR="00EB1864" w:rsidRPr="00EB1864" w:rsidRDefault="00EB1864" w:rsidP="00DD0207">
            <w:pPr>
              <w:spacing w:line="300" w:lineRule="exact"/>
              <w:jc w:val="left"/>
              <w:rPr>
                <w:rFonts w:cs="Meiryo UI"/>
                <w:szCs w:val="20"/>
              </w:rPr>
            </w:pPr>
            <w:r w:rsidRPr="00EB1864">
              <w:rPr>
                <w:rFonts w:cs="Meiryo UI" w:hint="eastAsia"/>
                <w:szCs w:val="20"/>
              </w:rPr>
              <w:t>リードレプリカにて障害が発生した場合、自動的に再作成される。</w:t>
            </w:r>
            <w:r w:rsidRPr="00EB1864">
              <w:rPr>
                <w:rFonts w:hint="eastAsia"/>
                <w:szCs w:val="20"/>
              </w:rPr>
              <w:t>（※</w:t>
            </w:r>
            <w:r w:rsidRPr="00EB1864">
              <w:rPr>
                <w:szCs w:val="20"/>
              </w:rPr>
              <w:t>4</w:t>
            </w:r>
            <w:r w:rsidRPr="00EB1864">
              <w:rPr>
                <w:rFonts w:hint="eastAsia"/>
                <w:szCs w:val="20"/>
              </w:rPr>
              <w:t>）</w:t>
            </w:r>
          </w:p>
        </w:tc>
      </w:tr>
    </w:tbl>
    <w:p w14:paraId="6C511242" w14:textId="77777777" w:rsidR="00EB1864" w:rsidRPr="00EB1864" w:rsidRDefault="00EB1864" w:rsidP="00EB1864">
      <w:pPr>
        <w:ind w:leftChars="850" w:left="2268" w:hangingChars="284" w:hanging="568"/>
      </w:pPr>
      <w:r w:rsidRPr="00EB1864">
        <w:rPr>
          <w:rFonts w:hint="eastAsia"/>
        </w:rPr>
        <w:t>※1…研修環境は、バッチサーバのStandby機、Web/APサーバの予備インスタンス、DBサーバのレプリカ機が存在しないため</w:t>
      </w:r>
      <w:r w:rsidRPr="00EB1864">
        <w:rPr>
          <w:rFonts w:hint="eastAsia"/>
          <w:szCs w:val="20"/>
        </w:rPr>
        <w:t>、作業対象外とする。</w:t>
      </w:r>
    </w:p>
    <w:p w14:paraId="7D36639C" w14:textId="77777777" w:rsidR="00EB1864" w:rsidRPr="00EB1864" w:rsidRDefault="00EB1864" w:rsidP="00EB1864">
      <w:pPr>
        <w:ind w:leftChars="850" w:left="1700"/>
      </w:pPr>
      <w:r w:rsidRPr="00EB1864">
        <w:rPr>
          <w:rFonts w:hint="eastAsia"/>
        </w:rPr>
        <w:t>※</w:t>
      </w:r>
      <w:r w:rsidRPr="00EB1864">
        <w:t>2</w:t>
      </w:r>
      <w:r w:rsidRPr="00EB1864">
        <w:rPr>
          <w:rFonts w:hint="eastAsia"/>
        </w:rPr>
        <w:t>…研修環境は、レプリカ機が存在しないため、</w:t>
      </w:r>
      <w:r w:rsidRPr="00EB1864">
        <w:rPr>
          <w:rFonts w:hint="eastAsia"/>
          <w:szCs w:val="20"/>
        </w:rPr>
        <w:t>AWSマネジメントコンソールにログインし、</w:t>
      </w:r>
      <w:r w:rsidRPr="00EB1864">
        <w:rPr>
          <w:rFonts w:hint="eastAsia"/>
        </w:rPr>
        <w:t>回復処理をしたう</w:t>
      </w:r>
    </w:p>
    <w:p w14:paraId="2A985EC5" w14:textId="77777777" w:rsidR="00EB1864" w:rsidRPr="00EB1864" w:rsidRDefault="00EB1864" w:rsidP="00EB1864">
      <w:pPr>
        <w:ind w:leftChars="850" w:left="1700" w:firstLineChars="250" w:firstLine="500"/>
      </w:pPr>
      <w:r w:rsidRPr="00EB1864">
        <w:rPr>
          <w:rFonts w:hint="eastAsia"/>
        </w:rPr>
        <w:t>えで停止したDBインスタンスを手動で起動する。</w:t>
      </w:r>
    </w:p>
    <w:p w14:paraId="3278723A" w14:textId="77777777" w:rsidR="00EB1864" w:rsidRPr="00EB1864" w:rsidRDefault="00EB1864" w:rsidP="00EB1864">
      <w:pPr>
        <w:ind w:leftChars="850" w:left="1700"/>
      </w:pPr>
      <w:r w:rsidRPr="00EB1864">
        <w:rPr>
          <w:rFonts w:hint="eastAsia"/>
        </w:rPr>
        <w:t>※</w:t>
      </w:r>
      <w:r w:rsidRPr="00EB1864">
        <w:t>3</w:t>
      </w:r>
      <w:r w:rsidRPr="00EB1864">
        <w:rPr>
          <w:rFonts w:hint="eastAsia"/>
        </w:rPr>
        <w:t>…研修環境は、自動的にノードを構築するが同期の対象がないため、新規構築の状態となる。</w:t>
      </w:r>
    </w:p>
    <w:p w14:paraId="51C2D98F" w14:textId="77777777" w:rsidR="00EB1864" w:rsidRPr="00EB1864" w:rsidRDefault="00EB1864" w:rsidP="00EB1864">
      <w:pPr>
        <w:ind w:leftChars="850" w:left="1700"/>
        <w:rPr>
          <w:szCs w:val="20"/>
        </w:rPr>
      </w:pPr>
      <w:r w:rsidRPr="00EB1864">
        <w:rPr>
          <w:rFonts w:hint="eastAsia"/>
        </w:rPr>
        <w:t>※</w:t>
      </w:r>
      <w:r w:rsidRPr="00EB1864">
        <w:t>4</w:t>
      </w:r>
      <w:r w:rsidRPr="00EB1864">
        <w:rPr>
          <w:rFonts w:hint="eastAsia"/>
        </w:rPr>
        <w:t>…研修環境は、レプリカ機が存在しないため</w:t>
      </w:r>
      <w:r w:rsidRPr="00EB1864">
        <w:rPr>
          <w:rFonts w:hint="eastAsia"/>
          <w:szCs w:val="20"/>
        </w:rPr>
        <w:t>、</w:t>
      </w:r>
      <w:r w:rsidRPr="00EB1864">
        <w:t>レプリカ障害</w:t>
      </w:r>
      <w:r w:rsidRPr="00EB1864">
        <w:rPr>
          <w:rFonts w:hint="eastAsia"/>
        </w:rPr>
        <w:t>は、作業対象外とする。</w:t>
      </w:r>
    </w:p>
    <w:p w14:paraId="3B212F85" w14:textId="77777777" w:rsidR="00093C17" w:rsidRDefault="00093C17">
      <w:pPr>
        <w:widowControl/>
        <w:jc w:val="left"/>
      </w:pPr>
      <w:r>
        <w:br w:type="page"/>
      </w:r>
    </w:p>
    <w:p w14:paraId="0328E2BA" w14:textId="77777777" w:rsidR="006B6854" w:rsidRPr="00F74AE5" w:rsidRDefault="00921E95" w:rsidP="003115D5">
      <w:pPr>
        <w:pStyle w:val="4"/>
        <w:numPr>
          <w:ilvl w:val="3"/>
          <w:numId w:val="109"/>
        </w:numPr>
        <w:tabs>
          <w:tab w:val="left" w:pos="2268"/>
        </w:tabs>
        <w:rPr>
          <w:color w:val="000000" w:themeColor="text1"/>
        </w:rPr>
      </w:pPr>
      <w:r>
        <w:rPr>
          <w:rFonts w:hint="eastAsia"/>
          <w:color w:val="000000" w:themeColor="text1"/>
        </w:rPr>
        <w:lastRenderedPageBreak/>
        <w:t>検知/対応時間</w:t>
      </w:r>
    </w:p>
    <w:p w14:paraId="528EB224" w14:textId="77777777" w:rsidR="002E62D5" w:rsidRDefault="002E62D5" w:rsidP="002E62D5">
      <w:pPr>
        <w:ind w:leftChars="850" w:left="1700"/>
      </w:pPr>
      <w:r>
        <w:rPr>
          <w:rFonts w:hint="eastAsia"/>
        </w:rPr>
        <w:t>営業・融資サポートシステムの障害検知および対応時間について記載する。</w:t>
      </w:r>
    </w:p>
    <w:p w14:paraId="4754EE3D" w14:textId="77777777" w:rsidR="00F67086" w:rsidRPr="002E62D5" w:rsidRDefault="00F67086" w:rsidP="00BE1947"/>
    <w:p w14:paraId="20447EDE" w14:textId="77777777" w:rsidR="002E62D5" w:rsidRPr="003E3F30" w:rsidRDefault="00300279">
      <w:pPr>
        <w:pStyle w:val="50"/>
      </w:pPr>
      <w:r>
        <w:rPr>
          <w:rFonts w:hint="eastAsia"/>
        </w:rPr>
        <w:t>検知時間</w:t>
      </w:r>
    </w:p>
    <w:p w14:paraId="7EC3C2EB" w14:textId="77777777" w:rsidR="00093C17" w:rsidRDefault="00093C17" w:rsidP="00093C17">
      <w:pPr>
        <w:ind w:left="721" w:firstLine="1122"/>
      </w:pPr>
      <w:r>
        <w:rPr>
          <w:rFonts w:hint="eastAsia"/>
        </w:rPr>
        <w:t>障害の検知時間について、以下表に記載する。</w:t>
      </w:r>
    </w:p>
    <w:tbl>
      <w:tblPr>
        <w:tblW w:w="9356"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26"/>
        <w:gridCol w:w="1985"/>
        <w:gridCol w:w="3118"/>
        <w:gridCol w:w="1560"/>
      </w:tblGrid>
      <w:tr w:rsidR="00093C17" w:rsidRPr="00E1623B" w14:paraId="0D0925C7" w14:textId="77777777" w:rsidTr="00DD0207">
        <w:trPr>
          <w:trHeight w:val="216"/>
        </w:trPr>
        <w:tc>
          <w:tcPr>
            <w:tcW w:w="567" w:type="dxa"/>
            <w:shd w:val="clear" w:color="auto" w:fill="D9E2F3" w:themeFill="accent1" w:themeFillTint="33"/>
          </w:tcPr>
          <w:p w14:paraId="37199B05" w14:textId="77777777" w:rsidR="00093C17" w:rsidRPr="00DE153E" w:rsidRDefault="00093C17" w:rsidP="00DD0207">
            <w:pPr>
              <w:jc w:val="center"/>
              <w:rPr>
                <w:rFonts w:cs="Meiryo UI"/>
                <w:szCs w:val="20"/>
              </w:rPr>
            </w:pPr>
            <w:r w:rsidRPr="00DE153E">
              <w:rPr>
                <w:rFonts w:cs="Meiryo UI" w:hint="eastAsia"/>
                <w:szCs w:val="20"/>
              </w:rPr>
              <w:t>No</w:t>
            </w:r>
          </w:p>
        </w:tc>
        <w:tc>
          <w:tcPr>
            <w:tcW w:w="2126" w:type="dxa"/>
            <w:shd w:val="clear" w:color="auto" w:fill="D9E2F3" w:themeFill="accent1" w:themeFillTint="33"/>
          </w:tcPr>
          <w:p w14:paraId="6C5CED26" w14:textId="77777777" w:rsidR="00093C17" w:rsidRPr="00DE153E" w:rsidRDefault="00093C17" w:rsidP="00DD0207">
            <w:pPr>
              <w:jc w:val="center"/>
              <w:rPr>
                <w:rFonts w:cs="Meiryo UI"/>
                <w:szCs w:val="20"/>
              </w:rPr>
            </w:pPr>
            <w:r w:rsidRPr="00DE153E">
              <w:rPr>
                <w:rFonts w:cs="Meiryo UI" w:hint="eastAsia"/>
                <w:szCs w:val="20"/>
              </w:rPr>
              <w:t>監視場所</w:t>
            </w:r>
          </w:p>
        </w:tc>
        <w:tc>
          <w:tcPr>
            <w:tcW w:w="1985" w:type="dxa"/>
            <w:shd w:val="clear" w:color="auto" w:fill="D9E2F3" w:themeFill="accent1" w:themeFillTint="33"/>
          </w:tcPr>
          <w:p w14:paraId="4402BEF2" w14:textId="77777777" w:rsidR="00093C17" w:rsidRPr="00DE153E" w:rsidRDefault="00093C17" w:rsidP="00DD0207">
            <w:pPr>
              <w:jc w:val="center"/>
              <w:rPr>
                <w:rFonts w:cs="Meiryo UI"/>
                <w:szCs w:val="20"/>
              </w:rPr>
            </w:pPr>
            <w:r w:rsidRPr="00DE153E">
              <w:rPr>
                <w:rFonts w:cs="Meiryo UI" w:hint="eastAsia"/>
                <w:szCs w:val="20"/>
              </w:rPr>
              <w:t>監視方法</w:t>
            </w:r>
          </w:p>
        </w:tc>
        <w:tc>
          <w:tcPr>
            <w:tcW w:w="3118" w:type="dxa"/>
            <w:shd w:val="clear" w:color="auto" w:fill="D9E2F3" w:themeFill="accent1" w:themeFillTint="33"/>
          </w:tcPr>
          <w:p w14:paraId="3864125F" w14:textId="77777777" w:rsidR="00093C17" w:rsidRPr="00DE153E" w:rsidRDefault="00093C17" w:rsidP="00DD0207">
            <w:pPr>
              <w:jc w:val="center"/>
              <w:rPr>
                <w:rFonts w:cs="Meiryo UI"/>
                <w:szCs w:val="20"/>
              </w:rPr>
            </w:pPr>
            <w:r w:rsidRPr="00DE153E">
              <w:rPr>
                <w:rFonts w:cs="Meiryo UI" w:hint="eastAsia"/>
                <w:szCs w:val="20"/>
              </w:rPr>
              <w:t>監視概要/通知手段</w:t>
            </w:r>
          </w:p>
        </w:tc>
        <w:tc>
          <w:tcPr>
            <w:tcW w:w="1560" w:type="dxa"/>
            <w:shd w:val="clear" w:color="auto" w:fill="D9E2F3" w:themeFill="accent1" w:themeFillTint="33"/>
          </w:tcPr>
          <w:p w14:paraId="722192C9" w14:textId="77777777" w:rsidR="00093C17" w:rsidRPr="00DE153E" w:rsidRDefault="00093C17" w:rsidP="00DD0207">
            <w:pPr>
              <w:jc w:val="center"/>
              <w:rPr>
                <w:rFonts w:cs="Meiryo UI"/>
                <w:szCs w:val="20"/>
              </w:rPr>
            </w:pPr>
            <w:r w:rsidRPr="00DE153E">
              <w:rPr>
                <w:rFonts w:cs="Meiryo UI" w:hint="eastAsia"/>
                <w:szCs w:val="20"/>
              </w:rPr>
              <w:t>検知時間</w:t>
            </w:r>
          </w:p>
        </w:tc>
      </w:tr>
      <w:tr w:rsidR="00093C17" w:rsidRPr="00B843CB" w14:paraId="73CD8DF2" w14:textId="77777777" w:rsidTr="00DD0207">
        <w:trPr>
          <w:cantSplit/>
          <w:trHeight w:val="293"/>
        </w:trPr>
        <w:tc>
          <w:tcPr>
            <w:tcW w:w="567" w:type="dxa"/>
            <w:shd w:val="clear" w:color="auto" w:fill="auto"/>
          </w:tcPr>
          <w:p w14:paraId="32FB0767" w14:textId="77777777" w:rsidR="00093C17" w:rsidRPr="00DE153E" w:rsidRDefault="00093C17" w:rsidP="00DD0207">
            <w:pPr>
              <w:spacing w:line="280" w:lineRule="exact"/>
              <w:jc w:val="center"/>
              <w:rPr>
                <w:rFonts w:cs="Meiryo UI"/>
                <w:szCs w:val="20"/>
              </w:rPr>
            </w:pPr>
            <w:r w:rsidRPr="00DE153E">
              <w:rPr>
                <w:rFonts w:cs="Meiryo UI"/>
                <w:szCs w:val="20"/>
              </w:rPr>
              <w:t>1</w:t>
            </w:r>
          </w:p>
        </w:tc>
        <w:tc>
          <w:tcPr>
            <w:tcW w:w="2126" w:type="dxa"/>
            <w:shd w:val="clear" w:color="auto" w:fill="auto"/>
          </w:tcPr>
          <w:p w14:paraId="6357D887" w14:textId="77777777" w:rsidR="00093C17" w:rsidRDefault="00093C17" w:rsidP="00DD0207">
            <w:pPr>
              <w:spacing w:line="280" w:lineRule="exact"/>
              <w:jc w:val="left"/>
              <w:rPr>
                <w:rFonts w:cs="Meiryo UI"/>
                <w:szCs w:val="20"/>
              </w:rPr>
            </w:pPr>
            <w:r>
              <w:rPr>
                <w:rFonts w:hint="eastAsia"/>
                <w:szCs w:val="20"/>
              </w:rPr>
              <w:t>横浜銀行事務センター</w:t>
            </w:r>
          </w:p>
          <w:p w14:paraId="3C1A9247" w14:textId="77777777" w:rsidR="00093C17" w:rsidRPr="00DE153E" w:rsidRDefault="00093C17" w:rsidP="00DD0207">
            <w:pPr>
              <w:spacing w:line="280" w:lineRule="exact"/>
              <w:jc w:val="left"/>
              <w:rPr>
                <w:rFonts w:cs="Meiryo UI"/>
                <w:szCs w:val="20"/>
              </w:rPr>
            </w:pPr>
          </w:p>
        </w:tc>
        <w:tc>
          <w:tcPr>
            <w:tcW w:w="1985" w:type="dxa"/>
            <w:shd w:val="clear" w:color="auto" w:fill="auto"/>
          </w:tcPr>
          <w:p w14:paraId="626A8276" w14:textId="77777777" w:rsidR="00093C17" w:rsidRPr="00DE153E" w:rsidRDefault="00093C17" w:rsidP="00DD0207">
            <w:pPr>
              <w:spacing w:line="280" w:lineRule="exact"/>
              <w:jc w:val="left"/>
              <w:rPr>
                <w:rFonts w:cs="Meiryo UI"/>
                <w:szCs w:val="20"/>
              </w:rPr>
            </w:pPr>
            <w:r>
              <w:rPr>
                <w:rFonts w:cs="Meiryo UI" w:hint="eastAsia"/>
                <w:szCs w:val="20"/>
              </w:rPr>
              <w:t>統合監視システム</w:t>
            </w:r>
          </w:p>
          <w:p w14:paraId="2B1BCC73" w14:textId="77777777" w:rsidR="00093C17" w:rsidRPr="00DE153E" w:rsidRDefault="00093C17" w:rsidP="00DD0207">
            <w:pPr>
              <w:spacing w:line="280" w:lineRule="exact"/>
              <w:jc w:val="left"/>
              <w:rPr>
                <w:rFonts w:cs="Meiryo UI"/>
                <w:szCs w:val="20"/>
              </w:rPr>
            </w:pPr>
            <w:r w:rsidRPr="00DE153E">
              <w:rPr>
                <w:rFonts w:cs="Meiryo UI"/>
                <w:szCs w:val="20"/>
              </w:rPr>
              <w:t>AWS Cloudwatch</w:t>
            </w:r>
          </w:p>
        </w:tc>
        <w:tc>
          <w:tcPr>
            <w:tcW w:w="3118" w:type="dxa"/>
            <w:shd w:val="clear" w:color="auto" w:fill="auto"/>
          </w:tcPr>
          <w:p w14:paraId="647F1A9D" w14:textId="77777777" w:rsidR="00093C17" w:rsidRDefault="00093C17" w:rsidP="00DD0207">
            <w:pPr>
              <w:spacing w:line="280" w:lineRule="exact"/>
              <w:jc w:val="left"/>
              <w:rPr>
                <w:rFonts w:cs="Meiryo UI"/>
                <w:szCs w:val="20"/>
              </w:rPr>
            </w:pPr>
            <w:r>
              <w:rPr>
                <w:rFonts w:cs="Meiryo UI" w:hint="eastAsia"/>
                <w:szCs w:val="20"/>
              </w:rPr>
              <w:t>＜</w:t>
            </w:r>
            <w:r w:rsidRPr="00DE153E">
              <w:rPr>
                <w:rFonts w:cs="Meiryo UI" w:hint="eastAsia"/>
                <w:szCs w:val="20"/>
              </w:rPr>
              <w:t>障害アラート</w:t>
            </w:r>
            <w:r>
              <w:rPr>
                <w:rFonts w:cs="Meiryo UI" w:hint="eastAsia"/>
                <w:szCs w:val="20"/>
              </w:rPr>
              <w:t>＞</w:t>
            </w:r>
          </w:p>
          <w:p w14:paraId="7B2CD3C5" w14:textId="77777777" w:rsidR="00093C17" w:rsidRDefault="00093C17" w:rsidP="00DD0207">
            <w:pPr>
              <w:spacing w:line="280" w:lineRule="exact"/>
              <w:ind w:leftChars="87" w:left="174"/>
              <w:jc w:val="left"/>
            </w:pPr>
            <w:r>
              <w:rPr>
                <w:rFonts w:cs="Meiryo UI" w:hint="eastAsia"/>
                <w:szCs w:val="20"/>
              </w:rPr>
              <w:t>統合監視システム</w:t>
            </w:r>
          </w:p>
          <w:p w14:paraId="01C52B80" w14:textId="77777777" w:rsidR="00093C17" w:rsidRPr="00C0210C" w:rsidRDefault="00093C17" w:rsidP="00DD0207">
            <w:pPr>
              <w:spacing w:line="280" w:lineRule="exact"/>
              <w:ind w:leftChars="87" w:left="174"/>
              <w:jc w:val="left"/>
              <w:rPr>
                <w:rFonts w:cs="Meiryo UI"/>
                <w:szCs w:val="20"/>
              </w:rPr>
            </w:pPr>
            <w:r>
              <w:rPr>
                <w:rFonts w:hint="eastAsia"/>
              </w:rPr>
              <w:t>AWS</w:t>
            </w:r>
            <w:r>
              <w:t xml:space="preserve"> Cloudwatch</w:t>
            </w:r>
          </w:p>
          <w:p w14:paraId="04227597" w14:textId="77777777" w:rsidR="00093C17" w:rsidRDefault="00093C17" w:rsidP="00DD0207">
            <w:pPr>
              <w:spacing w:line="280" w:lineRule="exact"/>
              <w:jc w:val="left"/>
              <w:rPr>
                <w:rFonts w:cs="Meiryo UI"/>
                <w:szCs w:val="20"/>
              </w:rPr>
            </w:pPr>
            <w:r>
              <w:rPr>
                <w:rFonts w:cs="Meiryo UI" w:hint="eastAsia"/>
                <w:szCs w:val="20"/>
              </w:rPr>
              <w:t>＜通知手段＞</w:t>
            </w:r>
          </w:p>
          <w:p w14:paraId="3905DC27" w14:textId="77777777" w:rsidR="00093C17" w:rsidRPr="00DE153E" w:rsidRDefault="00093C17" w:rsidP="00DD0207">
            <w:pPr>
              <w:spacing w:line="280" w:lineRule="exact"/>
              <w:ind w:leftChars="87" w:left="174"/>
              <w:jc w:val="left"/>
              <w:rPr>
                <w:rFonts w:cs="Meiryo UI"/>
                <w:szCs w:val="20"/>
              </w:rPr>
            </w:pPr>
            <w:r>
              <w:rPr>
                <w:rFonts w:cs="Meiryo UI" w:hint="eastAsia"/>
                <w:szCs w:val="20"/>
              </w:rPr>
              <w:t>統合監視システムのメッセージ監視、定点監視でオペレータにて確認</w:t>
            </w:r>
          </w:p>
        </w:tc>
        <w:tc>
          <w:tcPr>
            <w:tcW w:w="1560" w:type="dxa"/>
            <w:shd w:val="clear" w:color="auto" w:fill="auto"/>
          </w:tcPr>
          <w:p w14:paraId="30DB9AC7" w14:textId="77777777" w:rsidR="00093C17" w:rsidRPr="00DE153E" w:rsidRDefault="00093C17" w:rsidP="00DD0207">
            <w:pPr>
              <w:spacing w:line="280" w:lineRule="exact"/>
              <w:jc w:val="left"/>
              <w:rPr>
                <w:rFonts w:cs="Meiryo UI"/>
                <w:szCs w:val="20"/>
              </w:rPr>
            </w:pPr>
            <w:r w:rsidRPr="00DE153E">
              <w:rPr>
                <w:rFonts w:cs="Meiryo UI" w:hint="eastAsia"/>
                <w:szCs w:val="20"/>
              </w:rPr>
              <w:t>リアルタイム</w:t>
            </w:r>
          </w:p>
        </w:tc>
      </w:tr>
    </w:tbl>
    <w:p w14:paraId="2FCB6BF6" w14:textId="77777777" w:rsidR="006B6854" w:rsidRDefault="006B6854" w:rsidP="00BE1947"/>
    <w:p w14:paraId="29F97756" w14:textId="77777777" w:rsidR="0018688D" w:rsidRPr="003E3F30" w:rsidRDefault="00B71E16">
      <w:pPr>
        <w:pStyle w:val="50"/>
      </w:pPr>
      <w:r>
        <w:rPr>
          <w:rFonts w:hint="eastAsia"/>
        </w:rPr>
        <w:t>保守対応時間</w:t>
      </w:r>
    </w:p>
    <w:p w14:paraId="6263F635" w14:textId="77777777" w:rsidR="00DE67BA" w:rsidRDefault="00DE67BA" w:rsidP="00DE67BA">
      <w:pPr>
        <w:ind w:left="721" w:firstLine="1122"/>
      </w:pPr>
      <w:r>
        <w:rPr>
          <w:rFonts w:hint="eastAsia"/>
        </w:rPr>
        <w:t>保守対応時間としては</w:t>
      </w:r>
      <w:r w:rsidRPr="00695212">
        <w:t>24時間365日対応</w:t>
      </w:r>
      <w:r>
        <w:rPr>
          <w:rFonts w:hint="eastAsia"/>
        </w:rPr>
        <w:t>とする。ただし、</w:t>
      </w:r>
      <w:r w:rsidRPr="00695212">
        <w:t>平日日中帯（平日9:00～18:00）はISIDサー</w:t>
      </w:r>
    </w:p>
    <w:p w14:paraId="2FE93289" w14:textId="77777777" w:rsidR="00DE67BA" w:rsidRDefault="00DE67BA" w:rsidP="00DE67BA">
      <w:pPr>
        <w:ind w:left="721" w:firstLine="1122"/>
      </w:pPr>
      <w:r w:rsidRPr="00695212">
        <w:t>ビスデスクの</w:t>
      </w:r>
      <w:r w:rsidRPr="00C4161E">
        <w:rPr>
          <w:rFonts w:hint="eastAsia"/>
          <w:szCs w:val="20"/>
        </w:rPr>
        <w:t>窓口</w:t>
      </w:r>
      <w:r w:rsidRPr="00695212">
        <w:t>受付にて受付、対応を行</w:t>
      </w:r>
      <w:r>
        <w:rPr>
          <w:rFonts w:hint="eastAsia"/>
        </w:rPr>
        <w:t>い、</w:t>
      </w:r>
      <w:r w:rsidRPr="00695212">
        <w:t>時間外については時間外</w:t>
      </w:r>
      <w:r w:rsidRPr="00C4161E">
        <w:rPr>
          <w:rFonts w:hint="eastAsia"/>
          <w:szCs w:val="20"/>
        </w:rPr>
        <w:t>窓口</w:t>
      </w:r>
      <w:r w:rsidRPr="00695212">
        <w:t>受付にて対応</w:t>
      </w:r>
      <w:r>
        <w:rPr>
          <w:rFonts w:hint="eastAsia"/>
        </w:rPr>
        <w:t>を</w:t>
      </w:r>
      <w:r w:rsidRPr="00695212">
        <w:t>行う</w:t>
      </w:r>
      <w:r>
        <w:rPr>
          <w:rFonts w:hint="eastAsia"/>
        </w:rPr>
        <w:t>。なお、業務影</w:t>
      </w:r>
    </w:p>
    <w:p w14:paraId="20447F19" w14:textId="77777777" w:rsidR="00DE67BA" w:rsidRDefault="00DE67BA" w:rsidP="00DE67BA">
      <w:pPr>
        <w:ind w:left="721" w:firstLine="1122"/>
      </w:pPr>
      <w:r>
        <w:rPr>
          <w:rFonts w:hint="eastAsia"/>
        </w:rPr>
        <w:t>響が大きく即対応が必要な場合（オンラインサービス提供に影響が発生するなど）は数時間以内にISID拠点の</w:t>
      </w:r>
    </w:p>
    <w:p w14:paraId="7ECCA6F0" w14:textId="77777777" w:rsidR="00DE67BA" w:rsidRDefault="00DE67BA" w:rsidP="00DE67BA">
      <w:pPr>
        <w:ind w:left="721" w:firstLine="1122"/>
      </w:pPr>
      <w:r>
        <w:rPr>
          <w:rFonts w:hint="eastAsia"/>
        </w:rPr>
        <w:t>セキュリティルームへ直行し、復旧対応を行う。業務影響がないもしくは、小さい場合（オンラインサービス提供に影</w:t>
      </w:r>
    </w:p>
    <w:p w14:paraId="0C2D429F" w14:textId="77777777" w:rsidR="00DE67BA" w:rsidRPr="00695212" w:rsidRDefault="00DE67BA" w:rsidP="00DE67BA">
      <w:pPr>
        <w:ind w:left="721" w:firstLine="1122"/>
      </w:pPr>
      <w:r>
        <w:rPr>
          <w:rFonts w:hint="eastAsia"/>
        </w:rPr>
        <w:t>響が発生しないなど）は翌営業日</w:t>
      </w:r>
      <w:r w:rsidRPr="00695212">
        <w:t>（平日9:00～18:00）</w:t>
      </w:r>
      <w:r>
        <w:rPr>
          <w:rFonts w:hint="eastAsia"/>
        </w:rPr>
        <w:t>での対応とする。</w:t>
      </w:r>
    </w:p>
    <w:p w14:paraId="3F6183EF" w14:textId="77777777" w:rsidR="00DE67BA" w:rsidRPr="0003347D" w:rsidRDefault="00DE67BA" w:rsidP="00DE67BA"/>
    <w:p w14:paraId="1B0F4E2E" w14:textId="77777777" w:rsidR="00DE67BA" w:rsidRDefault="00DE67BA" w:rsidP="00DE67BA">
      <w:pPr>
        <w:ind w:left="721" w:firstLine="1122"/>
      </w:pPr>
      <w:r>
        <w:rPr>
          <w:rFonts w:hint="eastAsia"/>
        </w:rPr>
        <w:t>窓口受付の時間内、時間外の対応について以下表に記載する。</w:t>
      </w:r>
    </w:p>
    <w:tbl>
      <w:tblPr>
        <w:tblW w:w="9356" w:type="dxa"/>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410"/>
        <w:gridCol w:w="1134"/>
        <w:gridCol w:w="2410"/>
        <w:gridCol w:w="2268"/>
      </w:tblGrid>
      <w:tr w:rsidR="00DE67BA" w:rsidRPr="00E1623B" w14:paraId="06ACA5C9" w14:textId="77777777" w:rsidTr="00DD0207">
        <w:trPr>
          <w:trHeight w:val="58"/>
        </w:trPr>
        <w:tc>
          <w:tcPr>
            <w:tcW w:w="4678" w:type="dxa"/>
            <w:gridSpan w:val="3"/>
            <w:shd w:val="clear" w:color="auto" w:fill="D9E2F3" w:themeFill="accent1" w:themeFillTint="33"/>
          </w:tcPr>
          <w:p w14:paraId="3536F2D5" w14:textId="77777777" w:rsidR="00DE67BA" w:rsidRPr="00C457D7" w:rsidRDefault="00DE67BA" w:rsidP="00DD0207">
            <w:pPr>
              <w:jc w:val="center"/>
              <w:rPr>
                <w:rFonts w:cs="Meiryo UI"/>
                <w:szCs w:val="20"/>
              </w:rPr>
            </w:pPr>
            <w:r w:rsidRPr="00C457D7">
              <w:rPr>
                <w:rFonts w:cs="Meiryo UI" w:hint="eastAsia"/>
                <w:szCs w:val="20"/>
              </w:rPr>
              <w:t>業務への影響</w:t>
            </w:r>
          </w:p>
        </w:tc>
        <w:tc>
          <w:tcPr>
            <w:tcW w:w="4678" w:type="dxa"/>
            <w:gridSpan w:val="2"/>
            <w:shd w:val="clear" w:color="auto" w:fill="D9E2F3" w:themeFill="accent1" w:themeFillTint="33"/>
          </w:tcPr>
          <w:p w14:paraId="180EB118" w14:textId="77777777" w:rsidR="00DE67BA" w:rsidRPr="00C457D7" w:rsidRDefault="00DE67BA" w:rsidP="00DD0207">
            <w:pPr>
              <w:jc w:val="center"/>
              <w:rPr>
                <w:rFonts w:cs="Meiryo UI"/>
                <w:szCs w:val="20"/>
              </w:rPr>
            </w:pPr>
            <w:r w:rsidRPr="00C457D7">
              <w:rPr>
                <w:rFonts w:cs="Meiryo UI" w:hint="eastAsia"/>
                <w:szCs w:val="20"/>
              </w:rPr>
              <w:t>対応時間</w:t>
            </w:r>
          </w:p>
        </w:tc>
      </w:tr>
      <w:tr w:rsidR="00DE67BA" w14:paraId="43BEB814" w14:textId="77777777" w:rsidTr="00DD0207">
        <w:trPr>
          <w:trHeight w:val="58"/>
        </w:trPr>
        <w:tc>
          <w:tcPr>
            <w:tcW w:w="1134" w:type="dxa"/>
            <w:shd w:val="clear" w:color="auto" w:fill="D9E2F3" w:themeFill="accent1" w:themeFillTint="33"/>
          </w:tcPr>
          <w:p w14:paraId="2860CF1C" w14:textId="77777777" w:rsidR="00DE67BA" w:rsidRPr="00C457D7" w:rsidRDefault="00DE67BA" w:rsidP="00DD0207">
            <w:pPr>
              <w:jc w:val="center"/>
              <w:rPr>
                <w:rFonts w:cs="Meiryo UI"/>
                <w:szCs w:val="20"/>
              </w:rPr>
            </w:pPr>
            <w:r w:rsidRPr="005E658C">
              <w:rPr>
                <w:rFonts w:cs="Meiryo UI" w:hint="eastAsia"/>
                <w:szCs w:val="20"/>
              </w:rPr>
              <w:t>端末処理</w:t>
            </w:r>
          </w:p>
        </w:tc>
        <w:tc>
          <w:tcPr>
            <w:tcW w:w="2410" w:type="dxa"/>
            <w:shd w:val="clear" w:color="auto" w:fill="D9E2F3" w:themeFill="accent1" w:themeFillTint="33"/>
          </w:tcPr>
          <w:p w14:paraId="24F63CC4" w14:textId="77777777" w:rsidR="00DE67BA" w:rsidRPr="00C457D7" w:rsidRDefault="00DE67BA" w:rsidP="00DD0207">
            <w:pPr>
              <w:jc w:val="center"/>
              <w:rPr>
                <w:rFonts w:cs="Meiryo UI"/>
                <w:szCs w:val="20"/>
              </w:rPr>
            </w:pPr>
            <w:r>
              <w:rPr>
                <w:rFonts w:cs="Meiryo UI" w:hint="eastAsia"/>
                <w:szCs w:val="20"/>
              </w:rPr>
              <w:t>サービス</w:t>
            </w:r>
          </w:p>
        </w:tc>
        <w:tc>
          <w:tcPr>
            <w:tcW w:w="1134" w:type="dxa"/>
            <w:shd w:val="clear" w:color="auto" w:fill="D9E2F3" w:themeFill="accent1" w:themeFillTint="33"/>
          </w:tcPr>
          <w:p w14:paraId="1585EBA5" w14:textId="77777777" w:rsidR="00DE67BA" w:rsidRPr="00C457D7" w:rsidRDefault="00DE67BA" w:rsidP="00DD0207">
            <w:pPr>
              <w:jc w:val="center"/>
              <w:rPr>
                <w:rFonts w:cs="Meiryo UI"/>
                <w:szCs w:val="20"/>
              </w:rPr>
            </w:pPr>
            <w:r w:rsidRPr="00C457D7">
              <w:rPr>
                <w:rFonts w:cs="Meiryo UI" w:hint="eastAsia"/>
                <w:szCs w:val="20"/>
              </w:rPr>
              <w:t>その他</w:t>
            </w:r>
          </w:p>
        </w:tc>
        <w:tc>
          <w:tcPr>
            <w:tcW w:w="2410" w:type="dxa"/>
            <w:shd w:val="clear" w:color="auto" w:fill="D9E2F3" w:themeFill="accent1" w:themeFillTint="33"/>
          </w:tcPr>
          <w:p w14:paraId="4DADD482" w14:textId="77777777" w:rsidR="00DE67BA" w:rsidRPr="00C457D7" w:rsidRDefault="00DE67BA" w:rsidP="00DD0207">
            <w:pPr>
              <w:jc w:val="center"/>
              <w:rPr>
                <w:rFonts w:cs="Meiryo UI"/>
                <w:szCs w:val="20"/>
              </w:rPr>
            </w:pPr>
            <w:r w:rsidRPr="00C457D7">
              <w:rPr>
                <w:rFonts w:hint="eastAsia"/>
                <w:szCs w:val="20"/>
              </w:rPr>
              <w:t>問い合わせタイミング</w:t>
            </w:r>
          </w:p>
        </w:tc>
        <w:tc>
          <w:tcPr>
            <w:tcW w:w="2268" w:type="dxa"/>
            <w:shd w:val="clear" w:color="auto" w:fill="D9E2F3" w:themeFill="accent1" w:themeFillTint="33"/>
          </w:tcPr>
          <w:p w14:paraId="20BE6894" w14:textId="77777777" w:rsidR="00DE67BA" w:rsidRPr="00C457D7" w:rsidRDefault="00DE67BA" w:rsidP="00DD0207">
            <w:pPr>
              <w:jc w:val="center"/>
              <w:rPr>
                <w:rFonts w:cs="Meiryo UI"/>
                <w:szCs w:val="20"/>
              </w:rPr>
            </w:pPr>
            <w:r w:rsidRPr="00C457D7">
              <w:rPr>
                <w:rFonts w:cs="Meiryo UI" w:hint="eastAsia"/>
                <w:szCs w:val="20"/>
              </w:rPr>
              <w:t>対応</w:t>
            </w:r>
            <w:r>
              <w:rPr>
                <w:rFonts w:cs="Meiryo UI" w:hint="eastAsia"/>
                <w:szCs w:val="20"/>
              </w:rPr>
              <w:t>内容</w:t>
            </w:r>
          </w:p>
        </w:tc>
      </w:tr>
      <w:tr w:rsidR="00DE67BA" w:rsidRPr="00B92003" w14:paraId="34DDEE15" w14:textId="77777777" w:rsidTr="00DD0207">
        <w:trPr>
          <w:cantSplit/>
          <w:trHeight w:val="57"/>
        </w:trPr>
        <w:tc>
          <w:tcPr>
            <w:tcW w:w="1134" w:type="dxa"/>
            <w:vMerge w:val="restart"/>
            <w:shd w:val="clear" w:color="auto" w:fill="auto"/>
          </w:tcPr>
          <w:p w14:paraId="06A8A798" w14:textId="77777777" w:rsidR="00DE67BA" w:rsidRPr="00C457D7" w:rsidRDefault="00DE67BA" w:rsidP="00DD0207">
            <w:pPr>
              <w:spacing w:line="280" w:lineRule="exact"/>
              <w:jc w:val="left"/>
              <w:rPr>
                <w:rFonts w:cs="Meiryo UI"/>
                <w:szCs w:val="20"/>
              </w:rPr>
            </w:pPr>
            <w:r w:rsidRPr="00C457D7">
              <w:rPr>
                <w:rFonts w:cs="Meiryo UI" w:hint="eastAsia"/>
                <w:szCs w:val="20"/>
              </w:rPr>
              <w:t>影響なし</w:t>
            </w:r>
          </w:p>
        </w:tc>
        <w:tc>
          <w:tcPr>
            <w:tcW w:w="2410" w:type="dxa"/>
            <w:vMerge w:val="restart"/>
            <w:shd w:val="clear" w:color="auto" w:fill="auto"/>
          </w:tcPr>
          <w:p w14:paraId="0F321AE8" w14:textId="77777777" w:rsidR="00DE67BA" w:rsidRPr="00C457D7" w:rsidRDefault="00DE67BA" w:rsidP="00DD0207">
            <w:pPr>
              <w:spacing w:line="280" w:lineRule="exact"/>
              <w:jc w:val="left"/>
              <w:rPr>
                <w:rFonts w:cs="Meiryo UI"/>
                <w:szCs w:val="20"/>
              </w:rPr>
            </w:pPr>
            <w:r w:rsidRPr="00C457D7">
              <w:rPr>
                <w:rFonts w:cs="Meiryo UI" w:hint="eastAsia"/>
                <w:szCs w:val="20"/>
              </w:rPr>
              <w:t>オンラインサービス継続</w:t>
            </w:r>
          </w:p>
          <w:p w14:paraId="103F01F6" w14:textId="77777777" w:rsidR="00DE67BA" w:rsidRDefault="00DE67BA" w:rsidP="00DD0207">
            <w:pPr>
              <w:spacing w:line="280" w:lineRule="exact"/>
              <w:jc w:val="left"/>
              <w:rPr>
                <w:rFonts w:cs="Meiryo UI"/>
                <w:szCs w:val="20"/>
              </w:rPr>
            </w:pPr>
            <w:r w:rsidRPr="00C457D7">
              <w:rPr>
                <w:rFonts w:cs="Meiryo UI" w:hint="eastAsia"/>
                <w:szCs w:val="20"/>
              </w:rPr>
              <w:t>関連システムへの影響なし</w:t>
            </w:r>
          </w:p>
          <w:p w14:paraId="5C3AFF60" w14:textId="77777777" w:rsidR="00DE67BA" w:rsidRPr="00C457D7" w:rsidRDefault="00DE67BA" w:rsidP="00DD0207">
            <w:pPr>
              <w:spacing w:line="280" w:lineRule="exact"/>
              <w:jc w:val="left"/>
              <w:rPr>
                <w:rFonts w:cs="Meiryo UI"/>
                <w:szCs w:val="20"/>
              </w:rPr>
            </w:pPr>
            <w:r>
              <w:rPr>
                <w:rFonts w:hint="eastAsia"/>
              </w:rPr>
              <w:t>業務に影響がないバッチ処理の失敗</w:t>
            </w:r>
          </w:p>
        </w:tc>
        <w:tc>
          <w:tcPr>
            <w:tcW w:w="1134" w:type="dxa"/>
            <w:vMerge w:val="restart"/>
            <w:shd w:val="clear" w:color="auto" w:fill="auto"/>
          </w:tcPr>
          <w:p w14:paraId="5E63EAE0" w14:textId="77777777" w:rsidR="00DE67BA" w:rsidRPr="00C457D7" w:rsidRDefault="00DE67BA" w:rsidP="00DD0207">
            <w:pPr>
              <w:spacing w:line="280" w:lineRule="exact"/>
              <w:jc w:val="left"/>
              <w:rPr>
                <w:rFonts w:cs="Meiryo UI"/>
                <w:szCs w:val="20"/>
              </w:rPr>
            </w:pPr>
            <w:r w:rsidRPr="00C457D7">
              <w:rPr>
                <w:rFonts w:cs="Meiryo UI" w:hint="eastAsia"/>
                <w:szCs w:val="20"/>
              </w:rPr>
              <w:t>無影響と定義された既知の事象</w:t>
            </w:r>
          </w:p>
        </w:tc>
        <w:tc>
          <w:tcPr>
            <w:tcW w:w="2410" w:type="dxa"/>
            <w:shd w:val="clear" w:color="auto" w:fill="auto"/>
          </w:tcPr>
          <w:p w14:paraId="3A368DE2" w14:textId="77777777" w:rsidR="00DE67BA" w:rsidRPr="00C457D7" w:rsidRDefault="00DE67BA" w:rsidP="00DD0207">
            <w:pPr>
              <w:spacing w:line="300" w:lineRule="exact"/>
              <w:jc w:val="left"/>
              <w:rPr>
                <w:szCs w:val="20"/>
              </w:rPr>
            </w:pPr>
            <w:r w:rsidRPr="00C457D7">
              <w:rPr>
                <w:rFonts w:hint="eastAsia"/>
                <w:szCs w:val="20"/>
              </w:rPr>
              <w:t>窓口受付時間内</w:t>
            </w:r>
          </w:p>
          <w:p w14:paraId="59EDF044" w14:textId="77777777" w:rsidR="00DE67BA" w:rsidRPr="00C457D7" w:rsidRDefault="00DE67BA" w:rsidP="00DD0207">
            <w:pPr>
              <w:spacing w:line="280" w:lineRule="exact"/>
              <w:jc w:val="left"/>
              <w:rPr>
                <w:rFonts w:cs="Meiryo UI"/>
                <w:szCs w:val="20"/>
              </w:rPr>
            </w:pPr>
            <w:r w:rsidRPr="00C457D7">
              <w:rPr>
                <w:szCs w:val="20"/>
              </w:rPr>
              <w:t>（平日9:00～18:00）</w:t>
            </w:r>
          </w:p>
        </w:tc>
        <w:tc>
          <w:tcPr>
            <w:tcW w:w="2268" w:type="dxa"/>
            <w:shd w:val="clear" w:color="auto" w:fill="auto"/>
          </w:tcPr>
          <w:p w14:paraId="18274064" w14:textId="77777777" w:rsidR="00DE67BA" w:rsidRPr="00C457D7" w:rsidRDefault="00DE67BA" w:rsidP="00DD0207">
            <w:pPr>
              <w:spacing w:line="280" w:lineRule="exact"/>
              <w:jc w:val="left"/>
              <w:rPr>
                <w:rFonts w:cs="Meiryo UI"/>
                <w:szCs w:val="20"/>
              </w:rPr>
            </w:pPr>
            <w:r w:rsidRPr="00C457D7">
              <w:rPr>
                <w:rFonts w:cs="Meiryo UI" w:hint="eastAsia"/>
                <w:szCs w:val="20"/>
              </w:rPr>
              <w:t>窓口受付にて問い合わせを受付し、順次対応する。</w:t>
            </w:r>
          </w:p>
        </w:tc>
      </w:tr>
      <w:tr w:rsidR="00DE67BA" w:rsidRPr="00B92003" w14:paraId="577F8FCF" w14:textId="77777777" w:rsidTr="00DD0207">
        <w:trPr>
          <w:cantSplit/>
          <w:trHeight w:val="57"/>
        </w:trPr>
        <w:tc>
          <w:tcPr>
            <w:tcW w:w="1134" w:type="dxa"/>
            <w:vMerge/>
            <w:shd w:val="clear" w:color="auto" w:fill="auto"/>
          </w:tcPr>
          <w:p w14:paraId="4103667C" w14:textId="77777777" w:rsidR="00DE67BA" w:rsidRPr="00C457D7" w:rsidRDefault="00DE67BA" w:rsidP="00DD0207">
            <w:pPr>
              <w:spacing w:line="280" w:lineRule="exact"/>
              <w:jc w:val="left"/>
              <w:rPr>
                <w:rFonts w:cs="Meiryo UI"/>
                <w:szCs w:val="20"/>
              </w:rPr>
            </w:pPr>
          </w:p>
        </w:tc>
        <w:tc>
          <w:tcPr>
            <w:tcW w:w="2410" w:type="dxa"/>
            <w:vMerge/>
            <w:shd w:val="clear" w:color="auto" w:fill="auto"/>
          </w:tcPr>
          <w:p w14:paraId="3A7F6822" w14:textId="77777777" w:rsidR="00DE67BA" w:rsidRPr="00C457D7" w:rsidRDefault="00DE67BA" w:rsidP="00DD0207">
            <w:pPr>
              <w:spacing w:line="280" w:lineRule="exact"/>
              <w:jc w:val="left"/>
              <w:rPr>
                <w:rFonts w:cs="Meiryo UI"/>
                <w:szCs w:val="20"/>
              </w:rPr>
            </w:pPr>
          </w:p>
        </w:tc>
        <w:tc>
          <w:tcPr>
            <w:tcW w:w="1134" w:type="dxa"/>
            <w:vMerge/>
            <w:shd w:val="clear" w:color="auto" w:fill="auto"/>
          </w:tcPr>
          <w:p w14:paraId="44CAA5F6" w14:textId="77777777" w:rsidR="00DE67BA" w:rsidRPr="00C457D7" w:rsidRDefault="00DE67BA" w:rsidP="00DD0207">
            <w:pPr>
              <w:spacing w:line="280" w:lineRule="exact"/>
              <w:jc w:val="left"/>
              <w:rPr>
                <w:rFonts w:cs="Meiryo UI"/>
                <w:szCs w:val="20"/>
              </w:rPr>
            </w:pPr>
          </w:p>
        </w:tc>
        <w:tc>
          <w:tcPr>
            <w:tcW w:w="2410" w:type="dxa"/>
            <w:shd w:val="clear" w:color="auto" w:fill="auto"/>
          </w:tcPr>
          <w:p w14:paraId="2D4D9E64" w14:textId="77777777" w:rsidR="00DE67BA" w:rsidRPr="00C457D7" w:rsidRDefault="00DE67BA" w:rsidP="00DD0207">
            <w:pPr>
              <w:spacing w:line="280" w:lineRule="exact"/>
              <w:jc w:val="left"/>
              <w:rPr>
                <w:rFonts w:cs="Meiryo UI"/>
                <w:szCs w:val="20"/>
              </w:rPr>
            </w:pPr>
            <w:r w:rsidRPr="00C457D7">
              <w:rPr>
                <w:rFonts w:hint="eastAsia"/>
                <w:szCs w:val="20"/>
              </w:rPr>
              <w:t>窓口受付時間外</w:t>
            </w:r>
          </w:p>
        </w:tc>
        <w:tc>
          <w:tcPr>
            <w:tcW w:w="2268" w:type="dxa"/>
            <w:shd w:val="clear" w:color="auto" w:fill="auto"/>
          </w:tcPr>
          <w:p w14:paraId="15C23BDF" w14:textId="77777777" w:rsidR="00DE67BA" w:rsidRPr="00C457D7" w:rsidRDefault="00DE67BA" w:rsidP="00DD0207">
            <w:pPr>
              <w:spacing w:line="280" w:lineRule="exact"/>
              <w:jc w:val="left"/>
              <w:rPr>
                <w:rFonts w:cs="Meiryo UI"/>
                <w:szCs w:val="20"/>
              </w:rPr>
            </w:pPr>
            <w:r w:rsidRPr="00C457D7">
              <w:rPr>
                <w:rFonts w:cs="Meiryo UI" w:hint="eastAsia"/>
                <w:szCs w:val="20"/>
              </w:rPr>
              <w:t>翌営業日に対応</w:t>
            </w:r>
          </w:p>
        </w:tc>
      </w:tr>
      <w:tr w:rsidR="00DE67BA" w:rsidRPr="00B92003" w14:paraId="6FB1C14B" w14:textId="77777777" w:rsidTr="00DD0207">
        <w:trPr>
          <w:cantSplit/>
          <w:trHeight w:val="57"/>
        </w:trPr>
        <w:tc>
          <w:tcPr>
            <w:tcW w:w="1134" w:type="dxa"/>
            <w:vMerge w:val="restart"/>
            <w:shd w:val="clear" w:color="auto" w:fill="auto"/>
          </w:tcPr>
          <w:p w14:paraId="53BCE212" w14:textId="77777777" w:rsidR="00DE67BA" w:rsidRPr="00C457D7" w:rsidRDefault="00DE67BA" w:rsidP="00DD0207">
            <w:pPr>
              <w:spacing w:line="280" w:lineRule="exact"/>
              <w:jc w:val="left"/>
              <w:rPr>
                <w:rFonts w:cs="Meiryo UI"/>
                <w:szCs w:val="20"/>
              </w:rPr>
            </w:pPr>
            <w:r w:rsidRPr="00C457D7">
              <w:rPr>
                <w:rFonts w:cs="Meiryo UI" w:hint="eastAsia"/>
                <w:szCs w:val="20"/>
              </w:rPr>
              <w:t>影響なし</w:t>
            </w:r>
          </w:p>
        </w:tc>
        <w:tc>
          <w:tcPr>
            <w:tcW w:w="2410" w:type="dxa"/>
            <w:vMerge w:val="restart"/>
            <w:shd w:val="clear" w:color="auto" w:fill="auto"/>
          </w:tcPr>
          <w:p w14:paraId="1039BFA2" w14:textId="77777777" w:rsidR="00DE67BA" w:rsidRPr="00C457D7" w:rsidRDefault="00DE67BA" w:rsidP="00DD0207">
            <w:pPr>
              <w:spacing w:line="280" w:lineRule="exact"/>
              <w:jc w:val="left"/>
              <w:rPr>
                <w:rFonts w:cs="Meiryo UI"/>
                <w:szCs w:val="20"/>
              </w:rPr>
            </w:pPr>
            <w:r w:rsidRPr="00C457D7">
              <w:rPr>
                <w:rFonts w:cs="Meiryo UI" w:hint="eastAsia"/>
                <w:szCs w:val="20"/>
              </w:rPr>
              <w:t>オンラインサービス影響あり</w:t>
            </w:r>
          </w:p>
          <w:p w14:paraId="12795D55" w14:textId="77777777" w:rsidR="00DE67BA" w:rsidRDefault="00DE67BA" w:rsidP="00DD0207">
            <w:pPr>
              <w:spacing w:line="280" w:lineRule="exact"/>
              <w:jc w:val="left"/>
              <w:rPr>
                <w:rFonts w:cs="Meiryo UI"/>
                <w:szCs w:val="20"/>
              </w:rPr>
            </w:pPr>
            <w:r w:rsidRPr="00C457D7">
              <w:rPr>
                <w:rFonts w:cs="Meiryo UI" w:hint="eastAsia"/>
                <w:szCs w:val="20"/>
              </w:rPr>
              <w:t>関連システムへの影響あり</w:t>
            </w:r>
          </w:p>
          <w:p w14:paraId="54FE3130" w14:textId="77777777" w:rsidR="00DE67BA" w:rsidRPr="00C457D7" w:rsidRDefault="00DE67BA" w:rsidP="00DD0207">
            <w:pPr>
              <w:spacing w:line="280" w:lineRule="exact"/>
              <w:jc w:val="left"/>
              <w:rPr>
                <w:rFonts w:cs="Meiryo UI"/>
                <w:szCs w:val="20"/>
              </w:rPr>
            </w:pPr>
            <w:r>
              <w:rPr>
                <w:rFonts w:hint="eastAsia"/>
              </w:rPr>
              <w:t>業務に影響がないバッチ処理の失敗</w:t>
            </w:r>
          </w:p>
          <w:p w14:paraId="36B1D7D4" w14:textId="77777777" w:rsidR="00DE67BA" w:rsidRPr="00C457D7" w:rsidRDefault="00DE67BA" w:rsidP="00DD0207">
            <w:pPr>
              <w:spacing w:line="280" w:lineRule="exact"/>
              <w:jc w:val="left"/>
              <w:rPr>
                <w:rFonts w:cs="Meiryo UI"/>
                <w:szCs w:val="20"/>
              </w:rPr>
            </w:pPr>
            <w:r w:rsidRPr="00C457D7">
              <w:rPr>
                <w:rFonts w:cs="Meiryo UI" w:hint="eastAsia"/>
                <w:szCs w:val="20"/>
              </w:rPr>
              <w:t>上記のいずれかの場合</w:t>
            </w:r>
          </w:p>
        </w:tc>
        <w:tc>
          <w:tcPr>
            <w:tcW w:w="1134" w:type="dxa"/>
            <w:vMerge w:val="restart"/>
            <w:shd w:val="clear" w:color="auto" w:fill="auto"/>
          </w:tcPr>
          <w:p w14:paraId="5FB1AE3D" w14:textId="77777777" w:rsidR="00DE67BA" w:rsidRPr="00C457D7" w:rsidRDefault="00DE67BA" w:rsidP="00DD0207">
            <w:pPr>
              <w:spacing w:line="280" w:lineRule="exact"/>
              <w:jc w:val="left"/>
              <w:rPr>
                <w:rFonts w:cs="Meiryo UI"/>
                <w:szCs w:val="20"/>
              </w:rPr>
            </w:pPr>
            <w:r>
              <w:rPr>
                <w:rFonts w:cs="Meiryo UI" w:hint="eastAsia"/>
                <w:szCs w:val="20"/>
              </w:rPr>
              <w:t>一部障害が発生しているが、端末処理に影響がない事象</w:t>
            </w:r>
          </w:p>
        </w:tc>
        <w:tc>
          <w:tcPr>
            <w:tcW w:w="2410" w:type="dxa"/>
            <w:shd w:val="clear" w:color="auto" w:fill="auto"/>
          </w:tcPr>
          <w:p w14:paraId="3E764C47" w14:textId="77777777" w:rsidR="00DE67BA" w:rsidRPr="00C457D7" w:rsidRDefault="00DE67BA" w:rsidP="00DD0207">
            <w:pPr>
              <w:spacing w:line="300" w:lineRule="exact"/>
              <w:jc w:val="left"/>
              <w:rPr>
                <w:szCs w:val="20"/>
              </w:rPr>
            </w:pPr>
            <w:r w:rsidRPr="00C457D7">
              <w:rPr>
                <w:rFonts w:hint="eastAsia"/>
                <w:szCs w:val="20"/>
              </w:rPr>
              <w:t>窓口受付時間内</w:t>
            </w:r>
          </w:p>
          <w:p w14:paraId="5B590BC5" w14:textId="77777777" w:rsidR="00DE67BA" w:rsidRPr="00C457D7" w:rsidRDefault="00DE67BA" w:rsidP="00DD0207">
            <w:pPr>
              <w:spacing w:line="280" w:lineRule="exact"/>
              <w:jc w:val="left"/>
              <w:rPr>
                <w:rFonts w:cs="Meiryo UI"/>
                <w:szCs w:val="20"/>
              </w:rPr>
            </w:pPr>
            <w:r w:rsidRPr="00C457D7">
              <w:rPr>
                <w:szCs w:val="20"/>
              </w:rPr>
              <w:t>（平日9:00～18:00）</w:t>
            </w:r>
          </w:p>
        </w:tc>
        <w:tc>
          <w:tcPr>
            <w:tcW w:w="2268" w:type="dxa"/>
            <w:shd w:val="clear" w:color="auto" w:fill="auto"/>
          </w:tcPr>
          <w:p w14:paraId="02256574" w14:textId="77777777" w:rsidR="00DE67BA" w:rsidRPr="00C457D7" w:rsidRDefault="00DE67BA" w:rsidP="00DD0207">
            <w:pPr>
              <w:spacing w:line="280" w:lineRule="exact"/>
              <w:jc w:val="left"/>
              <w:rPr>
                <w:rFonts w:cs="Meiryo UI"/>
                <w:szCs w:val="20"/>
              </w:rPr>
            </w:pPr>
            <w:r w:rsidRPr="00C457D7">
              <w:rPr>
                <w:rFonts w:cs="Meiryo UI" w:hint="eastAsia"/>
                <w:szCs w:val="20"/>
              </w:rPr>
              <w:t>窓口受付にて問い合わせを受付し、順次対応する。</w:t>
            </w:r>
          </w:p>
        </w:tc>
      </w:tr>
      <w:tr w:rsidR="00DE67BA" w:rsidRPr="003F0F96" w14:paraId="6DC6C8FD" w14:textId="77777777" w:rsidTr="00DD0207">
        <w:trPr>
          <w:cantSplit/>
          <w:trHeight w:val="57"/>
        </w:trPr>
        <w:tc>
          <w:tcPr>
            <w:tcW w:w="1134" w:type="dxa"/>
            <w:vMerge/>
            <w:shd w:val="clear" w:color="auto" w:fill="auto"/>
          </w:tcPr>
          <w:p w14:paraId="11515642" w14:textId="77777777" w:rsidR="00DE67BA" w:rsidRPr="00C457D7" w:rsidRDefault="00DE67BA" w:rsidP="00DD0207">
            <w:pPr>
              <w:spacing w:line="280" w:lineRule="exact"/>
              <w:jc w:val="left"/>
              <w:rPr>
                <w:rFonts w:cs="Meiryo UI"/>
                <w:szCs w:val="20"/>
              </w:rPr>
            </w:pPr>
          </w:p>
        </w:tc>
        <w:tc>
          <w:tcPr>
            <w:tcW w:w="2410" w:type="dxa"/>
            <w:vMerge/>
            <w:shd w:val="clear" w:color="auto" w:fill="auto"/>
          </w:tcPr>
          <w:p w14:paraId="7866DDB1" w14:textId="77777777" w:rsidR="00DE67BA" w:rsidRPr="00C457D7" w:rsidRDefault="00DE67BA" w:rsidP="00DD0207">
            <w:pPr>
              <w:spacing w:line="280" w:lineRule="exact"/>
              <w:jc w:val="left"/>
              <w:rPr>
                <w:rFonts w:cs="Meiryo UI"/>
                <w:szCs w:val="20"/>
              </w:rPr>
            </w:pPr>
          </w:p>
        </w:tc>
        <w:tc>
          <w:tcPr>
            <w:tcW w:w="1134" w:type="dxa"/>
            <w:vMerge/>
            <w:shd w:val="clear" w:color="auto" w:fill="auto"/>
          </w:tcPr>
          <w:p w14:paraId="1D53C697" w14:textId="77777777" w:rsidR="00DE67BA" w:rsidRPr="00C457D7" w:rsidRDefault="00DE67BA" w:rsidP="00DD0207">
            <w:pPr>
              <w:spacing w:line="280" w:lineRule="exact"/>
              <w:jc w:val="left"/>
              <w:rPr>
                <w:rFonts w:cs="Meiryo UI"/>
                <w:szCs w:val="20"/>
              </w:rPr>
            </w:pPr>
          </w:p>
        </w:tc>
        <w:tc>
          <w:tcPr>
            <w:tcW w:w="2410" w:type="dxa"/>
            <w:shd w:val="clear" w:color="auto" w:fill="auto"/>
          </w:tcPr>
          <w:p w14:paraId="31F648ED" w14:textId="77777777" w:rsidR="00DE67BA" w:rsidRPr="00C457D7" w:rsidRDefault="00DE67BA" w:rsidP="00DD0207">
            <w:pPr>
              <w:spacing w:line="280" w:lineRule="exact"/>
              <w:jc w:val="left"/>
              <w:rPr>
                <w:rFonts w:cs="Meiryo UI"/>
                <w:szCs w:val="20"/>
              </w:rPr>
            </w:pPr>
            <w:r w:rsidRPr="00C457D7">
              <w:rPr>
                <w:rFonts w:hint="eastAsia"/>
                <w:szCs w:val="20"/>
              </w:rPr>
              <w:t>窓口受付時間外</w:t>
            </w:r>
          </w:p>
        </w:tc>
        <w:tc>
          <w:tcPr>
            <w:tcW w:w="2268" w:type="dxa"/>
            <w:shd w:val="clear" w:color="auto" w:fill="auto"/>
          </w:tcPr>
          <w:p w14:paraId="50587D2B" w14:textId="77777777" w:rsidR="00DE67BA" w:rsidRPr="00C457D7" w:rsidRDefault="00DE67BA" w:rsidP="00DD0207">
            <w:pPr>
              <w:spacing w:line="280" w:lineRule="exact"/>
              <w:jc w:val="left"/>
              <w:rPr>
                <w:rFonts w:cs="Meiryo UI"/>
                <w:szCs w:val="20"/>
              </w:rPr>
            </w:pPr>
            <w:r w:rsidRPr="00C457D7">
              <w:rPr>
                <w:rFonts w:cs="Meiryo UI" w:hint="eastAsia"/>
                <w:szCs w:val="20"/>
              </w:rPr>
              <w:t>翌営業日に対応</w:t>
            </w:r>
          </w:p>
        </w:tc>
      </w:tr>
      <w:tr w:rsidR="00DE67BA" w:rsidRPr="00B92003" w14:paraId="7A823A55" w14:textId="77777777" w:rsidTr="00DD0207">
        <w:trPr>
          <w:cantSplit/>
          <w:trHeight w:val="57"/>
        </w:trPr>
        <w:tc>
          <w:tcPr>
            <w:tcW w:w="1134" w:type="dxa"/>
            <w:vMerge w:val="restart"/>
            <w:shd w:val="clear" w:color="auto" w:fill="auto"/>
          </w:tcPr>
          <w:p w14:paraId="7E19811A" w14:textId="77777777" w:rsidR="00DE67BA" w:rsidRPr="00C457D7" w:rsidRDefault="00DE67BA" w:rsidP="00DD0207">
            <w:pPr>
              <w:spacing w:line="280" w:lineRule="exact"/>
              <w:jc w:val="left"/>
              <w:rPr>
                <w:rFonts w:cs="Meiryo UI"/>
                <w:szCs w:val="20"/>
              </w:rPr>
            </w:pPr>
            <w:r w:rsidRPr="00C457D7">
              <w:rPr>
                <w:rFonts w:cs="Meiryo UI" w:hint="eastAsia"/>
                <w:szCs w:val="20"/>
              </w:rPr>
              <w:t>影響あり</w:t>
            </w:r>
          </w:p>
          <w:p w14:paraId="337AB191" w14:textId="77777777" w:rsidR="00DE67BA" w:rsidRPr="00C457D7" w:rsidRDefault="00DE67BA" w:rsidP="00DD0207">
            <w:pPr>
              <w:spacing w:line="280" w:lineRule="exact"/>
              <w:jc w:val="left"/>
              <w:rPr>
                <w:rFonts w:cs="Meiryo UI"/>
                <w:szCs w:val="20"/>
              </w:rPr>
            </w:pPr>
            <w:r w:rsidRPr="00C457D7">
              <w:rPr>
                <w:rFonts w:cs="Meiryo UI" w:hint="eastAsia"/>
                <w:szCs w:val="20"/>
              </w:rPr>
              <w:t>(オンラインサービス提供不可)</w:t>
            </w:r>
          </w:p>
        </w:tc>
        <w:tc>
          <w:tcPr>
            <w:tcW w:w="2410" w:type="dxa"/>
            <w:vMerge w:val="restart"/>
            <w:shd w:val="clear" w:color="auto" w:fill="auto"/>
          </w:tcPr>
          <w:p w14:paraId="04FAC98B" w14:textId="77777777" w:rsidR="00DE67BA" w:rsidRPr="00C457D7" w:rsidRDefault="00DE67BA" w:rsidP="00DD0207">
            <w:pPr>
              <w:spacing w:line="280" w:lineRule="exact"/>
              <w:jc w:val="left"/>
              <w:rPr>
                <w:rFonts w:cs="Meiryo UI"/>
                <w:szCs w:val="20"/>
              </w:rPr>
            </w:pPr>
            <w:r w:rsidRPr="00C457D7">
              <w:rPr>
                <w:rFonts w:cs="Meiryo UI" w:hint="eastAsia"/>
                <w:szCs w:val="20"/>
              </w:rPr>
              <w:t>オンラインサービス影響あり</w:t>
            </w:r>
          </w:p>
          <w:p w14:paraId="24128003" w14:textId="77777777" w:rsidR="00DE67BA" w:rsidRDefault="00DE67BA" w:rsidP="00DD0207">
            <w:pPr>
              <w:spacing w:line="280" w:lineRule="exact"/>
              <w:jc w:val="left"/>
              <w:rPr>
                <w:rFonts w:cs="Meiryo UI"/>
                <w:szCs w:val="20"/>
              </w:rPr>
            </w:pPr>
            <w:r w:rsidRPr="00C457D7">
              <w:rPr>
                <w:rFonts w:cs="Meiryo UI" w:hint="eastAsia"/>
                <w:szCs w:val="20"/>
              </w:rPr>
              <w:t>関連システムへの影響あり</w:t>
            </w:r>
          </w:p>
          <w:p w14:paraId="74C5B480" w14:textId="77777777" w:rsidR="00DE67BA" w:rsidRPr="00C457D7" w:rsidRDefault="00DE67BA" w:rsidP="00DD0207">
            <w:pPr>
              <w:spacing w:line="280" w:lineRule="exact"/>
              <w:jc w:val="left"/>
              <w:rPr>
                <w:rFonts w:cs="Meiryo UI"/>
                <w:szCs w:val="20"/>
              </w:rPr>
            </w:pPr>
            <w:r>
              <w:rPr>
                <w:rFonts w:hint="eastAsia"/>
              </w:rPr>
              <w:t>業務に影響があるバッチ処理の失敗</w:t>
            </w:r>
          </w:p>
          <w:p w14:paraId="5FAA824B" w14:textId="77777777" w:rsidR="00DE67BA" w:rsidRPr="00C457D7" w:rsidRDefault="00DE67BA" w:rsidP="00DD0207">
            <w:pPr>
              <w:spacing w:line="280" w:lineRule="exact"/>
              <w:jc w:val="left"/>
              <w:rPr>
                <w:rFonts w:cs="Meiryo UI"/>
                <w:szCs w:val="20"/>
              </w:rPr>
            </w:pPr>
            <w:r w:rsidRPr="00C457D7">
              <w:rPr>
                <w:rFonts w:cs="Meiryo UI" w:hint="eastAsia"/>
                <w:szCs w:val="20"/>
              </w:rPr>
              <w:t>上記の影響の有無に限らず</w:t>
            </w:r>
          </w:p>
          <w:p w14:paraId="2B555163" w14:textId="77777777" w:rsidR="00DE67BA" w:rsidRPr="00C457D7" w:rsidRDefault="00DE67BA" w:rsidP="00DD0207">
            <w:pPr>
              <w:spacing w:line="280" w:lineRule="exact"/>
              <w:jc w:val="left"/>
              <w:rPr>
                <w:rFonts w:cs="Meiryo UI"/>
                <w:szCs w:val="20"/>
              </w:rPr>
            </w:pPr>
            <w:r>
              <w:rPr>
                <w:rFonts w:cs="Meiryo UI" w:hint="eastAsia"/>
                <w:szCs w:val="20"/>
              </w:rPr>
              <w:t>端末処理に</w:t>
            </w:r>
            <w:r w:rsidRPr="00C457D7">
              <w:rPr>
                <w:rFonts w:cs="Meiryo UI" w:hint="eastAsia"/>
                <w:szCs w:val="20"/>
              </w:rPr>
              <w:t>影響ある場合</w:t>
            </w:r>
          </w:p>
        </w:tc>
        <w:tc>
          <w:tcPr>
            <w:tcW w:w="1134" w:type="dxa"/>
            <w:vMerge w:val="restart"/>
            <w:shd w:val="clear" w:color="auto" w:fill="auto"/>
          </w:tcPr>
          <w:p w14:paraId="03200A27" w14:textId="77777777" w:rsidR="00DE67BA" w:rsidRPr="00C457D7" w:rsidRDefault="00DE67BA" w:rsidP="00DD0207">
            <w:pPr>
              <w:spacing w:line="280" w:lineRule="exact"/>
              <w:jc w:val="left"/>
              <w:rPr>
                <w:rFonts w:cs="Meiryo UI"/>
                <w:szCs w:val="20"/>
              </w:rPr>
            </w:pPr>
            <w:r>
              <w:rPr>
                <w:rFonts w:cs="Meiryo UI" w:hint="eastAsia"/>
                <w:szCs w:val="20"/>
              </w:rPr>
              <w:t>オンラインサービスの提供が不可となり、端末処理に影響がある事象</w:t>
            </w:r>
          </w:p>
        </w:tc>
        <w:tc>
          <w:tcPr>
            <w:tcW w:w="2410" w:type="dxa"/>
            <w:shd w:val="clear" w:color="auto" w:fill="auto"/>
          </w:tcPr>
          <w:p w14:paraId="7F321CB5" w14:textId="77777777" w:rsidR="00DE67BA" w:rsidRPr="00C457D7" w:rsidRDefault="00DE67BA" w:rsidP="00DD0207">
            <w:pPr>
              <w:spacing w:line="300" w:lineRule="exact"/>
              <w:jc w:val="left"/>
              <w:rPr>
                <w:szCs w:val="20"/>
              </w:rPr>
            </w:pPr>
            <w:r w:rsidRPr="00C457D7">
              <w:rPr>
                <w:rFonts w:hint="eastAsia"/>
                <w:szCs w:val="20"/>
              </w:rPr>
              <w:t>窓口受付時間内</w:t>
            </w:r>
          </w:p>
          <w:p w14:paraId="408441D8" w14:textId="77777777" w:rsidR="00DE67BA" w:rsidRPr="00C457D7" w:rsidRDefault="00DE67BA" w:rsidP="00DD0207">
            <w:pPr>
              <w:spacing w:line="280" w:lineRule="exact"/>
              <w:jc w:val="left"/>
              <w:rPr>
                <w:rFonts w:cs="Meiryo UI"/>
                <w:szCs w:val="20"/>
              </w:rPr>
            </w:pPr>
            <w:r w:rsidRPr="00C457D7">
              <w:rPr>
                <w:szCs w:val="20"/>
              </w:rPr>
              <w:t>（平日9:00～18:00）</w:t>
            </w:r>
          </w:p>
        </w:tc>
        <w:tc>
          <w:tcPr>
            <w:tcW w:w="2268" w:type="dxa"/>
            <w:shd w:val="clear" w:color="auto" w:fill="auto"/>
          </w:tcPr>
          <w:p w14:paraId="2CDED037" w14:textId="77777777" w:rsidR="00DE67BA" w:rsidRPr="00C457D7" w:rsidRDefault="00DE67BA" w:rsidP="00DD0207">
            <w:pPr>
              <w:spacing w:line="280" w:lineRule="exact"/>
              <w:jc w:val="left"/>
              <w:rPr>
                <w:rFonts w:cs="Meiryo UI"/>
                <w:szCs w:val="20"/>
              </w:rPr>
            </w:pPr>
            <w:r w:rsidRPr="00C457D7">
              <w:rPr>
                <w:rFonts w:cs="Meiryo UI" w:hint="eastAsia"/>
                <w:szCs w:val="20"/>
              </w:rPr>
              <w:t>窓口受付にて受付後に即時対応する。</w:t>
            </w:r>
          </w:p>
          <w:p w14:paraId="7AE69229" w14:textId="77777777" w:rsidR="00DE67BA" w:rsidRPr="00C457D7" w:rsidRDefault="00DE67BA" w:rsidP="00DD0207">
            <w:pPr>
              <w:spacing w:line="280" w:lineRule="exact"/>
              <w:jc w:val="left"/>
              <w:rPr>
                <w:rFonts w:cs="Meiryo UI"/>
                <w:szCs w:val="20"/>
              </w:rPr>
            </w:pPr>
          </w:p>
        </w:tc>
      </w:tr>
      <w:tr w:rsidR="00DE67BA" w:rsidRPr="00B92003" w14:paraId="3D46F356" w14:textId="77777777" w:rsidTr="00DD0207">
        <w:trPr>
          <w:cantSplit/>
          <w:trHeight w:val="57"/>
        </w:trPr>
        <w:tc>
          <w:tcPr>
            <w:tcW w:w="1134" w:type="dxa"/>
            <w:vMerge/>
            <w:shd w:val="clear" w:color="auto" w:fill="auto"/>
          </w:tcPr>
          <w:p w14:paraId="7104D06D" w14:textId="77777777" w:rsidR="00DE67BA" w:rsidRPr="00C457D7" w:rsidRDefault="00DE67BA" w:rsidP="00DD0207">
            <w:pPr>
              <w:spacing w:line="280" w:lineRule="exact"/>
              <w:jc w:val="left"/>
              <w:rPr>
                <w:rFonts w:cs="Meiryo UI"/>
                <w:szCs w:val="20"/>
              </w:rPr>
            </w:pPr>
          </w:p>
        </w:tc>
        <w:tc>
          <w:tcPr>
            <w:tcW w:w="2410" w:type="dxa"/>
            <w:vMerge/>
            <w:shd w:val="clear" w:color="auto" w:fill="auto"/>
          </w:tcPr>
          <w:p w14:paraId="60BCE80C" w14:textId="77777777" w:rsidR="00DE67BA" w:rsidRPr="00C457D7" w:rsidRDefault="00DE67BA" w:rsidP="00DD0207">
            <w:pPr>
              <w:spacing w:line="280" w:lineRule="exact"/>
              <w:jc w:val="left"/>
              <w:rPr>
                <w:rFonts w:cs="Meiryo UI"/>
                <w:szCs w:val="20"/>
              </w:rPr>
            </w:pPr>
          </w:p>
        </w:tc>
        <w:tc>
          <w:tcPr>
            <w:tcW w:w="1134" w:type="dxa"/>
            <w:vMerge/>
            <w:shd w:val="clear" w:color="auto" w:fill="auto"/>
          </w:tcPr>
          <w:p w14:paraId="4A1EF757" w14:textId="77777777" w:rsidR="00DE67BA" w:rsidRPr="00C457D7" w:rsidRDefault="00DE67BA" w:rsidP="00DD0207">
            <w:pPr>
              <w:spacing w:line="280" w:lineRule="exact"/>
              <w:jc w:val="left"/>
              <w:rPr>
                <w:rFonts w:cs="Meiryo UI"/>
                <w:szCs w:val="20"/>
              </w:rPr>
            </w:pPr>
          </w:p>
        </w:tc>
        <w:tc>
          <w:tcPr>
            <w:tcW w:w="2410" w:type="dxa"/>
            <w:shd w:val="clear" w:color="auto" w:fill="auto"/>
          </w:tcPr>
          <w:p w14:paraId="21039C6C" w14:textId="77777777" w:rsidR="00DE67BA" w:rsidRPr="00C457D7" w:rsidRDefault="00DE67BA" w:rsidP="00DD0207">
            <w:pPr>
              <w:spacing w:line="280" w:lineRule="exact"/>
              <w:jc w:val="left"/>
              <w:rPr>
                <w:rFonts w:cs="Meiryo UI"/>
                <w:szCs w:val="20"/>
              </w:rPr>
            </w:pPr>
            <w:r w:rsidRPr="00C457D7">
              <w:rPr>
                <w:rFonts w:hint="eastAsia"/>
                <w:szCs w:val="20"/>
              </w:rPr>
              <w:t>窓口受付時間外</w:t>
            </w:r>
          </w:p>
        </w:tc>
        <w:tc>
          <w:tcPr>
            <w:tcW w:w="2268" w:type="dxa"/>
            <w:shd w:val="clear" w:color="auto" w:fill="auto"/>
          </w:tcPr>
          <w:p w14:paraId="2294B094" w14:textId="77777777" w:rsidR="00DE67BA" w:rsidRPr="00C457D7" w:rsidRDefault="00DE67BA" w:rsidP="00DD0207">
            <w:pPr>
              <w:keepNext/>
              <w:spacing w:line="280" w:lineRule="exact"/>
              <w:jc w:val="left"/>
              <w:rPr>
                <w:rFonts w:cs="Meiryo UI"/>
                <w:szCs w:val="20"/>
              </w:rPr>
            </w:pPr>
            <w:r w:rsidRPr="00C457D7">
              <w:rPr>
                <w:rFonts w:cs="Meiryo UI" w:hint="eastAsia"/>
                <w:szCs w:val="20"/>
              </w:rPr>
              <w:t>時間外窓口受付後に数時間以内にISID拠点から復旧対応する。(※</w:t>
            </w:r>
            <w:r w:rsidRPr="00C457D7">
              <w:rPr>
                <w:rFonts w:cs="Meiryo UI"/>
                <w:szCs w:val="20"/>
              </w:rPr>
              <w:t>)</w:t>
            </w:r>
          </w:p>
        </w:tc>
      </w:tr>
    </w:tbl>
    <w:p w14:paraId="65F1EE5A" w14:textId="77777777" w:rsidR="00DE67BA" w:rsidRDefault="00DE67BA" w:rsidP="00DE67BA">
      <w:pPr>
        <w:ind w:left="721" w:firstLine="1122"/>
      </w:pPr>
      <w:r>
        <w:rPr>
          <w:rFonts w:hint="eastAsia"/>
        </w:rPr>
        <w:t>※…窓口受付後、サービスレベル目標（SLO）に則ってISID拠点のセキュリティルームに3時間で到着する。</w:t>
      </w:r>
    </w:p>
    <w:p w14:paraId="0D51D0CF" w14:textId="77777777" w:rsidR="0018688D" w:rsidRPr="00DE67BA" w:rsidRDefault="0018688D" w:rsidP="00BE1947"/>
    <w:p w14:paraId="16C44E13" w14:textId="77777777" w:rsidR="00093C17" w:rsidRPr="00F67086" w:rsidRDefault="00093C17" w:rsidP="00BE1947"/>
    <w:p w14:paraId="03F3DD36" w14:textId="77777777" w:rsidR="00BE1947" w:rsidRDefault="00BE1947" w:rsidP="000359C3">
      <w:pPr>
        <w:pStyle w:val="3"/>
      </w:pPr>
      <w:bookmarkStart w:id="442" w:name="_Toc71291739"/>
      <w:bookmarkStart w:id="443" w:name="_Toc71618751"/>
      <w:bookmarkStart w:id="444" w:name="_Toc124835647"/>
      <w:r w:rsidRPr="0041554A">
        <w:rPr>
          <w:rFonts w:hint="eastAsia"/>
        </w:rPr>
        <w:lastRenderedPageBreak/>
        <w:t>運用・保守体制</w:t>
      </w:r>
      <w:bookmarkEnd w:id="442"/>
      <w:bookmarkEnd w:id="443"/>
      <w:bookmarkEnd w:id="444"/>
    </w:p>
    <w:p w14:paraId="3D7A1DD6" w14:textId="77777777" w:rsidR="00770EEB" w:rsidRDefault="008B530D" w:rsidP="00770EEB">
      <w:pPr>
        <w:ind w:left="1276"/>
      </w:pPr>
      <w:r w:rsidRPr="00B023F6">
        <w:rPr>
          <w:rFonts w:hint="eastAsia"/>
        </w:rPr>
        <w:t>営業・融資サポートシステムの運用・保守体制に関連する項目について以下に記載する。</w:t>
      </w:r>
      <w:r w:rsidRPr="00497BC5">
        <w:rPr>
          <w:rFonts w:hint="eastAsia"/>
        </w:rPr>
        <w:t>横浜銀行、東日本銀行に対する報告は問合せ、障害報告、月次報告となる。問合せ、障害報告については8</w:t>
      </w:r>
      <w:r w:rsidRPr="00497BC5">
        <w:t>.4.7.2</w:t>
      </w:r>
      <w:r w:rsidRPr="00497BC5">
        <w:rPr>
          <w:rFonts w:hint="eastAsia"/>
        </w:rPr>
        <w:t>運用・保守役割分担を参照。月次報告については8</w:t>
      </w:r>
      <w:r w:rsidRPr="00497BC5">
        <w:t>.4.8</w:t>
      </w:r>
      <w:r w:rsidRPr="00497BC5">
        <w:rPr>
          <w:rFonts w:hint="eastAsia"/>
        </w:rPr>
        <w:t>月次報告を参照。</w:t>
      </w:r>
    </w:p>
    <w:p w14:paraId="10D75D95" w14:textId="77777777" w:rsidR="00BE1947" w:rsidRDefault="00BE1947" w:rsidP="00BE1947"/>
    <w:p w14:paraId="312DD181" w14:textId="77777777" w:rsidR="001B12A6" w:rsidRPr="001B12A6" w:rsidRDefault="00462CE4" w:rsidP="003115D5">
      <w:pPr>
        <w:pStyle w:val="4"/>
        <w:numPr>
          <w:ilvl w:val="3"/>
          <w:numId w:val="110"/>
        </w:numPr>
        <w:tabs>
          <w:tab w:val="left" w:pos="2268"/>
        </w:tabs>
        <w:rPr>
          <w:color w:val="000000" w:themeColor="text1"/>
        </w:rPr>
      </w:pPr>
      <w:r>
        <w:rPr>
          <w:rFonts w:hint="eastAsia"/>
          <w:color w:val="000000" w:themeColor="text1"/>
        </w:rPr>
        <w:t>保守体制図</w:t>
      </w:r>
    </w:p>
    <w:p w14:paraId="45CB1A6E" w14:textId="77777777" w:rsidR="0091169C" w:rsidRDefault="009112CD" w:rsidP="0091169C">
      <w:pPr>
        <w:ind w:leftChars="850" w:left="1700"/>
      </w:pPr>
      <w:r>
        <w:rPr>
          <w:rFonts w:hint="eastAsia"/>
        </w:rPr>
        <w:t>営業・融資サポートシステムの保守体制図を以下に記載する。なお、青線については各組織の関連性を示す。</w:t>
      </w:r>
    </w:p>
    <w:p w14:paraId="1BC1BC43" w14:textId="77777777" w:rsidR="00770EEB" w:rsidRPr="0091169C" w:rsidRDefault="00770EEB" w:rsidP="00BE1947"/>
    <w:p w14:paraId="7260290F" w14:textId="77777777" w:rsidR="00770EEB" w:rsidRDefault="006468C0" w:rsidP="00BE1947">
      <w:r>
        <w:rPr>
          <w:rFonts w:hint="eastAsia"/>
        </w:rPr>
        <w:t xml:space="preserve">　　　　　　　　　　　　　</w:t>
      </w:r>
      <w:r w:rsidRPr="003B3314">
        <w:rPr>
          <w:noProof/>
        </w:rPr>
        <w:drawing>
          <wp:inline distT="0" distB="0" distL="0" distR="0" wp14:anchorId="20866B2A" wp14:editId="5FC9FB41">
            <wp:extent cx="5548630" cy="3334226"/>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57446" cy="3339524"/>
                    </a:xfrm>
                    <a:prstGeom prst="rect">
                      <a:avLst/>
                    </a:prstGeom>
                    <a:noFill/>
                    <a:ln>
                      <a:noFill/>
                    </a:ln>
                  </pic:spPr>
                </pic:pic>
              </a:graphicData>
            </a:graphic>
          </wp:inline>
        </w:drawing>
      </w:r>
      <w:r>
        <w:rPr>
          <w:rFonts w:hint="eastAsia"/>
        </w:rPr>
        <w:t xml:space="preserve">　　　　</w:t>
      </w:r>
    </w:p>
    <w:p w14:paraId="6E1412AB" w14:textId="77777777" w:rsidR="00770EEB" w:rsidRDefault="00770EEB" w:rsidP="00BE1947"/>
    <w:p w14:paraId="131D0B75" w14:textId="77777777" w:rsidR="00A62EC6" w:rsidRPr="001B12A6" w:rsidRDefault="00484DFC" w:rsidP="003115D5">
      <w:pPr>
        <w:pStyle w:val="4"/>
        <w:numPr>
          <w:ilvl w:val="3"/>
          <w:numId w:val="110"/>
        </w:numPr>
        <w:tabs>
          <w:tab w:val="left" w:pos="2268"/>
        </w:tabs>
        <w:rPr>
          <w:color w:val="000000" w:themeColor="text1"/>
        </w:rPr>
      </w:pPr>
      <w:r>
        <w:rPr>
          <w:rFonts w:hint="eastAsia"/>
          <w:color w:val="000000" w:themeColor="text1"/>
        </w:rPr>
        <w:t>ハードウェア契約</w:t>
      </w:r>
    </w:p>
    <w:p w14:paraId="5C4D392E" w14:textId="77777777" w:rsidR="00734581" w:rsidRDefault="00734581" w:rsidP="00734581">
      <w:pPr>
        <w:ind w:leftChars="850" w:left="1700"/>
      </w:pPr>
      <w:r w:rsidRPr="00AF04DB">
        <w:rPr>
          <w:rFonts w:hint="eastAsia"/>
        </w:rPr>
        <w:t>営業・融資サポートシステムは</w:t>
      </w:r>
      <w:r>
        <w:rPr>
          <w:rFonts w:hint="eastAsia"/>
        </w:rPr>
        <w:t>クラウド環境の</w:t>
      </w:r>
      <w:r w:rsidRPr="00AF04DB">
        <w:t>AWS</w:t>
      </w:r>
      <w:r>
        <w:rPr>
          <w:rFonts w:hint="eastAsia"/>
        </w:rPr>
        <w:t>基盤</w:t>
      </w:r>
      <w:r w:rsidRPr="00AF04DB">
        <w:t>を使用しているため、ハードウェアのライセンスやサポート契約の管理は</w:t>
      </w:r>
      <w:r>
        <w:rPr>
          <w:rFonts w:hint="eastAsia"/>
        </w:rPr>
        <w:t>不要とする。</w:t>
      </w:r>
    </w:p>
    <w:p w14:paraId="199783F6" w14:textId="77777777" w:rsidR="006468C0" w:rsidRDefault="006468C0" w:rsidP="00BE1947"/>
    <w:p w14:paraId="64AE3D92" w14:textId="77777777" w:rsidR="00734581" w:rsidRPr="001B12A6" w:rsidRDefault="00BE0BCE" w:rsidP="003115D5">
      <w:pPr>
        <w:pStyle w:val="4"/>
        <w:numPr>
          <w:ilvl w:val="3"/>
          <w:numId w:val="110"/>
        </w:numPr>
        <w:tabs>
          <w:tab w:val="left" w:pos="2268"/>
        </w:tabs>
        <w:rPr>
          <w:color w:val="000000" w:themeColor="text1"/>
        </w:rPr>
      </w:pPr>
      <w:r>
        <w:rPr>
          <w:rFonts w:hint="eastAsia"/>
          <w:color w:val="000000" w:themeColor="text1"/>
        </w:rPr>
        <w:t>ソフトウェア契約</w:t>
      </w:r>
    </w:p>
    <w:p w14:paraId="0B7CF5A4" w14:textId="77777777" w:rsidR="00B67CE4" w:rsidRDefault="00B67CE4" w:rsidP="00B67CE4">
      <w:pPr>
        <w:ind w:leftChars="850" w:left="1700"/>
      </w:pPr>
      <w:r w:rsidRPr="0006677D">
        <w:rPr>
          <w:rFonts w:hint="eastAsia"/>
        </w:rPr>
        <w:t>営業・融資サポートシステムで導入されるソフトウェアのライセンスやサポート契約の管理については原則、</w:t>
      </w:r>
      <w:r w:rsidRPr="0006677D">
        <w:t>NTTデータフォース社にて行われる。ただし、ISIDにて個別に導入し、ライセンスやサポート契約を締結したソフトウェアがあった場合は、ISIDにてソフトウェア契約の管理を行う。なお、NTTデータフォース社、ISIDそれぞれのソフトウェア契約の管理分担については「別紙_営業・融資サポートシステム_サーバ／ソフトウェア一覧.xlsx」を参照のこと。</w:t>
      </w:r>
    </w:p>
    <w:p w14:paraId="53E841C2" w14:textId="77777777" w:rsidR="00C74414" w:rsidRDefault="00C74414">
      <w:pPr>
        <w:widowControl/>
        <w:jc w:val="left"/>
      </w:pPr>
      <w:r>
        <w:br w:type="page"/>
      </w:r>
    </w:p>
    <w:p w14:paraId="102F9DA0" w14:textId="77777777" w:rsidR="0052570F" w:rsidRPr="001B12A6" w:rsidRDefault="008A501F" w:rsidP="003115D5">
      <w:pPr>
        <w:pStyle w:val="4"/>
        <w:numPr>
          <w:ilvl w:val="3"/>
          <w:numId w:val="110"/>
        </w:numPr>
        <w:tabs>
          <w:tab w:val="left" w:pos="2268"/>
        </w:tabs>
        <w:rPr>
          <w:color w:val="000000" w:themeColor="text1"/>
        </w:rPr>
      </w:pPr>
      <w:r>
        <w:rPr>
          <w:rFonts w:hint="eastAsia"/>
          <w:color w:val="000000" w:themeColor="text1"/>
        </w:rPr>
        <w:lastRenderedPageBreak/>
        <w:t>運用・保守役割分担</w:t>
      </w:r>
    </w:p>
    <w:p w14:paraId="0DBEB70E" w14:textId="77777777" w:rsidR="009F5287" w:rsidRDefault="009F5287" w:rsidP="009F5287">
      <w:pPr>
        <w:ind w:leftChars="850" w:left="1700"/>
      </w:pPr>
      <w:r>
        <w:rPr>
          <w:rFonts w:hint="eastAsia"/>
        </w:rPr>
        <w:t>営業・融資サポートシステムの運用・保守は、以下の</w:t>
      </w:r>
      <w:r w:rsidRPr="00580B5E">
        <w:rPr>
          <w:rFonts w:hint="eastAsia"/>
        </w:rPr>
        <w:t>役割分担</w:t>
      </w:r>
      <w:r>
        <w:rPr>
          <w:rFonts w:hint="eastAsia"/>
        </w:rPr>
        <w:t>で実施する。なお、</w:t>
      </w:r>
      <w:r>
        <w:rPr>
          <w:rFonts w:ascii="Segoe UI" w:hAnsi="Segoe UI" w:cs="Segoe UI"/>
          <w:color w:val="242424"/>
          <w:sz w:val="21"/>
          <w:shd w:val="clear" w:color="auto" w:fill="FFFFFF"/>
        </w:rPr>
        <w:t>開発環境、研修環境に関する問い合わせも同様のフローとする</w:t>
      </w:r>
      <w:r>
        <w:rPr>
          <w:rFonts w:ascii="Segoe UI" w:hAnsi="Segoe UI" w:cs="Segoe UI" w:hint="eastAsia"/>
          <w:color w:val="242424"/>
          <w:sz w:val="21"/>
          <w:shd w:val="clear" w:color="auto" w:fill="FFFFFF"/>
        </w:rPr>
        <w:t>。</w:t>
      </w:r>
    </w:p>
    <w:p w14:paraId="688142D7" w14:textId="77777777" w:rsidR="009F5287" w:rsidRPr="00A21C7C" w:rsidRDefault="009F5287" w:rsidP="009F5287">
      <w:pPr>
        <w:pStyle w:val="12"/>
      </w:pPr>
    </w:p>
    <w:p w14:paraId="41EE1922" w14:textId="77777777" w:rsidR="009F5287" w:rsidRDefault="009F5287" w:rsidP="009F5287">
      <w:pPr>
        <w:ind w:leftChars="850" w:left="1700"/>
      </w:pPr>
      <w:r>
        <w:rPr>
          <w:rFonts w:hint="eastAsia"/>
        </w:rPr>
        <w:t>＜</w:t>
      </w:r>
      <w:r w:rsidRPr="00892166">
        <w:rPr>
          <w:rFonts w:hint="eastAsia"/>
        </w:rPr>
        <w:t>横浜銀行</w:t>
      </w:r>
      <w:r>
        <w:rPr>
          <w:rFonts w:hint="eastAsia"/>
        </w:rPr>
        <w:t>または、</w:t>
      </w:r>
      <w:r w:rsidRPr="00892166">
        <w:t>東日本銀行</w:t>
      </w:r>
      <w:r>
        <w:rPr>
          <w:rFonts w:hint="eastAsia"/>
        </w:rPr>
        <w:t>からの問い合わせが</w:t>
      </w:r>
      <w:r w:rsidRPr="00735903">
        <w:t>ある場合</w:t>
      </w:r>
      <w:r>
        <w:rPr>
          <w:rFonts w:hint="eastAsia"/>
        </w:rPr>
        <w:t>＞</w:t>
      </w:r>
    </w:p>
    <w:p w14:paraId="6646FDD3" w14:textId="77777777" w:rsidR="00734581" w:rsidRPr="009F5287" w:rsidRDefault="00384A31" w:rsidP="00384A31">
      <w:pPr>
        <w:jc w:val="right"/>
      </w:pPr>
      <w:r>
        <w:rPr>
          <w:noProof/>
        </w:rPr>
        <w:drawing>
          <wp:inline distT="0" distB="0" distL="0" distR="0" wp14:anchorId="62B8D403" wp14:editId="67AA6A67">
            <wp:extent cx="5737225" cy="2296729"/>
            <wp:effectExtent l="0" t="0" r="0" b="889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7178" cy="2308720"/>
                    </a:xfrm>
                    <a:prstGeom prst="rect">
                      <a:avLst/>
                    </a:prstGeom>
                    <a:noFill/>
                    <a:ln>
                      <a:noFill/>
                    </a:ln>
                  </pic:spPr>
                </pic:pic>
              </a:graphicData>
            </a:graphic>
          </wp:inline>
        </w:drawing>
      </w:r>
    </w:p>
    <w:p w14:paraId="4C8464A3" w14:textId="77777777" w:rsidR="00FE318F" w:rsidRDefault="005775E6" w:rsidP="003115D5">
      <w:pPr>
        <w:pStyle w:val="af4"/>
        <w:numPr>
          <w:ilvl w:val="0"/>
          <w:numId w:val="111"/>
        </w:numPr>
        <w:ind w:leftChars="0"/>
      </w:pPr>
      <w:r w:rsidRPr="005B7ACC">
        <w:rPr>
          <w:rFonts w:hint="eastAsia"/>
        </w:rPr>
        <w:t>横浜銀行</w:t>
      </w:r>
      <w:r>
        <w:rPr>
          <w:rFonts w:hint="eastAsia"/>
        </w:rPr>
        <w:t>または、</w:t>
      </w:r>
      <w:r w:rsidRPr="005B7ACC">
        <w:t>東日本銀行</w:t>
      </w:r>
      <w:r>
        <w:rPr>
          <w:rFonts w:hint="eastAsia"/>
        </w:rPr>
        <w:t>から</w:t>
      </w:r>
      <w:r w:rsidRPr="00D56ACD">
        <w:rPr>
          <w:rFonts w:hint="eastAsia"/>
        </w:rPr>
        <w:t>コンコルディア運用・部門共同運用・本店運用グループ</w:t>
      </w:r>
      <w:r>
        <w:rPr>
          <w:rFonts w:hint="eastAsia"/>
        </w:rPr>
        <w:t>へ営業・融資サポートシステムの</w:t>
      </w:r>
      <w:r w:rsidRPr="005B7ACC">
        <w:t>問い合わせ</w:t>
      </w:r>
      <w:r w:rsidRPr="005D4EAF">
        <w:rPr>
          <w:rFonts w:hint="eastAsia"/>
        </w:rPr>
        <w:t>が発生</w:t>
      </w:r>
      <w:r>
        <w:rPr>
          <w:rFonts w:hint="eastAsia"/>
        </w:rPr>
        <w:t>する。</w:t>
      </w:r>
    </w:p>
    <w:p w14:paraId="0E15AB04" w14:textId="77777777" w:rsidR="005775E6" w:rsidRDefault="005D0D98" w:rsidP="003115D5">
      <w:pPr>
        <w:pStyle w:val="af4"/>
        <w:numPr>
          <w:ilvl w:val="0"/>
          <w:numId w:val="111"/>
        </w:numPr>
        <w:ind w:leftChars="0"/>
      </w:pPr>
      <w:r w:rsidRPr="00D56ACD">
        <w:rPr>
          <w:rFonts w:hint="eastAsia"/>
        </w:rPr>
        <w:t>コンコルディア運用・部門共同運用・本店運用グループ</w:t>
      </w:r>
      <w:r w:rsidRPr="00461711">
        <w:rPr>
          <w:rFonts w:hint="eastAsia"/>
        </w:rPr>
        <w:t>から</w:t>
      </w:r>
      <w:r w:rsidRPr="00636ABC">
        <w:rPr>
          <w:rFonts w:hint="eastAsia"/>
        </w:rPr>
        <w:t>ソリューション開発事業本部第四開発本部</w:t>
      </w:r>
      <w:r>
        <w:rPr>
          <w:rFonts w:hint="eastAsia"/>
        </w:rPr>
        <w:t>に問い合わせ内容を連携する。</w:t>
      </w:r>
    </w:p>
    <w:p w14:paraId="704E7E35" w14:textId="77777777" w:rsidR="005D0D98" w:rsidRDefault="00516017" w:rsidP="003115D5">
      <w:pPr>
        <w:pStyle w:val="af4"/>
        <w:numPr>
          <w:ilvl w:val="0"/>
          <w:numId w:val="111"/>
        </w:numPr>
        <w:ind w:leftChars="0"/>
      </w:pPr>
      <w:r w:rsidRPr="00D738E6">
        <w:rPr>
          <w:rFonts w:hint="eastAsia"/>
        </w:rPr>
        <w:t>ソリューション開発事業本部第四開発本部から</w:t>
      </w:r>
      <w:r w:rsidRPr="00D738E6">
        <w:t>ISID</w:t>
      </w:r>
      <w:r>
        <w:rPr>
          <w:rFonts w:hint="eastAsia"/>
        </w:rPr>
        <w:t>サービスデスク</w:t>
      </w:r>
      <w:r w:rsidRPr="00D738E6">
        <w:t>に</w:t>
      </w:r>
      <w:r>
        <w:rPr>
          <w:rFonts w:hint="eastAsia"/>
        </w:rPr>
        <w:t>問い合わせを実施する。</w:t>
      </w:r>
    </w:p>
    <w:p w14:paraId="0E4CBB95" w14:textId="77777777" w:rsidR="00516017" w:rsidRDefault="00F21BD3" w:rsidP="003115D5">
      <w:pPr>
        <w:pStyle w:val="af4"/>
        <w:numPr>
          <w:ilvl w:val="0"/>
          <w:numId w:val="111"/>
        </w:numPr>
        <w:ind w:leftChars="0"/>
      </w:pPr>
      <w:r>
        <w:rPr>
          <w:rFonts w:hint="eastAsia"/>
        </w:rPr>
        <w:t>ISIDサービスデスクからISIDサービス維持管理へ問い合わせ内容を連携する。</w:t>
      </w:r>
    </w:p>
    <w:p w14:paraId="30C4EE37" w14:textId="77777777" w:rsidR="00F21BD3" w:rsidRDefault="00DB25A0" w:rsidP="003115D5">
      <w:pPr>
        <w:pStyle w:val="af4"/>
        <w:numPr>
          <w:ilvl w:val="0"/>
          <w:numId w:val="111"/>
        </w:numPr>
        <w:ind w:leftChars="0"/>
      </w:pPr>
      <w:r w:rsidRPr="00D738E6">
        <w:t>ISID</w:t>
      </w:r>
      <w:r>
        <w:rPr>
          <w:rFonts w:hint="eastAsia"/>
        </w:rPr>
        <w:t>サービス維持管理で</w:t>
      </w:r>
      <w:r w:rsidRPr="00B77E27">
        <w:t>調査、対応を実施し、</w:t>
      </w:r>
      <w:r>
        <w:rPr>
          <w:rFonts w:hint="eastAsia"/>
        </w:rPr>
        <w:t>ISIDサービスデスク</w:t>
      </w:r>
      <w:r w:rsidRPr="00B77E27">
        <w:t>に結果</w:t>
      </w:r>
      <w:r>
        <w:rPr>
          <w:rFonts w:hint="eastAsia"/>
        </w:rPr>
        <w:t>を</w:t>
      </w:r>
      <w:r w:rsidRPr="00B77E27">
        <w:t>報告</w:t>
      </w:r>
      <w:r>
        <w:rPr>
          <w:rFonts w:hint="eastAsia"/>
        </w:rPr>
        <w:t>する。</w:t>
      </w:r>
    </w:p>
    <w:p w14:paraId="0DF37878" w14:textId="77777777" w:rsidR="00DB25A0" w:rsidRDefault="00AC70F3" w:rsidP="003115D5">
      <w:pPr>
        <w:pStyle w:val="af4"/>
        <w:numPr>
          <w:ilvl w:val="0"/>
          <w:numId w:val="111"/>
        </w:numPr>
        <w:ind w:leftChars="0"/>
      </w:pPr>
      <w:r>
        <w:rPr>
          <w:rFonts w:hint="eastAsia"/>
        </w:rPr>
        <w:t>ISIDサービスデスクから</w:t>
      </w:r>
      <w:r w:rsidRPr="00896C0A">
        <w:rPr>
          <w:rFonts w:hint="eastAsia"/>
        </w:rPr>
        <w:t>ソリューション開発事業本部第四開発本部</w:t>
      </w:r>
      <w:r>
        <w:rPr>
          <w:rFonts w:hint="eastAsia"/>
        </w:rPr>
        <w:t>へ問い合わせ結果を報告する。</w:t>
      </w:r>
    </w:p>
    <w:p w14:paraId="506147D1" w14:textId="77777777" w:rsidR="00AC70F3" w:rsidRDefault="00A658CA" w:rsidP="003115D5">
      <w:pPr>
        <w:pStyle w:val="af4"/>
        <w:numPr>
          <w:ilvl w:val="0"/>
          <w:numId w:val="111"/>
        </w:numPr>
        <w:ind w:leftChars="0"/>
      </w:pPr>
      <w:r w:rsidRPr="00896C0A">
        <w:rPr>
          <w:rFonts w:hint="eastAsia"/>
        </w:rPr>
        <w:t>ソリューション開発事業本部第四開発本部からコンコルディア運用・部門共同運用・本店運用グループに結果</w:t>
      </w:r>
      <w:r>
        <w:rPr>
          <w:rFonts w:hint="eastAsia"/>
        </w:rPr>
        <w:t>を</w:t>
      </w:r>
      <w:r w:rsidRPr="00896C0A">
        <w:rPr>
          <w:rFonts w:hint="eastAsia"/>
        </w:rPr>
        <w:t>報告</w:t>
      </w:r>
      <w:r>
        <w:rPr>
          <w:rFonts w:hint="eastAsia"/>
        </w:rPr>
        <w:t>する。</w:t>
      </w:r>
    </w:p>
    <w:p w14:paraId="3F0D0DEB" w14:textId="77777777" w:rsidR="00A658CA" w:rsidRDefault="003C786C" w:rsidP="003115D5">
      <w:pPr>
        <w:pStyle w:val="af4"/>
        <w:numPr>
          <w:ilvl w:val="0"/>
          <w:numId w:val="111"/>
        </w:numPr>
        <w:ind w:leftChars="0"/>
      </w:pPr>
      <w:r w:rsidRPr="00B44138">
        <w:rPr>
          <w:rFonts w:hint="eastAsia"/>
        </w:rPr>
        <w:t>コンコルディア運用・部門共同運用・本店運用グループから横浜銀行または、東日本銀行へ</w:t>
      </w:r>
      <w:r>
        <w:rPr>
          <w:rFonts w:hint="eastAsia"/>
        </w:rPr>
        <w:t>結果を報告する。</w:t>
      </w:r>
    </w:p>
    <w:p w14:paraId="72DBC6E9" w14:textId="77777777" w:rsidR="006468C0" w:rsidRPr="00FE318F" w:rsidRDefault="006468C0" w:rsidP="00BE1947"/>
    <w:p w14:paraId="746AD0FA" w14:textId="77777777" w:rsidR="00087B25" w:rsidRDefault="00087B25">
      <w:pPr>
        <w:widowControl/>
        <w:jc w:val="left"/>
      </w:pPr>
      <w:r>
        <w:br w:type="page"/>
      </w:r>
    </w:p>
    <w:p w14:paraId="40DFFC3C" w14:textId="77777777" w:rsidR="00087B25" w:rsidRDefault="00C84881" w:rsidP="00087B25">
      <w:pPr>
        <w:ind w:leftChars="850" w:left="1700"/>
      </w:pPr>
      <w:r>
        <w:rPr>
          <w:rFonts w:hint="eastAsia"/>
        </w:rPr>
        <w:lastRenderedPageBreak/>
        <w:t>＜</w:t>
      </w:r>
      <w:r w:rsidRPr="00C62260">
        <w:t>NTTデータフォースからISIDへ問い合わせがある場合</w:t>
      </w:r>
      <w:r>
        <w:rPr>
          <w:rFonts w:hint="eastAsia"/>
        </w:rPr>
        <w:t>＞</w:t>
      </w:r>
    </w:p>
    <w:p w14:paraId="6BDC558C" w14:textId="77777777" w:rsidR="00384A31" w:rsidRPr="00087B25" w:rsidRDefault="00201ED3" w:rsidP="00201ED3">
      <w:pPr>
        <w:jc w:val="right"/>
      </w:pPr>
      <w:r>
        <w:rPr>
          <w:noProof/>
        </w:rPr>
        <w:drawing>
          <wp:inline distT="0" distB="0" distL="0" distR="0" wp14:anchorId="0FC0E02A" wp14:editId="75647090">
            <wp:extent cx="5734008" cy="2260416"/>
            <wp:effectExtent l="0" t="0" r="635" b="698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6885" cy="2285203"/>
                    </a:xfrm>
                    <a:prstGeom prst="rect">
                      <a:avLst/>
                    </a:prstGeom>
                    <a:noFill/>
                    <a:ln>
                      <a:noFill/>
                    </a:ln>
                  </pic:spPr>
                </pic:pic>
              </a:graphicData>
            </a:graphic>
          </wp:inline>
        </w:drawing>
      </w:r>
    </w:p>
    <w:p w14:paraId="7ECACE32" w14:textId="77777777" w:rsidR="00201ED3" w:rsidRDefault="00D43DCD" w:rsidP="003115D5">
      <w:pPr>
        <w:pStyle w:val="af4"/>
        <w:numPr>
          <w:ilvl w:val="0"/>
          <w:numId w:val="112"/>
        </w:numPr>
        <w:ind w:leftChars="0"/>
      </w:pPr>
      <w:r w:rsidRPr="00D738E6">
        <w:rPr>
          <w:rFonts w:hint="eastAsia"/>
        </w:rPr>
        <w:t>ソリューション開発事業本部第四開発本部から</w:t>
      </w:r>
      <w:r w:rsidRPr="00D738E6">
        <w:t>ISID</w:t>
      </w:r>
      <w:r>
        <w:rPr>
          <w:rFonts w:hint="eastAsia"/>
        </w:rPr>
        <w:t>サービスデスク</w:t>
      </w:r>
      <w:r w:rsidRPr="00D738E6">
        <w:t>に</w:t>
      </w:r>
      <w:r>
        <w:rPr>
          <w:rFonts w:hint="eastAsia"/>
        </w:rPr>
        <w:t>問い合わせを実施する。</w:t>
      </w:r>
    </w:p>
    <w:p w14:paraId="45555B8F" w14:textId="77777777" w:rsidR="00D43DCD" w:rsidRDefault="003D1892" w:rsidP="003115D5">
      <w:pPr>
        <w:pStyle w:val="af4"/>
        <w:numPr>
          <w:ilvl w:val="0"/>
          <w:numId w:val="112"/>
        </w:numPr>
        <w:ind w:leftChars="0"/>
      </w:pPr>
      <w:r>
        <w:rPr>
          <w:rFonts w:hint="eastAsia"/>
        </w:rPr>
        <w:t>ISIDサービスデスクからISIDサービス維持管理へ問い合わせ内容を連携する。</w:t>
      </w:r>
    </w:p>
    <w:p w14:paraId="76A65F7A" w14:textId="77777777" w:rsidR="003D1892" w:rsidRDefault="00942861" w:rsidP="003115D5">
      <w:pPr>
        <w:pStyle w:val="af4"/>
        <w:numPr>
          <w:ilvl w:val="0"/>
          <w:numId w:val="112"/>
        </w:numPr>
        <w:ind w:leftChars="0"/>
      </w:pPr>
      <w:r w:rsidRPr="00D738E6">
        <w:t>ISID</w:t>
      </w:r>
      <w:r>
        <w:rPr>
          <w:rFonts w:hint="eastAsia"/>
        </w:rPr>
        <w:t>サービス維持管理で</w:t>
      </w:r>
      <w:r w:rsidRPr="00B77E27">
        <w:t>調査、対応を実施し、</w:t>
      </w:r>
      <w:r>
        <w:rPr>
          <w:rFonts w:hint="eastAsia"/>
        </w:rPr>
        <w:t>ISIDサービスデスク</w:t>
      </w:r>
      <w:r w:rsidRPr="00B77E27">
        <w:t>に結果</w:t>
      </w:r>
      <w:r>
        <w:rPr>
          <w:rFonts w:hint="eastAsia"/>
        </w:rPr>
        <w:t>を</w:t>
      </w:r>
      <w:r w:rsidRPr="00B77E27">
        <w:t>報告</w:t>
      </w:r>
      <w:r>
        <w:rPr>
          <w:rFonts w:hint="eastAsia"/>
        </w:rPr>
        <w:t>する。</w:t>
      </w:r>
    </w:p>
    <w:p w14:paraId="67A9C60D" w14:textId="77777777" w:rsidR="00942861" w:rsidRDefault="00231ADE" w:rsidP="003115D5">
      <w:pPr>
        <w:pStyle w:val="af4"/>
        <w:numPr>
          <w:ilvl w:val="0"/>
          <w:numId w:val="112"/>
        </w:numPr>
        <w:ind w:leftChars="0"/>
      </w:pPr>
      <w:r>
        <w:rPr>
          <w:rFonts w:hint="eastAsia"/>
        </w:rPr>
        <w:t>ISIDサービスデスクから</w:t>
      </w:r>
      <w:r w:rsidRPr="00896C0A">
        <w:rPr>
          <w:rFonts w:hint="eastAsia"/>
        </w:rPr>
        <w:t>ソリューション開発事業本部第四開発本部</w:t>
      </w:r>
      <w:r>
        <w:rPr>
          <w:rFonts w:hint="eastAsia"/>
        </w:rPr>
        <w:t>へ問い合わせ結果を報告する。</w:t>
      </w:r>
    </w:p>
    <w:p w14:paraId="771FCEF0" w14:textId="77777777" w:rsidR="00B73316" w:rsidRDefault="00B73316" w:rsidP="00B73316">
      <w:pPr>
        <w:ind w:left="1700"/>
      </w:pPr>
    </w:p>
    <w:p w14:paraId="1A52D4CF" w14:textId="77777777" w:rsidR="00B73316" w:rsidRDefault="00965D86" w:rsidP="00B73316">
      <w:pPr>
        <w:ind w:left="1700"/>
      </w:pPr>
      <w:r>
        <w:rPr>
          <w:rFonts w:hint="eastAsia"/>
        </w:rPr>
        <w:t>＜</w:t>
      </w:r>
      <w:r w:rsidRPr="00C11F6D">
        <w:rPr>
          <w:rFonts w:hint="eastAsia"/>
        </w:rPr>
        <w:t>統合監視システムまたは</w:t>
      </w:r>
      <w:r>
        <w:rPr>
          <w:rFonts w:hint="eastAsia"/>
        </w:rPr>
        <w:t>、</w:t>
      </w:r>
      <w:r w:rsidRPr="00C11F6D">
        <w:t>AWS</w:t>
      </w:r>
      <w:r>
        <w:t xml:space="preserve"> CloudWatch</w:t>
      </w:r>
      <w:r w:rsidRPr="00C11F6D">
        <w:t>からアラートが発生する場合</w:t>
      </w:r>
      <w:r>
        <w:rPr>
          <w:rFonts w:hint="eastAsia"/>
        </w:rPr>
        <w:t>＞</w:t>
      </w:r>
    </w:p>
    <w:p w14:paraId="76BADA58" w14:textId="77777777" w:rsidR="00D27562" w:rsidRDefault="008F2134" w:rsidP="00D27562">
      <w:pPr>
        <w:ind w:left="1700"/>
        <w:jc w:val="right"/>
      </w:pPr>
      <w:r>
        <w:rPr>
          <w:noProof/>
        </w:rPr>
        <w:drawing>
          <wp:inline distT="0" distB="0" distL="0" distR="0" wp14:anchorId="293F4531" wp14:editId="7B4E2C75">
            <wp:extent cx="5725029" cy="2256876"/>
            <wp:effectExtent l="0" t="0" r="952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5416" cy="2276739"/>
                    </a:xfrm>
                    <a:prstGeom prst="rect">
                      <a:avLst/>
                    </a:prstGeom>
                    <a:noFill/>
                    <a:ln>
                      <a:noFill/>
                    </a:ln>
                  </pic:spPr>
                </pic:pic>
              </a:graphicData>
            </a:graphic>
          </wp:inline>
        </w:drawing>
      </w:r>
    </w:p>
    <w:p w14:paraId="7957574E" w14:textId="77777777" w:rsidR="008F2134" w:rsidRDefault="000E4074" w:rsidP="003115D5">
      <w:pPr>
        <w:pStyle w:val="af4"/>
        <w:numPr>
          <w:ilvl w:val="0"/>
          <w:numId w:val="113"/>
        </w:numPr>
        <w:ind w:leftChars="0"/>
      </w:pPr>
      <w:r>
        <w:rPr>
          <w:rFonts w:hint="eastAsia"/>
        </w:rPr>
        <w:t>統合監視システムまたは、</w:t>
      </w:r>
      <w:r w:rsidRPr="00C11F6D">
        <w:t>AWS</w:t>
      </w:r>
      <w:r>
        <w:t xml:space="preserve"> CloudWatch</w:t>
      </w:r>
      <w:r w:rsidRPr="00C11F6D">
        <w:t>から</w:t>
      </w:r>
      <w:r>
        <w:rPr>
          <w:rFonts w:hint="eastAsia"/>
        </w:rPr>
        <w:t>の障害の通知メールを運用オペレータが受信する。</w:t>
      </w:r>
    </w:p>
    <w:p w14:paraId="26BD368F" w14:textId="77777777" w:rsidR="000E4074" w:rsidRDefault="004A4EFE" w:rsidP="003115D5">
      <w:pPr>
        <w:pStyle w:val="af4"/>
        <w:numPr>
          <w:ilvl w:val="0"/>
          <w:numId w:val="113"/>
        </w:numPr>
        <w:ind w:leftChars="0"/>
      </w:pPr>
      <w:r>
        <w:rPr>
          <w:rFonts w:hint="eastAsia"/>
        </w:rPr>
        <w:t>運用オペレータから</w:t>
      </w:r>
      <w:r w:rsidRPr="00B44138">
        <w:rPr>
          <w:rFonts w:hint="eastAsia"/>
        </w:rPr>
        <w:t>コンコルディア運用・部門共同運用・本店運用グループ</w:t>
      </w:r>
      <w:r>
        <w:rPr>
          <w:rFonts w:hint="eastAsia"/>
        </w:rPr>
        <w:t>に報告する。</w:t>
      </w:r>
    </w:p>
    <w:p w14:paraId="43E2E317" w14:textId="77777777" w:rsidR="004A4EFE" w:rsidRDefault="00580F30" w:rsidP="003115D5">
      <w:pPr>
        <w:pStyle w:val="af4"/>
        <w:numPr>
          <w:ilvl w:val="0"/>
          <w:numId w:val="113"/>
        </w:numPr>
        <w:ind w:leftChars="0"/>
      </w:pPr>
      <w:r w:rsidRPr="00D56ACD">
        <w:rPr>
          <w:rFonts w:hint="eastAsia"/>
        </w:rPr>
        <w:t>コンコルディア運用・部門共同運用・本店運用グループ</w:t>
      </w:r>
      <w:r w:rsidRPr="00461711">
        <w:rPr>
          <w:rFonts w:hint="eastAsia"/>
        </w:rPr>
        <w:t>から</w:t>
      </w:r>
      <w:r w:rsidRPr="00636ABC">
        <w:rPr>
          <w:rFonts w:hint="eastAsia"/>
        </w:rPr>
        <w:t>ソリューション開発事業本部第四開発本部</w:t>
      </w:r>
      <w:r>
        <w:rPr>
          <w:rFonts w:hint="eastAsia"/>
        </w:rPr>
        <w:t>に問い合わせ内容を連携する。</w:t>
      </w:r>
    </w:p>
    <w:p w14:paraId="722ECCB5" w14:textId="77777777" w:rsidR="00580F30" w:rsidRDefault="00616C9D" w:rsidP="003115D5">
      <w:pPr>
        <w:pStyle w:val="af4"/>
        <w:numPr>
          <w:ilvl w:val="0"/>
          <w:numId w:val="113"/>
        </w:numPr>
        <w:ind w:leftChars="0"/>
      </w:pPr>
      <w:r w:rsidRPr="00D738E6">
        <w:rPr>
          <w:rFonts w:hint="eastAsia"/>
        </w:rPr>
        <w:t>ソリューション開発事業本部第四開発本部から</w:t>
      </w:r>
      <w:r w:rsidRPr="00D738E6">
        <w:t>ISID</w:t>
      </w:r>
      <w:r>
        <w:rPr>
          <w:rFonts w:hint="eastAsia"/>
        </w:rPr>
        <w:t>サービスデスク</w:t>
      </w:r>
      <w:r w:rsidRPr="00D738E6">
        <w:t>に</w:t>
      </w:r>
      <w:r>
        <w:rPr>
          <w:rFonts w:hint="eastAsia"/>
        </w:rPr>
        <w:t>問い合わせを実施する。</w:t>
      </w:r>
    </w:p>
    <w:p w14:paraId="0870366A" w14:textId="77777777" w:rsidR="00616C9D" w:rsidRDefault="00984596" w:rsidP="003115D5">
      <w:pPr>
        <w:pStyle w:val="af4"/>
        <w:numPr>
          <w:ilvl w:val="0"/>
          <w:numId w:val="113"/>
        </w:numPr>
        <w:ind w:leftChars="0"/>
      </w:pPr>
      <w:r>
        <w:rPr>
          <w:rFonts w:hint="eastAsia"/>
        </w:rPr>
        <w:t>ISIDサービスデスクからISIDサービス維持管理へ問い合わせ内容を連携する。</w:t>
      </w:r>
    </w:p>
    <w:p w14:paraId="53E44152" w14:textId="77777777" w:rsidR="00984596" w:rsidRDefault="00A609A9" w:rsidP="003115D5">
      <w:pPr>
        <w:pStyle w:val="af4"/>
        <w:numPr>
          <w:ilvl w:val="0"/>
          <w:numId w:val="113"/>
        </w:numPr>
        <w:ind w:leftChars="0"/>
      </w:pPr>
      <w:r w:rsidRPr="00D738E6">
        <w:t>ISID</w:t>
      </w:r>
      <w:r>
        <w:rPr>
          <w:rFonts w:hint="eastAsia"/>
        </w:rPr>
        <w:t>サービス維持管理で</w:t>
      </w:r>
      <w:r w:rsidRPr="00B77E27">
        <w:t>調査、対応を実施し、</w:t>
      </w:r>
      <w:r>
        <w:rPr>
          <w:rFonts w:hint="eastAsia"/>
        </w:rPr>
        <w:t>ISIDサービスデスク</w:t>
      </w:r>
      <w:r w:rsidRPr="00B77E27">
        <w:t>に結果</w:t>
      </w:r>
      <w:r>
        <w:rPr>
          <w:rFonts w:hint="eastAsia"/>
        </w:rPr>
        <w:t>を</w:t>
      </w:r>
      <w:r w:rsidRPr="00B77E27">
        <w:t>報告</w:t>
      </w:r>
      <w:r>
        <w:rPr>
          <w:rFonts w:hint="eastAsia"/>
        </w:rPr>
        <w:t>する。</w:t>
      </w:r>
    </w:p>
    <w:p w14:paraId="76AAC532" w14:textId="77777777" w:rsidR="00A609A9" w:rsidRDefault="00DE4E85" w:rsidP="003115D5">
      <w:pPr>
        <w:pStyle w:val="af4"/>
        <w:numPr>
          <w:ilvl w:val="0"/>
          <w:numId w:val="113"/>
        </w:numPr>
        <w:ind w:leftChars="0"/>
      </w:pPr>
      <w:r>
        <w:rPr>
          <w:rFonts w:hint="eastAsia"/>
        </w:rPr>
        <w:t>ISIDサービスデスクから</w:t>
      </w:r>
      <w:r w:rsidRPr="00896C0A">
        <w:rPr>
          <w:rFonts w:hint="eastAsia"/>
        </w:rPr>
        <w:t>ソリューション開発事業本部第四開発本部</w:t>
      </w:r>
      <w:r>
        <w:rPr>
          <w:rFonts w:hint="eastAsia"/>
        </w:rPr>
        <w:t>へ問い合わせ結果を報告する。</w:t>
      </w:r>
    </w:p>
    <w:p w14:paraId="105C0A46" w14:textId="77777777" w:rsidR="00DE4E85" w:rsidRDefault="00A40EF6" w:rsidP="003115D5">
      <w:pPr>
        <w:pStyle w:val="af4"/>
        <w:numPr>
          <w:ilvl w:val="0"/>
          <w:numId w:val="113"/>
        </w:numPr>
        <w:ind w:leftChars="0"/>
      </w:pPr>
      <w:r w:rsidRPr="00896C0A">
        <w:rPr>
          <w:rFonts w:hint="eastAsia"/>
        </w:rPr>
        <w:t>ソリューション開発事業本部第四開発本部からコンコルディア運用・部門共同運用・本店運用グループに結果</w:t>
      </w:r>
      <w:r>
        <w:rPr>
          <w:rFonts w:hint="eastAsia"/>
        </w:rPr>
        <w:t>を</w:t>
      </w:r>
      <w:r w:rsidRPr="00896C0A">
        <w:rPr>
          <w:rFonts w:hint="eastAsia"/>
        </w:rPr>
        <w:t>報告</w:t>
      </w:r>
      <w:r>
        <w:rPr>
          <w:rFonts w:hint="eastAsia"/>
        </w:rPr>
        <w:t>する。</w:t>
      </w:r>
    </w:p>
    <w:p w14:paraId="3602E3B1" w14:textId="77777777" w:rsidR="00A40EF6" w:rsidRDefault="00EE2E33" w:rsidP="003115D5">
      <w:pPr>
        <w:pStyle w:val="af4"/>
        <w:numPr>
          <w:ilvl w:val="0"/>
          <w:numId w:val="113"/>
        </w:numPr>
        <w:ind w:leftChars="0"/>
      </w:pPr>
      <w:r w:rsidRPr="008F01E0">
        <w:rPr>
          <w:rFonts w:hint="eastAsia"/>
        </w:rPr>
        <w:t>問い合わせ内容（影響レベル、対象環境など）を確認し、必要に応じて</w:t>
      </w:r>
      <w:r w:rsidRPr="00B44138">
        <w:rPr>
          <w:rFonts w:hint="eastAsia"/>
        </w:rPr>
        <w:t>コンコルディア運用・部門共同運用・本店運用グループから横浜銀行または、東日本銀行へ</w:t>
      </w:r>
      <w:r>
        <w:rPr>
          <w:rFonts w:hint="eastAsia"/>
        </w:rPr>
        <w:t>結果を報告する。</w:t>
      </w:r>
    </w:p>
    <w:p w14:paraId="27E5C2FC" w14:textId="77777777" w:rsidR="00530B79" w:rsidRPr="001B12A6" w:rsidRDefault="008F0854" w:rsidP="003115D5">
      <w:pPr>
        <w:pStyle w:val="4"/>
        <w:numPr>
          <w:ilvl w:val="3"/>
          <w:numId w:val="110"/>
        </w:numPr>
        <w:tabs>
          <w:tab w:val="left" w:pos="2268"/>
        </w:tabs>
        <w:rPr>
          <w:color w:val="000000" w:themeColor="text1"/>
        </w:rPr>
      </w:pPr>
      <w:r>
        <w:rPr>
          <w:rFonts w:hint="eastAsia"/>
          <w:color w:val="000000" w:themeColor="text1"/>
        </w:rPr>
        <w:lastRenderedPageBreak/>
        <w:t>オペレーション訓練</w:t>
      </w:r>
    </w:p>
    <w:p w14:paraId="3476148A" w14:textId="77777777" w:rsidR="00AD05AC" w:rsidRDefault="00AD05AC" w:rsidP="00AD05AC">
      <w:pPr>
        <w:pStyle w:val="12"/>
      </w:pPr>
      <w:r>
        <w:rPr>
          <w:rFonts w:hint="eastAsia"/>
        </w:rPr>
        <w:t>オペレーション訓練は、運用で使用しているマニュアルをベースに実施する。</w:t>
      </w:r>
    </w:p>
    <w:p w14:paraId="30FEC78D" w14:textId="77777777" w:rsidR="00AD05AC" w:rsidRPr="00CF3BFB" w:rsidRDefault="00AD05AC" w:rsidP="00AD05AC"/>
    <w:p w14:paraId="393A48C3" w14:textId="77777777" w:rsidR="00AD05AC" w:rsidRDefault="00AD05AC" w:rsidP="003115D5">
      <w:pPr>
        <w:pStyle w:val="af4"/>
        <w:numPr>
          <w:ilvl w:val="0"/>
          <w:numId w:val="107"/>
        </w:numPr>
        <w:ind w:leftChars="0" w:left="1985" w:hanging="419"/>
      </w:pPr>
      <w:r>
        <w:rPr>
          <w:rFonts w:hint="eastAsia"/>
        </w:rPr>
        <w:t>実施内容</w:t>
      </w:r>
    </w:p>
    <w:p w14:paraId="0C0620D5" w14:textId="77777777" w:rsidR="00AD05AC" w:rsidRDefault="00AD05AC" w:rsidP="00AD05AC">
      <w:pPr>
        <w:pStyle w:val="af4"/>
        <w:ind w:leftChars="0" w:left="1985"/>
      </w:pPr>
      <w:r>
        <w:rPr>
          <w:rFonts w:hint="eastAsia"/>
        </w:rPr>
        <w:t>定常/臨時運用および、障害時運用を対象とする。既知のインシデント（問い合わせ、障害）に関連していて繰り返し確認が必要なマニュアルや対応実績の少ないマニュアルを対象に一部選定し、NTTデータフォース社との調整の上で実施する。なお、ログの取得など環境変更が発生しない作業は実際のオペレーションにて訓練を行い、リストアなど環境変更が発生する作業は机上訓練としてマニュアルの確認のみを行う。訓練結果は、NTTデータフォース社へ報告を行う。</w:t>
      </w:r>
    </w:p>
    <w:p w14:paraId="62264380" w14:textId="77777777" w:rsidR="00AD05AC" w:rsidRDefault="00AD05AC" w:rsidP="00AD05AC">
      <w:pPr>
        <w:pStyle w:val="af4"/>
        <w:ind w:leftChars="0" w:left="2120"/>
      </w:pPr>
    </w:p>
    <w:p w14:paraId="70F86136" w14:textId="77777777" w:rsidR="00AD05AC" w:rsidRPr="00BB2EBF" w:rsidRDefault="00AD05AC" w:rsidP="00AD05AC">
      <w:pPr>
        <w:pStyle w:val="af4"/>
        <w:ind w:leftChars="0" w:left="1985"/>
      </w:pPr>
      <w:r>
        <w:rPr>
          <w:rFonts w:hint="eastAsia"/>
        </w:rPr>
        <w:t>各対象マニュアル</w:t>
      </w:r>
    </w:p>
    <w:tbl>
      <w:tblPr>
        <w:tblW w:w="7087" w:type="dxa"/>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4961"/>
      </w:tblGrid>
      <w:tr w:rsidR="00AD05AC" w:rsidRPr="0040197E" w14:paraId="10AEC53E" w14:textId="77777777" w:rsidTr="00DD0207">
        <w:trPr>
          <w:trHeight w:val="319"/>
        </w:trPr>
        <w:tc>
          <w:tcPr>
            <w:tcW w:w="2126" w:type="dxa"/>
            <w:shd w:val="clear" w:color="auto" w:fill="D9E2F3" w:themeFill="accent1" w:themeFillTint="33"/>
          </w:tcPr>
          <w:p w14:paraId="03B63B0C" w14:textId="77777777" w:rsidR="00AD05AC" w:rsidRPr="00516A6D" w:rsidRDefault="00AD05AC" w:rsidP="00DD0207">
            <w:pPr>
              <w:jc w:val="left"/>
              <w:rPr>
                <w:rFonts w:cs="Meiryo UI"/>
                <w:szCs w:val="20"/>
              </w:rPr>
            </w:pPr>
            <w:r>
              <w:br w:type="page"/>
            </w:r>
            <w:r w:rsidRPr="00516A6D">
              <w:rPr>
                <w:rFonts w:cs="Meiryo UI" w:hint="eastAsia"/>
                <w:szCs w:val="20"/>
              </w:rPr>
              <w:t>名称</w:t>
            </w:r>
          </w:p>
        </w:tc>
        <w:tc>
          <w:tcPr>
            <w:tcW w:w="4961" w:type="dxa"/>
            <w:shd w:val="clear" w:color="auto" w:fill="D9E2F3" w:themeFill="accent1" w:themeFillTint="33"/>
          </w:tcPr>
          <w:p w14:paraId="0103FA87" w14:textId="77777777" w:rsidR="00AD05AC" w:rsidRPr="00516A6D" w:rsidRDefault="00AD05AC" w:rsidP="00DD0207">
            <w:pPr>
              <w:jc w:val="left"/>
              <w:rPr>
                <w:rFonts w:cs="Meiryo UI"/>
                <w:szCs w:val="20"/>
              </w:rPr>
            </w:pPr>
            <w:r w:rsidRPr="00516A6D">
              <w:rPr>
                <w:rFonts w:cs="Meiryo UI" w:hint="eastAsia"/>
                <w:szCs w:val="20"/>
              </w:rPr>
              <w:t>内容</w:t>
            </w:r>
          </w:p>
        </w:tc>
      </w:tr>
      <w:tr w:rsidR="00AD05AC" w:rsidRPr="00787C05" w14:paraId="6B1EDF1E" w14:textId="77777777" w:rsidTr="00DD0207">
        <w:trPr>
          <w:trHeight w:val="288"/>
        </w:trPr>
        <w:tc>
          <w:tcPr>
            <w:tcW w:w="2126" w:type="dxa"/>
          </w:tcPr>
          <w:p w14:paraId="1BD197D8" w14:textId="77777777" w:rsidR="00AD05AC" w:rsidRPr="00516A6D" w:rsidRDefault="00AD05AC" w:rsidP="00DD0207">
            <w:pPr>
              <w:spacing w:line="300" w:lineRule="exact"/>
              <w:jc w:val="left"/>
              <w:rPr>
                <w:rFonts w:cs="Meiryo UI"/>
                <w:szCs w:val="20"/>
              </w:rPr>
            </w:pPr>
            <w:r w:rsidRPr="00516A6D">
              <w:rPr>
                <w:rFonts w:cs="Meiryo UI" w:hint="eastAsia"/>
                <w:szCs w:val="20"/>
              </w:rPr>
              <w:t>定常運用マニュアル</w:t>
            </w:r>
          </w:p>
        </w:tc>
        <w:tc>
          <w:tcPr>
            <w:tcW w:w="4961" w:type="dxa"/>
          </w:tcPr>
          <w:p w14:paraId="52BB00E9" w14:textId="77777777" w:rsidR="00AD05AC" w:rsidRPr="00516A6D" w:rsidRDefault="00AD05AC" w:rsidP="00DD0207">
            <w:pPr>
              <w:spacing w:line="300" w:lineRule="exact"/>
              <w:jc w:val="left"/>
              <w:rPr>
                <w:rFonts w:cs="Meiryo UI"/>
                <w:szCs w:val="20"/>
              </w:rPr>
            </w:pPr>
            <w:r w:rsidRPr="00516A6D">
              <w:rPr>
                <w:rFonts w:cs="Meiryo UI" w:hint="eastAsia"/>
                <w:szCs w:val="20"/>
              </w:rPr>
              <w:t>問い合わせ対応など定例的に実施する運用の手順</w:t>
            </w:r>
          </w:p>
        </w:tc>
      </w:tr>
      <w:tr w:rsidR="00AD05AC" w:rsidRPr="00834C02" w14:paraId="4518870D" w14:textId="77777777" w:rsidTr="00DD0207">
        <w:trPr>
          <w:trHeight w:val="307"/>
        </w:trPr>
        <w:tc>
          <w:tcPr>
            <w:tcW w:w="2126" w:type="dxa"/>
          </w:tcPr>
          <w:p w14:paraId="1A627CC9" w14:textId="77777777" w:rsidR="00AD05AC" w:rsidRPr="00516A6D" w:rsidRDefault="00AD05AC" w:rsidP="00DD0207">
            <w:pPr>
              <w:spacing w:line="300" w:lineRule="exact"/>
              <w:jc w:val="left"/>
              <w:rPr>
                <w:rFonts w:cs="Meiryo UI"/>
                <w:szCs w:val="20"/>
              </w:rPr>
            </w:pPr>
            <w:r w:rsidRPr="00516A6D">
              <w:rPr>
                <w:rFonts w:cs="Meiryo UI" w:hint="eastAsia"/>
                <w:szCs w:val="20"/>
              </w:rPr>
              <w:t>臨時運用マニュアル</w:t>
            </w:r>
          </w:p>
        </w:tc>
        <w:tc>
          <w:tcPr>
            <w:tcW w:w="4961" w:type="dxa"/>
          </w:tcPr>
          <w:p w14:paraId="4F59DA4C" w14:textId="77777777" w:rsidR="00AD05AC" w:rsidRPr="00516A6D" w:rsidRDefault="00AD05AC" w:rsidP="00DD0207">
            <w:pPr>
              <w:spacing w:line="300" w:lineRule="exact"/>
              <w:jc w:val="left"/>
              <w:rPr>
                <w:rFonts w:cs="Meiryo UI"/>
                <w:szCs w:val="20"/>
              </w:rPr>
            </w:pPr>
            <w:r w:rsidRPr="00516A6D">
              <w:rPr>
                <w:rFonts w:cs="Meiryo UI" w:hint="eastAsia"/>
                <w:szCs w:val="20"/>
              </w:rPr>
              <w:t>リストアやメンテナンスなど非定例で実施する運用の手順</w:t>
            </w:r>
          </w:p>
        </w:tc>
      </w:tr>
      <w:tr w:rsidR="00AD05AC" w:rsidRPr="00834C02" w14:paraId="1568F0B8" w14:textId="77777777" w:rsidTr="00DD0207">
        <w:trPr>
          <w:trHeight w:val="307"/>
        </w:trPr>
        <w:tc>
          <w:tcPr>
            <w:tcW w:w="2126" w:type="dxa"/>
          </w:tcPr>
          <w:p w14:paraId="5901D7B6" w14:textId="77777777" w:rsidR="00AD05AC" w:rsidRPr="00516A6D" w:rsidRDefault="00AD05AC" w:rsidP="00DD0207">
            <w:pPr>
              <w:spacing w:line="300" w:lineRule="exact"/>
              <w:jc w:val="left"/>
              <w:rPr>
                <w:rFonts w:cs="Meiryo UI"/>
                <w:szCs w:val="20"/>
              </w:rPr>
            </w:pPr>
            <w:r w:rsidRPr="00516A6D">
              <w:rPr>
                <w:rFonts w:cs="Meiryo UI" w:hint="eastAsia"/>
                <w:szCs w:val="20"/>
              </w:rPr>
              <w:t>障害時運用マニュアル</w:t>
            </w:r>
          </w:p>
        </w:tc>
        <w:tc>
          <w:tcPr>
            <w:tcW w:w="4961" w:type="dxa"/>
          </w:tcPr>
          <w:p w14:paraId="36BD40BA" w14:textId="77777777" w:rsidR="00AD05AC" w:rsidRPr="00516A6D" w:rsidRDefault="00AD05AC" w:rsidP="00DD0207">
            <w:pPr>
              <w:spacing w:line="300" w:lineRule="exact"/>
              <w:jc w:val="left"/>
              <w:rPr>
                <w:rFonts w:cs="Meiryo UI"/>
                <w:szCs w:val="20"/>
              </w:rPr>
            </w:pPr>
            <w:r w:rsidRPr="00516A6D">
              <w:rPr>
                <w:rFonts w:cs="Meiryo UI" w:hint="eastAsia"/>
                <w:szCs w:val="20"/>
              </w:rPr>
              <w:t>障害発生時の障害復旧する手順</w:t>
            </w:r>
          </w:p>
        </w:tc>
      </w:tr>
    </w:tbl>
    <w:p w14:paraId="75E791D1" w14:textId="77777777" w:rsidR="00AD05AC" w:rsidRPr="00CF3BFB" w:rsidRDefault="00AD05AC" w:rsidP="00AD05AC"/>
    <w:p w14:paraId="4FD1E9FF" w14:textId="77777777" w:rsidR="00AD05AC" w:rsidRDefault="00AD05AC" w:rsidP="003115D5">
      <w:pPr>
        <w:pStyle w:val="af4"/>
        <w:numPr>
          <w:ilvl w:val="0"/>
          <w:numId w:val="107"/>
        </w:numPr>
        <w:ind w:leftChars="0" w:left="1985" w:hanging="419"/>
      </w:pPr>
      <w:r>
        <w:rPr>
          <w:rFonts w:hint="eastAsia"/>
        </w:rPr>
        <w:t>実施時期</w:t>
      </w:r>
    </w:p>
    <w:p w14:paraId="430ACB35" w14:textId="77777777" w:rsidR="00AD05AC" w:rsidRDefault="00AD05AC" w:rsidP="00AD05AC">
      <w:pPr>
        <w:pStyle w:val="af4"/>
        <w:ind w:leftChars="0" w:left="1985"/>
      </w:pPr>
      <w:r>
        <w:rPr>
          <w:rFonts w:hint="eastAsia"/>
        </w:rPr>
        <w:t>オペレーション訓練は、1年に1回を想定し、年度の初めに実施について計画・協議する。</w:t>
      </w:r>
    </w:p>
    <w:p w14:paraId="1022757E" w14:textId="77777777" w:rsidR="00AD05AC" w:rsidRDefault="00AD05AC" w:rsidP="00AD05AC">
      <w:pPr>
        <w:pStyle w:val="af4"/>
        <w:ind w:leftChars="0" w:left="2120"/>
      </w:pPr>
    </w:p>
    <w:p w14:paraId="15020FF5" w14:textId="77777777" w:rsidR="00AD05AC" w:rsidRDefault="00AD05AC" w:rsidP="003115D5">
      <w:pPr>
        <w:pStyle w:val="af4"/>
        <w:numPr>
          <w:ilvl w:val="0"/>
          <w:numId w:val="107"/>
        </w:numPr>
        <w:ind w:leftChars="0" w:left="1985" w:hanging="419"/>
      </w:pPr>
      <w:r>
        <w:rPr>
          <w:rFonts w:hint="eastAsia"/>
        </w:rPr>
        <w:t>実施該当者</w:t>
      </w:r>
    </w:p>
    <w:p w14:paraId="0B2AF1CA" w14:textId="77777777" w:rsidR="00AD05AC" w:rsidRDefault="00AD05AC" w:rsidP="00AD05AC">
      <w:pPr>
        <w:pStyle w:val="af4"/>
        <w:ind w:leftChars="0" w:left="1985"/>
      </w:pPr>
      <w:r>
        <w:rPr>
          <w:rFonts w:hint="eastAsia"/>
        </w:rPr>
        <w:t>ISIDサービスデスク、サービス維持管理の運用担当者</w:t>
      </w:r>
    </w:p>
    <w:p w14:paraId="098A8650" w14:textId="77777777" w:rsidR="00AF0344" w:rsidRDefault="00AF0344">
      <w:pPr>
        <w:widowControl/>
        <w:jc w:val="left"/>
      </w:pPr>
      <w:r>
        <w:br w:type="page"/>
      </w:r>
    </w:p>
    <w:p w14:paraId="224F59D2" w14:textId="77777777" w:rsidR="00BE1947" w:rsidRDefault="00BE1947" w:rsidP="000359C3">
      <w:pPr>
        <w:pStyle w:val="3"/>
      </w:pPr>
      <w:bookmarkStart w:id="445" w:name="_Toc71291740"/>
      <w:bookmarkStart w:id="446" w:name="_Toc71618752"/>
      <w:bookmarkStart w:id="447" w:name="_Toc124835648"/>
      <w:r w:rsidRPr="0041554A">
        <w:rPr>
          <w:rFonts w:hint="eastAsia"/>
        </w:rPr>
        <w:lastRenderedPageBreak/>
        <w:t>月次報告</w:t>
      </w:r>
      <w:bookmarkEnd w:id="445"/>
      <w:bookmarkEnd w:id="446"/>
      <w:bookmarkEnd w:id="447"/>
    </w:p>
    <w:p w14:paraId="59358DF3" w14:textId="77777777" w:rsidR="003671ED" w:rsidRDefault="00CF20E0" w:rsidP="003671ED">
      <w:pPr>
        <w:ind w:left="1276"/>
      </w:pPr>
      <w:r>
        <w:rPr>
          <w:rFonts w:hint="eastAsia"/>
        </w:rPr>
        <w:t>営業・融資サポートシステムに関する運用/保守状況の共有のために、NTTデータフォース社とISID間で月次報告を</w:t>
      </w:r>
      <w:r w:rsidR="00B96502">
        <w:rPr>
          <w:rFonts w:hint="eastAsia"/>
        </w:rPr>
        <w:t>行う。詳細については、以下項目に沿って実施する。</w:t>
      </w:r>
      <w:r w:rsidR="00B96502" w:rsidRPr="004E1107">
        <w:rPr>
          <w:rFonts w:hint="eastAsia"/>
        </w:rPr>
        <w:t>尚、横浜銀行、東日本銀行への報告は報告項目を選定して</w:t>
      </w:r>
      <w:r w:rsidR="00925D7F" w:rsidRPr="004E1107">
        <w:rPr>
          <w:rFonts w:hint="eastAsia"/>
        </w:rPr>
        <w:t>N</w:t>
      </w:r>
      <w:r w:rsidR="00925D7F" w:rsidRPr="004E1107">
        <w:t>TT</w:t>
      </w:r>
      <w:r w:rsidR="00925D7F" w:rsidRPr="004E1107">
        <w:rPr>
          <w:rFonts w:hint="eastAsia"/>
        </w:rPr>
        <w:t>データフォース社より行う。</w:t>
      </w:r>
    </w:p>
    <w:p w14:paraId="76939A1C" w14:textId="77777777" w:rsidR="00BE1947" w:rsidRDefault="00BE1947" w:rsidP="00BE1947"/>
    <w:p w14:paraId="178C2786" w14:textId="77777777" w:rsidR="0033197B" w:rsidRPr="00F853F4" w:rsidRDefault="00DD47E2" w:rsidP="003115D5">
      <w:pPr>
        <w:pStyle w:val="af4"/>
        <w:numPr>
          <w:ilvl w:val="0"/>
          <w:numId w:val="81"/>
        </w:numPr>
        <w:ind w:leftChars="0" w:left="1701" w:hanging="425"/>
      </w:pPr>
      <w:r>
        <w:rPr>
          <w:rFonts w:hint="eastAsia"/>
        </w:rPr>
        <w:t>実施内容</w:t>
      </w:r>
    </w:p>
    <w:p w14:paraId="76D50330" w14:textId="77777777" w:rsidR="00F853F4" w:rsidRDefault="007D3DF7" w:rsidP="00F853F4">
      <w:pPr>
        <w:ind w:left="1276"/>
      </w:pPr>
      <w:r>
        <w:rPr>
          <w:rFonts w:hint="eastAsia"/>
        </w:rPr>
        <w:t>月次報告の報告対象となるカテゴリとその内容を以下に記載する。</w:t>
      </w:r>
    </w:p>
    <w:tbl>
      <w:tblPr>
        <w:tblW w:w="4480" w:type="pct"/>
        <w:tblInd w:w="1271" w:type="dxa"/>
        <w:tblCellMar>
          <w:left w:w="99" w:type="dxa"/>
          <w:right w:w="99" w:type="dxa"/>
        </w:tblCellMar>
        <w:tblLook w:val="04A0" w:firstRow="1" w:lastRow="0" w:firstColumn="1" w:lastColumn="0" w:noHBand="0" w:noVBand="1"/>
      </w:tblPr>
      <w:tblGrid>
        <w:gridCol w:w="1558"/>
        <w:gridCol w:w="2127"/>
        <w:gridCol w:w="1065"/>
        <w:gridCol w:w="4893"/>
      </w:tblGrid>
      <w:tr w:rsidR="00D01071" w:rsidRPr="001F39B8" w14:paraId="35BE5F04" w14:textId="77777777" w:rsidTr="00D01071">
        <w:trPr>
          <w:trHeight w:val="372"/>
          <w:tblHeader/>
        </w:trPr>
        <w:tc>
          <w:tcPr>
            <w:tcW w:w="808" w:type="pct"/>
            <w:tcBorders>
              <w:top w:val="single" w:sz="4" w:space="0" w:color="auto"/>
              <w:left w:val="single" w:sz="4" w:space="0" w:color="auto"/>
              <w:bottom w:val="single" w:sz="4" w:space="0" w:color="auto"/>
              <w:right w:val="single" w:sz="4" w:space="0" w:color="auto"/>
            </w:tcBorders>
            <w:shd w:val="clear" w:color="000000" w:fill="BDD6EE"/>
            <w:vAlign w:val="center"/>
            <w:hideMark/>
          </w:tcPr>
          <w:p w14:paraId="64E83B87"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カテゴリ</w:t>
            </w:r>
          </w:p>
        </w:tc>
        <w:tc>
          <w:tcPr>
            <w:tcW w:w="1103" w:type="pct"/>
            <w:tcBorders>
              <w:top w:val="single" w:sz="4" w:space="0" w:color="auto"/>
              <w:left w:val="single" w:sz="4" w:space="0" w:color="auto"/>
              <w:bottom w:val="single" w:sz="4" w:space="0" w:color="auto"/>
              <w:right w:val="single" w:sz="4" w:space="0" w:color="auto"/>
            </w:tcBorders>
            <w:shd w:val="clear" w:color="000000" w:fill="BDD6EE"/>
            <w:vAlign w:val="center"/>
            <w:hideMark/>
          </w:tcPr>
          <w:p w14:paraId="3C4083E2"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報告項目</w:t>
            </w:r>
          </w:p>
        </w:tc>
        <w:tc>
          <w:tcPr>
            <w:tcW w:w="552" w:type="pct"/>
            <w:tcBorders>
              <w:top w:val="single" w:sz="4" w:space="0" w:color="auto"/>
              <w:left w:val="single" w:sz="4" w:space="0" w:color="auto"/>
              <w:bottom w:val="single" w:sz="4" w:space="0" w:color="auto"/>
              <w:right w:val="single" w:sz="4" w:space="0" w:color="auto"/>
            </w:tcBorders>
            <w:shd w:val="clear" w:color="000000" w:fill="BDD6EE"/>
            <w:vAlign w:val="center"/>
            <w:hideMark/>
          </w:tcPr>
          <w:p w14:paraId="121046C7"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報告頻度</w:t>
            </w:r>
          </w:p>
        </w:tc>
        <w:tc>
          <w:tcPr>
            <w:tcW w:w="2537" w:type="pct"/>
            <w:tcBorders>
              <w:top w:val="single" w:sz="4" w:space="0" w:color="auto"/>
              <w:left w:val="single" w:sz="4" w:space="0" w:color="auto"/>
              <w:bottom w:val="single" w:sz="4" w:space="0" w:color="auto"/>
              <w:right w:val="single" w:sz="4" w:space="0" w:color="auto"/>
            </w:tcBorders>
            <w:shd w:val="clear" w:color="000000" w:fill="BDD6EE"/>
            <w:vAlign w:val="center"/>
            <w:hideMark/>
          </w:tcPr>
          <w:p w14:paraId="1577F352"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内容</w:t>
            </w:r>
          </w:p>
        </w:tc>
      </w:tr>
      <w:tr w:rsidR="00D01071" w:rsidRPr="001F39B8" w14:paraId="7976658E" w14:textId="77777777" w:rsidTr="00D01071">
        <w:trPr>
          <w:trHeight w:val="588"/>
        </w:trPr>
        <w:tc>
          <w:tcPr>
            <w:tcW w:w="808" w:type="pct"/>
            <w:vMerge w:val="restart"/>
            <w:tcBorders>
              <w:top w:val="single" w:sz="4" w:space="0" w:color="auto"/>
              <w:left w:val="single" w:sz="4" w:space="0" w:color="auto"/>
              <w:bottom w:val="single" w:sz="8" w:space="0" w:color="000000"/>
              <w:right w:val="single" w:sz="4" w:space="0" w:color="auto"/>
            </w:tcBorders>
            <w:shd w:val="clear" w:color="auto" w:fill="auto"/>
            <w:vAlign w:val="center"/>
            <w:hideMark/>
          </w:tcPr>
          <w:p w14:paraId="634FE834"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パッチおよびAWSメンテナンス情報収集</w:t>
            </w: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8C053C"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AWSメンテナンス情報</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B18952"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月次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EDBCF2" w14:textId="77777777" w:rsidR="00D01071" w:rsidRPr="001F39B8" w:rsidRDefault="00D01071" w:rsidP="00DD0207">
            <w:pPr>
              <w:widowControl/>
              <w:rPr>
                <w:rFonts w:cs="ＭＳ Ｐゴシック"/>
                <w:color w:val="000000"/>
                <w:kern w:val="0"/>
                <w:szCs w:val="20"/>
              </w:rPr>
            </w:pPr>
            <w:r w:rsidRPr="001F39B8">
              <w:rPr>
                <w:rFonts w:cs="ＭＳ Ｐゴシック" w:hint="eastAsia"/>
                <w:color w:val="000000"/>
                <w:kern w:val="0"/>
                <w:szCs w:val="20"/>
              </w:rPr>
              <w:t>AWSから連携される各サービス</w:t>
            </w:r>
            <w:r>
              <w:rPr>
                <w:rFonts w:cs="ＭＳ Ｐゴシック" w:hint="eastAsia"/>
                <w:color w:val="000000"/>
                <w:kern w:val="0"/>
                <w:szCs w:val="20"/>
              </w:rPr>
              <w:t>（Auroraなど）</w:t>
            </w:r>
            <w:r w:rsidRPr="001F39B8">
              <w:rPr>
                <w:rFonts w:cs="ＭＳ Ｐゴシック" w:hint="eastAsia"/>
                <w:color w:val="000000"/>
                <w:kern w:val="0"/>
                <w:szCs w:val="20"/>
              </w:rPr>
              <w:t>のメンテナンスについて、情報収集、影響調査および報告する。なお、緊急メンテナンス</w:t>
            </w:r>
            <w:r>
              <w:rPr>
                <w:rFonts w:cs="ＭＳ Ｐゴシック" w:hint="eastAsia"/>
                <w:color w:val="000000"/>
                <w:kern w:val="0"/>
                <w:szCs w:val="20"/>
              </w:rPr>
              <w:t>はNTTデータフォース社から連携された情報を基に影響をまとめ</w:t>
            </w:r>
            <w:r w:rsidRPr="001F39B8">
              <w:rPr>
                <w:rFonts w:cs="ＭＳ Ｐゴシック" w:hint="eastAsia"/>
                <w:color w:val="000000"/>
                <w:kern w:val="0"/>
                <w:szCs w:val="20"/>
              </w:rPr>
              <w:t>報告する。</w:t>
            </w:r>
          </w:p>
        </w:tc>
      </w:tr>
      <w:tr w:rsidR="00D01071" w:rsidRPr="001F39B8" w14:paraId="580D9653" w14:textId="77777777" w:rsidTr="00D01071">
        <w:trPr>
          <w:trHeight w:val="588"/>
        </w:trPr>
        <w:tc>
          <w:tcPr>
            <w:tcW w:w="808" w:type="pct"/>
            <w:vMerge/>
            <w:tcBorders>
              <w:top w:val="nil"/>
              <w:left w:val="single" w:sz="4" w:space="0" w:color="auto"/>
              <w:bottom w:val="single" w:sz="4" w:space="0" w:color="auto"/>
              <w:right w:val="single" w:sz="4" w:space="0" w:color="auto"/>
            </w:tcBorders>
            <w:vAlign w:val="center"/>
            <w:hideMark/>
          </w:tcPr>
          <w:p w14:paraId="4E22EA07" w14:textId="77777777" w:rsidR="00D01071" w:rsidRPr="001F39B8" w:rsidRDefault="00D01071" w:rsidP="00DD0207">
            <w:pPr>
              <w:widowControl/>
              <w:jc w:val="left"/>
              <w:rPr>
                <w:rFonts w:cs="ＭＳ Ｐゴシック"/>
                <w:color w:val="000000"/>
                <w:kern w:val="0"/>
                <w:szCs w:val="20"/>
              </w:rPr>
            </w:pP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78E8AF"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セキュリティ</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8348C2"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月次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8B0363" w14:textId="77777777" w:rsidR="00D01071" w:rsidRPr="001F39B8" w:rsidRDefault="00D01071" w:rsidP="00DD0207">
            <w:pPr>
              <w:widowControl/>
              <w:rPr>
                <w:rFonts w:cs="ＭＳ Ｐゴシック"/>
                <w:color w:val="000000"/>
                <w:kern w:val="0"/>
                <w:szCs w:val="20"/>
              </w:rPr>
            </w:pPr>
            <w:r>
              <w:rPr>
                <w:rFonts w:cs="ＭＳ Ｐゴシック" w:hint="eastAsia"/>
                <w:color w:val="000000"/>
                <w:kern w:val="0"/>
                <w:szCs w:val="20"/>
              </w:rPr>
              <w:t>OS、ミドルウェア、Auroraに関して最新の重要なパッチ</w:t>
            </w:r>
            <w:r w:rsidRPr="001F39B8">
              <w:rPr>
                <w:rFonts w:cs="ＭＳ Ｐゴシック" w:hint="eastAsia"/>
                <w:color w:val="000000"/>
                <w:kern w:val="0"/>
                <w:szCs w:val="20"/>
              </w:rPr>
              <w:t>をリスト化し、実施時期</w:t>
            </w:r>
            <w:r>
              <w:rPr>
                <w:rFonts w:cs="ＭＳ Ｐゴシック" w:hint="eastAsia"/>
                <w:color w:val="000000"/>
                <w:kern w:val="0"/>
                <w:szCs w:val="20"/>
              </w:rPr>
              <w:t>と方針</w:t>
            </w:r>
            <w:r w:rsidRPr="001F39B8">
              <w:rPr>
                <w:rFonts w:cs="ＭＳ Ｐゴシック" w:hint="eastAsia"/>
                <w:color w:val="000000"/>
                <w:kern w:val="0"/>
                <w:szCs w:val="20"/>
              </w:rPr>
              <w:t>を検討後、</w:t>
            </w:r>
            <w:r>
              <w:rPr>
                <w:rFonts w:cs="ＭＳ Ｐゴシック" w:hint="eastAsia"/>
                <w:color w:val="000000"/>
                <w:kern w:val="0"/>
                <w:szCs w:val="20"/>
              </w:rPr>
              <w:t>NTTデータフォース社と協議の上、</w:t>
            </w:r>
            <w:r w:rsidRPr="001F39B8">
              <w:rPr>
                <w:rFonts w:cs="ＭＳ Ｐゴシック" w:hint="eastAsia"/>
                <w:color w:val="000000"/>
                <w:kern w:val="0"/>
                <w:szCs w:val="20"/>
              </w:rPr>
              <w:t>対応</w:t>
            </w:r>
            <w:r>
              <w:rPr>
                <w:rFonts w:cs="ＭＳ Ｐゴシック" w:hint="eastAsia"/>
                <w:color w:val="000000"/>
                <w:kern w:val="0"/>
                <w:szCs w:val="20"/>
              </w:rPr>
              <w:t>要否</w:t>
            </w:r>
            <w:r w:rsidRPr="001F39B8">
              <w:rPr>
                <w:rFonts w:cs="ＭＳ Ｐゴシック" w:hint="eastAsia"/>
                <w:color w:val="000000"/>
                <w:kern w:val="0"/>
                <w:szCs w:val="20"/>
              </w:rPr>
              <w:t>を判定する。</w:t>
            </w:r>
            <w:r>
              <w:rPr>
                <w:rFonts w:cs="ＭＳ Ｐゴシック" w:hint="eastAsia"/>
                <w:color w:val="000000"/>
                <w:kern w:val="0"/>
                <w:szCs w:val="20"/>
              </w:rPr>
              <w:t>なお、緊急のパッチ適用が必要になった場合も随時協議の上、</w:t>
            </w:r>
            <w:r w:rsidRPr="001F39B8">
              <w:rPr>
                <w:rFonts w:cs="ＭＳ Ｐゴシック" w:hint="eastAsia"/>
                <w:color w:val="000000"/>
                <w:kern w:val="0"/>
                <w:szCs w:val="20"/>
              </w:rPr>
              <w:t>対応</w:t>
            </w:r>
            <w:r>
              <w:rPr>
                <w:rFonts w:cs="ＭＳ Ｐゴシック" w:hint="eastAsia"/>
                <w:color w:val="000000"/>
                <w:kern w:val="0"/>
                <w:szCs w:val="20"/>
              </w:rPr>
              <w:t>要否</w:t>
            </w:r>
            <w:r w:rsidRPr="001F39B8">
              <w:rPr>
                <w:rFonts w:cs="ＭＳ Ｐゴシック" w:hint="eastAsia"/>
                <w:color w:val="000000"/>
                <w:kern w:val="0"/>
                <w:szCs w:val="20"/>
              </w:rPr>
              <w:t>を判定する。</w:t>
            </w:r>
          </w:p>
        </w:tc>
      </w:tr>
      <w:tr w:rsidR="00D01071" w:rsidRPr="001F39B8" w14:paraId="56472E6E" w14:textId="77777777" w:rsidTr="00D01071">
        <w:trPr>
          <w:trHeight w:val="876"/>
        </w:trPr>
        <w:tc>
          <w:tcPr>
            <w:tcW w:w="808" w:type="pct"/>
            <w:vMerge w:val="restart"/>
            <w:tcBorders>
              <w:top w:val="single" w:sz="4" w:space="0" w:color="auto"/>
              <w:left w:val="single" w:sz="4" w:space="0" w:color="auto"/>
              <w:bottom w:val="single" w:sz="8" w:space="0" w:color="auto"/>
              <w:right w:val="single" w:sz="4" w:space="0" w:color="auto"/>
            </w:tcBorders>
            <w:shd w:val="clear" w:color="auto" w:fill="auto"/>
            <w:vAlign w:val="center"/>
            <w:hideMark/>
          </w:tcPr>
          <w:p w14:paraId="1C4CD22F" w14:textId="77777777" w:rsidR="00D01071" w:rsidRPr="001F39B8" w:rsidRDefault="00D01071" w:rsidP="00DD0207">
            <w:pPr>
              <w:widowControl/>
              <w:jc w:val="left"/>
              <w:rPr>
                <w:rFonts w:cs="ＭＳ Ｐゴシック"/>
                <w:color w:val="000000"/>
                <w:kern w:val="0"/>
                <w:szCs w:val="20"/>
              </w:rPr>
            </w:pPr>
            <w:r>
              <w:rPr>
                <w:rFonts w:cs="ＭＳ Ｐゴシック" w:hint="eastAsia"/>
                <w:color w:val="000000"/>
                <w:kern w:val="0"/>
                <w:szCs w:val="20"/>
              </w:rPr>
              <w:t>定期</w:t>
            </w:r>
            <w:r w:rsidRPr="001F39B8">
              <w:rPr>
                <w:rFonts w:cs="ＭＳ Ｐゴシック" w:hint="eastAsia"/>
                <w:color w:val="000000"/>
                <w:kern w:val="0"/>
                <w:szCs w:val="20"/>
              </w:rPr>
              <w:t>報告</w:t>
            </w: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281B5B"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リソース使用状況/性能</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AE5A6E"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月次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D02F23" w14:textId="77777777" w:rsidR="00D01071" w:rsidRDefault="00D01071" w:rsidP="00DD0207">
            <w:pPr>
              <w:widowControl/>
              <w:rPr>
                <w:rFonts w:cs="ＭＳ Ｐゴシック"/>
                <w:color w:val="000000"/>
                <w:kern w:val="0"/>
                <w:szCs w:val="20"/>
              </w:rPr>
            </w:pPr>
            <w:r w:rsidRPr="001F39B8">
              <w:rPr>
                <w:rFonts w:cs="ＭＳ Ｐゴシック" w:hint="eastAsia"/>
                <w:color w:val="000000"/>
                <w:kern w:val="0"/>
                <w:szCs w:val="20"/>
              </w:rPr>
              <w:t>使用リソース（CPU、メモリ、ディスクの各使用率）および、</w:t>
            </w:r>
            <w:r>
              <w:rPr>
                <w:rFonts w:cs="ＭＳ Ｐゴシック" w:hint="eastAsia"/>
                <w:color w:val="000000"/>
                <w:kern w:val="0"/>
                <w:szCs w:val="20"/>
              </w:rPr>
              <w:t>性能について、</w:t>
            </w:r>
            <w:r w:rsidRPr="001F39B8">
              <w:rPr>
                <w:rFonts w:cs="ＭＳ Ｐゴシック" w:hint="eastAsia"/>
                <w:color w:val="000000"/>
                <w:kern w:val="0"/>
                <w:szCs w:val="20"/>
              </w:rPr>
              <w:t>AWS CloudWatchの詳細データを基に調査し、</w:t>
            </w:r>
            <w:r>
              <w:rPr>
                <w:rFonts w:cs="ＭＳ Ｐゴシック" w:hint="eastAsia"/>
                <w:color w:val="000000"/>
                <w:kern w:val="0"/>
                <w:szCs w:val="20"/>
              </w:rPr>
              <w:t>過去</w:t>
            </w:r>
            <w:r w:rsidRPr="001F39B8">
              <w:rPr>
                <w:rFonts w:cs="ＭＳ Ｐゴシック" w:hint="eastAsia"/>
                <w:color w:val="000000"/>
                <w:kern w:val="0"/>
                <w:szCs w:val="20"/>
              </w:rPr>
              <w:t>1ヶ月のパフォーマンス</w:t>
            </w:r>
            <w:r>
              <w:rPr>
                <w:rFonts w:cs="ＭＳ Ｐゴシック" w:hint="eastAsia"/>
                <w:color w:val="000000"/>
                <w:kern w:val="0"/>
                <w:szCs w:val="20"/>
              </w:rPr>
              <w:t>の変化</w:t>
            </w:r>
            <w:r w:rsidRPr="001F39B8">
              <w:rPr>
                <w:rFonts w:cs="ＭＳ Ｐゴシック" w:hint="eastAsia"/>
                <w:color w:val="000000"/>
                <w:kern w:val="0"/>
                <w:szCs w:val="20"/>
              </w:rPr>
              <w:t>について報告する</w:t>
            </w:r>
            <w:r>
              <w:rPr>
                <w:rFonts w:cs="ＭＳ Ｐゴシック" w:hint="eastAsia"/>
                <w:color w:val="000000"/>
                <w:kern w:val="0"/>
                <w:szCs w:val="20"/>
              </w:rPr>
              <w:t>。</w:t>
            </w:r>
          </w:p>
          <w:p w14:paraId="73AD313F" w14:textId="77777777" w:rsidR="00D54CDE" w:rsidRPr="001F39B8" w:rsidRDefault="00D54CDE" w:rsidP="00DD0207">
            <w:pPr>
              <w:widowControl/>
              <w:rPr>
                <w:rFonts w:cs="ＭＳ Ｐゴシック"/>
                <w:color w:val="000000"/>
                <w:kern w:val="0"/>
                <w:szCs w:val="20"/>
              </w:rPr>
            </w:pPr>
            <w:r>
              <w:rPr>
                <w:rFonts w:cs="ＭＳ Ｐゴシック" w:hint="eastAsia"/>
                <w:color w:val="000000"/>
                <w:kern w:val="0"/>
                <w:szCs w:val="20"/>
              </w:rPr>
              <w:t>なお、詳細モニタリング(1分間隔)のデータは15日間しか保存されない為、Lambda関数を使用して、日次でメトリクスをS3に退避する。</w:t>
            </w:r>
          </w:p>
        </w:tc>
      </w:tr>
      <w:tr w:rsidR="00D01071" w:rsidRPr="001F39B8" w14:paraId="0B534377" w14:textId="77777777" w:rsidTr="00D01071">
        <w:trPr>
          <w:trHeight w:val="876"/>
        </w:trPr>
        <w:tc>
          <w:tcPr>
            <w:tcW w:w="808" w:type="pct"/>
            <w:vMerge/>
            <w:tcBorders>
              <w:left w:val="single" w:sz="4" w:space="0" w:color="auto"/>
              <w:bottom w:val="single" w:sz="8" w:space="0" w:color="auto"/>
              <w:right w:val="single" w:sz="4" w:space="0" w:color="auto"/>
            </w:tcBorders>
            <w:vAlign w:val="center"/>
            <w:hideMark/>
          </w:tcPr>
          <w:p w14:paraId="03CD0536" w14:textId="77777777" w:rsidR="00D01071" w:rsidRPr="001F39B8" w:rsidRDefault="00D01071" w:rsidP="00DD0207">
            <w:pPr>
              <w:widowControl/>
              <w:jc w:val="left"/>
              <w:rPr>
                <w:rFonts w:cs="ＭＳ Ｐゴシック"/>
                <w:color w:val="000000"/>
                <w:kern w:val="0"/>
                <w:szCs w:val="20"/>
              </w:rPr>
            </w:pP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4D9486"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障害対応状況</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47C375"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月次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220CD6" w14:textId="77777777" w:rsidR="00D01071" w:rsidRPr="001F39B8" w:rsidRDefault="00D01071" w:rsidP="00DD0207">
            <w:pPr>
              <w:widowControl/>
              <w:rPr>
                <w:rFonts w:cs="ＭＳ Ｐゴシック"/>
                <w:color w:val="000000"/>
                <w:kern w:val="0"/>
                <w:szCs w:val="20"/>
              </w:rPr>
            </w:pPr>
            <w:r w:rsidRPr="001F39B8">
              <w:rPr>
                <w:rFonts w:cs="ＭＳ Ｐゴシック" w:hint="eastAsia"/>
                <w:color w:val="000000"/>
                <w:kern w:val="0"/>
                <w:szCs w:val="20"/>
              </w:rPr>
              <w:t>営業・融資サポートシステムの障害（件数/対応）について障害対応の実績や結果を報告する。また、作業実績の分析・評価</w:t>
            </w:r>
            <w:r>
              <w:rPr>
                <w:rFonts w:cs="ＭＳ Ｐゴシック" w:hint="eastAsia"/>
                <w:color w:val="000000"/>
                <w:kern w:val="0"/>
                <w:szCs w:val="20"/>
              </w:rPr>
              <w:t>から</w:t>
            </w:r>
            <w:r w:rsidRPr="001F39B8">
              <w:rPr>
                <w:rFonts w:cs="ＭＳ Ｐゴシック" w:hint="eastAsia"/>
                <w:color w:val="000000"/>
                <w:kern w:val="0"/>
                <w:szCs w:val="20"/>
              </w:rPr>
              <w:t>運用改善</w:t>
            </w:r>
            <w:r>
              <w:rPr>
                <w:rFonts w:cs="ＭＳ Ｐゴシック" w:hint="eastAsia"/>
                <w:color w:val="000000"/>
                <w:kern w:val="0"/>
                <w:szCs w:val="20"/>
              </w:rPr>
              <w:t>の余地がある</w:t>
            </w:r>
            <w:r w:rsidRPr="001F39B8">
              <w:rPr>
                <w:rFonts w:cs="ＭＳ Ｐゴシック" w:hint="eastAsia"/>
                <w:color w:val="000000"/>
                <w:kern w:val="0"/>
                <w:szCs w:val="20"/>
              </w:rPr>
              <w:t>場合、検討</w:t>
            </w:r>
            <w:r>
              <w:rPr>
                <w:rFonts w:cs="ＭＳ Ｐゴシック" w:hint="eastAsia"/>
                <w:color w:val="000000"/>
                <w:kern w:val="0"/>
                <w:szCs w:val="20"/>
              </w:rPr>
              <w:t>及び</w:t>
            </w:r>
            <w:r w:rsidRPr="001F39B8">
              <w:rPr>
                <w:rFonts w:cs="ＭＳ Ｐゴシック" w:hint="eastAsia"/>
                <w:color w:val="000000"/>
                <w:kern w:val="0"/>
                <w:szCs w:val="20"/>
              </w:rPr>
              <w:t>対策</w:t>
            </w:r>
            <w:r>
              <w:rPr>
                <w:rFonts w:cs="ＭＳ Ｐゴシック" w:hint="eastAsia"/>
                <w:color w:val="000000"/>
                <w:kern w:val="0"/>
                <w:szCs w:val="20"/>
              </w:rPr>
              <w:t>についても</w:t>
            </w:r>
            <w:r w:rsidRPr="001F39B8">
              <w:rPr>
                <w:rFonts w:cs="ＭＳ Ｐゴシック" w:hint="eastAsia"/>
                <w:color w:val="000000"/>
                <w:kern w:val="0"/>
                <w:szCs w:val="20"/>
              </w:rPr>
              <w:t>報告する</w:t>
            </w:r>
          </w:p>
        </w:tc>
      </w:tr>
      <w:tr w:rsidR="00D01071" w:rsidRPr="001F39B8" w14:paraId="70544617" w14:textId="77777777" w:rsidTr="00D01071">
        <w:trPr>
          <w:trHeight w:val="505"/>
        </w:trPr>
        <w:tc>
          <w:tcPr>
            <w:tcW w:w="808" w:type="pct"/>
            <w:vMerge/>
            <w:tcBorders>
              <w:left w:val="single" w:sz="4" w:space="0" w:color="auto"/>
              <w:bottom w:val="single" w:sz="8" w:space="0" w:color="auto"/>
              <w:right w:val="single" w:sz="4" w:space="0" w:color="auto"/>
            </w:tcBorders>
            <w:vAlign w:val="center"/>
            <w:hideMark/>
          </w:tcPr>
          <w:p w14:paraId="144FD7EB" w14:textId="77777777" w:rsidR="00D01071" w:rsidRPr="001F39B8" w:rsidRDefault="00D01071" w:rsidP="00DD0207">
            <w:pPr>
              <w:widowControl/>
              <w:jc w:val="left"/>
              <w:rPr>
                <w:rFonts w:cs="ＭＳ Ｐゴシック"/>
                <w:color w:val="000000"/>
                <w:kern w:val="0"/>
                <w:szCs w:val="20"/>
              </w:rPr>
            </w:pP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1B01E0"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問い合わせ状況</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23CE5B"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月次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B06D0D" w14:textId="77777777" w:rsidR="00D01071" w:rsidRPr="001F39B8" w:rsidRDefault="00D01071" w:rsidP="00DD0207">
            <w:pPr>
              <w:widowControl/>
              <w:rPr>
                <w:rFonts w:cs="ＭＳ Ｐゴシック"/>
                <w:color w:val="000000"/>
                <w:kern w:val="0"/>
                <w:szCs w:val="20"/>
              </w:rPr>
            </w:pPr>
            <w:r w:rsidRPr="001F39B8">
              <w:rPr>
                <w:rFonts w:cs="ＭＳ Ｐゴシック" w:hint="eastAsia"/>
                <w:color w:val="000000"/>
                <w:kern w:val="0"/>
                <w:szCs w:val="20"/>
              </w:rPr>
              <w:t>問合せ（件数/対応）について報告する。</w:t>
            </w:r>
          </w:p>
        </w:tc>
      </w:tr>
      <w:tr w:rsidR="00D01071" w:rsidRPr="001F39B8" w14:paraId="1B0D17E8" w14:textId="77777777" w:rsidTr="00D01071">
        <w:trPr>
          <w:trHeight w:val="588"/>
        </w:trPr>
        <w:tc>
          <w:tcPr>
            <w:tcW w:w="808" w:type="pct"/>
            <w:vMerge/>
            <w:tcBorders>
              <w:left w:val="single" w:sz="4" w:space="0" w:color="auto"/>
              <w:bottom w:val="single" w:sz="8" w:space="0" w:color="auto"/>
              <w:right w:val="single" w:sz="4" w:space="0" w:color="auto"/>
            </w:tcBorders>
            <w:vAlign w:val="center"/>
            <w:hideMark/>
          </w:tcPr>
          <w:p w14:paraId="6C11CD4D" w14:textId="77777777" w:rsidR="00D01071" w:rsidRPr="001F39B8" w:rsidRDefault="00D01071" w:rsidP="00DD0207">
            <w:pPr>
              <w:widowControl/>
              <w:jc w:val="left"/>
              <w:rPr>
                <w:rFonts w:cs="ＭＳ Ｐゴシック"/>
                <w:color w:val="000000"/>
                <w:kern w:val="0"/>
                <w:szCs w:val="20"/>
              </w:rPr>
            </w:pP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FDE103"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課題検討状況</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ADE212"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月次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0C685F0" w14:textId="77777777" w:rsidR="00D01071" w:rsidRPr="001F39B8" w:rsidRDefault="00D01071" w:rsidP="00DD0207">
            <w:pPr>
              <w:widowControl/>
              <w:rPr>
                <w:rFonts w:cs="ＭＳ Ｐゴシック"/>
                <w:color w:val="000000"/>
                <w:kern w:val="0"/>
                <w:szCs w:val="20"/>
              </w:rPr>
            </w:pPr>
            <w:r w:rsidRPr="001F39B8">
              <w:rPr>
                <w:rFonts w:cs="ＭＳ Ｐゴシック" w:hint="eastAsia"/>
                <w:color w:val="000000"/>
                <w:kern w:val="0"/>
                <w:szCs w:val="20"/>
              </w:rPr>
              <w:t>運用</w:t>
            </w:r>
            <w:r>
              <w:rPr>
                <w:rFonts w:cs="ＭＳ Ｐゴシック" w:hint="eastAsia"/>
                <w:color w:val="000000"/>
                <w:kern w:val="0"/>
                <w:szCs w:val="20"/>
              </w:rPr>
              <w:t>/</w:t>
            </w:r>
            <w:r w:rsidRPr="001F39B8">
              <w:rPr>
                <w:rFonts w:cs="ＭＳ Ｐゴシック" w:hint="eastAsia"/>
                <w:color w:val="000000"/>
                <w:kern w:val="0"/>
                <w:szCs w:val="20"/>
              </w:rPr>
              <w:t>保守</w:t>
            </w:r>
            <w:r>
              <w:rPr>
                <w:rFonts w:cs="ＭＳ Ｐゴシック" w:hint="eastAsia"/>
                <w:color w:val="000000"/>
                <w:kern w:val="0"/>
                <w:szCs w:val="20"/>
              </w:rPr>
              <w:t>にかかる課題について</w:t>
            </w:r>
            <w:r w:rsidRPr="001F39B8">
              <w:rPr>
                <w:rFonts w:cs="ＭＳ Ｐゴシック" w:hint="eastAsia"/>
                <w:color w:val="000000"/>
                <w:kern w:val="0"/>
                <w:szCs w:val="20"/>
              </w:rPr>
              <w:t>、NTTデータフォース社と</w:t>
            </w:r>
            <w:r>
              <w:rPr>
                <w:rFonts w:cs="ＭＳ Ｐゴシック" w:hint="eastAsia"/>
                <w:color w:val="000000"/>
                <w:kern w:val="0"/>
                <w:szCs w:val="20"/>
              </w:rPr>
              <w:t>協議</w:t>
            </w:r>
            <w:r w:rsidRPr="001F39B8">
              <w:rPr>
                <w:rFonts w:cs="ＭＳ Ｐゴシック" w:hint="eastAsia"/>
                <w:color w:val="000000"/>
                <w:kern w:val="0"/>
                <w:szCs w:val="20"/>
              </w:rPr>
              <w:t>する必要がある</w:t>
            </w:r>
            <w:r>
              <w:rPr>
                <w:rFonts w:cs="ＭＳ Ｐゴシック" w:hint="eastAsia"/>
                <w:color w:val="000000"/>
                <w:kern w:val="0"/>
                <w:szCs w:val="20"/>
              </w:rPr>
              <w:t>もの</w:t>
            </w:r>
            <w:r w:rsidRPr="001F39B8">
              <w:rPr>
                <w:rFonts w:cs="ＭＳ Ｐゴシック" w:hint="eastAsia"/>
                <w:color w:val="000000"/>
                <w:kern w:val="0"/>
                <w:szCs w:val="20"/>
              </w:rPr>
              <w:t>を</w:t>
            </w:r>
            <w:r>
              <w:rPr>
                <w:rFonts w:cs="ＭＳ Ｐゴシック" w:hint="eastAsia"/>
                <w:color w:val="000000"/>
                <w:kern w:val="0"/>
                <w:szCs w:val="20"/>
              </w:rPr>
              <w:t>ピックアップし</w:t>
            </w:r>
            <w:r w:rsidRPr="001F39B8">
              <w:rPr>
                <w:rFonts w:cs="ＭＳ Ｐゴシック" w:hint="eastAsia"/>
                <w:color w:val="000000"/>
                <w:kern w:val="0"/>
                <w:szCs w:val="20"/>
              </w:rPr>
              <w:t>、対応方針</w:t>
            </w:r>
            <w:r>
              <w:rPr>
                <w:rFonts w:cs="ＭＳ Ｐゴシック" w:hint="eastAsia"/>
                <w:color w:val="000000"/>
                <w:kern w:val="0"/>
                <w:szCs w:val="20"/>
              </w:rPr>
              <w:t>など</w:t>
            </w:r>
            <w:r w:rsidRPr="001F39B8">
              <w:rPr>
                <w:rFonts w:cs="ＭＳ Ｐゴシック" w:hint="eastAsia"/>
                <w:color w:val="000000"/>
                <w:kern w:val="0"/>
                <w:szCs w:val="20"/>
              </w:rPr>
              <w:t>について</w:t>
            </w:r>
            <w:r>
              <w:rPr>
                <w:rFonts w:cs="ＭＳ Ｐゴシック" w:hint="eastAsia"/>
                <w:color w:val="000000"/>
                <w:kern w:val="0"/>
                <w:szCs w:val="20"/>
              </w:rPr>
              <w:t>検討を行う。</w:t>
            </w:r>
          </w:p>
        </w:tc>
      </w:tr>
      <w:tr w:rsidR="00D01071" w:rsidRPr="001F39B8" w14:paraId="7BCD37FC" w14:textId="77777777" w:rsidTr="00D01071">
        <w:trPr>
          <w:trHeight w:val="588"/>
        </w:trPr>
        <w:tc>
          <w:tcPr>
            <w:tcW w:w="808" w:type="pct"/>
            <w:vMerge/>
            <w:tcBorders>
              <w:left w:val="single" w:sz="4" w:space="0" w:color="auto"/>
              <w:bottom w:val="single" w:sz="8" w:space="0" w:color="auto"/>
              <w:right w:val="single" w:sz="4" w:space="0" w:color="auto"/>
            </w:tcBorders>
            <w:vAlign w:val="center"/>
          </w:tcPr>
          <w:p w14:paraId="605ACDA9" w14:textId="77777777" w:rsidR="00D01071" w:rsidRPr="001F39B8" w:rsidRDefault="00D01071" w:rsidP="00DD0207">
            <w:pPr>
              <w:widowControl/>
              <w:jc w:val="left"/>
              <w:rPr>
                <w:rFonts w:cs="ＭＳ Ｐゴシック"/>
                <w:color w:val="000000"/>
                <w:kern w:val="0"/>
                <w:szCs w:val="20"/>
              </w:rPr>
            </w:pP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tcPr>
          <w:p w14:paraId="1690B6F2" w14:textId="77777777" w:rsidR="00D01071" w:rsidRPr="001F39B8" w:rsidRDefault="00D01071" w:rsidP="00DD0207">
            <w:pPr>
              <w:widowControl/>
              <w:jc w:val="left"/>
              <w:rPr>
                <w:rFonts w:cs="ＭＳ Ｐゴシック"/>
                <w:color w:val="000000"/>
                <w:kern w:val="0"/>
                <w:szCs w:val="20"/>
              </w:rPr>
            </w:pPr>
            <w:r>
              <w:rPr>
                <w:rFonts w:cs="ＭＳ Ｐゴシック" w:hint="eastAsia"/>
                <w:color w:val="000000"/>
                <w:kern w:val="0"/>
                <w:szCs w:val="20"/>
              </w:rPr>
              <w:t>運用計画状況</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tcPr>
          <w:p w14:paraId="48C720A1" w14:textId="77777777" w:rsidR="00D01071" w:rsidRPr="001F39B8" w:rsidRDefault="00D01071" w:rsidP="00DD0207">
            <w:pPr>
              <w:widowControl/>
              <w:jc w:val="center"/>
              <w:rPr>
                <w:rFonts w:cs="ＭＳ Ｐゴシック"/>
                <w:color w:val="000000"/>
                <w:kern w:val="0"/>
                <w:szCs w:val="20"/>
              </w:rPr>
            </w:pPr>
            <w:r>
              <w:rPr>
                <w:rFonts w:cs="ＭＳ Ｐゴシック" w:hint="eastAsia"/>
                <w:color w:val="000000"/>
                <w:kern w:val="0"/>
                <w:szCs w:val="20"/>
              </w:rPr>
              <w:t>月次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tcPr>
          <w:p w14:paraId="1A3B9B9B" w14:textId="77777777" w:rsidR="00D01071" w:rsidRPr="001F39B8" w:rsidRDefault="00D01071" w:rsidP="00DD0207">
            <w:pPr>
              <w:widowControl/>
              <w:rPr>
                <w:rFonts w:cs="ＭＳ Ｐゴシック"/>
                <w:color w:val="000000"/>
                <w:kern w:val="0"/>
                <w:szCs w:val="20"/>
              </w:rPr>
            </w:pPr>
            <w:r>
              <w:rPr>
                <w:rFonts w:cs="ＭＳ Ｐゴシック" w:hint="eastAsia"/>
                <w:color w:val="000000"/>
                <w:kern w:val="0"/>
                <w:szCs w:val="20"/>
              </w:rPr>
              <w:t>当月から2ヶ月以内に予定されているリリース作業やパッチ適用、各種メンテナンスなど計画停止を伴う作業について、実施スケジュール、作業詳細を報告し、NTTデータフォース社と協議の上、</w:t>
            </w:r>
            <w:r w:rsidRPr="001F39B8">
              <w:rPr>
                <w:rFonts w:cs="ＭＳ Ｐゴシック" w:hint="eastAsia"/>
                <w:color w:val="000000"/>
                <w:kern w:val="0"/>
                <w:szCs w:val="20"/>
              </w:rPr>
              <w:t>対応</w:t>
            </w:r>
            <w:r>
              <w:rPr>
                <w:rFonts w:cs="ＭＳ Ｐゴシック" w:hint="eastAsia"/>
                <w:color w:val="000000"/>
                <w:kern w:val="0"/>
                <w:szCs w:val="20"/>
              </w:rPr>
              <w:t>要否</w:t>
            </w:r>
            <w:r w:rsidRPr="001F39B8">
              <w:rPr>
                <w:rFonts w:cs="ＭＳ Ｐゴシック" w:hint="eastAsia"/>
                <w:color w:val="000000"/>
                <w:kern w:val="0"/>
                <w:szCs w:val="20"/>
              </w:rPr>
              <w:t>を判定する。</w:t>
            </w:r>
          </w:p>
        </w:tc>
      </w:tr>
      <w:tr w:rsidR="00D01071" w:rsidRPr="001F39B8" w14:paraId="79A6BD7A" w14:textId="77777777" w:rsidTr="00D01071">
        <w:trPr>
          <w:trHeight w:val="372"/>
        </w:trPr>
        <w:tc>
          <w:tcPr>
            <w:tcW w:w="808" w:type="pct"/>
            <w:vMerge/>
            <w:tcBorders>
              <w:left w:val="single" w:sz="4" w:space="0" w:color="auto"/>
              <w:bottom w:val="single" w:sz="4" w:space="0" w:color="auto"/>
              <w:right w:val="single" w:sz="4" w:space="0" w:color="auto"/>
            </w:tcBorders>
            <w:vAlign w:val="center"/>
          </w:tcPr>
          <w:p w14:paraId="0AE9C4F9" w14:textId="77777777" w:rsidR="00D01071" w:rsidRPr="001F39B8" w:rsidRDefault="00D01071" w:rsidP="00DD0207">
            <w:pPr>
              <w:widowControl/>
              <w:jc w:val="left"/>
              <w:rPr>
                <w:rFonts w:cs="ＭＳ Ｐゴシック"/>
                <w:color w:val="000000"/>
                <w:kern w:val="0"/>
                <w:szCs w:val="20"/>
              </w:rPr>
            </w:pP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tcPr>
          <w:p w14:paraId="453632D6"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SLO達成</w:t>
            </w:r>
            <w:r>
              <w:rPr>
                <w:rFonts w:cs="ＭＳ Ｐゴシック" w:hint="eastAsia"/>
                <w:color w:val="000000"/>
                <w:kern w:val="0"/>
                <w:szCs w:val="20"/>
              </w:rPr>
              <w:t>状況</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tcPr>
          <w:p w14:paraId="4B49264A" w14:textId="77777777" w:rsidR="00D01071" w:rsidRPr="001F39B8" w:rsidRDefault="00D01071" w:rsidP="00DD0207">
            <w:pPr>
              <w:widowControl/>
              <w:jc w:val="center"/>
              <w:rPr>
                <w:rFonts w:cs="ＭＳ Ｐゴシック"/>
                <w:color w:val="000000"/>
                <w:kern w:val="0"/>
                <w:szCs w:val="20"/>
              </w:rPr>
            </w:pPr>
            <w:r>
              <w:rPr>
                <w:rFonts w:cs="ＭＳ Ｐゴシック" w:hint="eastAsia"/>
                <w:color w:val="000000"/>
                <w:kern w:val="0"/>
                <w:szCs w:val="20"/>
              </w:rPr>
              <w:t>月次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tcPr>
          <w:p w14:paraId="504EC9F6" w14:textId="77777777" w:rsidR="00D01071" w:rsidRPr="001F39B8" w:rsidRDefault="00D01071" w:rsidP="00DD0207">
            <w:pPr>
              <w:widowControl/>
              <w:jc w:val="left"/>
              <w:rPr>
                <w:rFonts w:cs="ＭＳ Ｐゴシック"/>
                <w:color w:val="000000"/>
                <w:kern w:val="0"/>
                <w:szCs w:val="20"/>
              </w:rPr>
            </w:pPr>
            <w:r>
              <w:rPr>
                <w:rFonts w:cs="ＭＳ Ｐゴシック" w:hint="eastAsia"/>
                <w:color w:val="000000"/>
                <w:kern w:val="0"/>
                <w:szCs w:val="20"/>
              </w:rPr>
              <w:t>過去1ヶ月間のSLOの達成状況を報告する。</w:t>
            </w:r>
          </w:p>
        </w:tc>
      </w:tr>
      <w:tr w:rsidR="00D01071" w14:paraId="220BDFAF" w14:textId="77777777" w:rsidTr="00D01071">
        <w:trPr>
          <w:trHeight w:val="372"/>
        </w:trPr>
        <w:tc>
          <w:tcPr>
            <w:tcW w:w="808" w:type="pct"/>
            <w:vMerge/>
            <w:tcBorders>
              <w:top w:val="single" w:sz="4" w:space="0" w:color="auto"/>
              <w:left w:val="single" w:sz="4" w:space="0" w:color="auto"/>
              <w:bottom w:val="single" w:sz="8" w:space="0" w:color="auto"/>
              <w:right w:val="single" w:sz="4" w:space="0" w:color="auto"/>
            </w:tcBorders>
            <w:vAlign w:val="center"/>
          </w:tcPr>
          <w:p w14:paraId="0CBFECBB" w14:textId="77777777" w:rsidR="00D01071" w:rsidRPr="001F39B8" w:rsidRDefault="00D01071" w:rsidP="00DD0207">
            <w:pPr>
              <w:widowControl/>
              <w:jc w:val="left"/>
              <w:rPr>
                <w:rFonts w:cs="ＭＳ Ｐゴシック"/>
                <w:color w:val="000000"/>
                <w:kern w:val="0"/>
                <w:szCs w:val="20"/>
              </w:rPr>
            </w:pPr>
          </w:p>
        </w:tc>
        <w:tc>
          <w:tcPr>
            <w:tcW w:w="1103" w:type="pct"/>
            <w:tcBorders>
              <w:top w:val="single" w:sz="4" w:space="0" w:color="auto"/>
              <w:left w:val="single" w:sz="4" w:space="0" w:color="auto"/>
              <w:bottom w:val="single" w:sz="8" w:space="0" w:color="auto"/>
              <w:right w:val="single" w:sz="4" w:space="0" w:color="auto"/>
            </w:tcBorders>
            <w:shd w:val="clear" w:color="auto" w:fill="auto"/>
            <w:vAlign w:val="center"/>
          </w:tcPr>
          <w:p w14:paraId="39E97BB4"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ライセンスや証明書</w:t>
            </w:r>
          </w:p>
        </w:tc>
        <w:tc>
          <w:tcPr>
            <w:tcW w:w="552" w:type="pct"/>
            <w:tcBorders>
              <w:top w:val="single" w:sz="4" w:space="0" w:color="auto"/>
              <w:left w:val="single" w:sz="4" w:space="0" w:color="auto"/>
              <w:bottom w:val="single" w:sz="8" w:space="0" w:color="auto"/>
              <w:right w:val="single" w:sz="4" w:space="0" w:color="auto"/>
            </w:tcBorders>
            <w:shd w:val="clear" w:color="auto" w:fill="auto"/>
            <w:vAlign w:val="center"/>
          </w:tcPr>
          <w:p w14:paraId="4D3B83F4" w14:textId="77777777" w:rsidR="00D01071"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月次</w:t>
            </w:r>
          </w:p>
        </w:tc>
        <w:tc>
          <w:tcPr>
            <w:tcW w:w="2537" w:type="pct"/>
            <w:tcBorders>
              <w:top w:val="single" w:sz="4" w:space="0" w:color="auto"/>
              <w:left w:val="single" w:sz="4" w:space="0" w:color="auto"/>
              <w:bottom w:val="single" w:sz="8" w:space="0" w:color="auto"/>
              <w:right w:val="single" w:sz="4" w:space="0" w:color="auto"/>
            </w:tcBorders>
            <w:shd w:val="clear" w:color="auto" w:fill="auto"/>
            <w:vAlign w:val="center"/>
          </w:tcPr>
          <w:p w14:paraId="7F420021" w14:textId="77777777" w:rsidR="00D01071"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ISIDにて導入したライセンスや証明書がある場合、有効期限まで3ヶ月を切ったものについて、更新スケジュールと対応内容</w:t>
            </w:r>
            <w:r>
              <w:rPr>
                <w:rFonts w:cs="ＭＳ Ｐゴシック" w:hint="eastAsia"/>
                <w:color w:val="000000"/>
                <w:kern w:val="0"/>
                <w:szCs w:val="20"/>
              </w:rPr>
              <w:t>を報告する。</w:t>
            </w:r>
          </w:p>
        </w:tc>
      </w:tr>
      <w:tr w:rsidR="00D01071" w:rsidRPr="001F39B8" w14:paraId="5BEA9A7A" w14:textId="77777777" w:rsidTr="00D01071">
        <w:trPr>
          <w:trHeight w:val="588"/>
        </w:trPr>
        <w:tc>
          <w:tcPr>
            <w:tcW w:w="808" w:type="pct"/>
            <w:vMerge w:val="restart"/>
            <w:tcBorders>
              <w:top w:val="single" w:sz="4" w:space="0" w:color="auto"/>
              <w:left w:val="single" w:sz="4" w:space="0" w:color="auto"/>
              <w:bottom w:val="single" w:sz="8" w:space="0" w:color="000000"/>
              <w:right w:val="single" w:sz="4" w:space="0" w:color="auto"/>
            </w:tcBorders>
            <w:shd w:val="clear" w:color="auto" w:fill="auto"/>
            <w:vAlign w:val="center"/>
            <w:hideMark/>
          </w:tcPr>
          <w:p w14:paraId="3C91136B"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定期点検</w:t>
            </w: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A2B75B"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リソース拡張検討</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60DC7A"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年次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F6F38F" w14:textId="77777777" w:rsidR="00D01071" w:rsidRPr="001F39B8" w:rsidRDefault="00D01071" w:rsidP="00DD0207">
            <w:pPr>
              <w:widowControl/>
              <w:rPr>
                <w:rFonts w:cs="ＭＳ Ｐゴシック"/>
                <w:color w:val="000000"/>
                <w:kern w:val="0"/>
                <w:szCs w:val="20"/>
              </w:rPr>
            </w:pPr>
            <w:r>
              <w:rPr>
                <w:rFonts w:cs="ＭＳ Ｐゴシック" w:hint="eastAsia"/>
                <w:color w:val="000000"/>
                <w:kern w:val="0"/>
                <w:szCs w:val="20"/>
              </w:rPr>
              <w:t>過去</w:t>
            </w:r>
            <w:r w:rsidRPr="001F39B8">
              <w:rPr>
                <w:rFonts w:cs="ＭＳ Ｐゴシック" w:hint="eastAsia"/>
                <w:color w:val="000000"/>
                <w:kern w:val="0"/>
                <w:szCs w:val="20"/>
              </w:rPr>
              <w:t>1年間のAWSサービスのキャパシティチェックとリソース状況</w:t>
            </w:r>
            <w:r>
              <w:rPr>
                <w:rFonts w:cs="ＭＳ Ｐゴシック" w:hint="eastAsia"/>
                <w:color w:val="000000"/>
                <w:kern w:val="0"/>
                <w:szCs w:val="20"/>
              </w:rPr>
              <w:t>と各サーバの拡張性に則り検討した結果を</w:t>
            </w:r>
            <w:r w:rsidRPr="001F39B8">
              <w:rPr>
                <w:rFonts w:cs="ＭＳ Ｐゴシック" w:hint="eastAsia"/>
                <w:color w:val="000000"/>
                <w:kern w:val="0"/>
                <w:szCs w:val="20"/>
              </w:rPr>
              <w:t>報告し、</w:t>
            </w:r>
            <w:r>
              <w:rPr>
                <w:rFonts w:cs="ＭＳ Ｐゴシック" w:hint="eastAsia"/>
                <w:color w:val="000000"/>
                <w:kern w:val="0"/>
                <w:szCs w:val="20"/>
              </w:rPr>
              <w:t>NTTデータフォース社と協議の上、</w:t>
            </w:r>
            <w:r w:rsidRPr="001F39B8">
              <w:rPr>
                <w:rFonts w:cs="ＭＳ Ｐゴシック" w:hint="eastAsia"/>
                <w:color w:val="000000"/>
                <w:kern w:val="0"/>
                <w:szCs w:val="20"/>
              </w:rPr>
              <w:t>対応</w:t>
            </w:r>
            <w:r>
              <w:rPr>
                <w:rFonts w:cs="ＭＳ Ｐゴシック" w:hint="eastAsia"/>
                <w:color w:val="000000"/>
                <w:kern w:val="0"/>
                <w:szCs w:val="20"/>
              </w:rPr>
              <w:t>要否</w:t>
            </w:r>
            <w:r w:rsidRPr="001F39B8">
              <w:rPr>
                <w:rFonts w:cs="ＭＳ Ｐゴシック" w:hint="eastAsia"/>
                <w:color w:val="000000"/>
                <w:kern w:val="0"/>
                <w:szCs w:val="20"/>
              </w:rPr>
              <w:t>を判定する。</w:t>
            </w:r>
            <w:r>
              <w:rPr>
                <w:rFonts w:cs="ＭＳ Ｐゴシック" w:hint="eastAsia"/>
                <w:color w:val="000000"/>
                <w:kern w:val="0"/>
                <w:szCs w:val="20"/>
              </w:rPr>
              <w:t>※リソース拡張の協議は原則1年に1度と定義しているものの、月次で実施する</w:t>
            </w:r>
            <w:r w:rsidRPr="001F39B8">
              <w:rPr>
                <w:rFonts w:cs="ＭＳ Ｐゴシック" w:hint="eastAsia"/>
                <w:color w:val="000000"/>
                <w:kern w:val="0"/>
                <w:szCs w:val="20"/>
              </w:rPr>
              <w:t>リソース使用状況/性能</w:t>
            </w:r>
            <w:r>
              <w:rPr>
                <w:rFonts w:cs="ＭＳ Ｐゴシック" w:hint="eastAsia"/>
                <w:color w:val="000000"/>
                <w:kern w:val="0"/>
                <w:szCs w:val="20"/>
              </w:rPr>
              <w:t>報告において急激なリソースの変化をチェックし、随時緊急対応を報告、検討する。</w:t>
            </w:r>
          </w:p>
        </w:tc>
      </w:tr>
      <w:tr w:rsidR="00D01071" w:rsidRPr="001F39B8" w14:paraId="2BFB436B" w14:textId="77777777" w:rsidTr="00D01071">
        <w:trPr>
          <w:trHeight w:val="372"/>
        </w:trPr>
        <w:tc>
          <w:tcPr>
            <w:tcW w:w="808" w:type="pct"/>
            <w:vMerge/>
            <w:tcBorders>
              <w:top w:val="single" w:sz="8" w:space="0" w:color="auto"/>
              <w:left w:val="single" w:sz="4" w:space="0" w:color="auto"/>
              <w:bottom w:val="single" w:sz="8" w:space="0" w:color="000000"/>
              <w:right w:val="single" w:sz="4" w:space="0" w:color="auto"/>
            </w:tcBorders>
            <w:vAlign w:val="center"/>
            <w:hideMark/>
          </w:tcPr>
          <w:p w14:paraId="523518E1" w14:textId="77777777" w:rsidR="00D01071" w:rsidRPr="001F39B8" w:rsidRDefault="00D01071" w:rsidP="00DD0207">
            <w:pPr>
              <w:widowControl/>
              <w:jc w:val="left"/>
              <w:rPr>
                <w:rFonts w:cs="ＭＳ Ｐゴシック"/>
                <w:color w:val="000000"/>
                <w:kern w:val="0"/>
                <w:szCs w:val="20"/>
              </w:rPr>
            </w:pPr>
          </w:p>
        </w:tc>
        <w:tc>
          <w:tcPr>
            <w:tcW w:w="110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08526B"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オペレーション訓練</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4EB52E"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年次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89652D" w14:textId="77777777" w:rsidR="00D01071" w:rsidRPr="001F39B8" w:rsidRDefault="00D01071" w:rsidP="00DD0207">
            <w:pPr>
              <w:widowControl/>
              <w:rPr>
                <w:rFonts w:cs="ＭＳ Ｐゴシック"/>
                <w:color w:val="000000"/>
                <w:kern w:val="0"/>
                <w:szCs w:val="20"/>
              </w:rPr>
            </w:pPr>
            <w:r>
              <w:rPr>
                <w:rFonts w:cs="ＭＳ Ｐゴシック" w:hint="eastAsia"/>
                <w:color w:val="000000"/>
                <w:kern w:val="0"/>
                <w:szCs w:val="20"/>
              </w:rPr>
              <w:t>年度頭に</w:t>
            </w:r>
            <w:r w:rsidRPr="001F39B8">
              <w:rPr>
                <w:rFonts w:cs="ＭＳ Ｐゴシック" w:hint="eastAsia"/>
                <w:color w:val="000000"/>
                <w:kern w:val="0"/>
                <w:szCs w:val="20"/>
              </w:rPr>
              <w:t>オペレーション訓練の</w:t>
            </w:r>
            <w:r>
              <w:rPr>
                <w:rFonts w:cs="ＭＳ Ｐゴシック" w:hint="eastAsia"/>
                <w:color w:val="000000"/>
                <w:kern w:val="0"/>
                <w:szCs w:val="20"/>
              </w:rPr>
              <w:t>計画をし、</w:t>
            </w:r>
            <w:r w:rsidRPr="001F39B8">
              <w:rPr>
                <w:rFonts w:cs="ＭＳ Ｐゴシック" w:hint="eastAsia"/>
                <w:color w:val="000000"/>
                <w:kern w:val="0"/>
                <w:szCs w:val="20"/>
              </w:rPr>
              <w:t>スケジュールや実施内容を報告する。なお、実施翌月の報告会にて実施結果を報告する。</w:t>
            </w:r>
          </w:p>
        </w:tc>
      </w:tr>
      <w:tr w:rsidR="00D01071" w:rsidRPr="001F39B8" w14:paraId="6386620A" w14:textId="77777777" w:rsidTr="00D01071">
        <w:trPr>
          <w:trHeight w:val="624"/>
        </w:trPr>
        <w:tc>
          <w:tcPr>
            <w:tcW w:w="808" w:type="pct"/>
            <w:vMerge/>
            <w:tcBorders>
              <w:top w:val="single" w:sz="8" w:space="0" w:color="auto"/>
              <w:left w:val="single" w:sz="4" w:space="0" w:color="auto"/>
              <w:bottom w:val="single" w:sz="4" w:space="0" w:color="auto"/>
              <w:right w:val="single" w:sz="4" w:space="0" w:color="auto"/>
            </w:tcBorders>
            <w:vAlign w:val="center"/>
            <w:hideMark/>
          </w:tcPr>
          <w:p w14:paraId="61563211" w14:textId="77777777" w:rsidR="00D01071" w:rsidRPr="001F39B8" w:rsidRDefault="00D01071" w:rsidP="00DD0207">
            <w:pPr>
              <w:widowControl/>
              <w:jc w:val="left"/>
              <w:rPr>
                <w:rFonts w:cs="ＭＳ Ｐゴシック"/>
                <w:color w:val="000000"/>
                <w:kern w:val="0"/>
                <w:szCs w:val="20"/>
              </w:rPr>
            </w:pPr>
          </w:p>
        </w:tc>
        <w:tc>
          <w:tcPr>
            <w:tcW w:w="11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B99FB" w14:textId="77777777" w:rsidR="00D01071" w:rsidRPr="001F39B8"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保守作業効率化検討</w:t>
            </w:r>
          </w:p>
        </w:tc>
        <w:tc>
          <w:tcPr>
            <w:tcW w:w="5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DF09ED" w14:textId="77777777" w:rsidR="00D01071" w:rsidRPr="001F39B8" w:rsidRDefault="00D01071" w:rsidP="00DD0207">
            <w:pPr>
              <w:widowControl/>
              <w:jc w:val="center"/>
              <w:rPr>
                <w:rFonts w:cs="ＭＳ Ｐゴシック"/>
                <w:color w:val="000000"/>
                <w:kern w:val="0"/>
                <w:szCs w:val="20"/>
              </w:rPr>
            </w:pPr>
            <w:r w:rsidRPr="001F39B8">
              <w:rPr>
                <w:rFonts w:cs="ＭＳ Ｐゴシック" w:hint="eastAsia"/>
                <w:color w:val="000000"/>
                <w:kern w:val="0"/>
                <w:szCs w:val="20"/>
              </w:rPr>
              <w:t>年次</w:t>
            </w:r>
          </w:p>
        </w:tc>
        <w:tc>
          <w:tcPr>
            <w:tcW w:w="2537"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28C9779" w14:textId="77777777" w:rsidR="00D01071" w:rsidRDefault="00D01071" w:rsidP="00DD0207">
            <w:pPr>
              <w:widowControl/>
              <w:jc w:val="left"/>
              <w:rPr>
                <w:rFonts w:cs="ＭＳ Ｐゴシック"/>
                <w:color w:val="000000"/>
                <w:kern w:val="0"/>
                <w:szCs w:val="20"/>
              </w:rPr>
            </w:pPr>
            <w:r w:rsidRPr="001F39B8">
              <w:rPr>
                <w:rFonts w:cs="ＭＳ Ｐゴシック" w:hint="eastAsia"/>
                <w:color w:val="000000"/>
                <w:kern w:val="0"/>
                <w:szCs w:val="20"/>
              </w:rPr>
              <w:t>保守作業（ミドルウェアアップデート、領域拡張、DBメンテ、ログローテート等）に関し、自動化</w:t>
            </w:r>
            <w:r>
              <w:rPr>
                <w:rFonts w:cs="ＭＳ Ｐゴシック" w:hint="eastAsia"/>
                <w:color w:val="000000"/>
                <w:kern w:val="0"/>
                <w:szCs w:val="20"/>
              </w:rPr>
              <w:t>や手順書更新など保守作業の方式を検討、報告し、</w:t>
            </w:r>
            <w:r w:rsidRPr="001F39B8">
              <w:rPr>
                <w:rFonts w:cs="ＭＳ Ｐゴシック" w:hint="eastAsia"/>
                <w:color w:val="000000"/>
                <w:kern w:val="0"/>
                <w:szCs w:val="20"/>
              </w:rPr>
              <w:t>対応</w:t>
            </w:r>
            <w:r>
              <w:rPr>
                <w:rFonts w:cs="ＭＳ Ｐゴシック" w:hint="eastAsia"/>
                <w:color w:val="000000"/>
                <w:kern w:val="0"/>
                <w:szCs w:val="20"/>
              </w:rPr>
              <w:t>要否</w:t>
            </w:r>
            <w:r w:rsidRPr="001F39B8">
              <w:rPr>
                <w:rFonts w:cs="ＭＳ Ｐゴシック" w:hint="eastAsia"/>
                <w:color w:val="000000"/>
                <w:kern w:val="0"/>
                <w:szCs w:val="20"/>
              </w:rPr>
              <w:t>を判定する。</w:t>
            </w:r>
          </w:p>
          <w:p w14:paraId="469BD6A5" w14:textId="77777777" w:rsidR="00D01071" w:rsidRPr="001F39B8" w:rsidRDefault="00D01071" w:rsidP="00DD0207">
            <w:pPr>
              <w:widowControl/>
              <w:jc w:val="left"/>
              <w:rPr>
                <w:rFonts w:cs="ＭＳ Ｐゴシック"/>
                <w:color w:val="000000"/>
                <w:kern w:val="0"/>
                <w:szCs w:val="20"/>
              </w:rPr>
            </w:pPr>
            <w:r>
              <w:rPr>
                <w:rFonts w:cs="ＭＳ Ｐゴシック" w:hint="eastAsia"/>
                <w:color w:val="000000"/>
                <w:kern w:val="0"/>
                <w:szCs w:val="20"/>
              </w:rPr>
              <w:t>※手順書更新について、原則1年に1度と定義しているものの、業務に影響が出る場合、随時緊急対応を報告、検討する。</w:t>
            </w:r>
          </w:p>
        </w:tc>
      </w:tr>
    </w:tbl>
    <w:p w14:paraId="356BFB44" w14:textId="77777777" w:rsidR="00915077" w:rsidRPr="000F6E37" w:rsidRDefault="00C32FAE" w:rsidP="00915077">
      <w:pPr>
        <w:ind w:left="1276"/>
      </w:pPr>
      <w:r w:rsidRPr="000F6E37">
        <w:rPr>
          <w:rFonts w:hint="eastAsia"/>
          <w:szCs w:val="20"/>
        </w:rPr>
        <w:t>※</w:t>
      </w:r>
      <w:r w:rsidR="00C31E7B">
        <w:rPr>
          <w:rFonts w:hint="eastAsia"/>
          <w:kern w:val="0"/>
          <w:szCs w:val="20"/>
        </w:rPr>
        <w:t>AWSサービスの設定値の精査、モニタリングをする</w:t>
      </w:r>
      <w:r w:rsidR="00C31E7B">
        <w:rPr>
          <w:rFonts w:hint="eastAsia"/>
          <w:kern w:val="0"/>
        </w:rPr>
        <w:t>Trusted Advisorは有効化するものの、A-gateの仕様としてメール配信先の設定が行えない為、必要に応じてマネージドコンソールからの確認とする。またTrusted Advisorに関するモニタリング情報は、月次報告の対象外とする。</w:t>
      </w:r>
    </w:p>
    <w:p w14:paraId="0A932D2F" w14:textId="77777777" w:rsidR="0033197B" w:rsidRDefault="0033197B" w:rsidP="00BE1947"/>
    <w:p w14:paraId="4B391082" w14:textId="77777777" w:rsidR="005879F7" w:rsidRDefault="00A21F1A" w:rsidP="003115D5">
      <w:pPr>
        <w:pStyle w:val="af4"/>
        <w:numPr>
          <w:ilvl w:val="0"/>
          <w:numId w:val="81"/>
        </w:numPr>
        <w:ind w:leftChars="0" w:left="1701" w:hanging="425"/>
      </w:pPr>
      <w:r>
        <w:rPr>
          <w:rFonts w:hint="eastAsia"/>
        </w:rPr>
        <w:t>実施時期</w:t>
      </w:r>
    </w:p>
    <w:p w14:paraId="673B1A0D" w14:textId="77777777" w:rsidR="00A21F1A" w:rsidRDefault="00597D50" w:rsidP="00A21F1A">
      <w:pPr>
        <w:pStyle w:val="af4"/>
        <w:ind w:leftChars="0" w:left="1701"/>
      </w:pPr>
      <w:r>
        <w:rPr>
          <w:rFonts w:hint="eastAsia"/>
        </w:rPr>
        <w:t>月次報告会は、</w:t>
      </w:r>
      <w:r w:rsidRPr="00BB5118">
        <w:rPr>
          <w:rFonts w:hint="eastAsia"/>
        </w:rPr>
        <w:t>第</w:t>
      </w:r>
      <w:r w:rsidRPr="00BB5118">
        <w:t>2または</w:t>
      </w:r>
      <w:r>
        <w:rPr>
          <w:rFonts w:hint="eastAsia"/>
        </w:rPr>
        <w:t>、</w:t>
      </w:r>
      <w:r w:rsidRPr="00BB5118">
        <w:t>第3月曜日</w:t>
      </w:r>
      <w:r>
        <w:t>に実施する。</w:t>
      </w:r>
    </w:p>
    <w:p w14:paraId="616341DB" w14:textId="77777777" w:rsidR="00597D50" w:rsidRPr="00F853F4" w:rsidRDefault="00204E23" w:rsidP="00A21F1A">
      <w:pPr>
        <w:pStyle w:val="af4"/>
        <w:ind w:leftChars="0" w:left="1701"/>
      </w:pPr>
      <w:r>
        <w:rPr>
          <w:rFonts w:hint="eastAsia"/>
        </w:rPr>
        <w:t>なお、年次報告項目については、</w:t>
      </w:r>
      <w:r>
        <w:t>1年に1回</w:t>
      </w:r>
      <w:r>
        <w:rPr>
          <w:rFonts w:hint="eastAsia"/>
        </w:rPr>
        <w:t>年度頭</w:t>
      </w:r>
      <w:r>
        <w:t>の月次報告会内で報告を実施する。</w:t>
      </w:r>
    </w:p>
    <w:p w14:paraId="37E2664B" w14:textId="77777777" w:rsidR="005879F7" w:rsidRDefault="005879F7" w:rsidP="00BE1947"/>
    <w:p w14:paraId="037B2F21" w14:textId="77777777" w:rsidR="00B36F11" w:rsidRDefault="007F4A5B" w:rsidP="003115D5">
      <w:pPr>
        <w:pStyle w:val="af4"/>
        <w:numPr>
          <w:ilvl w:val="0"/>
          <w:numId w:val="81"/>
        </w:numPr>
        <w:ind w:leftChars="0" w:left="1701" w:hanging="425"/>
      </w:pPr>
      <w:r>
        <w:rPr>
          <w:rFonts w:hint="eastAsia"/>
        </w:rPr>
        <w:t>報告要領</w:t>
      </w:r>
    </w:p>
    <w:p w14:paraId="27CBBD56" w14:textId="77777777" w:rsidR="008658F4" w:rsidRPr="008658F4" w:rsidRDefault="006D2058" w:rsidP="008658F4">
      <w:pPr>
        <w:pStyle w:val="af4"/>
        <w:ind w:leftChars="0" w:left="1701"/>
      </w:pPr>
      <w:r>
        <w:rPr>
          <w:rFonts w:hint="eastAsia"/>
        </w:rPr>
        <w:t>ISIDサービスデスク（サービス維持管理）から、NTTデータフォース社へ報告を行うものとする。</w:t>
      </w:r>
    </w:p>
    <w:p w14:paraId="4E2B567F" w14:textId="77777777" w:rsidR="00B36F11" w:rsidRDefault="00B36F11" w:rsidP="00BE1947"/>
    <w:p w14:paraId="6FA22033" w14:textId="77777777" w:rsidR="00A00E5F" w:rsidRDefault="009947C5" w:rsidP="003115D5">
      <w:pPr>
        <w:pStyle w:val="af4"/>
        <w:numPr>
          <w:ilvl w:val="0"/>
          <w:numId w:val="81"/>
        </w:numPr>
        <w:ind w:leftChars="0" w:left="1701" w:hanging="425"/>
      </w:pPr>
      <w:r>
        <w:rPr>
          <w:rFonts w:hint="eastAsia"/>
        </w:rPr>
        <w:t>月次報告後の対応</w:t>
      </w:r>
    </w:p>
    <w:p w14:paraId="39BA2B1B" w14:textId="77777777" w:rsidR="00DE1776" w:rsidRDefault="006C2CA0" w:rsidP="00DE1776">
      <w:pPr>
        <w:pStyle w:val="af4"/>
        <w:ind w:leftChars="0" w:left="1701"/>
      </w:pPr>
      <w:r>
        <w:rPr>
          <w:rFonts w:hint="eastAsia"/>
        </w:rPr>
        <w:t>月次報告の内容のうち、対応要否判定にて要と判定されたものについては、以下実施内容にもとづいて対応を行う。</w:t>
      </w:r>
    </w:p>
    <w:p w14:paraId="361477E9" w14:textId="77777777" w:rsidR="006C2CA0" w:rsidRDefault="003A5A4C" w:rsidP="00DE1776">
      <w:pPr>
        <w:pStyle w:val="af4"/>
        <w:ind w:leftChars="0" w:left="1701"/>
      </w:pPr>
      <w:r>
        <w:rPr>
          <w:rFonts w:hint="eastAsia"/>
        </w:rPr>
        <w:t>詳細については、以下の通り。</w:t>
      </w:r>
    </w:p>
    <w:p w14:paraId="4A48FBF6" w14:textId="77777777" w:rsidR="00A00E5F" w:rsidRDefault="00A00E5F" w:rsidP="00BE1947"/>
    <w:p w14:paraId="6CF6EFCB" w14:textId="77777777" w:rsidR="00D138D6" w:rsidRDefault="001D7464" w:rsidP="00D138D6">
      <w:pPr>
        <w:pStyle w:val="af4"/>
        <w:ind w:leftChars="0" w:left="1701"/>
      </w:pPr>
      <w:r>
        <w:rPr>
          <w:rFonts w:hint="eastAsia"/>
        </w:rPr>
        <w:t>対象報告項目と実施内容</w:t>
      </w:r>
    </w:p>
    <w:tbl>
      <w:tblPr>
        <w:tblW w:w="9356"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7229"/>
      </w:tblGrid>
      <w:tr w:rsidR="003A2F8D" w:rsidRPr="0040197E" w14:paraId="3AB5FC55" w14:textId="77777777" w:rsidTr="003A2F8D">
        <w:trPr>
          <w:trHeight w:val="319"/>
        </w:trPr>
        <w:tc>
          <w:tcPr>
            <w:tcW w:w="2127" w:type="dxa"/>
            <w:shd w:val="clear" w:color="auto" w:fill="D9E2F3" w:themeFill="accent1" w:themeFillTint="33"/>
          </w:tcPr>
          <w:p w14:paraId="585A405F" w14:textId="77777777" w:rsidR="003A2F8D" w:rsidRPr="0040197E" w:rsidRDefault="003A2F8D" w:rsidP="00DD0207">
            <w:pPr>
              <w:jc w:val="center"/>
              <w:rPr>
                <w:rFonts w:cs="Meiryo UI"/>
                <w:sz w:val="18"/>
                <w:szCs w:val="18"/>
              </w:rPr>
            </w:pPr>
            <w:r>
              <w:rPr>
                <w:rFonts w:hint="eastAsia"/>
              </w:rPr>
              <w:t>対象報告項目</w:t>
            </w:r>
          </w:p>
        </w:tc>
        <w:tc>
          <w:tcPr>
            <w:tcW w:w="7229" w:type="dxa"/>
            <w:shd w:val="clear" w:color="auto" w:fill="D9E2F3" w:themeFill="accent1" w:themeFillTint="33"/>
          </w:tcPr>
          <w:p w14:paraId="19645FA5" w14:textId="77777777" w:rsidR="003A2F8D" w:rsidRPr="0040197E" w:rsidRDefault="003A2F8D" w:rsidP="00DD0207">
            <w:pPr>
              <w:jc w:val="center"/>
              <w:rPr>
                <w:rFonts w:cs="Meiryo UI"/>
                <w:sz w:val="18"/>
                <w:szCs w:val="18"/>
              </w:rPr>
            </w:pPr>
            <w:r>
              <w:rPr>
                <w:rFonts w:cs="Meiryo UI" w:hint="eastAsia"/>
                <w:sz w:val="18"/>
                <w:szCs w:val="18"/>
              </w:rPr>
              <w:t>実施内容</w:t>
            </w:r>
          </w:p>
        </w:tc>
      </w:tr>
      <w:tr w:rsidR="003A2F8D" w:rsidRPr="00787C05" w14:paraId="582555EE" w14:textId="77777777" w:rsidTr="003A2F8D">
        <w:trPr>
          <w:trHeight w:val="445"/>
        </w:trPr>
        <w:tc>
          <w:tcPr>
            <w:tcW w:w="2127" w:type="dxa"/>
          </w:tcPr>
          <w:p w14:paraId="729E15FA" w14:textId="77777777" w:rsidR="003A2F8D" w:rsidRPr="00787C05" w:rsidRDefault="003A2F8D" w:rsidP="00DD0207">
            <w:pPr>
              <w:spacing w:line="300" w:lineRule="exact"/>
              <w:jc w:val="left"/>
              <w:rPr>
                <w:rFonts w:cs="Meiryo UI"/>
                <w:szCs w:val="20"/>
              </w:rPr>
            </w:pPr>
            <w:r w:rsidRPr="007535C5">
              <w:rPr>
                <w:rFonts w:cs="Meiryo UI" w:hint="eastAsia"/>
                <w:szCs w:val="20"/>
              </w:rPr>
              <w:t>セキュリティ</w:t>
            </w:r>
          </w:p>
        </w:tc>
        <w:tc>
          <w:tcPr>
            <w:tcW w:w="7229" w:type="dxa"/>
          </w:tcPr>
          <w:p w14:paraId="35BE1480" w14:textId="77777777" w:rsidR="003A2F8D" w:rsidRPr="00787C05" w:rsidRDefault="003A2F8D" w:rsidP="00DD0207">
            <w:pPr>
              <w:spacing w:line="300" w:lineRule="exact"/>
              <w:jc w:val="left"/>
              <w:rPr>
                <w:rFonts w:cs="Meiryo UI"/>
                <w:szCs w:val="20"/>
              </w:rPr>
            </w:pPr>
            <w:r>
              <w:rPr>
                <w:rFonts w:cs="Meiryo UI" w:hint="eastAsia"/>
                <w:szCs w:val="20"/>
              </w:rPr>
              <w:t>計画停止の調整、各種申請等を実施し、パッチ適用などメンテナンスを実施する。メンテナンスの詳細については、</w:t>
            </w:r>
            <w:r w:rsidRPr="00296DC7">
              <w:rPr>
                <w:rFonts w:cs="Meiryo UI"/>
                <w:szCs w:val="20"/>
              </w:rPr>
              <w:t>8.4.4.4セキュリティ運用</w:t>
            </w:r>
            <w:r>
              <w:rPr>
                <w:rFonts w:cs="Meiryo UI" w:hint="eastAsia"/>
                <w:szCs w:val="20"/>
              </w:rPr>
              <w:t>を参照。</w:t>
            </w:r>
          </w:p>
        </w:tc>
      </w:tr>
      <w:tr w:rsidR="003A2F8D" w14:paraId="5868CB41" w14:textId="77777777" w:rsidTr="003A2F8D">
        <w:trPr>
          <w:trHeight w:val="409"/>
        </w:trPr>
        <w:tc>
          <w:tcPr>
            <w:tcW w:w="2127" w:type="dxa"/>
          </w:tcPr>
          <w:p w14:paraId="2B5E66BA" w14:textId="77777777" w:rsidR="003A2F8D" w:rsidRPr="007535C5" w:rsidRDefault="003A2F8D" w:rsidP="00DD0207">
            <w:pPr>
              <w:spacing w:line="300" w:lineRule="exact"/>
              <w:jc w:val="left"/>
              <w:rPr>
                <w:rFonts w:cs="Meiryo UI"/>
                <w:szCs w:val="20"/>
              </w:rPr>
            </w:pPr>
            <w:r w:rsidRPr="007535C5">
              <w:rPr>
                <w:rFonts w:cs="Meiryo UI" w:hint="eastAsia"/>
                <w:szCs w:val="20"/>
              </w:rPr>
              <w:lastRenderedPageBreak/>
              <w:t>運用計画状況</w:t>
            </w:r>
          </w:p>
        </w:tc>
        <w:tc>
          <w:tcPr>
            <w:tcW w:w="7229" w:type="dxa"/>
          </w:tcPr>
          <w:p w14:paraId="5F97AA30" w14:textId="77777777" w:rsidR="003A2F8D" w:rsidRDefault="003A2F8D" w:rsidP="00DD0207">
            <w:pPr>
              <w:spacing w:line="300" w:lineRule="exact"/>
              <w:jc w:val="left"/>
              <w:rPr>
                <w:rFonts w:cs="Meiryo UI"/>
                <w:szCs w:val="20"/>
              </w:rPr>
            </w:pPr>
            <w:r>
              <w:rPr>
                <w:rFonts w:cs="Meiryo UI" w:hint="eastAsia"/>
                <w:szCs w:val="20"/>
              </w:rPr>
              <w:t>計画停止の調整、各種申請等を実施し、各種メンテナンスやリリース作業などを実施する。詳細については、</w:t>
            </w:r>
            <w:r w:rsidRPr="00790E8A">
              <w:rPr>
                <w:rFonts w:cs="Meiryo UI"/>
                <w:szCs w:val="20"/>
              </w:rPr>
              <w:t>8.4.4.5メンテナンス運用</w:t>
            </w:r>
            <w:r>
              <w:rPr>
                <w:rFonts w:cs="Meiryo UI" w:hint="eastAsia"/>
                <w:szCs w:val="20"/>
              </w:rPr>
              <w:t>、8</w:t>
            </w:r>
            <w:r>
              <w:rPr>
                <w:rFonts w:cs="Meiryo UI"/>
                <w:szCs w:val="20"/>
              </w:rPr>
              <w:t>.4.10</w:t>
            </w:r>
            <w:r>
              <w:rPr>
                <w:rFonts w:cs="Meiryo UI" w:hint="eastAsia"/>
                <w:szCs w:val="20"/>
              </w:rPr>
              <w:t>リリース運用を参照。</w:t>
            </w:r>
          </w:p>
        </w:tc>
      </w:tr>
      <w:tr w:rsidR="003A2F8D" w:rsidRPr="00834C02" w14:paraId="1D114084" w14:textId="77777777" w:rsidTr="003A2F8D">
        <w:trPr>
          <w:trHeight w:val="307"/>
        </w:trPr>
        <w:tc>
          <w:tcPr>
            <w:tcW w:w="2127" w:type="dxa"/>
          </w:tcPr>
          <w:p w14:paraId="474A51F5" w14:textId="77777777" w:rsidR="003A2F8D" w:rsidRDefault="003A2F8D" w:rsidP="00DD0207">
            <w:pPr>
              <w:spacing w:line="300" w:lineRule="exact"/>
              <w:jc w:val="left"/>
              <w:rPr>
                <w:rFonts w:cs="Meiryo UI"/>
                <w:szCs w:val="20"/>
              </w:rPr>
            </w:pPr>
            <w:r w:rsidRPr="007535C5">
              <w:rPr>
                <w:rFonts w:cs="Meiryo UI" w:hint="eastAsia"/>
                <w:szCs w:val="20"/>
              </w:rPr>
              <w:t>リソース拡張検討</w:t>
            </w:r>
          </w:p>
        </w:tc>
        <w:tc>
          <w:tcPr>
            <w:tcW w:w="7229" w:type="dxa"/>
          </w:tcPr>
          <w:p w14:paraId="0936F993" w14:textId="77777777" w:rsidR="003A2F8D" w:rsidRPr="00834C02" w:rsidRDefault="003A2F8D" w:rsidP="00DD0207">
            <w:pPr>
              <w:spacing w:line="300" w:lineRule="exact"/>
              <w:jc w:val="left"/>
              <w:rPr>
                <w:rFonts w:cs="Meiryo UI"/>
                <w:szCs w:val="20"/>
              </w:rPr>
            </w:pPr>
            <w:r>
              <w:rPr>
                <w:rFonts w:cs="Meiryo UI" w:hint="eastAsia"/>
                <w:szCs w:val="20"/>
              </w:rPr>
              <w:t>計画停止の調整、各種申請等を実施し、サイジング結果から拡張を実施する。リソース拡張については、</w:t>
            </w:r>
            <w:r w:rsidRPr="006A489F">
              <w:rPr>
                <w:rFonts w:cs="Meiryo UI"/>
                <w:szCs w:val="20"/>
              </w:rPr>
              <w:t>8.4.4.5.2リソース拡張</w:t>
            </w:r>
            <w:r>
              <w:rPr>
                <w:rFonts w:cs="Meiryo UI" w:hint="eastAsia"/>
                <w:szCs w:val="20"/>
              </w:rPr>
              <w:t>を参照。</w:t>
            </w:r>
          </w:p>
        </w:tc>
      </w:tr>
      <w:tr w:rsidR="003A2F8D" w14:paraId="338B8003" w14:textId="77777777" w:rsidTr="003A2F8D">
        <w:trPr>
          <w:trHeight w:val="307"/>
        </w:trPr>
        <w:tc>
          <w:tcPr>
            <w:tcW w:w="2127" w:type="dxa"/>
          </w:tcPr>
          <w:p w14:paraId="39E4BFB3" w14:textId="77777777" w:rsidR="003A2F8D" w:rsidRDefault="003A2F8D" w:rsidP="00DD0207">
            <w:pPr>
              <w:spacing w:line="300" w:lineRule="exact"/>
              <w:jc w:val="left"/>
              <w:rPr>
                <w:rFonts w:cs="Meiryo UI"/>
                <w:szCs w:val="20"/>
              </w:rPr>
            </w:pPr>
            <w:r w:rsidRPr="007535C5">
              <w:rPr>
                <w:rFonts w:cs="Meiryo UI" w:hint="eastAsia"/>
                <w:szCs w:val="20"/>
              </w:rPr>
              <w:t>保守作業効率化検討</w:t>
            </w:r>
          </w:p>
        </w:tc>
        <w:tc>
          <w:tcPr>
            <w:tcW w:w="7229" w:type="dxa"/>
          </w:tcPr>
          <w:p w14:paraId="179B1544" w14:textId="77777777" w:rsidR="003A2F8D" w:rsidRDefault="003A2F8D" w:rsidP="00DD0207">
            <w:pPr>
              <w:spacing w:line="300" w:lineRule="exact"/>
              <w:jc w:val="left"/>
              <w:rPr>
                <w:rFonts w:cs="Meiryo UI"/>
                <w:szCs w:val="20"/>
              </w:rPr>
            </w:pPr>
            <w:r>
              <w:rPr>
                <w:rFonts w:cs="Meiryo UI" w:hint="eastAsia"/>
                <w:szCs w:val="20"/>
              </w:rPr>
              <w:t>手順書、パラメータシートなどを整理し、保守作業の内容の見直しを行う。保守作業効率化については、</w:t>
            </w:r>
            <w:r w:rsidRPr="00DC024D">
              <w:rPr>
                <w:rFonts w:cs="Meiryo UI"/>
                <w:szCs w:val="20"/>
              </w:rPr>
              <w:t>8.4.4.5.3</w:t>
            </w:r>
            <w:r>
              <w:rPr>
                <w:rFonts w:cs="Meiryo UI" w:hint="eastAsia"/>
                <w:szCs w:val="20"/>
              </w:rPr>
              <w:t>保守作業効率化を参照。</w:t>
            </w:r>
          </w:p>
        </w:tc>
      </w:tr>
    </w:tbl>
    <w:p w14:paraId="09BAB04F" w14:textId="77777777" w:rsidR="00F853F4" w:rsidRPr="003671ED" w:rsidRDefault="00F853F4" w:rsidP="00BE1947"/>
    <w:p w14:paraId="5A0A8989" w14:textId="77777777" w:rsidR="00BE1947" w:rsidRDefault="00BE1947" w:rsidP="000359C3">
      <w:pPr>
        <w:pStyle w:val="3"/>
      </w:pPr>
      <w:bookmarkStart w:id="448" w:name="_Toc71291741"/>
      <w:bookmarkStart w:id="449" w:name="_Toc71618753"/>
      <w:bookmarkStart w:id="450" w:name="_Toc124835649"/>
      <w:r w:rsidRPr="0041554A">
        <w:rPr>
          <w:rFonts w:hint="eastAsia"/>
        </w:rPr>
        <w:t>その他システム運用</w:t>
      </w:r>
      <w:bookmarkEnd w:id="448"/>
      <w:bookmarkEnd w:id="449"/>
      <w:bookmarkEnd w:id="450"/>
    </w:p>
    <w:p w14:paraId="614B2782" w14:textId="77777777" w:rsidR="00F23EA6" w:rsidRPr="00B20960" w:rsidRDefault="00F1154E" w:rsidP="003115D5">
      <w:pPr>
        <w:pStyle w:val="4"/>
        <w:numPr>
          <w:ilvl w:val="3"/>
          <w:numId w:val="114"/>
        </w:numPr>
        <w:tabs>
          <w:tab w:val="left" w:pos="2268"/>
        </w:tabs>
        <w:rPr>
          <w:color w:val="000000" w:themeColor="text1"/>
        </w:rPr>
      </w:pPr>
      <w:r w:rsidRPr="00E87770">
        <w:rPr>
          <w:rFonts w:hint="eastAsia"/>
        </w:rPr>
        <w:t>他システムとのデータ整合性の維持</w:t>
      </w:r>
    </w:p>
    <w:p w14:paraId="1B377ECB" w14:textId="77777777" w:rsidR="00BC0127" w:rsidRDefault="00C24FED" w:rsidP="00BC0127">
      <w:pPr>
        <w:ind w:leftChars="850" w:left="1700"/>
      </w:pPr>
      <w:r>
        <w:rPr>
          <w:rFonts w:hint="eastAsia"/>
        </w:rPr>
        <w:t>研修・開発環境において</w:t>
      </w:r>
      <w:r>
        <w:t>勘定系等の外部システムとの整合性確保が必要な事から、</w:t>
      </w:r>
      <w:r>
        <w:rPr>
          <w:rFonts w:hint="eastAsia"/>
        </w:rPr>
        <w:t>Auroraに対し</w:t>
      </w:r>
      <w:r>
        <w:t>NTTデータフォースにて個々のTBL毎に移行処理を再実行することで初期化を行うものとする。</w:t>
      </w:r>
      <w:r>
        <w:rPr>
          <w:rFonts w:hint="eastAsia"/>
        </w:rPr>
        <w:t>各環境における運用は以下に記載する。</w:t>
      </w:r>
    </w:p>
    <w:p w14:paraId="3B08000C" w14:textId="77777777" w:rsidR="000D3B32" w:rsidRDefault="000D3B32" w:rsidP="00BC0127">
      <w:pPr>
        <w:ind w:leftChars="850" w:left="1700"/>
      </w:pPr>
      <w:r>
        <w:rPr>
          <w:rFonts w:hint="eastAsia"/>
        </w:rPr>
        <w:t>[研修環境]</w:t>
      </w:r>
    </w:p>
    <w:p w14:paraId="3CF69F15" w14:textId="77777777" w:rsidR="005D2E6D" w:rsidRDefault="005D2E6D" w:rsidP="00BC0127">
      <w:pPr>
        <w:ind w:leftChars="850" w:left="1700"/>
      </w:pPr>
      <w:r>
        <w:rPr>
          <w:rFonts w:hint="eastAsia"/>
        </w:rPr>
        <w:t>研修環境では定期運用としてオンライン開始前及び、</w:t>
      </w:r>
      <w:r>
        <w:t>12:00～13:00の午後研修前に</w:t>
      </w:r>
      <w:r>
        <w:rPr>
          <w:rFonts w:hint="eastAsia"/>
        </w:rPr>
        <w:t>初期化を行う。</w:t>
      </w:r>
    </w:p>
    <w:p w14:paraId="5C41B07C" w14:textId="77777777" w:rsidR="005D2E6D" w:rsidRDefault="00743BA5" w:rsidP="00BC0127">
      <w:pPr>
        <w:ind w:leftChars="850" w:left="1700"/>
      </w:pPr>
      <w:r>
        <w:rPr>
          <w:rFonts w:hint="eastAsia"/>
        </w:rPr>
        <w:t>尚、初期化の実施有無については、</w:t>
      </w:r>
      <w:r w:rsidRPr="007B1CF4">
        <w:rPr>
          <w:rFonts w:hint="eastAsia"/>
        </w:rPr>
        <w:t>研修メニューの内容ならびに勘定系等の関連するシステムの状況に</w:t>
      </w:r>
      <w:r>
        <w:rPr>
          <w:rFonts w:hint="eastAsia"/>
        </w:rPr>
        <w:t>より判断となる為、研修実施都度初期化実施有無を判断するものとする。</w:t>
      </w:r>
    </w:p>
    <w:p w14:paraId="5F1C664D" w14:textId="77777777" w:rsidR="00743BA5" w:rsidRDefault="00743BA5" w:rsidP="00BC0127">
      <w:pPr>
        <w:ind w:leftChars="850" w:left="1700"/>
      </w:pPr>
    </w:p>
    <w:p w14:paraId="5F8D8F55" w14:textId="77777777" w:rsidR="00743BA5" w:rsidRDefault="00CD06B2" w:rsidP="00BC0127">
      <w:pPr>
        <w:ind w:leftChars="850" w:left="1700"/>
      </w:pPr>
      <w:r>
        <w:rPr>
          <w:rFonts w:hint="eastAsia"/>
        </w:rPr>
        <w:t>[開発環境</w:t>
      </w:r>
      <w:r>
        <w:t>]</w:t>
      </w:r>
    </w:p>
    <w:p w14:paraId="54C09747" w14:textId="77777777" w:rsidR="00CD06B2" w:rsidRDefault="009D1253" w:rsidP="00BC0127">
      <w:pPr>
        <w:ind w:leftChars="850" w:left="1700"/>
      </w:pPr>
      <w:r>
        <w:rPr>
          <w:rFonts w:hint="eastAsia"/>
        </w:rPr>
        <w:t>開発環境においては定期運用として初期化は行わない。</w:t>
      </w:r>
    </w:p>
    <w:p w14:paraId="7B78721B" w14:textId="77777777" w:rsidR="00F23EA6" w:rsidRPr="00323D85" w:rsidRDefault="00F23EA6" w:rsidP="00BE1947"/>
    <w:p w14:paraId="56BE648D" w14:textId="77777777" w:rsidR="00BE1947" w:rsidRDefault="00BE1947" w:rsidP="000359C3">
      <w:pPr>
        <w:pStyle w:val="3"/>
      </w:pPr>
      <w:bookmarkStart w:id="451" w:name="_Toc71291742"/>
      <w:bookmarkStart w:id="452" w:name="_Toc71618754"/>
      <w:bookmarkStart w:id="453" w:name="_Toc124835650"/>
      <w:r w:rsidRPr="0041554A">
        <w:rPr>
          <w:rFonts w:hint="eastAsia"/>
        </w:rPr>
        <w:t>リリース運用</w:t>
      </w:r>
      <w:bookmarkEnd w:id="451"/>
      <w:bookmarkEnd w:id="452"/>
      <w:bookmarkEnd w:id="453"/>
    </w:p>
    <w:p w14:paraId="6124610B" w14:textId="77777777" w:rsidR="00F22920" w:rsidRDefault="001674A3" w:rsidP="00F22920">
      <w:pPr>
        <w:ind w:left="1276"/>
      </w:pPr>
      <w:r w:rsidRPr="00834C02">
        <w:rPr>
          <w:rFonts w:hint="eastAsia"/>
        </w:rPr>
        <w:t>営業・融資サポートシステム</w:t>
      </w:r>
      <w:r>
        <w:rPr>
          <w:rFonts w:hint="eastAsia"/>
        </w:rPr>
        <w:t>のリリース作業に関する項目について、以下に記載する。</w:t>
      </w:r>
    </w:p>
    <w:p w14:paraId="4BABCB72" w14:textId="77777777" w:rsidR="001674A3" w:rsidRDefault="001674A3" w:rsidP="001674A3"/>
    <w:p w14:paraId="18A8B633" w14:textId="77777777" w:rsidR="00B20960" w:rsidRPr="00B20960" w:rsidRDefault="004B6891" w:rsidP="003115D5">
      <w:pPr>
        <w:pStyle w:val="4"/>
        <w:numPr>
          <w:ilvl w:val="3"/>
          <w:numId w:val="114"/>
        </w:numPr>
        <w:tabs>
          <w:tab w:val="left" w:pos="2268"/>
        </w:tabs>
        <w:rPr>
          <w:color w:val="000000" w:themeColor="text1"/>
        </w:rPr>
      </w:pPr>
      <w:r>
        <w:rPr>
          <w:rFonts w:hint="eastAsia"/>
          <w:color w:val="000000" w:themeColor="text1"/>
        </w:rPr>
        <w:t>構成管理</w:t>
      </w:r>
    </w:p>
    <w:p w14:paraId="1B627794" w14:textId="77777777" w:rsidR="00B40071" w:rsidRDefault="00B41DF3" w:rsidP="00B40071">
      <w:pPr>
        <w:ind w:leftChars="850" w:left="1700"/>
      </w:pPr>
      <w:r>
        <w:rPr>
          <w:rFonts w:hint="eastAsia"/>
        </w:rPr>
        <w:t>GitHub（構成管理）やJ</w:t>
      </w:r>
      <w:r>
        <w:t>ira</w:t>
      </w:r>
      <w:r>
        <w:rPr>
          <w:rFonts w:hint="eastAsia"/>
        </w:rPr>
        <w:t>（問題管理）などのツールを用いて、ソフトウェア及びドキュメントのバージョン管理を行う。</w:t>
      </w:r>
      <w:r w:rsidRPr="00DC5538">
        <w:rPr>
          <w:rFonts w:hint="eastAsia"/>
        </w:rPr>
        <w:t>案件</w:t>
      </w:r>
      <w:r>
        <w:rPr>
          <w:rFonts w:hint="eastAsia"/>
        </w:rPr>
        <w:t>の</w:t>
      </w:r>
      <w:r w:rsidRPr="00DC5538">
        <w:t>承認、チェックアウト/チェックイン、完了</w:t>
      </w:r>
      <w:r>
        <w:rPr>
          <w:rFonts w:hint="eastAsia"/>
        </w:rPr>
        <w:t>処理については、</w:t>
      </w:r>
      <w:r w:rsidRPr="00FD73A5">
        <w:rPr>
          <w:rFonts w:hint="eastAsia"/>
        </w:rPr>
        <w:t>詳細設計で確定させる。</w:t>
      </w:r>
    </w:p>
    <w:p w14:paraId="2B923352" w14:textId="77777777" w:rsidR="00BE1947" w:rsidRPr="00B40071" w:rsidRDefault="00BE1947" w:rsidP="00BE1947"/>
    <w:p w14:paraId="22C7A05D" w14:textId="77777777" w:rsidR="00CD6F67" w:rsidRPr="00B20960" w:rsidRDefault="00787F38" w:rsidP="003115D5">
      <w:pPr>
        <w:pStyle w:val="4"/>
        <w:numPr>
          <w:ilvl w:val="3"/>
          <w:numId w:val="114"/>
        </w:numPr>
        <w:tabs>
          <w:tab w:val="left" w:pos="2268"/>
        </w:tabs>
        <w:rPr>
          <w:color w:val="000000" w:themeColor="text1"/>
        </w:rPr>
      </w:pPr>
      <w:r>
        <w:rPr>
          <w:rFonts w:hint="eastAsia"/>
          <w:color w:val="000000" w:themeColor="text1"/>
        </w:rPr>
        <w:t>リリース方針</w:t>
      </w:r>
    </w:p>
    <w:p w14:paraId="5F5FE5E0" w14:textId="77777777" w:rsidR="00EC5C52" w:rsidRDefault="006D1E7C" w:rsidP="00EC5C52">
      <w:pPr>
        <w:ind w:leftChars="850" w:left="1700"/>
      </w:pPr>
      <w:r>
        <w:rPr>
          <w:rFonts w:hint="eastAsia"/>
        </w:rPr>
        <w:t>リリース作業は、開発環境での検証で正常性を確認し、本番リリースの承認を受けた後、</w:t>
      </w:r>
      <w:r w:rsidRPr="00BC6322">
        <w:rPr>
          <w:rFonts w:hint="eastAsia"/>
        </w:rPr>
        <w:t>本番環境、研修環境の順</w:t>
      </w:r>
    </w:p>
    <w:p w14:paraId="7D02B742" w14:textId="77777777" w:rsidR="006D1E7C" w:rsidRDefault="00A75457" w:rsidP="00EC5C52">
      <w:pPr>
        <w:ind w:leftChars="850" w:left="1700"/>
      </w:pPr>
      <w:r>
        <w:rPr>
          <w:rFonts w:hint="eastAsia"/>
        </w:rPr>
        <w:t>にリリースする方針とする。なお、リリースの対象などについて、以下に記載する。</w:t>
      </w:r>
    </w:p>
    <w:p w14:paraId="6C3D6CF7" w14:textId="77777777" w:rsidR="00F22920" w:rsidRDefault="00F22920" w:rsidP="00BE1947"/>
    <w:tbl>
      <w:tblPr>
        <w:tblW w:w="8505"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095"/>
      </w:tblGrid>
      <w:tr w:rsidR="00EC37FC" w:rsidRPr="00516A6D" w14:paraId="4DC8F692" w14:textId="77777777" w:rsidTr="00EC37FC">
        <w:trPr>
          <w:trHeight w:val="319"/>
        </w:trPr>
        <w:tc>
          <w:tcPr>
            <w:tcW w:w="2410" w:type="dxa"/>
            <w:shd w:val="clear" w:color="auto" w:fill="D9E2F3" w:themeFill="accent1" w:themeFillTint="33"/>
          </w:tcPr>
          <w:p w14:paraId="0B8A21AA" w14:textId="77777777" w:rsidR="00EC37FC" w:rsidRPr="00516A6D" w:rsidRDefault="00EC37FC" w:rsidP="00DD0207">
            <w:pPr>
              <w:jc w:val="left"/>
              <w:rPr>
                <w:rFonts w:cs="Meiryo UI"/>
                <w:szCs w:val="20"/>
              </w:rPr>
            </w:pPr>
            <w:r>
              <w:rPr>
                <w:rFonts w:cs="Meiryo UI" w:hint="eastAsia"/>
                <w:szCs w:val="20"/>
              </w:rPr>
              <w:t>リリース対象</w:t>
            </w:r>
          </w:p>
        </w:tc>
        <w:tc>
          <w:tcPr>
            <w:tcW w:w="6095" w:type="dxa"/>
            <w:shd w:val="clear" w:color="auto" w:fill="D9E2F3" w:themeFill="accent1" w:themeFillTint="33"/>
          </w:tcPr>
          <w:p w14:paraId="4D3A39D1" w14:textId="77777777" w:rsidR="00EC37FC" w:rsidRPr="00516A6D" w:rsidRDefault="00EC37FC" w:rsidP="00DD0207">
            <w:pPr>
              <w:jc w:val="left"/>
              <w:rPr>
                <w:rFonts w:cs="Meiryo UI"/>
                <w:szCs w:val="20"/>
              </w:rPr>
            </w:pPr>
            <w:r w:rsidRPr="00516A6D">
              <w:rPr>
                <w:rFonts w:cs="Meiryo UI" w:hint="eastAsia"/>
                <w:szCs w:val="20"/>
              </w:rPr>
              <w:t>内容</w:t>
            </w:r>
          </w:p>
        </w:tc>
      </w:tr>
      <w:tr w:rsidR="00EC37FC" w:rsidRPr="00516A6D" w14:paraId="7BFDEA6E" w14:textId="77777777" w:rsidTr="00EC37FC">
        <w:trPr>
          <w:trHeight w:val="288"/>
        </w:trPr>
        <w:tc>
          <w:tcPr>
            <w:tcW w:w="2410" w:type="dxa"/>
          </w:tcPr>
          <w:p w14:paraId="31A80B3E" w14:textId="77777777" w:rsidR="00EC37FC" w:rsidRPr="007E772E" w:rsidRDefault="00EC37FC" w:rsidP="00DD0207">
            <w:pPr>
              <w:spacing w:line="300" w:lineRule="exact"/>
              <w:jc w:val="left"/>
              <w:rPr>
                <w:rFonts w:cs="Meiryo UI"/>
                <w:szCs w:val="20"/>
              </w:rPr>
            </w:pPr>
            <w:r w:rsidRPr="007E772E">
              <w:rPr>
                <w:rFonts w:cs="Meiryo UI" w:hint="eastAsia"/>
                <w:szCs w:val="20"/>
              </w:rPr>
              <w:t>アプリケーション</w:t>
            </w:r>
          </w:p>
        </w:tc>
        <w:tc>
          <w:tcPr>
            <w:tcW w:w="6095" w:type="dxa"/>
          </w:tcPr>
          <w:p w14:paraId="16C418F3" w14:textId="77777777" w:rsidR="00EC37FC" w:rsidRPr="007E772E" w:rsidRDefault="00B7667A" w:rsidP="00DD0207">
            <w:pPr>
              <w:spacing w:line="300" w:lineRule="exact"/>
              <w:jc w:val="left"/>
              <w:rPr>
                <w:rFonts w:cs="Meiryo UI"/>
                <w:szCs w:val="20"/>
              </w:rPr>
            </w:pPr>
            <w:r w:rsidRPr="005902D9">
              <w:rPr>
                <w:rFonts w:cs="Meiryo UI" w:hint="eastAsia"/>
                <w:szCs w:val="20"/>
              </w:rPr>
              <w:t>ファイル連携サーバ、</w:t>
            </w:r>
            <w:r w:rsidR="00EC37FC" w:rsidRPr="007E772E">
              <w:rPr>
                <w:rFonts w:cs="Meiryo UI" w:hint="eastAsia"/>
                <w:szCs w:val="20"/>
              </w:rPr>
              <w:t>バッチサーバ、</w:t>
            </w:r>
            <w:r w:rsidR="00EC37FC" w:rsidRPr="007E772E">
              <w:rPr>
                <w:rFonts w:cs="Meiryo UI"/>
                <w:szCs w:val="20"/>
              </w:rPr>
              <w:t>Web/APサーバへリリース資産を自動リリースする。</w:t>
            </w:r>
          </w:p>
        </w:tc>
      </w:tr>
      <w:tr w:rsidR="00EC37FC" w:rsidRPr="00516A6D" w14:paraId="59806813" w14:textId="77777777" w:rsidTr="00EC37FC">
        <w:trPr>
          <w:trHeight w:val="307"/>
        </w:trPr>
        <w:tc>
          <w:tcPr>
            <w:tcW w:w="2410" w:type="dxa"/>
          </w:tcPr>
          <w:p w14:paraId="57177B17" w14:textId="77777777" w:rsidR="00EC37FC" w:rsidRPr="007E772E" w:rsidRDefault="00EC37FC" w:rsidP="00DD0207">
            <w:pPr>
              <w:spacing w:line="300" w:lineRule="exact"/>
              <w:jc w:val="left"/>
              <w:rPr>
                <w:rFonts w:cs="Meiryo UI"/>
                <w:szCs w:val="20"/>
              </w:rPr>
            </w:pPr>
            <w:r w:rsidRPr="007E772E">
              <w:rPr>
                <w:rFonts w:cs="Meiryo UI" w:hint="eastAsia"/>
                <w:szCs w:val="20"/>
              </w:rPr>
              <w:t>セキュリティパッチ</w:t>
            </w:r>
          </w:p>
        </w:tc>
        <w:tc>
          <w:tcPr>
            <w:tcW w:w="6095" w:type="dxa"/>
          </w:tcPr>
          <w:p w14:paraId="3ADA0862" w14:textId="77777777" w:rsidR="00EC37FC" w:rsidRPr="007E772E" w:rsidRDefault="00B7667A" w:rsidP="00DD0207">
            <w:pPr>
              <w:spacing w:line="300" w:lineRule="exact"/>
              <w:jc w:val="left"/>
              <w:rPr>
                <w:rFonts w:cs="Meiryo UI"/>
                <w:szCs w:val="20"/>
              </w:rPr>
            </w:pPr>
            <w:r w:rsidRPr="005902D9">
              <w:rPr>
                <w:rFonts w:cs="Meiryo UI" w:hint="eastAsia"/>
                <w:szCs w:val="20"/>
              </w:rPr>
              <w:t>ファイル連携サーバ、</w:t>
            </w:r>
            <w:r w:rsidR="00EC37FC" w:rsidRPr="007E772E">
              <w:rPr>
                <w:rFonts w:cs="Meiryo UI" w:hint="eastAsia"/>
                <w:szCs w:val="20"/>
              </w:rPr>
              <w:t>バッチサーバ、</w:t>
            </w:r>
            <w:r w:rsidR="00EC37FC" w:rsidRPr="007E772E">
              <w:rPr>
                <w:rFonts w:cs="Meiryo UI"/>
                <w:szCs w:val="20"/>
              </w:rPr>
              <w:t>Web/APサーバ、DB</w:t>
            </w:r>
            <w:r w:rsidR="003E6224" w:rsidRPr="007E772E">
              <w:rPr>
                <w:rFonts w:cs="Meiryo UI" w:hint="eastAsia"/>
                <w:szCs w:val="20"/>
              </w:rPr>
              <w:t>サーバへセキュリティパッチを</w:t>
            </w:r>
            <w:r w:rsidR="00EC37FC" w:rsidRPr="007E772E">
              <w:rPr>
                <w:rFonts w:cs="Meiryo UI" w:hint="eastAsia"/>
                <w:szCs w:val="20"/>
              </w:rPr>
              <w:t>適用する。</w:t>
            </w:r>
          </w:p>
        </w:tc>
      </w:tr>
      <w:tr w:rsidR="00EC37FC" w:rsidRPr="00516A6D" w14:paraId="1E2F9177" w14:textId="77777777" w:rsidTr="00EC37FC">
        <w:trPr>
          <w:trHeight w:val="307"/>
        </w:trPr>
        <w:tc>
          <w:tcPr>
            <w:tcW w:w="2410" w:type="dxa"/>
          </w:tcPr>
          <w:p w14:paraId="2E257DE4" w14:textId="77777777" w:rsidR="00EC37FC" w:rsidRPr="00516A6D" w:rsidRDefault="00EC37FC" w:rsidP="00DD0207">
            <w:pPr>
              <w:spacing w:line="300" w:lineRule="exact"/>
              <w:jc w:val="left"/>
              <w:rPr>
                <w:rFonts w:cs="Meiryo UI"/>
                <w:szCs w:val="20"/>
              </w:rPr>
            </w:pPr>
            <w:r>
              <w:rPr>
                <w:rFonts w:cs="Meiryo UI" w:hint="eastAsia"/>
                <w:szCs w:val="20"/>
              </w:rPr>
              <w:t>インフラ</w:t>
            </w:r>
          </w:p>
        </w:tc>
        <w:tc>
          <w:tcPr>
            <w:tcW w:w="6095" w:type="dxa"/>
          </w:tcPr>
          <w:p w14:paraId="6F5B5743" w14:textId="77777777" w:rsidR="00EC37FC" w:rsidRPr="00516A6D" w:rsidRDefault="00EC37FC" w:rsidP="00DD0207">
            <w:pPr>
              <w:spacing w:line="300" w:lineRule="exact"/>
              <w:jc w:val="left"/>
              <w:rPr>
                <w:rFonts w:cs="Meiryo UI"/>
                <w:szCs w:val="20"/>
              </w:rPr>
            </w:pPr>
            <w:r>
              <w:rPr>
                <w:rFonts w:cs="Meiryo UI" w:hint="eastAsia"/>
                <w:szCs w:val="20"/>
              </w:rPr>
              <w:t>AWSマネジメントコンソール上での変更作業を実施する。</w:t>
            </w:r>
          </w:p>
        </w:tc>
      </w:tr>
    </w:tbl>
    <w:p w14:paraId="21EC39E8" w14:textId="77777777" w:rsidR="00EC37FC" w:rsidRDefault="00EC37FC" w:rsidP="00BE1947"/>
    <w:p w14:paraId="7E762B2E" w14:textId="77777777" w:rsidR="00A55015" w:rsidRPr="00B20960" w:rsidRDefault="00A55015" w:rsidP="003115D5">
      <w:pPr>
        <w:pStyle w:val="4"/>
        <w:numPr>
          <w:ilvl w:val="3"/>
          <w:numId w:val="114"/>
        </w:numPr>
        <w:tabs>
          <w:tab w:val="left" w:pos="2268"/>
        </w:tabs>
        <w:rPr>
          <w:color w:val="000000" w:themeColor="text1"/>
        </w:rPr>
      </w:pPr>
      <w:r>
        <w:rPr>
          <w:rFonts w:hint="eastAsia"/>
          <w:color w:val="000000" w:themeColor="text1"/>
        </w:rPr>
        <w:lastRenderedPageBreak/>
        <w:t>リリース</w:t>
      </w:r>
      <w:r w:rsidR="008145EE">
        <w:rPr>
          <w:rFonts w:hint="eastAsia"/>
          <w:color w:val="000000" w:themeColor="text1"/>
        </w:rPr>
        <w:t>作業</w:t>
      </w:r>
    </w:p>
    <w:p w14:paraId="166382DE" w14:textId="77777777" w:rsidR="00DF69A0" w:rsidRPr="007E772E" w:rsidRDefault="005D5FC6" w:rsidP="00DF69A0">
      <w:pPr>
        <w:ind w:leftChars="850" w:left="1700"/>
      </w:pPr>
      <w:r>
        <w:rPr>
          <w:rFonts w:hint="eastAsia"/>
        </w:rPr>
        <w:t>リリース作業に関するフローについては、大きく事前対応、開発環境リリース、</w:t>
      </w:r>
      <w:r w:rsidRPr="005E0BDE">
        <w:rPr>
          <w:rFonts w:hint="eastAsia"/>
        </w:rPr>
        <w:t>本番環境リリース、研修環境リリース、</w:t>
      </w:r>
      <w:r>
        <w:rPr>
          <w:rFonts w:hint="eastAsia"/>
        </w:rPr>
        <w:t>の4種類に分けるこ</w:t>
      </w:r>
      <w:r w:rsidRPr="007E772E">
        <w:rPr>
          <w:rFonts w:hint="eastAsia"/>
        </w:rPr>
        <w:t>とができる。それぞれの要素についてリリース担当者と作業概要を以下に記載する。</w:t>
      </w:r>
    </w:p>
    <w:p w14:paraId="02A03B92" w14:textId="77777777" w:rsidR="00134223" w:rsidRPr="00B7667A" w:rsidRDefault="00B7667A" w:rsidP="00B7667A">
      <w:pPr>
        <w:ind w:leftChars="850" w:left="1700"/>
        <w:rPr>
          <w:color w:val="FF0000"/>
        </w:rPr>
      </w:pPr>
      <w:r w:rsidRPr="005902D9">
        <w:rPr>
          <w:rFonts w:hint="eastAsia"/>
        </w:rPr>
        <w:t>※ファイル連携サーバについてはＮＴＴＤＦが</w:t>
      </w:r>
      <w:r w:rsidR="00EE0395" w:rsidRPr="005902D9">
        <w:rPr>
          <w:rFonts w:hint="eastAsia"/>
        </w:rPr>
        <w:t>事務センターで</w:t>
      </w:r>
      <w:r w:rsidRPr="005902D9">
        <w:rPr>
          <w:rFonts w:hint="eastAsia"/>
        </w:rPr>
        <w:t>行うこととする。</w:t>
      </w:r>
      <w:r w:rsidR="00EC537D" w:rsidRPr="00B7667A">
        <w:rPr>
          <w:color w:val="FF0000"/>
        </w:rPr>
        <w:br w:type="page"/>
      </w:r>
    </w:p>
    <w:p w14:paraId="5819F700" w14:textId="77777777" w:rsidR="00134223" w:rsidRDefault="00A72F77" w:rsidP="00DF69A0">
      <w:pPr>
        <w:ind w:leftChars="850" w:left="1700"/>
      </w:pPr>
      <w:r>
        <w:rPr>
          <w:rFonts w:hint="eastAsia"/>
        </w:rPr>
        <w:lastRenderedPageBreak/>
        <w:t>＜事前対応＞</w:t>
      </w:r>
    </w:p>
    <w:p w14:paraId="7725A639" w14:textId="77777777" w:rsidR="00505B45" w:rsidRDefault="00482176" w:rsidP="00DF69A0">
      <w:pPr>
        <w:ind w:leftChars="850" w:left="1700"/>
      </w:pPr>
      <w:r>
        <w:rPr>
          <w:rFonts w:hint="eastAsia"/>
        </w:rPr>
        <w:t>リリース作業における事前準備作業の内容について以下に示す。</w:t>
      </w:r>
    </w:p>
    <w:p w14:paraId="7A66C6C6" w14:textId="77777777" w:rsidR="00482176" w:rsidRDefault="004644E4" w:rsidP="00DF69A0">
      <w:pPr>
        <w:ind w:leftChars="850" w:left="1700"/>
      </w:pPr>
      <w:r>
        <w:rPr>
          <w:noProof/>
        </w:rPr>
        <w:drawing>
          <wp:inline distT="0" distB="0" distL="0" distR="0" wp14:anchorId="010C8589" wp14:editId="586B8427">
            <wp:extent cx="3240315" cy="156729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4413" cy="1588625"/>
                    </a:xfrm>
                    <a:prstGeom prst="rect">
                      <a:avLst/>
                    </a:prstGeom>
                    <a:noFill/>
                    <a:ln>
                      <a:noFill/>
                    </a:ln>
                  </pic:spPr>
                </pic:pic>
              </a:graphicData>
            </a:graphic>
          </wp:inline>
        </w:drawing>
      </w:r>
    </w:p>
    <w:p w14:paraId="53E493B0" w14:textId="77777777" w:rsidR="00D36CCD" w:rsidRPr="00D36CCD" w:rsidRDefault="009E038D" w:rsidP="003115D5">
      <w:pPr>
        <w:pStyle w:val="af4"/>
        <w:numPr>
          <w:ilvl w:val="0"/>
          <w:numId w:val="115"/>
        </w:numPr>
        <w:ind w:leftChars="0"/>
      </w:pPr>
      <w:r w:rsidRPr="00710F7E">
        <w:t>ISIDサービスデスク</w:t>
      </w:r>
      <w:r>
        <w:rPr>
          <w:rFonts w:hint="eastAsia"/>
        </w:rPr>
        <w:t>担当者にて</w:t>
      </w:r>
      <w:r w:rsidRPr="00710F7E">
        <w:t>、リリース資産を作成し、構成管理リポジトリに保存</w:t>
      </w:r>
      <w:r>
        <w:rPr>
          <w:rFonts w:hint="eastAsia"/>
        </w:rPr>
        <w:t>した後、「開発環境リリース」フローに進む。</w:t>
      </w:r>
    </w:p>
    <w:p w14:paraId="0302A739" w14:textId="77777777" w:rsidR="00C34102" w:rsidRDefault="00C34102" w:rsidP="00C34102">
      <w:pPr>
        <w:pStyle w:val="af4"/>
        <w:ind w:leftChars="0" w:left="2060"/>
      </w:pPr>
    </w:p>
    <w:p w14:paraId="17D5F8D8" w14:textId="77777777" w:rsidR="00226E86" w:rsidRDefault="00226E86" w:rsidP="00226E86">
      <w:pPr>
        <w:ind w:leftChars="850" w:left="1700"/>
      </w:pPr>
      <w:r>
        <w:rPr>
          <w:rFonts w:hint="eastAsia"/>
        </w:rPr>
        <w:t>＜</w:t>
      </w:r>
      <w:r w:rsidR="00A24D34">
        <w:rPr>
          <w:rFonts w:hint="eastAsia"/>
        </w:rPr>
        <w:t>開発環境リリース</w:t>
      </w:r>
      <w:r>
        <w:rPr>
          <w:rFonts w:hint="eastAsia"/>
        </w:rPr>
        <w:t>＞</w:t>
      </w:r>
    </w:p>
    <w:p w14:paraId="06B846B9" w14:textId="77777777" w:rsidR="00F95B3F" w:rsidRDefault="009B191F" w:rsidP="00226E86">
      <w:pPr>
        <w:ind w:leftChars="850" w:left="1700"/>
      </w:pPr>
      <w:r>
        <w:rPr>
          <w:rFonts w:hint="eastAsia"/>
        </w:rPr>
        <w:t>リリース作業における本番環境リリース前に行う開発環境での作業内容について以下に示す。</w:t>
      </w:r>
    </w:p>
    <w:p w14:paraId="667DDFED" w14:textId="77777777" w:rsidR="009B191F" w:rsidRDefault="00D37FF1" w:rsidP="00D37FF1">
      <w:pPr>
        <w:ind w:leftChars="850" w:left="1700"/>
      </w:pPr>
      <w:r>
        <w:rPr>
          <w:noProof/>
        </w:rPr>
        <w:drawing>
          <wp:inline distT="0" distB="0" distL="0" distR="0" wp14:anchorId="2FB9AC87" wp14:editId="011C8C9E">
            <wp:extent cx="5916470" cy="1676400"/>
            <wp:effectExtent l="0" t="0" r="825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58" cy="1681922"/>
                    </a:xfrm>
                    <a:prstGeom prst="rect">
                      <a:avLst/>
                    </a:prstGeom>
                    <a:noFill/>
                    <a:ln>
                      <a:noFill/>
                    </a:ln>
                  </pic:spPr>
                </pic:pic>
              </a:graphicData>
            </a:graphic>
          </wp:inline>
        </w:drawing>
      </w:r>
    </w:p>
    <w:p w14:paraId="06047432" w14:textId="77777777" w:rsidR="00F0757C" w:rsidRDefault="00ED7DBB" w:rsidP="003115D5">
      <w:pPr>
        <w:pStyle w:val="af4"/>
        <w:numPr>
          <w:ilvl w:val="0"/>
          <w:numId w:val="116"/>
        </w:numPr>
        <w:ind w:leftChars="0"/>
      </w:pPr>
      <w:r w:rsidRPr="00FD2139">
        <w:t>ISIDサービスデスク担当者は、NTTデータフォースに開発環境へのリリース承認依頼を行う。NTTデータフォースにて開発環境リリース承認処理が行われ、問題がなければ開発環境のリリース作業に進む。承認されなかった場合は「事前対応」フローに戻る。なお、事前対応に戻ってから再度開始されるフローでは、状況に応じて、必要な項目のみ実施される。</w:t>
      </w:r>
    </w:p>
    <w:p w14:paraId="73EA679F" w14:textId="77777777" w:rsidR="00ED7DBB" w:rsidRDefault="00142DA1" w:rsidP="003115D5">
      <w:pPr>
        <w:pStyle w:val="af4"/>
        <w:numPr>
          <w:ilvl w:val="0"/>
          <w:numId w:val="116"/>
        </w:numPr>
        <w:ind w:leftChars="0"/>
      </w:pPr>
      <w:r w:rsidRPr="00B659A2">
        <w:t>ISIDサービスデスク担当者は、ISID品川拠点にて、NTTデータフォースにリリース作業開始連絡を行う。</w:t>
      </w:r>
      <w:r>
        <w:rPr>
          <w:rFonts w:hint="eastAsia"/>
        </w:rPr>
        <w:t>ISIDからNTTデータフォース社へリリース資産を連携し、NTTデータフォース社にて開発環境への配置を実施する。</w:t>
      </w:r>
      <w:r w:rsidRPr="00B659A2">
        <w:t>リリース対象に従い、以下のリリース対応を実施する。</w:t>
      </w:r>
      <w:r>
        <w:rPr>
          <w:rFonts w:hint="eastAsia"/>
        </w:rPr>
        <w:t>※</w:t>
      </w:r>
      <w:r w:rsidRPr="00633CBB">
        <w:rPr>
          <w:rFonts w:hint="eastAsia"/>
        </w:rPr>
        <w:t>リリース資産の持ち込み方法については、詳細設計で決定する。</w:t>
      </w:r>
    </w:p>
    <w:p w14:paraId="02962737" w14:textId="77777777" w:rsidR="00124AED" w:rsidRDefault="00124AED" w:rsidP="00124AED">
      <w:pPr>
        <w:pStyle w:val="af4"/>
        <w:ind w:leftChars="0" w:left="2060"/>
      </w:pPr>
    </w:p>
    <w:p w14:paraId="556B248C" w14:textId="77777777" w:rsidR="00124AED" w:rsidRDefault="00124AED" w:rsidP="00124AED">
      <w:pPr>
        <w:ind w:left="1700"/>
      </w:pPr>
      <w:r>
        <w:rPr>
          <w:rFonts w:hint="eastAsia"/>
        </w:rPr>
        <w:t>＜リリース対象がインフラの場合＞</w:t>
      </w:r>
    </w:p>
    <w:p w14:paraId="0A65F837" w14:textId="77777777" w:rsidR="00124AED" w:rsidRDefault="00252351" w:rsidP="00124AED">
      <w:pPr>
        <w:pStyle w:val="af4"/>
        <w:ind w:leftChars="0" w:left="2060"/>
      </w:pPr>
      <w:r w:rsidRPr="00F62660">
        <w:rPr>
          <w:rFonts w:hint="eastAsia"/>
        </w:rPr>
        <w:t>リリース内容に合わせて、</w:t>
      </w:r>
      <w:r>
        <w:t>AWSマネージドコンソール</w:t>
      </w:r>
      <w:r>
        <w:rPr>
          <w:rFonts w:hint="eastAsia"/>
        </w:rPr>
        <w:t>または、AWS</w:t>
      </w:r>
      <w:r>
        <w:t xml:space="preserve"> CLIでリリースし、正常性確認を実施する。</w:t>
      </w:r>
    </w:p>
    <w:p w14:paraId="04F008F0" w14:textId="77777777" w:rsidR="00124AED" w:rsidRDefault="00124AED" w:rsidP="00124AED">
      <w:pPr>
        <w:pStyle w:val="af4"/>
        <w:ind w:leftChars="0" w:left="2060"/>
      </w:pPr>
    </w:p>
    <w:p w14:paraId="07938016" w14:textId="77777777" w:rsidR="00C17A94" w:rsidRDefault="00C17A94" w:rsidP="00C17A94">
      <w:pPr>
        <w:ind w:left="1700"/>
      </w:pPr>
      <w:r>
        <w:rPr>
          <w:rFonts w:hint="eastAsia"/>
        </w:rPr>
        <w:t>＜</w:t>
      </w:r>
      <w:r w:rsidR="00A7403D" w:rsidRPr="002C4592">
        <w:rPr>
          <w:rFonts w:hint="eastAsia"/>
        </w:rPr>
        <w:t>リリース対象がアプリ・セキュリティパッチの場合</w:t>
      </w:r>
      <w:r>
        <w:rPr>
          <w:rFonts w:hint="eastAsia"/>
        </w:rPr>
        <w:t>＞</w:t>
      </w:r>
    </w:p>
    <w:p w14:paraId="40A57581" w14:textId="77777777" w:rsidR="005B295C" w:rsidRDefault="00E71219" w:rsidP="005B295C">
      <w:pPr>
        <w:pStyle w:val="af4"/>
        <w:ind w:leftChars="0" w:left="2060"/>
      </w:pPr>
      <w:r w:rsidRPr="00362DE2">
        <w:t>S3から取得したリリース資産を踏み台サーバに配置する。</w:t>
      </w:r>
      <w:r w:rsidRPr="00920F61">
        <w:rPr>
          <w:rFonts w:hint="eastAsia"/>
        </w:rPr>
        <w:t>開発環境の各サーバにリリースを実施し、</w:t>
      </w:r>
      <w:r w:rsidR="00546045" w:rsidRPr="00920F61">
        <w:rPr>
          <w:rFonts w:hint="eastAsia"/>
        </w:rPr>
        <w:t>正常性確認を実施する。</w:t>
      </w:r>
    </w:p>
    <w:p w14:paraId="2699A178" w14:textId="77777777" w:rsidR="00142DA1" w:rsidRPr="00C17A94" w:rsidRDefault="00142DA1" w:rsidP="00C17A94"/>
    <w:p w14:paraId="6ED436A2" w14:textId="77777777" w:rsidR="005A13D3" w:rsidRDefault="00464985" w:rsidP="003115D5">
      <w:pPr>
        <w:pStyle w:val="af4"/>
        <w:numPr>
          <w:ilvl w:val="0"/>
          <w:numId w:val="116"/>
        </w:numPr>
        <w:ind w:leftChars="0"/>
      </w:pPr>
      <w:r w:rsidRPr="005B0338">
        <w:rPr>
          <w:rFonts w:hint="eastAsia"/>
        </w:rPr>
        <w:t>リリース作業完了後の正常性確認結果に従い、</w:t>
      </w:r>
      <w:r w:rsidRPr="005B0338">
        <w:t>ISIDサービスデスク担当者は以下の対応を実施する。</w:t>
      </w:r>
    </w:p>
    <w:p w14:paraId="5E40CDF9" w14:textId="77777777" w:rsidR="00CD6F67" w:rsidRPr="005A13D3" w:rsidRDefault="00CD6F67" w:rsidP="00BE1947"/>
    <w:p w14:paraId="772AC3A9" w14:textId="77777777" w:rsidR="005646EE" w:rsidRDefault="00F67CD0" w:rsidP="005646EE">
      <w:pPr>
        <w:ind w:left="1700"/>
      </w:pPr>
      <w:r>
        <w:rPr>
          <w:rFonts w:hint="eastAsia"/>
        </w:rPr>
        <w:t>＜正常性確認結果に問題がなかった場合＞</w:t>
      </w:r>
    </w:p>
    <w:p w14:paraId="3EA1346A" w14:textId="77777777" w:rsidR="005646EE" w:rsidRDefault="00424BDB" w:rsidP="005646EE">
      <w:pPr>
        <w:pStyle w:val="af4"/>
        <w:ind w:leftChars="0" w:left="2060"/>
      </w:pPr>
      <w:bookmarkStart w:id="454" w:name="_Hlk90409013"/>
      <w:r>
        <w:rPr>
          <w:rFonts w:hint="eastAsia"/>
        </w:rPr>
        <w:t>検証結果報告を作成し、</w:t>
      </w:r>
      <w:r>
        <w:t>NTTデータフォースに報告</w:t>
      </w:r>
      <w:bookmarkEnd w:id="454"/>
      <w:r>
        <w:rPr>
          <w:rFonts w:hint="eastAsia"/>
        </w:rPr>
        <w:t>を行い、</w:t>
      </w:r>
      <w:r w:rsidRPr="004D2E42">
        <w:t>「</w:t>
      </w:r>
      <w:r>
        <w:rPr>
          <w:rFonts w:hint="eastAsia"/>
        </w:rPr>
        <w:t>本番</w:t>
      </w:r>
      <w:r w:rsidRPr="004D2E42">
        <w:t>環境リリース」</w:t>
      </w:r>
      <w:r>
        <w:rPr>
          <w:rFonts w:hint="eastAsia"/>
        </w:rPr>
        <w:t>フローへ進む。</w:t>
      </w:r>
    </w:p>
    <w:p w14:paraId="49649076" w14:textId="77777777" w:rsidR="004644E4" w:rsidRDefault="004644E4" w:rsidP="00BE1947"/>
    <w:p w14:paraId="3206E36C" w14:textId="77777777" w:rsidR="005646EE" w:rsidRDefault="009B69E0" w:rsidP="005646EE">
      <w:pPr>
        <w:ind w:left="1700"/>
      </w:pPr>
      <w:r>
        <w:rPr>
          <w:rFonts w:hint="eastAsia"/>
        </w:rPr>
        <w:t>＜</w:t>
      </w:r>
      <w:r w:rsidRPr="00E67DA4">
        <w:rPr>
          <w:rFonts w:hint="eastAsia"/>
        </w:rPr>
        <w:t>リリース対象がインフラで、正常性確認結果に問題があった場合</w:t>
      </w:r>
      <w:r>
        <w:rPr>
          <w:rFonts w:hint="eastAsia"/>
        </w:rPr>
        <w:t>＞</w:t>
      </w:r>
    </w:p>
    <w:p w14:paraId="4D4F76EF" w14:textId="77777777" w:rsidR="005646EE" w:rsidRDefault="002C16F6" w:rsidP="005646EE">
      <w:pPr>
        <w:pStyle w:val="af4"/>
        <w:ind w:leftChars="0" w:left="2060"/>
      </w:pPr>
      <w:r w:rsidRPr="00B971C7">
        <w:rPr>
          <w:rFonts w:hint="eastAsia"/>
        </w:rPr>
        <w:t>原因調査</w:t>
      </w:r>
      <w:r>
        <w:rPr>
          <w:rFonts w:hint="eastAsia"/>
        </w:rPr>
        <w:t>・調査</w:t>
      </w:r>
      <w:r w:rsidRPr="00B971C7">
        <w:rPr>
          <w:rFonts w:hint="eastAsia"/>
        </w:rPr>
        <w:t>報告</w:t>
      </w:r>
      <w:r>
        <w:rPr>
          <w:rFonts w:hint="eastAsia"/>
        </w:rPr>
        <w:t>を</w:t>
      </w:r>
      <w:r w:rsidRPr="00B971C7">
        <w:rPr>
          <w:rFonts w:hint="eastAsia"/>
        </w:rPr>
        <w:t>作成</w:t>
      </w:r>
      <w:r>
        <w:rPr>
          <w:rFonts w:hint="eastAsia"/>
        </w:rPr>
        <w:t>し</w:t>
      </w:r>
      <w:r w:rsidRPr="00B971C7">
        <w:rPr>
          <w:rFonts w:hint="eastAsia"/>
        </w:rPr>
        <w:t>、</w:t>
      </w:r>
      <w:r w:rsidRPr="00B971C7">
        <w:t>NTTデータフォースに調査報告と対応時期の調整し、「事前対応」フローに戻</w:t>
      </w:r>
      <w:r>
        <w:rPr>
          <w:rFonts w:hint="eastAsia"/>
        </w:rPr>
        <w:t>る。</w:t>
      </w:r>
    </w:p>
    <w:p w14:paraId="7C927A59" w14:textId="77777777" w:rsidR="005646EE" w:rsidRDefault="005646EE" w:rsidP="00BE1947"/>
    <w:p w14:paraId="1A6CAC22" w14:textId="77777777" w:rsidR="005646EE" w:rsidRDefault="005646EE" w:rsidP="005646EE">
      <w:pPr>
        <w:ind w:left="1700"/>
      </w:pPr>
      <w:r>
        <w:rPr>
          <w:rFonts w:hint="eastAsia"/>
        </w:rPr>
        <w:t>＜</w:t>
      </w:r>
      <w:r w:rsidR="0085486E" w:rsidRPr="003E1077">
        <w:rPr>
          <w:rFonts w:hint="eastAsia"/>
        </w:rPr>
        <w:t>リリース対象がアプリ・セキュリティパッチで、正常性確認結果に問題があった場合</w:t>
      </w:r>
      <w:r>
        <w:rPr>
          <w:rFonts w:hint="eastAsia"/>
        </w:rPr>
        <w:t>＞</w:t>
      </w:r>
    </w:p>
    <w:p w14:paraId="56145B4F" w14:textId="77777777" w:rsidR="005646EE" w:rsidRDefault="0020237E" w:rsidP="005646EE">
      <w:pPr>
        <w:pStyle w:val="af4"/>
        <w:ind w:leftChars="0" w:left="2060"/>
      </w:pPr>
      <w:r w:rsidRPr="00B971C7">
        <w:rPr>
          <w:rFonts w:hint="eastAsia"/>
        </w:rPr>
        <w:t>原因調査</w:t>
      </w:r>
      <w:r>
        <w:rPr>
          <w:rFonts w:hint="eastAsia"/>
        </w:rPr>
        <w:t>・調査</w:t>
      </w:r>
      <w:r w:rsidRPr="00B971C7">
        <w:rPr>
          <w:rFonts w:hint="eastAsia"/>
        </w:rPr>
        <w:t>報告</w:t>
      </w:r>
      <w:r>
        <w:rPr>
          <w:rFonts w:hint="eastAsia"/>
        </w:rPr>
        <w:t>を</w:t>
      </w:r>
      <w:r w:rsidRPr="00B971C7">
        <w:rPr>
          <w:rFonts w:hint="eastAsia"/>
        </w:rPr>
        <w:t>作成</w:t>
      </w:r>
      <w:r>
        <w:rPr>
          <w:rFonts w:hint="eastAsia"/>
        </w:rPr>
        <w:t>し</w:t>
      </w:r>
      <w:r w:rsidRPr="00B971C7">
        <w:rPr>
          <w:rFonts w:hint="eastAsia"/>
        </w:rPr>
        <w:t>、</w:t>
      </w:r>
      <w:r w:rsidRPr="00B971C7">
        <w:t>NTTデータフォースに調査報告と対応時期の調整し、「事前対応」フローに戻</w:t>
      </w:r>
      <w:r w:rsidR="00A76252">
        <w:rPr>
          <w:rFonts w:hint="eastAsia"/>
        </w:rPr>
        <w:t>る。</w:t>
      </w:r>
    </w:p>
    <w:p w14:paraId="65FFC010" w14:textId="77777777" w:rsidR="005646EE" w:rsidRPr="005646EE" w:rsidRDefault="005646EE" w:rsidP="00BE1947"/>
    <w:p w14:paraId="1F7801E7" w14:textId="77777777" w:rsidR="004644E4" w:rsidRDefault="004644E4" w:rsidP="00BE1947"/>
    <w:p w14:paraId="59EDB775" w14:textId="77777777" w:rsidR="00AD6910" w:rsidRDefault="00332F78" w:rsidP="00B42780">
      <w:pPr>
        <w:ind w:left="1700"/>
      </w:pPr>
      <w:r>
        <w:rPr>
          <w:rFonts w:hint="eastAsia"/>
        </w:rPr>
        <w:t>＜</w:t>
      </w:r>
      <w:r w:rsidR="008424F5">
        <w:rPr>
          <w:rFonts w:hint="eastAsia"/>
        </w:rPr>
        <w:t>本番環境リリース</w:t>
      </w:r>
      <w:r>
        <w:rPr>
          <w:rFonts w:hint="eastAsia"/>
        </w:rPr>
        <w:t>＞</w:t>
      </w:r>
    </w:p>
    <w:p w14:paraId="0FA3FAB8" w14:textId="77777777" w:rsidR="00B42780" w:rsidRDefault="00A7556C" w:rsidP="00B42780">
      <w:pPr>
        <w:ind w:leftChars="850" w:left="1700"/>
      </w:pPr>
      <w:r>
        <w:rPr>
          <w:rFonts w:hint="eastAsia"/>
        </w:rPr>
        <w:t>リリース作業における本番環境での作業内容について以下に示す。</w:t>
      </w:r>
    </w:p>
    <w:p w14:paraId="20D617F2" w14:textId="77777777" w:rsidR="00B42780" w:rsidRDefault="00D37FF1" w:rsidP="00D37FF1">
      <w:pPr>
        <w:ind w:leftChars="850" w:left="1700"/>
      </w:pPr>
      <w:r>
        <w:rPr>
          <w:noProof/>
        </w:rPr>
        <w:drawing>
          <wp:inline distT="0" distB="0" distL="0" distR="0" wp14:anchorId="3F4B2725" wp14:editId="4129948E">
            <wp:extent cx="5855072" cy="1622021"/>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03984" cy="1635571"/>
                    </a:xfrm>
                    <a:prstGeom prst="rect">
                      <a:avLst/>
                    </a:prstGeom>
                    <a:noFill/>
                    <a:ln>
                      <a:noFill/>
                    </a:ln>
                  </pic:spPr>
                </pic:pic>
              </a:graphicData>
            </a:graphic>
          </wp:inline>
        </w:drawing>
      </w:r>
    </w:p>
    <w:p w14:paraId="5061741B" w14:textId="77777777" w:rsidR="00EF0D51" w:rsidRDefault="0068471D" w:rsidP="003115D5">
      <w:pPr>
        <w:pStyle w:val="af4"/>
        <w:numPr>
          <w:ilvl w:val="0"/>
          <w:numId w:val="117"/>
        </w:numPr>
        <w:ind w:leftChars="0"/>
      </w:pPr>
      <w:r w:rsidRPr="00A67536">
        <w:t>ISIDサービスデスク担当者</w:t>
      </w:r>
      <w:r w:rsidRPr="00783ED1">
        <w:t>は、開発環境での検証結果に基づき</w:t>
      </w:r>
      <w:r w:rsidRPr="00A67536">
        <w:t>、NTTデータフォース</w:t>
      </w:r>
      <w:r w:rsidRPr="00783ED1">
        <w:t>にリリース承認依頼を行う。NTTデータフォースにて本番環境リリース承認処理が行われ、問題がなければ本番環境のリリース作業に進む。承認されなかった場合は「事前対応」フローに戻る。なお、事前対応に戻ってから再度開始されるフローでは、状況に応じて、必要な項目のみ実施される</w:t>
      </w:r>
      <w:r w:rsidRPr="00A67536">
        <w:t>。</w:t>
      </w:r>
    </w:p>
    <w:p w14:paraId="45B01DCE" w14:textId="77777777" w:rsidR="0068471D" w:rsidRPr="00B42780" w:rsidRDefault="009834D8" w:rsidP="003115D5">
      <w:pPr>
        <w:pStyle w:val="af4"/>
        <w:numPr>
          <w:ilvl w:val="0"/>
          <w:numId w:val="117"/>
        </w:numPr>
        <w:ind w:leftChars="0"/>
      </w:pPr>
      <w:r w:rsidRPr="00430E2A">
        <w:t>ISIDサービスデスク担当者は、ISID品川拠点にて、NTTデータフォースにリリース作業開始連絡を行う。</w:t>
      </w:r>
      <w:r>
        <w:rPr>
          <w:rFonts w:hint="eastAsia"/>
        </w:rPr>
        <w:t>ISIDからNTTデータフォース社へリリース資産を連携し、NTTデータフォース社にて本番環境への配置を実施する。監視対象のリリース対象サーバ、AWSサービスについてはH</w:t>
      </w:r>
      <w:r>
        <w:t>inemos</w:t>
      </w:r>
      <w:r>
        <w:rPr>
          <w:rFonts w:hint="eastAsia"/>
        </w:rPr>
        <w:t>の監視抑止依頼、Cloudwatchの監視抑止を実施し</w:t>
      </w:r>
      <w:r w:rsidRPr="00430E2A">
        <w:t>、リリース対象に従い、以下のリリース対応を実施する。</w:t>
      </w:r>
      <w:r w:rsidRPr="00C37C40">
        <w:rPr>
          <w:rFonts w:hint="eastAsia"/>
        </w:rPr>
        <w:t>※リリース資産の持ち込み方法については、詳細設計で決定する。</w:t>
      </w:r>
    </w:p>
    <w:p w14:paraId="10743431" w14:textId="77777777" w:rsidR="00332F78" w:rsidRDefault="00332F78" w:rsidP="00BE1947"/>
    <w:p w14:paraId="5502F2CC" w14:textId="77777777" w:rsidR="00180A35" w:rsidRDefault="00180A35" w:rsidP="00180A35">
      <w:pPr>
        <w:ind w:left="1700"/>
      </w:pPr>
      <w:r>
        <w:rPr>
          <w:rFonts w:hint="eastAsia"/>
        </w:rPr>
        <w:t>＜</w:t>
      </w:r>
      <w:r w:rsidR="0077471F">
        <w:rPr>
          <w:rFonts w:hint="eastAsia"/>
        </w:rPr>
        <w:t>リリース対象がインフラの場合</w:t>
      </w:r>
      <w:r>
        <w:rPr>
          <w:rFonts w:hint="eastAsia"/>
        </w:rPr>
        <w:t>＞</w:t>
      </w:r>
    </w:p>
    <w:p w14:paraId="6D296262" w14:textId="77777777" w:rsidR="0077471F" w:rsidRPr="00B42780" w:rsidRDefault="00A368B0" w:rsidP="0077471F">
      <w:pPr>
        <w:pStyle w:val="af4"/>
        <w:ind w:leftChars="0" w:left="2060"/>
      </w:pPr>
      <w:r w:rsidRPr="00F62660">
        <w:rPr>
          <w:rFonts w:hint="eastAsia"/>
        </w:rPr>
        <w:t>リリース内容に合わせて、</w:t>
      </w:r>
      <w:r w:rsidRPr="001715F6">
        <w:t>AWSマネージドコンソール</w:t>
      </w:r>
      <w:r>
        <w:rPr>
          <w:rFonts w:hint="eastAsia"/>
        </w:rPr>
        <w:t>または、AWS</w:t>
      </w:r>
      <w:r>
        <w:t xml:space="preserve"> </w:t>
      </w:r>
      <w:r>
        <w:rPr>
          <w:rFonts w:hint="eastAsia"/>
        </w:rPr>
        <w:t>CLI</w:t>
      </w:r>
      <w:r w:rsidRPr="001715F6">
        <w:t>でリリースし、正常性確認を実施する。</w:t>
      </w:r>
    </w:p>
    <w:p w14:paraId="67B0477B" w14:textId="77777777" w:rsidR="00E93146" w:rsidRDefault="00E93146" w:rsidP="00BE1947"/>
    <w:p w14:paraId="70B31984" w14:textId="77777777" w:rsidR="003A1FE9" w:rsidRDefault="003A1FE9" w:rsidP="003A1FE9">
      <w:pPr>
        <w:ind w:left="1700"/>
      </w:pPr>
      <w:r>
        <w:rPr>
          <w:rFonts w:hint="eastAsia"/>
        </w:rPr>
        <w:t>＜</w:t>
      </w:r>
      <w:r w:rsidR="00CC2EB0">
        <w:rPr>
          <w:rFonts w:hint="eastAsia"/>
        </w:rPr>
        <w:t>リリース対象が</w:t>
      </w:r>
      <w:r w:rsidR="00CC2EB0" w:rsidRPr="00312F84">
        <w:rPr>
          <w:rFonts w:hint="eastAsia"/>
        </w:rPr>
        <w:t>アプリ・セキュリティパッチ</w:t>
      </w:r>
      <w:r w:rsidR="00CC2EB0">
        <w:rPr>
          <w:rFonts w:hint="eastAsia"/>
        </w:rPr>
        <w:t>の場合</w:t>
      </w:r>
      <w:r>
        <w:rPr>
          <w:rFonts w:hint="eastAsia"/>
        </w:rPr>
        <w:t>＞</w:t>
      </w:r>
    </w:p>
    <w:p w14:paraId="21E6C302" w14:textId="77777777" w:rsidR="003A1FE9" w:rsidRPr="00B42780" w:rsidRDefault="0000262A" w:rsidP="003A1FE9">
      <w:pPr>
        <w:pStyle w:val="af4"/>
        <w:ind w:leftChars="0" w:left="2060"/>
      </w:pPr>
      <w:r w:rsidRPr="00BC44B3">
        <w:rPr>
          <w:rFonts w:hint="eastAsia"/>
        </w:rPr>
        <w:t>リリース対象ファイルのバックアップを取得する。</w:t>
      </w:r>
      <w:r w:rsidRPr="00FC7556">
        <w:t>開発アカウントのS3</w:t>
      </w:r>
      <w:r>
        <w:rPr>
          <w:rFonts w:hint="eastAsia"/>
        </w:rPr>
        <w:t>は、</w:t>
      </w:r>
      <w:r w:rsidRPr="00FC7556">
        <w:t>アーキテクチャ方針に従い、本番アカウン</w:t>
      </w:r>
      <w:r w:rsidR="00E50981" w:rsidRPr="00FC7556">
        <w:t>トを用いて確認可能となっている</w:t>
      </w:r>
      <w:r w:rsidR="00E50981">
        <w:rPr>
          <w:rFonts w:hint="eastAsia"/>
        </w:rPr>
        <w:t>ので、</w:t>
      </w:r>
      <w:r w:rsidR="00E50981" w:rsidRPr="00FC7556">
        <w:t>S3から取得したリリース資産を踏み台サーバに配置する。</w:t>
      </w:r>
      <w:r w:rsidR="00E50981" w:rsidRPr="00955D7C">
        <w:rPr>
          <w:rFonts w:hint="eastAsia"/>
        </w:rPr>
        <w:t>本番環境の各</w:t>
      </w:r>
      <w:r w:rsidR="00F7170E" w:rsidRPr="00955D7C">
        <w:rPr>
          <w:rFonts w:hint="eastAsia"/>
        </w:rPr>
        <w:t>サーバにリリースし、正常性確認を実施する。</w:t>
      </w:r>
    </w:p>
    <w:p w14:paraId="2CD3E67D" w14:textId="77777777" w:rsidR="003A1FE9" w:rsidRDefault="003A1FE9" w:rsidP="00BE1947"/>
    <w:p w14:paraId="583E1D2E" w14:textId="77777777" w:rsidR="0012077F" w:rsidRPr="00B42780" w:rsidRDefault="00F65991" w:rsidP="003115D5">
      <w:pPr>
        <w:pStyle w:val="af4"/>
        <w:numPr>
          <w:ilvl w:val="0"/>
          <w:numId w:val="117"/>
        </w:numPr>
        <w:ind w:leftChars="0"/>
      </w:pPr>
      <w:r w:rsidRPr="004827FF">
        <w:rPr>
          <w:rFonts w:hint="eastAsia"/>
        </w:rPr>
        <w:t>リリース作業完了後の正常性確認結果に従い、</w:t>
      </w:r>
      <w:r w:rsidRPr="004827FF">
        <w:t>ISIDサービスデスク担当者は以下の対応を実施する。</w:t>
      </w:r>
    </w:p>
    <w:p w14:paraId="61F24A65" w14:textId="77777777" w:rsidR="0012077F" w:rsidRPr="003A1FE9" w:rsidRDefault="0012077F" w:rsidP="00BE1947"/>
    <w:p w14:paraId="271CF8FB" w14:textId="77777777" w:rsidR="008629F0" w:rsidRDefault="008629F0" w:rsidP="008629F0">
      <w:pPr>
        <w:ind w:left="1700"/>
      </w:pPr>
      <w:r>
        <w:rPr>
          <w:rFonts w:hint="eastAsia"/>
        </w:rPr>
        <w:t>＜</w:t>
      </w:r>
      <w:r w:rsidR="00E77E78" w:rsidRPr="00003DDF">
        <w:rPr>
          <w:rFonts w:hint="eastAsia"/>
        </w:rPr>
        <w:t>正常性確認結果に問題がなかった場合</w:t>
      </w:r>
      <w:r>
        <w:rPr>
          <w:rFonts w:hint="eastAsia"/>
        </w:rPr>
        <w:t>＞</w:t>
      </w:r>
    </w:p>
    <w:p w14:paraId="1D888B6E" w14:textId="77777777" w:rsidR="008629F0" w:rsidRPr="00B42780" w:rsidRDefault="00492E76" w:rsidP="008629F0">
      <w:pPr>
        <w:pStyle w:val="af4"/>
        <w:ind w:leftChars="0" w:left="2060"/>
      </w:pPr>
      <w:r>
        <w:rPr>
          <w:rFonts w:hint="eastAsia"/>
        </w:rPr>
        <w:t>対象サーバ、AWSサービス</w:t>
      </w:r>
      <w:r w:rsidRPr="005A7802">
        <w:t>監視を再開する。</w:t>
      </w:r>
      <w:r w:rsidRPr="004D2E42">
        <w:t>NTTデータフォースにリリース作業完了連絡を行い、「研修環境リ</w:t>
      </w:r>
      <w:r w:rsidR="00392C08" w:rsidRPr="004D2E42">
        <w:t>リース」フローに進む。</w:t>
      </w:r>
    </w:p>
    <w:p w14:paraId="1A59B110" w14:textId="77777777" w:rsidR="00332F78" w:rsidRDefault="00332F78" w:rsidP="00BE1947"/>
    <w:p w14:paraId="7DEA6BD4" w14:textId="77777777" w:rsidR="008629F0" w:rsidRDefault="008629F0" w:rsidP="008629F0">
      <w:pPr>
        <w:ind w:left="1700"/>
      </w:pPr>
      <w:r>
        <w:rPr>
          <w:rFonts w:hint="eastAsia"/>
        </w:rPr>
        <w:t>＜</w:t>
      </w:r>
      <w:r w:rsidR="00A67CA3" w:rsidRPr="00E67DA4">
        <w:rPr>
          <w:rFonts w:hint="eastAsia"/>
        </w:rPr>
        <w:t>リリース対象がインフラで、正常性確認結果に問題があった場合</w:t>
      </w:r>
      <w:r>
        <w:rPr>
          <w:rFonts w:hint="eastAsia"/>
        </w:rPr>
        <w:t>＞</w:t>
      </w:r>
    </w:p>
    <w:p w14:paraId="2537ACFD" w14:textId="77777777" w:rsidR="008629F0" w:rsidRPr="00B42780" w:rsidRDefault="004F2413" w:rsidP="008629F0">
      <w:pPr>
        <w:pStyle w:val="af4"/>
        <w:ind w:leftChars="0" w:left="2060"/>
      </w:pPr>
      <w:r w:rsidRPr="00440EB2">
        <w:t>AMI</w:t>
      </w:r>
      <w:r w:rsidRPr="00440EB2">
        <w:rPr>
          <w:rFonts w:hint="eastAsia"/>
        </w:rPr>
        <w:t>バックアップから切り戻しを実施</w:t>
      </w:r>
      <w:r>
        <w:rPr>
          <w:rFonts w:hint="eastAsia"/>
        </w:rPr>
        <w:t>し、対象サーバ、AWSサービスの監視</w:t>
      </w:r>
      <w:r w:rsidRPr="005A7802">
        <w:t>を再開する。</w:t>
      </w:r>
      <w:r w:rsidRPr="00B971C7">
        <w:rPr>
          <w:rFonts w:hint="eastAsia"/>
        </w:rPr>
        <w:t>原因調査</w:t>
      </w:r>
      <w:r>
        <w:rPr>
          <w:rFonts w:hint="eastAsia"/>
        </w:rPr>
        <w:t>・調査</w:t>
      </w:r>
      <w:r w:rsidRPr="00B971C7">
        <w:rPr>
          <w:rFonts w:hint="eastAsia"/>
        </w:rPr>
        <w:t>報告</w:t>
      </w:r>
      <w:r>
        <w:rPr>
          <w:rFonts w:hint="eastAsia"/>
        </w:rPr>
        <w:t>を</w:t>
      </w:r>
      <w:r w:rsidR="00695FFB" w:rsidRPr="00B971C7">
        <w:rPr>
          <w:rFonts w:hint="eastAsia"/>
        </w:rPr>
        <w:t>作成</w:t>
      </w:r>
      <w:r w:rsidR="00695FFB">
        <w:rPr>
          <w:rFonts w:hint="eastAsia"/>
        </w:rPr>
        <w:t>し</w:t>
      </w:r>
      <w:r w:rsidR="00695FFB" w:rsidRPr="00B971C7">
        <w:rPr>
          <w:rFonts w:hint="eastAsia"/>
        </w:rPr>
        <w:t>、</w:t>
      </w:r>
      <w:r w:rsidR="00695FFB" w:rsidRPr="00B971C7">
        <w:t>NTTデータフォースに調査報告と対応時期の調整し、「事前対応」フローに戻る。</w:t>
      </w:r>
    </w:p>
    <w:p w14:paraId="63F41AE2" w14:textId="77777777" w:rsidR="008629F0" w:rsidRDefault="008629F0" w:rsidP="00BE1947"/>
    <w:p w14:paraId="26B83A0D" w14:textId="77777777" w:rsidR="00705699" w:rsidRDefault="00705699" w:rsidP="00BE1947"/>
    <w:p w14:paraId="0497D86C" w14:textId="77777777" w:rsidR="00705699" w:rsidRDefault="00705699" w:rsidP="00BE1947"/>
    <w:p w14:paraId="50565697" w14:textId="77777777" w:rsidR="008D5C4F" w:rsidRDefault="008D5C4F" w:rsidP="008D5C4F">
      <w:pPr>
        <w:ind w:left="1700"/>
      </w:pPr>
      <w:r>
        <w:rPr>
          <w:rFonts w:hint="eastAsia"/>
        </w:rPr>
        <w:t>＜</w:t>
      </w:r>
      <w:r w:rsidR="00340A74" w:rsidRPr="003E1077">
        <w:rPr>
          <w:rFonts w:hint="eastAsia"/>
        </w:rPr>
        <w:t>リリース対象がアプリ・セキュリティパッチで、正常性確認結果に問題があった場合</w:t>
      </w:r>
      <w:r>
        <w:rPr>
          <w:rFonts w:hint="eastAsia"/>
        </w:rPr>
        <w:t>＞</w:t>
      </w:r>
    </w:p>
    <w:p w14:paraId="1B44B0E8" w14:textId="77777777" w:rsidR="008D5C4F" w:rsidRPr="00B42780" w:rsidRDefault="00444C83" w:rsidP="008D5C4F">
      <w:pPr>
        <w:pStyle w:val="af4"/>
        <w:ind w:leftChars="0" w:left="2060"/>
      </w:pPr>
      <w:r w:rsidRPr="007F5989">
        <w:rPr>
          <w:rFonts w:hint="eastAsia"/>
        </w:rPr>
        <w:t>リリース対象がアプリの場合</w:t>
      </w:r>
      <w:r w:rsidRPr="0003054A">
        <w:rPr>
          <w:rFonts w:hint="eastAsia"/>
        </w:rPr>
        <w:t>は、構成管理に保管している旧バージョンや</w:t>
      </w:r>
      <w:r>
        <w:rPr>
          <w:rFonts w:hint="eastAsia"/>
        </w:rPr>
        <w:t>リリース対象ファイルのバックアップなど</w:t>
      </w:r>
      <w:r w:rsidRPr="0003054A">
        <w:rPr>
          <w:rFonts w:hint="eastAsia"/>
        </w:rPr>
        <w:t>か</w:t>
      </w:r>
      <w:r w:rsidRPr="007F5989">
        <w:rPr>
          <w:rFonts w:hint="eastAsia"/>
        </w:rPr>
        <w:t>ら</w:t>
      </w:r>
      <w:r w:rsidR="003C49D5" w:rsidRPr="007F5989">
        <w:rPr>
          <w:rFonts w:hint="eastAsia"/>
        </w:rPr>
        <w:t>切り戻し、セキュリティパッチの場合は、</w:t>
      </w:r>
      <w:r w:rsidR="003C49D5">
        <w:rPr>
          <w:rFonts w:hint="eastAsia"/>
        </w:rPr>
        <w:t>AWS Backupコンソール、AWS CLIを使用し、</w:t>
      </w:r>
      <w:r w:rsidR="003C49D5" w:rsidRPr="007F5989">
        <w:t>AMI</w:t>
      </w:r>
      <w:r w:rsidR="003C49D5">
        <w:rPr>
          <w:rFonts w:hint="eastAsia"/>
        </w:rPr>
        <w:t>バックアップ、また</w:t>
      </w:r>
      <w:r w:rsidR="00F71266">
        <w:rPr>
          <w:rFonts w:hint="eastAsia"/>
        </w:rPr>
        <w:t>はAuroraスナップショット</w:t>
      </w:r>
      <w:r w:rsidR="00F71266" w:rsidRPr="007F5989">
        <w:rPr>
          <w:rFonts w:hint="eastAsia"/>
        </w:rPr>
        <w:t>から切り戻しを実施</w:t>
      </w:r>
      <w:r w:rsidR="00F71266">
        <w:rPr>
          <w:rFonts w:hint="eastAsia"/>
        </w:rPr>
        <w:t>し、対象サーバ、AWSサービスの監視</w:t>
      </w:r>
      <w:r w:rsidR="00F71266" w:rsidRPr="004B7BD6">
        <w:rPr>
          <w:rFonts w:hint="eastAsia"/>
        </w:rPr>
        <w:t>を再開する。</w:t>
      </w:r>
      <w:r w:rsidR="00F71266" w:rsidRPr="002A1845">
        <w:rPr>
          <w:rFonts w:hint="eastAsia"/>
        </w:rPr>
        <w:t>原因調査・調</w:t>
      </w:r>
      <w:r w:rsidR="00A02895" w:rsidRPr="002A1845">
        <w:rPr>
          <w:rFonts w:hint="eastAsia"/>
        </w:rPr>
        <w:t>査報告</w:t>
      </w:r>
      <w:r w:rsidR="00A02895">
        <w:rPr>
          <w:rFonts w:hint="eastAsia"/>
        </w:rPr>
        <w:t>を</w:t>
      </w:r>
      <w:r w:rsidR="00A02895" w:rsidRPr="002A1845">
        <w:rPr>
          <w:rFonts w:hint="eastAsia"/>
        </w:rPr>
        <w:t>作成</w:t>
      </w:r>
      <w:r w:rsidR="00A02895">
        <w:rPr>
          <w:rFonts w:hint="eastAsia"/>
        </w:rPr>
        <w:t>し</w:t>
      </w:r>
      <w:r w:rsidR="00A02895" w:rsidRPr="002A1845">
        <w:rPr>
          <w:rFonts w:hint="eastAsia"/>
        </w:rPr>
        <w:t>、</w:t>
      </w:r>
      <w:r w:rsidR="00A02895" w:rsidRPr="002A1845">
        <w:t>NTT</w:t>
      </w:r>
      <w:r w:rsidR="00A02895" w:rsidRPr="002A1845">
        <w:rPr>
          <w:rFonts w:hint="eastAsia"/>
        </w:rPr>
        <w:t>データフォースに調査報告と対応時期の調整し、「事前対応」フローに戻る。</w:t>
      </w:r>
    </w:p>
    <w:p w14:paraId="354363C9" w14:textId="77777777" w:rsidR="00705699" w:rsidRDefault="00705699" w:rsidP="00BE1947"/>
    <w:p w14:paraId="7557F600" w14:textId="77777777" w:rsidR="000C30AF" w:rsidRDefault="000C30AF" w:rsidP="000C30AF">
      <w:pPr>
        <w:ind w:left="1700"/>
      </w:pPr>
      <w:r>
        <w:rPr>
          <w:rFonts w:hint="eastAsia"/>
        </w:rPr>
        <w:t>＜</w:t>
      </w:r>
      <w:r w:rsidR="007A103F">
        <w:rPr>
          <w:rFonts w:hint="eastAsia"/>
        </w:rPr>
        <w:t>研修</w:t>
      </w:r>
      <w:r>
        <w:rPr>
          <w:rFonts w:hint="eastAsia"/>
        </w:rPr>
        <w:t>環境リリース＞</w:t>
      </w:r>
    </w:p>
    <w:p w14:paraId="4A8551FD" w14:textId="77777777" w:rsidR="000C30AF" w:rsidRDefault="00A44CF7" w:rsidP="00F458E1">
      <w:pPr>
        <w:ind w:leftChars="850" w:left="1700" w:firstLineChars="213" w:firstLine="426"/>
      </w:pPr>
      <w:r>
        <w:rPr>
          <w:rFonts w:hint="eastAsia"/>
        </w:rPr>
        <w:t>リリース作業における研修環境での作業内容について以下に示す。</w:t>
      </w:r>
    </w:p>
    <w:p w14:paraId="77A737A4" w14:textId="77777777" w:rsidR="0081233C" w:rsidRDefault="0081233C" w:rsidP="000C30AF">
      <w:pPr>
        <w:ind w:leftChars="850" w:left="1700"/>
      </w:pPr>
      <w:r>
        <w:rPr>
          <w:noProof/>
        </w:rPr>
        <w:drawing>
          <wp:inline distT="0" distB="0" distL="0" distR="0" wp14:anchorId="7334CFEB" wp14:editId="4C195D63">
            <wp:extent cx="5829235" cy="1439257"/>
            <wp:effectExtent l="0" t="0" r="635"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97270" cy="1456055"/>
                    </a:xfrm>
                    <a:prstGeom prst="rect">
                      <a:avLst/>
                    </a:prstGeom>
                    <a:noFill/>
                    <a:ln>
                      <a:noFill/>
                    </a:ln>
                  </pic:spPr>
                </pic:pic>
              </a:graphicData>
            </a:graphic>
          </wp:inline>
        </w:drawing>
      </w:r>
    </w:p>
    <w:p w14:paraId="650E7B86" w14:textId="77777777" w:rsidR="00500810" w:rsidRDefault="00AB7DCC" w:rsidP="003115D5">
      <w:pPr>
        <w:pStyle w:val="af4"/>
        <w:numPr>
          <w:ilvl w:val="0"/>
          <w:numId w:val="118"/>
        </w:numPr>
        <w:ind w:leftChars="0"/>
      </w:pPr>
      <w:r w:rsidRPr="00A67536">
        <w:t>ISIDサービスデスク担当者</w:t>
      </w:r>
      <w:r w:rsidRPr="00783ED1">
        <w:t>は、</w:t>
      </w:r>
      <w:r>
        <w:rPr>
          <w:rFonts w:hint="eastAsia"/>
        </w:rPr>
        <w:t>本番環境リリース結果に基づき</w:t>
      </w:r>
      <w:r w:rsidRPr="00A67536">
        <w:t>、NTTデータフォース</w:t>
      </w:r>
      <w:r w:rsidRPr="00783ED1">
        <w:t>にリリース承認依頼を行う。NTTデータフォースにて</w:t>
      </w:r>
      <w:r>
        <w:rPr>
          <w:rFonts w:hint="eastAsia"/>
        </w:rPr>
        <w:t>研修</w:t>
      </w:r>
      <w:r w:rsidRPr="00783ED1">
        <w:t>環境リリース承認処理が行われ、問題がなければ</w:t>
      </w:r>
      <w:r>
        <w:rPr>
          <w:rFonts w:hint="eastAsia"/>
        </w:rPr>
        <w:t>研修</w:t>
      </w:r>
      <w:r w:rsidRPr="00783ED1">
        <w:t>環境のリリース作業に進む。承認されなかった場合は「事前対応」フローに戻る。なお、事前対応に戻ってから再度開始されるフローでは、状況に応じて、必要な項目のみ実施される</w:t>
      </w:r>
      <w:r w:rsidRPr="00A67536">
        <w:t>。</w:t>
      </w:r>
    </w:p>
    <w:p w14:paraId="77A5A1B6" w14:textId="77777777" w:rsidR="00AB7DCC" w:rsidRDefault="005D1CE2" w:rsidP="003115D5">
      <w:pPr>
        <w:pStyle w:val="af4"/>
        <w:numPr>
          <w:ilvl w:val="0"/>
          <w:numId w:val="118"/>
        </w:numPr>
        <w:ind w:leftChars="0"/>
      </w:pPr>
      <w:r w:rsidRPr="00783ED1">
        <w:t>ISIDサービスデスク担当者はNTTデータフォースに</w:t>
      </w:r>
      <w:r w:rsidRPr="0033027F">
        <w:t>、横浜銀行事務センター入館手続きを申請したうえで、事務センターに駆けつけを開始する</w:t>
      </w:r>
      <w:r w:rsidRPr="00783ED1">
        <w:t>。</w:t>
      </w:r>
    </w:p>
    <w:p w14:paraId="2839C1BF" w14:textId="77777777" w:rsidR="005D1CE2" w:rsidRDefault="009A7C36" w:rsidP="003115D5">
      <w:pPr>
        <w:pStyle w:val="af4"/>
        <w:numPr>
          <w:ilvl w:val="0"/>
          <w:numId w:val="118"/>
        </w:numPr>
        <w:ind w:leftChars="0"/>
      </w:pPr>
      <w:r w:rsidRPr="00430E2A">
        <w:t>ISIDサービスデスク担当者は、</w:t>
      </w:r>
      <w:r w:rsidRPr="008413F9">
        <w:t>横浜銀行事務センターに到着</w:t>
      </w:r>
      <w:r>
        <w:rPr>
          <w:rFonts w:hint="eastAsia"/>
        </w:rPr>
        <w:t>後</w:t>
      </w:r>
      <w:r w:rsidRPr="00430E2A">
        <w:t>、</w:t>
      </w:r>
      <w:r w:rsidRPr="00820901">
        <w:t>NTTデータフォースにリリース作業開始連絡を行</w:t>
      </w:r>
      <w:r>
        <w:rPr>
          <w:rFonts w:hint="eastAsia"/>
        </w:rPr>
        <w:t>う。ISIDからNTTデータフォース社へリリース資産を連携し、NTTデータフォース社にて研修環境への配置を実施する。</w:t>
      </w:r>
      <w:r w:rsidRPr="00430E2A">
        <w:t>リリース対象に従い、以下のリリース対応を実施する。</w:t>
      </w:r>
      <w:r w:rsidRPr="00F95358">
        <w:rPr>
          <w:rFonts w:hint="eastAsia"/>
        </w:rPr>
        <w:t>※リリース資産の持ち込み方法については、</w:t>
      </w:r>
      <w:r w:rsidR="00951022" w:rsidRPr="00F95358">
        <w:rPr>
          <w:rFonts w:hint="eastAsia"/>
        </w:rPr>
        <w:t>詳細設計で決定する。</w:t>
      </w:r>
    </w:p>
    <w:p w14:paraId="4ACA9554" w14:textId="77777777" w:rsidR="000C30AF" w:rsidRDefault="000C30AF" w:rsidP="00BE1947"/>
    <w:p w14:paraId="58CF824B" w14:textId="77777777" w:rsidR="00B35A25" w:rsidRDefault="00B35A25" w:rsidP="00B35A25">
      <w:pPr>
        <w:ind w:left="1700"/>
      </w:pPr>
      <w:r>
        <w:rPr>
          <w:rFonts w:hint="eastAsia"/>
        </w:rPr>
        <w:lastRenderedPageBreak/>
        <w:t>＜リリース対象がインフラの場合＞</w:t>
      </w:r>
    </w:p>
    <w:p w14:paraId="2BC65BBA" w14:textId="77777777" w:rsidR="00B35A25" w:rsidRPr="00B42780" w:rsidRDefault="00FA0323" w:rsidP="00B35A25">
      <w:pPr>
        <w:pStyle w:val="af4"/>
        <w:ind w:leftChars="0" w:left="2060"/>
      </w:pPr>
      <w:r w:rsidRPr="00F62660">
        <w:rPr>
          <w:rFonts w:hint="eastAsia"/>
        </w:rPr>
        <w:t>リリース内容に合わせて、</w:t>
      </w:r>
      <w:r w:rsidRPr="00F62660">
        <w:t>AWSマネージドコンソール</w:t>
      </w:r>
      <w:r>
        <w:rPr>
          <w:rFonts w:hint="eastAsia"/>
        </w:rPr>
        <w:t>または、AWS</w:t>
      </w:r>
      <w:r>
        <w:t xml:space="preserve"> CLI</w:t>
      </w:r>
      <w:r w:rsidRPr="00F62660">
        <w:t>でリリースし、正常性確認を実施する</w:t>
      </w:r>
      <w:r w:rsidRPr="00440EB2">
        <w:rPr>
          <w:rFonts w:hint="eastAsia"/>
        </w:rPr>
        <w:t>。</w:t>
      </w:r>
    </w:p>
    <w:p w14:paraId="73B9B84C" w14:textId="77777777" w:rsidR="00B35A25" w:rsidRDefault="00B35A25" w:rsidP="00BE1947"/>
    <w:p w14:paraId="36E0319F" w14:textId="77777777" w:rsidR="00A40CC6" w:rsidRDefault="00A40CC6" w:rsidP="00A40CC6">
      <w:pPr>
        <w:ind w:left="1700"/>
      </w:pPr>
      <w:r>
        <w:rPr>
          <w:rFonts w:hint="eastAsia"/>
        </w:rPr>
        <w:t>＜</w:t>
      </w:r>
      <w:r w:rsidR="005178B7" w:rsidRPr="000D0EA2">
        <w:rPr>
          <w:rFonts w:hint="eastAsia"/>
        </w:rPr>
        <w:t>リリース対象が</w:t>
      </w:r>
      <w:r w:rsidR="005178B7" w:rsidRPr="00E03937">
        <w:rPr>
          <w:rFonts w:hint="eastAsia"/>
        </w:rPr>
        <w:t>アプリ・セキュリティパッチ</w:t>
      </w:r>
      <w:r w:rsidR="005178B7" w:rsidRPr="000D0EA2">
        <w:rPr>
          <w:rFonts w:hint="eastAsia"/>
        </w:rPr>
        <w:t>の場合</w:t>
      </w:r>
      <w:r>
        <w:rPr>
          <w:rFonts w:hint="eastAsia"/>
        </w:rPr>
        <w:t>＞</w:t>
      </w:r>
    </w:p>
    <w:p w14:paraId="51DC7DE6" w14:textId="77777777" w:rsidR="00A40CC6" w:rsidRPr="00B42780" w:rsidRDefault="00645896" w:rsidP="00A40CC6">
      <w:pPr>
        <w:pStyle w:val="af4"/>
        <w:ind w:leftChars="0" w:left="2060"/>
      </w:pPr>
      <w:r w:rsidRPr="00BC44B3">
        <w:rPr>
          <w:rFonts w:hint="eastAsia"/>
        </w:rPr>
        <w:t>リリース対象ファイルのバックアップを取得する。</w:t>
      </w:r>
      <w:r w:rsidRPr="00BC44B3">
        <w:t>リリース資産</w:t>
      </w:r>
      <w:r w:rsidRPr="00B547E7">
        <w:t>を</w:t>
      </w:r>
      <w:r>
        <w:rPr>
          <w:rFonts w:hint="eastAsia"/>
        </w:rPr>
        <w:t>研修</w:t>
      </w:r>
      <w:r w:rsidRPr="00B547E7">
        <w:t>環境の各サーバにリリースし、正常性確認を実</w:t>
      </w:r>
      <w:r w:rsidR="00BD30CD" w:rsidRPr="00B547E7">
        <w:t>施する。</w:t>
      </w:r>
      <w:r w:rsidR="00BD30CD">
        <w:rPr>
          <w:rFonts w:hint="eastAsia"/>
        </w:rPr>
        <w:t>※</w:t>
      </w:r>
      <w:r w:rsidR="00BD30CD" w:rsidRPr="00633CBB">
        <w:rPr>
          <w:rFonts w:hint="eastAsia"/>
        </w:rPr>
        <w:t>リリース資産の持ち込み方法については、詳細設計で決定する。</w:t>
      </w:r>
    </w:p>
    <w:p w14:paraId="12D6B1EE" w14:textId="77777777" w:rsidR="00A40CC6" w:rsidRDefault="00A40CC6" w:rsidP="00BE1947"/>
    <w:p w14:paraId="5174B4FA" w14:textId="77777777" w:rsidR="006D6481" w:rsidRDefault="004647D0" w:rsidP="003115D5">
      <w:pPr>
        <w:pStyle w:val="af4"/>
        <w:numPr>
          <w:ilvl w:val="0"/>
          <w:numId w:val="118"/>
        </w:numPr>
        <w:ind w:leftChars="0"/>
      </w:pPr>
      <w:r w:rsidRPr="00EC4AEB">
        <w:rPr>
          <w:rFonts w:hint="eastAsia"/>
        </w:rPr>
        <w:t>リリース作業完了後の正常性確認結果に従い、</w:t>
      </w:r>
      <w:r w:rsidRPr="00EC4AEB">
        <w:t>ISIDサービスデスク担当者は以下の対応を実施する</w:t>
      </w:r>
      <w:r w:rsidRPr="00430E2A">
        <w:t>。</w:t>
      </w:r>
    </w:p>
    <w:p w14:paraId="054FB989" w14:textId="77777777" w:rsidR="006D6481" w:rsidRDefault="006D6481" w:rsidP="00BE1947"/>
    <w:p w14:paraId="5E8D60A9" w14:textId="77777777" w:rsidR="005B5206" w:rsidRDefault="005B5206" w:rsidP="005B5206">
      <w:pPr>
        <w:ind w:left="1700"/>
      </w:pPr>
      <w:r>
        <w:rPr>
          <w:rFonts w:hint="eastAsia"/>
        </w:rPr>
        <w:t>＜</w:t>
      </w:r>
      <w:r w:rsidR="005063A2" w:rsidRPr="0019135D">
        <w:rPr>
          <w:rFonts w:hint="eastAsia"/>
        </w:rPr>
        <w:t>正常性確認結果に問題がなかった場合</w:t>
      </w:r>
      <w:r>
        <w:rPr>
          <w:rFonts w:hint="eastAsia"/>
        </w:rPr>
        <w:t>＞</w:t>
      </w:r>
    </w:p>
    <w:p w14:paraId="70C20D75" w14:textId="77777777" w:rsidR="005B5206" w:rsidRPr="00B42780" w:rsidRDefault="00996936" w:rsidP="005B5206">
      <w:pPr>
        <w:pStyle w:val="af4"/>
        <w:ind w:leftChars="0" w:left="2060"/>
      </w:pPr>
      <w:r w:rsidRPr="00FE7947">
        <w:rPr>
          <w:rFonts w:hint="eastAsia"/>
        </w:rPr>
        <w:t>リリース作業完了連絡を行う。</w:t>
      </w:r>
    </w:p>
    <w:p w14:paraId="5F8B2814" w14:textId="77777777" w:rsidR="005B5206" w:rsidRDefault="005B5206" w:rsidP="00BE1947"/>
    <w:p w14:paraId="788D7ABA" w14:textId="77777777" w:rsidR="00473B00" w:rsidRDefault="00473B00" w:rsidP="00BE1947"/>
    <w:p w14:paraId="66AA2E40" w14:textId="77777777" w:rsidR="00005D18" w:rsidRDefault="00005D18" w:rsidP="00005D18">
      <w:pPr>
        <w:ind w:left="1700"/>
      </w:pPr>
      <w:r>
        <w:rPr>
          <w:rFonts w:hint="eastAsia"/>
        </w:rPr>
        <w:t>＜</w:t>
      </w:r>
      <w:r w:rsidR="00B24E52" w:rsidRPr="000D0EA2">
        <w:rPr>
          <w:rFonts w:hint="eastAsia"/>
        </w:rPr>
        <w:t>リリース対象がインフラ</w:t>
      </w:r>
      <w:r w:rsidR="00B24E52" w:rsidRPr="0089018A">
        <w:rPr>
          <w:rFonts w:hint="eastAsia"/>
        </w:rPr>
        <w:t>で、正常性確認結果に問題があった</w:t>
      </w:r>
      <w:r w:rsidR="00B24E52" w:rsidRPr="000D0EA2">
        <w:rPr>
          <w:rFonts w:hint="eastAsia"/>
        </w:rPr>
        <w:t>場合</w:t>
      </w:r>
      <w:r>
        <w:rPr>
          <w:rFonts w:hint="eastAsia"/>
        </w:rPr>
        <w:t>＞</w:t>
      </w:r>
    </w:p>
    <w:p w14:paraId="29BD30AE" w14:textId="77777777" w:rsidR="00005D18" w:rsidRPr="00B42780" w:rsidRDefault="00AE7F53" w:rsidP="00005D18">
      <w:pPr>
        <w:pStyle w:val="af4"/>
        <w:ind w:leftChars="0" w:left="2060"/>
      </w:pPr>
      <w:r w:rsidRPr="00BA68FD">
        <w:t>AMIバックアップから切り戻しを実施する。</w:t>
      </w:r>
    </w:p>
    <w:p w14:paraId="5A015E79" w14:textId="77777777" w:rsidR="00473B00" w:rsidRDefault="00473B00" w:rsidP="00BE1947"/>
    <w:p w14:paraId="01922AF1" w14:textId="77777777" w:rsidR="00C63901" w:rsidRDefault="00C63901" w:rsidP="00C63901">
      <w:pPr>
        <w:ind w:left="1700"/>
      </w:pPr>
      <w:r>
        <w:rPr>
          <w:rFonts w:hint="eastAsia"/>
        </w:rPr>
        <w:t>＜</w:t>
      </w:r>
      <w:r w:rsidR="005E5BB3" w:rsidRPr="00C01D87">
        <w:rPr>
          <w:rFonts w:hint="eastAsia"/>
        </w:rPr>
        <w:t>リリース対象がアプリ・セキュリティパッチで、正常性確認結果に問題があった場合</w:t>
      </w:r>
      <w:r>
        <w:rPr>
          <w:rFonts w:hint="eastAsia"/>
        </w:rPr>
        <w:t>＞</w:t>
      </w:r>
    </w:p>
    <w:p w14:paraId="5F861100" w14:textId="77777777" w:rsidR="00C63901" w:rsidRPr="00B42780" w:rsidRDefault="006602E5" w:rsidP="00C63901">
      <w:pPr>
        <w:pStyle w:val="af4"/>
        <w:ind w:leftChars="0" w:left="2060"/>
      </w:pPr>
      <w:r w:rsidRPr="009710E4">
        <w:rPr>
          <w:rFonts w:hint="eastAsia"/>
        </w:rPr>
        <w:t>リリース対象がアプリの場合は、</w:t>
      </w:r>
      <w:r w:rsidRPr="00995DE8">
        <w:rPr>
          <w:rFonts w:hint="eastAsia"/>
        </w:rPr>
        <w:t>作業バックアップのファイルから切り戻し</w:t>
      </w:r>
      <w:r w:rsidRPr="009710E4">
        <w:rPr>
          <w:rFonts w:hint="eastAsia"/>
        </w:rPr>
        <w:t>、セキュリティパッチの場合は、</w:t>
      </w:r>
      <w:r w:rsidRPr="009710E4">
        <w:t>AMIバックア</w:t>
      </w:r>
      <w:r w:rsidR="00B20BBD" w:rsidRPr="009710E4">
        <w:t>ップから切り戻しを実施する</w:t>
      </w:r>
      <w:r w:rsidR="00B20BBD" w:rsidRPr="00440EB2">
        <w:rPr>
          <w:rFonts w:hint="eastAsia"/>
        </w:rPr>
        <w:t>。</w:t>
      </w:r>
    </w:p>
    <w:p w14:paraId="354728B5" w14:textId="77777777" w:rsidR="00C63901" w:rsidRDefault="00C63901" w:rsidP="00BE1947"/>
    <w:p w14:paraId="05F188CA" w14:textId="77777777" w:rsidR="00863594" w:rsidRDefault="00EB5001" w:rsidP="003115D5">
      <w:pPr>
        <w:pStyle w:val="af4"/>
        <w:numPr>
          <w:ilvl w:val="0"/>
          <w:numId w:val="118"/>
        </w:numPr>
        <w:ind w:leftChars="0"/>
      </w:pPr>
      <w:r w:rsidRPr="00EC4AEB">
        <w:t>ISIDサービスデスク担当者は</w:t>
      </w:r>
      <w:r w:rsidRPr="0046484A">
        <w:t>、横浜銀行事務センターを撤退し、NTTデータフォースに撤退連絡する。正常性確認結果に問題があった場合は、続けて、本番環境と研修環境の差異を調査し、必要に応じて、研修環境</w:t>
      </w:r>
      <w:r w:rsidRPr="00EC4AEB">
        <w:t>の</w:t>
      </w:r>
      <w:r w:rsidRPr="0046484A">
        <w:t>差異戻し</w:t>
      </w:r>
      <w:r w:rsidRPr="00EC4AEB">
        <w:t>対応を実施する</w:t>
      </w:r>
      <w:r w:rsidRPr="00430E2A">
        <w:t>。</w:t>
      </w:r>
      <w:r w:rsidRPr="0046484A">
        <w:t>作業完了後、NTTデータフォースに作業報告を行い、①に戻る</w:t>
      </w:r>
      <w:r w:rsidRPr="00430E2A">
        <w:t>。</w:t>
      </w:r>
    </w:p>
    <w:p w14:paraId="1E19697A" w14:textId="77777777" w:rsidR="00863594" w:rsidRDefault="00863594" w:rsidP="00BE1947"/>
    <w:p w14:paraId="4FF03AB8" w14:textId="77777777" w:rsidR="008C4E25" w:rsidRPr="00B20960" w:rsidRDefault="00F102BA" w:rsidP="003115D5">
      <w:pPr>
        <w:pStyle w:val="4"/>
        <w:numPr>
          <w:ilvl w:val="3"/>
          <w:numId w:val="114"/>
        </w:numPr>
        <w:tabs>
          <w:tab w:val="left" w:pos="2268"/>
        </w:tabs>
        <w:rPr>
          <w:color w:val="000000" w:themeColor="text1"/>
        </w:rPr>
      </w:pPr>
      <w:r>
        <w:rPr>
          <w:rFonts w:hint="eastAsia"/>
          <w:color w:val="000000" w:themeColor="text1"/>
        </w:rPr>
        <w:t>リリース作業タイミング</w:t>
      </w:r>
    </w:p>
    <w:p w14:paraId="4E099709" w14:textId="77777777" w:rsidR="00996E31" w:rsidRDefault="00185790" w:rsidP="00996E31">
      <w:pPr>
        <w:ind w:leftChars="850" w:left="1700"/>
      </w:pPr>
      <w:r>
        <w:rPr>
          <w:rFonts w:hint="eastAsia"/>
        </w:rPr>
        <w:t>リリースは、通常リリースと緊急リリースの2パターンがあり、それぞれの作業タイミングについて以下に記載する。</w:t>
      </w:r>
    </w:p>
    <w:p w14:paraId="60F40737" w14:textId="77777777" w:rsidR="008C4E25" w:rsidRDefault="008C4E25" w:rsidP="00BE1947"/>
    <w:p w14:paraId="0CC5A5BF" w14:textId="77777777" w:rsidR="006E2E1C" w:rsidRPr="003E3F30" w:rsidRDefault="00094EDB">
      <w:pPr>
        <w:pStyle w:val="50"/>
      </w:pPr>
      <w:r>
        <w:rPr>
          <w:rFonts w:hint="eastAsia"/>
        </w:rPr>
        <w:t>通常</w:t>
      </w:r>
      <w:r w:rsidRPr="00055298">
        <w:rPr>
          <w:rFonts w:hint="eastAsia"/>
        </w:rPr>
        <w:t>リリース作業について</w:t>
      </w:r>
    </w:p>
    <w:p w14:paraId="15743EEC" w14:textId="77777777" w:rsidR="009A3028" w:rsidRDefault="007E4C45" w:rsidP="00186D5E">
      <w:pPr>
        <w:ind w:left="721" w:firstLine="1122"/>
        <w:rPr>
          <w:szCs w:val="20"/>
        </w:rPr>
      </w:pPr>
      <w:r>
        <w:rPr>
          <w:rFonts w:hint="eastAsia"/>
          <w:szCs w:val="20"/>
        </w:rPr>
        <w:t>通常リリースについて、開発案件や定期的なセキュリティパッチ適用における緊急性を要さないリリースを対象とし、以</w:t>
      </w:r>
    </w:p>
    <w:p w14:paraId="279E8F7F" w14:textId="77777777" w:rsidR="00186D5E" w:rsidRDefault="009A3028" w:rsidP="00186D5E">
      <w:pPr>
        <w:ind w:left="721" w:firstLine="1122"/>
      </w:pPr>
      <w:r>
        <w:rPr>
          <w:rFonts w:hint="eastAsia"/>
          <w:szCs w:val="20"/>
        </w:rPr>
        <w:t>下の通りとする。リリース作業フローは、</w:t>
      </w:r>
      <w:r w:rsidRPr="00543390">
        <w:rPr>
          <w:szCs w:val="20"/>
        </w:rPr>
        <w:t>8.4.10.</w:t>
      </w:r>
      <w:r>
        <w:rPr>
          <w:rFonts w:hint="eastAsia"/>
          <w:szCs w:val="20"/>
        </w:rPr>
        <w:t>3</w:t>
      </w:r>
      <w:r w:rsidRPr="00543390">
        <w:rPr>
          <w:szCs w:val="20"/>
        </w:rPr>
        <w:t>リリース作業</w:t>
      </w:r>
      <w:r>
        <w:rPr>
          <w:rFonts w:hint="eastAsia"/>
          <w:szCs w:val="20"/>
        </w:rPr>
        <w:t>を実施する。</w:t>
      </w:r>
    </w:p>
    <w:p w14:paraId="08F3B19D" w14:textId="77777777" w:rsidR="008629F0" w:rsidRDefault="008629F0" w:rsidP="00BE1947"/>
    <w:p w14:paraId="07F1898A" w14:textId="77777777" w:rsidR="00677AE2" w:rsidRDefault="00677AE2" w:rsidP="003115D5">
      <w:pPr>
        <w:pStyle w:val="af4"/>
        <w:numPr>
          <w:ilvl w:val="0"/>
          <w:numId w:val="107"/>
        </w:numPr>
        <w:ind w:leftChars="0" w:left="2268" w:hanging="425"/>
      </w:pPr>
      <w:r>
        <w:rPr>
          <w:rFonts w:hint="eastAsia"/>
        </w:rPr>
        <w:t>実施タイミング</w:t>
      </w:r>
    </w:p>
    <w:p w14:paraId="58361AC5" w14:textId="77777777" w:rsidR="00B40E73" w:rsidRDefault="00B40E73" w:rsidP="00B40E73">
      <w:pPr>
        <w:pStyle w:val="af4"/>
        <w:ind w:leftChars="0" w:left="2268"/>
      </w:pPr>
      <w:r>
        <w:rPr>
          <w:rFonts w:hint="eastAsia"/>
        </w:rPr>
        <w:t>計画停止時間帯（</w:t>
      </w:r>
      <w:r w:rsidRPr="008A6953">
        <w:rPr>
          <w:rFonts w:hint="eastAsia"/>
        </w:rPr>
        <w:t>第一月曜</w:t>
      </w:r>
      <w:r w:rsidRPr="008A6953">
        <w:t>/第三月曜2:00～6:00</w:t>
      </w:r>
      <w:r>
        <w:rPr>
          <w:rFonts w:hint="eastAsia"/>
        </w:rPr>
        <w:t>、翌月曜日が祝日の</w:t>
      </w:r>
      <w:r w:rsidRPr="00FC55E0">
        <w:rPr>
          <w:rFonts w:hint="eastAsia"/>
        </w:rPr>
        <w:t>日曜</w:t>
      </w:r>
      <w:r w:rsidRPr="00FC55E0">
        <w:t>23:00～8:00</w:t>
      </w:r>
      <w:r>
        <w:rPr>
          <w:rFonts w:hint="eastAsia"/>
        </w:rPr>
        <w:t>）で実施する。※研修環境・開発環境については、実施タイミングの制限を受けないものとする。</w:t>
      </w:r>
    </w:p>
    <w:p w14:paraId="2EADD4C7" w14:textId="77777777" w:rsidR="00677AE2" w:rsidRDefault="00677AE2" w:rsidP="00BE1947"/>
    <w:p w14:paraId="5DC8AEA2" w14:textId="77777777" w:rsidR="00E46EAA" w:rsidRDefault="00E46EAA" w:rsidP="003115D5">
      <w:pPr>
        <w:pStyle w:val="af4"/>
        <w:numPr>
          <w:ilvl w:val="0"/>
          <w:numId w:val="107"/>
        </w:numPr>
        <w:ind w:leftChars="0" w:left="2268" w:hanging="425"/>
      </w:pPr>
      <w:r>
        <w:rPr>
          <w:rFonts w:hint="eastAsia"/>
        </w:rPr>
        <w:t>担当者</w:t>
      </w:r>
    </w:p>
    <w:p w14:paraId="76E05C9B" w14:textId="77777777" w:rsidR="00E46EAA" w:rsidRPr="0036313F" w:rsidRDefault="00E46EAA" w:rsidP="00E46EAA">
      <w:pPr>
        <w:pStyle w:val="af4"/>
        <w:ind w:leftChars="0" w:left="2268"/>
      </w:pPr>
      <w:r w:rsidRPr="00A67536">
        <w:t>ISIDサービスデスク担当者</w:t>
      </w:r>
    </w:p>
    <w:p w14:paraId="184DABC2" w14:textId="77777777" w:rsidR="00E46EAA" w:rsidRDefault="0065651D" w:rsidP="0065651D">
      <w:pPr>
        <w:widowControl/>
        <w:jc w:val="left"/>
      </w:pPr>
      <w:r>
        <w:br w:type="page"/>
      </w:r>
    </w:p>
    <w:p w14:paraId="76C2F848" w14:textId="77777777" w:rsidR="00242BF9" w:rsidRPr="003E3F30" w:rsidRDefault="00B25577">
      <w:pPr>
        <w:pStyle w:val="50"/>
      </w:pPr>
      <w:r>
        <w:rPr>
          <w:rFonts w:hint="eastAsia"/>
        </w:rPr>
        <w:lastRenderedPageBreak/>
        <w:t>緊急</w:t>
      </w:r>
      <w:r w:rsidR="00242BF9" w:rsidRPr="00055298">
        <w:rPr>
          <w:rFonts w:hint="eastAsia"/>
        </w:rPr>
        <w:t>リリース作業について</w:t>
      </w:r>
    </w:p>
    <w:p w14:paraId="30BBD4F3" w14:textId="77777777" w:rsidR="00BE352E" w:rsidRDefault="0094240E" w:rsidP="00B11C85">
      <w:pPr>
        <w:ind w:left="721" w:firstLine="1122"/>
        <w:rPr>
          <w:szCs w:val="20"/>
        </w:rPr>
      </w:pPr>
      <w:r>
        <w:rPr>
          <w:rFonts w:hint="eastAsia"/>
          <w:szCs w:val="20"/>
        </w:rPr>
        <w:t>緊急リリースについて、業務に影響がある本番障害のバグや</w:t>
      </w:r>
      <w:r w:rsidRPr="0062342E">
        <w:rPr>
          <w:rFonts w:hint="eastAsia"/>
          <w:szCs w:val="20"/>
        </w:rPr>
        <w:t>脆弱性</w:t>
      </w:r>
      <w:r>
        <w:rPr>
          <w:rFonts w:hint="eastAsia"/>
          <w:szCs w:val="20"/>
        </w:rPr>
        <w:t>対応における緊急性を要するリリースを対象とし、</w:t>
      </w:r>
    </w:p>
    <w:p w14:paraId="30E52C3F" w14:textId="77777777" w:rsidR="00BE352E" w:rsidRDefault="00980B39" w:rsidP="00B11C85">
      <w:pPr>
        <w:ind w:left="721" w:firstLine="1122"/>
        <w:rPr>
          <w:szCs w:val="20"/>
        </w:rPr>
      </w:pPr>
      <w:r>
        <w:rPr>
          <w:rFonts w:hint="eastAsia"/>
          <w:szCs w:val="20"/>
        </w:rPr>
        <w:t>以下の通りとする。リリース作業フローは、</w:t>
      </w:r>
      <w:r w:rsidRPr="00543390">
        <w:rPr>
          <w:szCs w:val="20"/>
        </w:rPr>
        <w:t>8.4.10.</w:t>
      </w:r>
      <w:r>
        <w:rPr>
          <w:szCs w:val="20"/>
        </w:rPr>
        <w:t>3</w:t>
      </w:r>
      <w:r w:rsidRPr="00543390">
        <w:rPr>
          <w:szCs w:val="20"/>
        </w:rPr>
        <w:t>リリース作業</w:t>
      </w:r>
      <w:r>
        <w:rPr>
          <w:rFonts w:hint="eastAsia"/>
          <w:szCs w:val="20"/>
        </w:rPr>
        <w:t>をもとに実施するが、リリース承認についてはNTT</w:t>
      </w:r>
    </w:p>
    <w:p w14:paraId="62DF28AD" w14:textId="77777777" w:rsidR="00B11C85" w:rsidRDefault="00BE352E" w:rsidP="00B11C85">
      <w:pPr>
        <w:ind w:left="721" w:firstLine="1122"/>
        <w:rPr>
          <w:szCs w:val="20"/>
        </w:rPr>
      </w:pPr>
      <w:r>
        <w:rPr>
          <w:rFonts w:hint="eastAsia"/>
          <w:szCs w:val="20"/>
        </w:rPr>
        <w:t>データフォースと事前調整の上、あらかじめ得ている状態でリリースを行うものとする。</w:t>
      </w:r>
    </w:p>
    <w:p w14:paraId="2628731B" w14:textId="77777777" w:rsidR="00242BF9" w:rsidRDefault="00242BF9" w:rsidP="00BE1947"/>
    <w:p w14:paraId="78D488C1" w14:textId="77777777" w:rsidR="00F45D5C" w:rsidRDefault="00F45D5C" w:rsidP="003115D5">
      <w:pPr>
        <w:pStyle w:val="af4"/>
        <w:numPr>
          <w:ilvl w:val="0"/>
          <w:numId w:val="107"/>
        </w:numPr>
        <w:ind w:leftChars="0" w:left="2268" w:hanging="425"/>
      </w:pPr>
      <w:r>
        <w:rPr>
          <w:rFonts w:hint="eastAsia"/>
        </w:rPr>
        <w:t>実施タイミング</w:t>
      </w:r>
    </w:p>
    <w:p w14:paraId="0C8F4BED" w14:textId="77777777" w:rsidR="00F45D5C" w:rsidRDefault="00F45D5C" w:rsidP="00F45D5C">
      <w:pPr>
        <w:pStyle w:val="af4"/>
        <w:ind w:leftChars="0" w:left="2268"/>
        <w:rPr>
          <w:szCs w:val="20"/>
        </w:rPr>
      </w:pPr>
      <w:r>
        <w:rPr>
          <w:rFonts w:hint="eastAsia"/>
          <w:szCs w:val="20"/>
        </w:rPr>
        <w:t>平日の夜間のメンテナンス時間帯（</w:t>
      </w:r>
      <w:r w:rsidRPr="00D551E7">
        <w:rPr>
          <w:rFonts w:cs="Meiryo UI"/>
          <w:szCs w:val="20"/>
        </w:rPr>
        <w:t>22:00～6:00</w:t>
      </w:r>
      <w:r>
        <w:rPr>
          <w:rFonts w:hint="eastAsia"/>
          <w:szCs w:val="20"/>
        </w:rPr>
        <w:t>）で実施する。</w:t>
      </w:r>
    </w:p>
    <w:p w14:paraId="706087A8" w14:textId="77777777" w:rsidR="00F45D5C" w:rsidRDefault="00F45D5C" w:rsidP="00F45D5C">
      <w:pPr>
        <w:pStyle w:val="af4"/>
        <w:ind w:leftChars="0" w:left="2268"/>
      </w:pPr>
      <w:r>
        <w:rPr>
          <w:rFonts w:hint="eastAsia"/>
          <w:szCs w:val="20"/>
        </w:rPr>
        <w:t>※業務への影響度などにより、必要に応じてオンラインサービス時間帯（6</w:t>
      </w:r>
      <w:r>
        <w:rPr>
          <w:szCs w:val="20"/>
        </w:rPr>
        <w:t>:00</w:t>
      </w:r>
      <w:r>
        <w:rPr>
          <w:rFonts w:hint="eastAsia"/>
          <w:szCs w:val="20"/>
        </w:rPr>
        <w:t>～2</w:t>
      </w:r>
      <w:r>
        <w:rPr>
          <w:szCs w:val="20"/>
        </w:rPr>
        <w:t>2:00</w:t>
      </w:r>
      <w:r>
        <w:rPr>
          <w:rFonts w:hint="eastAsia"/>
          <w:szCs w:val="20"/>
        </w:rPr>
        <w:t>）で実施する。</w:t>
      </w:r>
    </w:p>
    <w:p w14:paraId="42411997" w14:textId="77777777" w:rsidR="00F45D5C" w:rsidRPr="007C7388" w:rsidRDefault="00F45D5C" w:rsidP="00F45D5C">
      <w:pPr>
        <w:ind w:right="200"/>
        <w:jc w:val="left"/>
        <w:rPr>
          <w:rFonts w:cs="Meiryo UI"/>
          <w:kern w:val="0"/>
          <w:szCs w:val="21"/>
        </w:rPr>
      </w:pPr>
    </w:p>
    <w:p w14:paraId="567F7C83" w14:textId="77777777" w:rsidR="00F45D5C" w:rsidRDefault="00F45D5C" w:rsidP="003115D5">
      <w:pPr>
        <w:pStyle w:val="af4"/>
        <w:numPr>
          <w:ilvl w:val="0"/>
          <w:numId w:val="107"/>
        </w:numPr>
        <w:ind w:leftChars="0" w:left="2268" w:hanging="425"/>
      </w:pPr>
      <w:r>
        <w:rPr>
          <w:rFonts w:hint="eastAsia"/>
        </w:rPr>
        <w:t>担当者</w:t>
      </w:r>
    </w:p>
    <w:p w14:paraId="73D89271" w14:textId="77777777" w:rsidR="00F45D5C" w:rsidRPr="0036313F" w:rsidRDefault="00F45D5C" w:rsidP="00F45D5C">
      <w:pPr>
        <w:pStyle w:val="af4"/>
        <w:ind w:leftChars="0" w:left="2268"/>
      </w:pPr>
      <w:r w:rsidRPr="00A67536">
        <w:t>ISIDサービスデスク担当者</w:t>
      </w:r>
    </w:p>
    <w:p w14:paraId="5676E59F" w14:textId="77777777" w:rsidR="00F45D5C" w:rsidRPr="00F45D5C" w:rsidRDefault="00F45D5C" w:rsidP="00BE1947"/>
    <w:p w14:paraId="2A53E63F" w14:textId="77777777" w:rsidR="00A36968" w:rsidRDefault="00A36968" w:rsidP="00BE1947"/>
    <w:p w14:paraId="6FB4BE6C" w14:textId="77777777" w:rsidR="00BE1947" w:rsidRDefault="00BE1947" w:rsidP="000359C3">
      <w:pPr>
        <w:pStyle w:val="3"/>
      </w:pPr>
      <w:bookmarkStart w:id="455" w:name="_Toc71291743"/>
      <w:bookmarkStart w:id="456" w:name="_Toc71618755"/>
      <w:bookmarkStart w:id="457" w:name="_Toc124835651"/>
      <w:r w:rsidRPr="00CD3B46">
        <w:rPr>
          <w:rFonts w:hint="eastAsia"/>
        </w:rPr>
        <w:t>災対運用（災対切替</w:t>
      </w:r>
      <w:r w:rsidRPr="00CD3B46">
        <w:t>/切戻）</w:t>
      </w:r>
      <w:bookmarkEnd w:id="455"/>
      <w:bookmarkEnd w:id="456"/>
      <w:bookmarkEnd w:id="457"/>
    </w:p>
    <w:p w14:paraId="03FA36A4" w14:textId="77777777" w:rsidR="00D2675B" w:rsidRDefault="001470F7" w:rsidP="00D2675B">
      <w:pPr>
        <w:ind w:left="1276"/>
      </w:pPr>
      <w:r w:rsidRPr="004924EB">
        <w:rPr>
          <w:rFonts w:hint="eastAsia"/>
        </w:rPr>
        <w:t>災対運用について</w:t>
      </w:r>
      <w:r>
        <w:rPr>
          <w:rFonts w:hint="eastAsia"/>
        </w:rPr>
        <w:t>以下に</w:t>
      </w:r>
      <w:r w:rsidRPr="004924EB">
        <w:rPr>
          <w:rFonts w:hint="eastAsia"/>
        </w:rPr>
        <w:t>説明する。被災</w:t>
      </w:r>
      <w:r>
        <w:rPr>
          <w:rFonts w:hint="eastAsia"/>
        </w:rPr>
        <w:t>パターン</w:t>
      </w:r>
      <w:r w:rsidRPr="004924EB">
        <w:rPr>
          <w:rFonts w:hint="eastAsia"/>
        </w:rPr>
        <w:t>と、その対応方針を下表にまとめる。</w:t>
      </w:r>
    </w:p>
    <w:p w14:paraId="310ED95E" w14:textId="77777777" w:rsidR="001A185B" w:rsidRDefault="001A185B" w:rsidP="00D2675B">
      <w:pPr>
        <w:ind w:left="1276"/>
      </w:pPr>
    </w:p>
    <w:p w14:paraId="21B5AFEF" w14:textId="77777777" w:rsidR="001A185B" w:rsidRDefault="00FD6E10" w:rsidP="00D2675B">
      <w:pPr>
        <w:ind w:left="1276"/>
      </w:pPr>
      <w:r>
        <w:rPr>
          <w:rFonts w:hint="eastAsia"/>
        </w:rPr>
        <w:t>被災パターンと対応方針</w:t>
      </w:r>
    </w:p>
    <w:tbl>
      <w:tblPr>
        <w:tblW w:w="9781"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3"/>
        <w:gridCol w:w="3119"/>
        <w:gridCol w:w="3969"/>
      </w:tblGrid>
      <w:tr w:rsidR="00C66C8D" w:rsidRPr="00A83BE1" w14:paraId="1A62B391" w14:textId="77777777" w:rsidTr="00DD0207">
        <w:trPr>
          <w:trHeight w:val="276"/>
        </w:trPr>
        <w:tc>
          <w:tcPr>
            <w:tcW w:w="5812" w:type="dxa"/>
            <w:gridSpan w:val="2"/>
            <w:shd w:val="clear" w:color="auto" w:fill="D9E2F3" w:themeFill="accent1" w:themeFillTint="33"/>
          </w:tcPr>
          <w:p w14:paraId="522B33EC" w14:textId="77777777" w:rsidR="00C66C8D" w:rsidRPr="00A83BE1" w:rsidRDefault="00C66C8D" w:rsidP="00DD0207">
            <w:pPr>
              <w:jc w:val="center"/>
              <w:rPr>
                <w:rFonts w:cs="Meiryo UI"/>
                <w:szCs w:val="20"/>
              </w:rPr>
            </w:pPr>
            <w:r>
              <w:rPr>
                <w:rFonts w:cs="Meiryo UI" w:hint="eastAsia"/>
                <w:szCs w:val="20"/>
              </w:rPr>
              <w:t>被災パターン</w:t>
            </w:r>
          </w:p>
        </w:tc>
        <w:tc>
          <w:tcPr>
            <w:tcW w:w="3969" w:type="dxa"/>
            <w:vMerge w:val="restart"/>
            <w:shd w:val="clear" w:color="auto" w:fill="D9E2F3" w:themeFill="accent1" w:themeFillTint="33"/>
          </w:tcPr>
          <w:p w14:paraId="5E73C53E" w14:textId="77777777" w:rsidR="00C66C8D" w:rsidRPr="00A83BE1" w:rsidRDefault="00C66C8D" w:rsidP="00DD0207">
            <w:pPr>
              <w:jc w:val="center"/>
              <w:rPr>
                <w:rFonts w:cs="Meiryo UI"/>
                <w:szCs w:val="20"/>
              </w:rPr>
            </w:pPr>
            <w:r>
              <w:rPr>
                <w:rFonts w:cs="Meiryo UI" w:hint="eastAsia"/>
                <w:szCs w:val="20"/>
              </w:rPr>
              <w:t>対応方針</w:t>
            </w:r>
          </w:p>
        </w:tc>
      </w:tr>
      <w:tr w:rsidR="00C66C8D" w14:paraId="54EE99C4" w14:textId="77777777" w:rsidTr="00DD0207">
        <w:trPr>
          <w:trHeight w:val="369"/>
        </w:trPr>
        <w:tc>
          <w:tcPr>
            <w:tcW w:w="2693" w:type="dxa"/>
            <w:shd w:val="clear" w:color="auto" w:fill="D9E2F3" w:themeFill="accent1" w:themeFillTint="33"/>
          </w:tcPr>
          <w:p w14:paraId="578F858F" w14:textId="77777777" w:rsidR="00C66C8D" w:rsidRDefault="00C66C8D" w:rsidP="00DD0207">
            <w:pPr>
              <w:jc w:val="center"/>
            </w:pPr>
            <w:r>
              <w:rPr>
                <w:rFonts w:hint="eastAsia"/>
              </w:rPr>
              <w:t>被災個所</w:t>
            </w:r>
          </w:p>
        </w:tc>
        <w:tc>
          <w:tcPr>
            <w:tcW w:w="3119" w:type="dxa"/>
            <w:shd w:val="clear" w:color="auto" w:fill="D9E2F3" w:themeFill="accent1" w:themeFillTint="33"/>
          </w:tcPr>
          <w:p w14:paraId="3803AE85" w14:textId="77777777" w:rsidR="00C66C8D" w:rsidRDefault="00C66C8D" w:rsidP="00DD0207">
            <w:pPr>
              <w:jc w:val="center"/>
              <w:rPr>
                <w:rFonts w:cs="Meiryo UI"/>
                <w:szCs w:val="20"/>
              </w:rPr>
            </w:pPr>
            <w:r>
              <w:rPr>
                <w:rFonts w:cs="Meiryo UI" w:hint="eastAsia"/>
                <w:szCs w:val="20"/>
              </w:rPr>
              <w:t>被災内容</w:t>
            </w:r>
          </w:p>
        </w:tc>
        <w:tc>
          <w:tcPr>
            <w:tcW w:w="3969" w:type="dxa"/>
            <w:vMerge/>
            <w:shd w:val="clear" w:color="auto" w:fill="D9E2F3" w:themeFill="accent1" w:themeFillTint="33"/>
          </w:tcPr>
          <w:p w14:paraId="004AE98E" w14:textId="77777777" w:rsidR="00C66C8D" w:rsidRDefault="00C66C8D" w:rsidP="00DD0207">
            <w:pPr>
              <w:jc w:val="center"/>
              <w:rPr>
                <w:rFonts w:cs="Meiryo UI"/>
                <w:szCs w:val="20"/>
              </w:rPr>
            </w:pPr>
          </w:p>
        </w:tc>
      </w:tr>
      <w:tr w:rsidR="00C66C8D" w:rsidRPr="00787C05" w14:paraId="4E60169B" w14:textId="77777777" w:rsidTr="00DD0207">
        <w:trPr>
          <w:trHeight w:val="733"/>
        </w:trPr>
        <w:tc>
          <w:tcPr>
            <w:tcW w:w="2693" w:type="dxa"/>
          </w:tcPr>
          <w:p w14:paraId="608DE259" w14:textId="77777777" w:rsidR="00C66C8D" w:rsidRPr="007E772E" w:rsidRDefault="00C66C8D" w:rsidP="00DD0207">
            <w:pPr>
              <w:spacing w:line="300" w:lineRule="exact"/>
              <w:jc w:val="left"/>
              <w:rPr>
                <w:rFonts w:cs="Meiryo UI"/>
                <w:szCs w:val="20"/>
              </w:rPr>
            </w:pPr>
            <w:r w:rsidRPr="007E772E">
              <w:rPr>
                <w:rFonts w:cs="Meiryo UI" w:hint="eastAsia"/>
                <w:szCs w:val="20"/>
              </w:rPr>
              <w:t>東京リージョン</w:t>
            </w:r>
          </w:p>
          <w:p w14:paraId="3E315902" w14:textId="77777777" w:rsidR="00C66C8D" w:rsidRPr="007E772E" w:rsidRDefault="00C66C8D" w:rsidP="00DD0207">
            <w:pPr>
              <w:spacing w:line="300" w:lineRule="exact"/>
              <w:jc w:val="left"/>
              <w:rPr>
                <w:rFonts w:cs="Meiryo UI"/>
                <w:szCs w:val="20"/>
              </w:rPr>
            </w:pPr>
            <w:r w:rsidRPr="007E772E">
              <w:rPr>
                <w:rFonts w:cs="Meiryo UI" w:hint="eastAsia"/>
                <w:szCs w:val="20"/>
              </w:rPr>
              <w:t>（横浜銀行、東日本銀行）</w:t>
            </w:r>
          </w:p>
        </w:tc>
        <w:tc>
          <w:tcPr>
            <w:tcW w:w="3119" w:type="dxa"/>
          </w:tcPr>
          <w:p w14:paraId="0630720E" w14:textId="77777777" w:rsidR="00C66C8D" w:rsidRPr="007E772E" w:rsidRDefault="00C66C8D" w:rsidP="00DD0207">
            <w:pPr>
              <w:spacing w:line="300" w:lineRule="exact"/>
              <w:jc w:val="left"/>
              <w:rPr>
                <w:rFonts w:cs="Meiryo UI"/>
                <w:szCs w:val="20"/>
              </w:rPr>
            </w:pPr>
            <w:r w:rsidRPr="007E772E">
              <w:rPr>
                <w:rFonts w:cs="Meiryo UI" w:hint="eastAsia"/>
                <w:szCs w:val="20"/>
              </w:rPr>
              <w:t>全サーバ（</w:t>
            </w:r>
            <w:r w:rsidR="003E6224" w:rsidRPr="005902D9">
              <w:rPr>
                <w:rFonts w:cs="Meiryo UI" w:hint="eastAsia"/>
                <w:szCs w:val="20"/>
              </w:rPr>
              <w:t>ファイル連携サーバ、</w:t>
            </w:r>
            <w:r w:rsidRPr="007E772E">
              <w:rPr>
                <w:rFonts w:cs="Meiryo UI" w:hint="eastAsia"/>
                <w:szCs w:val="20"/>
              </w:rPr>
              <w:t>バッチサーバ、</w:t>
            </w:r>
            <w:r w:rsidRPr="007E772E">
              <w:rPr>
                <w:rFonts w:cs="Meiryo UI"/>
                <w:szCs w:val="20"/>
              </w:rPr>
              <w:t>Web/APサーバ、DBサーバ）の使用不可</w:t>
            </w:r>
          </w:p>
        </w:tc>
        <w:tc>
          <w:tcPr>
            <w:tcW w:w="3969" w:type="dxa"/>
          </w:tcPr>
          <w:p w14:paraId="0B942BC7" w14:textId="77777777" w:rsidR="00C66C8D" w:rsidRPr="00787C05" w:rsidRDefault="00C66C8D" w:rsidP="00DD0207">
            <w:pPr>
              <w:spacing w:line="300" w:lineRule="exact"/>
              <w:jc w:val="left"/>
              <w:rPr>
                <w:rFonts w:cs="Meiryo UI"/>
                <w:szCs w:val="20"/>
              </w:rPr>
            </w:pPr>
            <w:r>
              <w:rPr>
                <w:rFonts w:cs="Meiryo UI" w:hint="eastAsia"/>
                <w:szCs w:val="20"/>
              </w:rPr>
              <w:t>災対環境の用意はないため、</w:t>
            </w:r>
            <w:r w:rsidRPr="00A465EC">
              <w:rPr>
                <w:rFonts w:cs="Meiryo UI" w:hint="eastAsia"/>
                <w:szCs w:val="20"/>
              </w:rPr>
              <w:t>災害復旧後、状況に応じて</w:t>
            </w:r>
            <w:r w:rsidRPr="00A13DE6">
              <w:rPr>
                <w:rFonts w:cs="Meiryo UI" w:hint="eastAsia"/>
                <w:szCs w:val="20"/>
              </w:rPr>
              <w:t>システム・データをリストアし、サービス再開する。なお、被災状況によって左記サーバや</w:t>
            </w:r>
            <w:r w:rsidRPr="00A13DE6">
              <w:rPr>
                <w:rFonts w:cs="Meiryo UI"/>
                <w:szCs w:val="20"/>
              </w:rPr>
              <w:t>AWSサービスが正常に稼働しない場合や初期構築が必要な場合は、パラメータシートを基に再構築し、リストアを実施する。</w:t>
            </w:r>
          </w:p>
        </w:tc>
      </w:tr>
      <w:tr w:rsidR="00C66C8D" w:rsidRPr="00834C02" w14:paraId="59FE95CA" w14:textId="77777777" w:rsidTr="00DD0207">
        <w:trPr>
          <w:trHeight w:val="419"/>
        </w:trPr>
        <w:tc>
          <w:tcPr>
            <w:tcW w:w="2693" w:type="dxa"/>
          </w:tcPr>
          <w:p w14:paraId="575023AE" w14:textId="77777777" w:rsidR="00C66C8D" w:rsidRDefault="00C66C8D" w:rsidP="00DD0207">
            <w:pPr>
              <w:spacing w:line="300" w:lineRule="exact"/>
              <w:jc w:val="left"/>
              <w:rPr>
                <w:rFonts w:cs="Meiryo UI"/>
                <w:szCs w:val="20"/>
              </w:rPr>
            </w:pPr>
            <w:r>
              <w:rPr>
                <w:rFonts w:cs="Meiryo UI" w:hint="eastAsia"/>
                <w:szCs w:val="20"/>
              </w:rPr>
              <w:t>ISID品川</w:t>
            </w:r>
          </w:p>
        </w:tc>
        <w:tc>
          <w:tcPr>
            <w:tcW w:w="3119" w:type="dxa"/>
          </w:tcPr>
          <w:p w14:paraId="3875AF37" w14:textId="77777777" w:rsidR="00C66C8D" w:rsidRPr="00834C02" w:rsidRDefault="00C66C8D" w:rsidP="00DD0207">
            <w:pPr>
              <w:spacing w:line="300" w:lineRule="exact"/>
              <w:jc w:val="left"/>
              <w:rPr>
                <w:rFonts w:cs="Meiryo UI"/>
                <w:szCs w:val="20"/>
              </w:rPr>
            </w:pPr>
            <w:r>
              <w:rPr>
                <w:rFonts w:cs="Meiryo UI" w:hint="eastAsia"/>
                <w:szCs w:val="20"/>
              </w:rPr>
              <w:t>リモート対応</w:t>
            </w:r>
            <w:r w:rsidRPr="00390F68">
              <w:rPr>
                <w:rFonts w:cs="Meiryo UI"/>
                <w:szCs w:val="20"/>
              </w:rPr>
              <w:t>不可</w:t>
            </w:r>
          </w:p>
        </w:tc>
        <w:tc>
          <w:tcPr>
            <w:tcW w:w="3969" w:type="dxa"/>
          </w:tcPr>
          <w:p w14:paraId="15CFA521" w14:textId="77777777" w:rsidR="00C66C8D" w:rsidRPr="00834C02" w:rsidRDefault="00C66C8D" w:rsidP="00DD0207">
            <w:pPr>
              <w:spacing w:line="300" w:lineRule="exact"/>
              <w:jc w:val="left"/>
              <w:rPr>
                <w:rFonts w:cs="Meiryo UI"/>
                <w:szCs w:val="20"/>
              </w:rPr>
            </w:pPr>
            <w:r>
              <w:rPr>
                <w:rFonts w:cs="Meiryo UI" w:hint="eastAsia"/>
                <w:szCs w:val="20"/>
              </w:rPr>
              <w:t>リモート対応が必要な場合、</w:t>
            </w:r>
            <w:r w:rsidRPr="00A465EC">
              <w:rPr>
                <w:rFonts w:cs="Meiryo UI" w:hint="eastAsia"/>
                <w:szCs w:val="20"/>
              </w:rPr>
              <w:t>横浜銀行事務センターに</w:t>
            </w:r>
            <w:r>
              <w:rPr>
                <w:rFonts w:cs="Meiryo UI" w:hint="eastAsia"/>
                <w:szCs w:val="20"/>
              </w:rPr>
              <w:t>駆けつけ</w:t>
            </w:r>
            <w:r w:rsidRPr="00A465EC">
              <w:rPr>
                <w:rFonts w:cs="Meiryo UI" w:hint="eastAsia"/>
                <w:szCs w:val="20"/>
              </w:rPr>
              <w:t>、</w:t>
            </w:r>
            <w:r>
              <w:rPr>
                <w:rFonts w:cs="Meiryo UI" w:hint="eastAsia"/>
                <w:szCs w:val="20"/>
              </w:rPr>
              <w:t>対応</w:t>
            </w:r>
            <w:r w:rsidRPr="00A465EC">
              <w:rPr>
                <w:rFonts w:cs="Meiryo UI" w:hint="eastAsia"/>
                <w:szCs w:val="20"/>
              </w:rPr>
              <w:t>する</w:t>
            </w:r>
            <w:r>
              <w:rPr>
                <w:rFonts w:cs="Meiryo UI" w:hint="eastAsia"/>
                <w:szCs w:val="20"/>
              </w:rPr>
              <w:t>。</w:t>
            </w:r>
          </w:p>
        </w:tc>
      </w:tr>
    </w:tbl>
    <w:p w14:paraId="16C54612" w14:textId="77777777" w:rsidR="00FD6E10" w:rsidRPr="00C66C8D" w:rsidRDefault="00FD6E10" w:rsidP="00D2675B">
      <w:pPr>
        <w:ind w:left="1276"/>
      </w:pPr>
    </w:p>
    <w:p w14:paraId="291DD24B" w14:textId="77777777" w:rsidR="003265E3" w:rsidRPr="00112B28" w:rsidRDefault="00B12CF8" w:rsidP="003115D5">
      <w:pPr>
        <w:pStyle w:val="4"/>
        <w:numPr>
          <w:ilvl w:val="3"/>
          <w:numId w:val="119"/>
        </w:numPr>
        <w:tabs>
          <w:tab w:val="left" w:pos="2268"/>
        </w:tabs>
        <w:rPr>
          <w:color w:val="000000" w:themeColor="text1"/>
        </w:rPr>
      </w:pPr>
      <w:r>
        <w:rPr>
          <w:rFonts w:hint="eastAsia"/>
          <w:color w:val="000000" w:themeColor="text1"/>
        </w:rPr>
        <w:t>作業</w:t>
      </w:r>
      <w:r w:rsidR="00D9107A">
        <w:rPr>
          <w:rFonts w:hint="eastAsia"/>
          <w:color w:val="000000" w:themeColor="text1"/>
        </w:rPr>
        <w:t>概要</w:t>
      </w:r>
    </w:p>
    <w:p w14:paraId="78195219" w14:textId="77777777" w:rsidR="00176AD4" w:rsidRDefault="00C15141" w:rsidP="00176AD4">
      <w:pPr>
        <w:ind w:leftChars="850" w:left="1700"/>
      </w:pPr>
      <w:r>
        <w:rPr>
          <w:rFonts w:hint="eastAsia"/>
        </w:rPr>
        <w:t>上記の被災パターンごとに、それぞれ作業概要を以下に記載する。</w:t>
      </w:r>
    </w:p>
    <w:p w14:paraId="7E6F7487" w14:textId="77777777" w:rsidR="00F9376C" w:rsidRPr="00176AD4" w:rsidRDefault="00F9376C" w:rsidP="00A907F9">
      <w:pPr>
        <w:widowControl/>
        <w:jc w:val="left"/>
      </w:pPr>
    </w:p>
    <w:p w14:paraId="14D64B2B" w14:textId="77777777" w:rsidR="0060790C" w:rsidRPr="003E3F30" w:rsidRDefault="00A54EB2">
      <w:pPr>
        <w:pStyle w:val="50"/>
      </w:pPr>
      <w:r>
        <w:rPr>
          <w:rFonts w:hint="eastAsia"/>
        </w:rPr>
        <w:t>東京リージョン</w:t>
      </w:r>
      <w:r w:rsidR="0065571E">
        <w:rPr>
          <w:rFonts w:hint="eastAsia"/>
        </w:rPr>
        <w:t>（</w:t>
      </w:r>
      <w:r w:rsidR="001866F8">
        <w:rPr>
          <w:rFonts w:hint="eastAsia"/>
        </w:rPr>
        <w:t>横浜銀行、</w:t>
      </w:r>
      <w:r w:rsidR="00475D9B">
        <w:rPr>
          <w:rFonts w:hint="eastAsia"/>
        </w:rPr>
        <w:t>東日本銀行</w:t>
      </w:r>
      <w:r w:rsidR="0065571E">
        <w:rPr>
          <w:rFonts w:hint="eastAsia"/>
        </w:rPr>
        <w:t>）</w:t>
      </w:r>
    </w:p>
    <w:p w14:paraId="7C0E684A" w14:textId="77777777" w:rsidR="00A7121A" w:rsidRDefault="00A27D06" w:rsidP="006C2902">
      <w:pPr>
        <w:ind w:left="721" w:firstLine="1122"/>
        <w:rPr>
          <w:szCs w:val="20"/>
        </w:rPr>
      </w:pPr>
      <w:r w:rsidRPr="00D1779A">
        <w:rPr>
          <w:rFonts w:hint="eastAsia"/>
          <w:szCs w:val="20"/>
        </w:rPr>
        <w:t>本</w:t>
      </w:r>
      <w:r>
        <w:rPr>
          <w:rFonts w:hint="eastAsia"/>
          <w:szCs w:val="20"/>
        </w:rPr>
        <w:t>パターンでの作業は、大きな</w:t>
      </w:r>
      <w:r w:rsidRPr="00D1779A">
        <w:rPr>
          <w:rFonts w:hint="eastAsia"/>
          <w:szCs w:val="20"/>
        </w:rPr>
        <w:t>フローとして「</w:t>
      </w:r>
      <w:r>
        <w:rPr>
          <w:rFonts w:hint="eastAsia"/>
          <w:szCs w:val="20"/>
        </w:rPr>
        <w:t>災害</w:t>
      </w:r>
      <w:r w:rsidRPr="00D1779A">
        <w:rPr>
          <w:rFonts w:hint="eastAsia"/>
          <w:szCs w:val="20"/>
        </w:rPr>
        <w:t>発生時対応」「リストア対応」「サービス再開対応」の３つに分ける</w:t>
      </w:r>
    </w:p>
    <w:p w14:paraId="4FC3DD83" w14:textId="77777777" w:rsidR="0072751E" w:rsidRDefault="00A7121A" w:rsidP="006C2902">
      <w:pPr>
        <w:ind w:left="721" w:firstLine="1122"/>
        <w:rPr>
          <w:szCs w:val="20"/>
        </w:rPr>
      </w:pPr>
      <w:r w:rsidRPr="00D1779A">
        <w:rPr>
          <w:rFonts w:hint="eastAsia"/>
          <w:szCs w:val="20"/>
        </w:rPr>
        <w:t>ことができる。それぞれのフロー</w:t>
      </w:r>
      <w:r>
        <w:rPr>
          <w:rFonts w:hint="eastAsia"/>
          <w:szCs w:val="20"/>
        </w:rPr>
        <w:t>について</w:t>
      </w:r>
      <w:r w:rsidRPr="00D1779A">
        <w:rPr>
          <w:rFonts w:hint="eastAsia"/>
          <w:szCs w:val="20"/>
        </w:rPr>
        <w:t>、担当者と作業概要を以下に記載する。</w:t>
      </w:r>
      <w:r w:rsidR="0072751E" w:rsidRPr="00D1779A">
        <w:rPr>
          <w:rFonts w:hint="eastAsia"/>
          <w:szCs w:val="20"/>
        </w:rPr>
        <w:t>なお、横浜銀行、東日本銀行で</w:t>
      </w:r>
      <w:r w:rsidR="0072751E">
        <w:rPr>
          <w:rFonts w:hint="eastAsia"/>
          <w:szCs w:val="20"/>
        </w:rPr>
        <w:t>作</w:t>
      </w:r>
    </w:p>
    <w:p w14:paraId="2815C388" w14:textId="77777777" w:rsidR="006C2902" w:rsidRDefault="0072751E" w:rsidP="006C2902">
      <w:pPr>
        <w:ind w:left="721" w:firstLine="1122"/>
        <w:rPr>
          <w:szCs w:val="20"/>
        </w:rPr>
      </w:pPr>
      <w:r>
        <w:rPr>
          <w:rFonts w:hint="eastAsia"/>
          <w:szCs w:val="20"/>
        </w:rPr>
        <w:t>業</w:t>
      </w:r>
      <w:r w:rsidRPr="00D1779A">
        <w:rPr>
          <w:rFonts w:hint="eastAsia"/>
          <w:szCs w:val="20"/>
        </w:rPr>
        <w:t>内容に違いはないため、</w:t>
      </w:r>
      <w:r>
        <w:rPr>
          <w:rFonts w:hint="eastAsia"/>
          <w:szCs w:val="20"/>
        </w:rPr>
        <w:t>本節では、</w:t>
      </w:r>
      <w:r w:rsidRPr="00D1779A">
        <w:rPr>
          <w:rFonts w:hint="eastAsia"/>
          <w:szCs w:val="20"/>
        </w:rPr>
        <w:t>まとめて説明する。</w:t>
      </w:r>
    </w:p>
    <w:p w14:paraId="65FB032F" w14:textId="77777777" w:rsidR="00B232AE" w:rsidRDefault="00B232AE" w:rsidP="006C2902">
      <w:pPr>
        <w:ind w:left="721" w:firstLine="1122"/>
        <w:rPr>
          <w:szCs w:val="20"/>
        </w:rPr>
      </w:pPr>
    </w:p>
    <w:p w14:paraId="69B6068D" w14:textId="77777777" w:rsidR="00B232AE" w:rsidRDefault="00B232AE" w:rsidP="006C2902">
      <w:pPr>
        <w:ind w:left="721" w:firstLine="1122"/>
        <w:rPr>
          <w:szCs w:val="20"/>
        </w:rPr>
      </w:pPr>
      <w:r>
        <w:rPr>
          <w:rFonts w:hint="eastAsia"/>
          <w:szCs w:val="20"/>
        </w:rPr>
        <w:t>＜</w:t>
      </w:r>
      <w:r w:rsidR="00CC5CFF">
        <w:rPr>
          <w:rFonts w:hint="eastAsia"/>
          <w:szCs w:val="20"/>
        </w:rPr>
        <w:t>災害発生時対応</w:t>
      </w:r>
      <w:r>
        <w:rPr>
          <w:rFonts w:hint="eastAsia"/>
          <w:szCs w:val="20"/>
        </w:rPr>
        <w:t>＞</w:t>
      </w:r>
    </w:p>
    <w:p w14:paraId="07263F52" w14:textId="77777777" w:rsidR="000F1A75" w:rsidRDefault="002963A7" w:rsidP="006C2902">
      <w:pPr>
        <w:ind w:left="721" w:firstLine="1122"/>
        <w:rPr>
          <w:noProof/>
          <w:szCs w:val="20"/>
        </w:rPr>
      </w:pPr>
      <w:r>
        <w:rPr>
          <w:rFonts w:hint="eastAsia"/>
          <w:noProof/>
          <w:szCs w:val="20"/>
        </w:rPr>
        <w:t>本フローでは、災害発生時から災害復旧時までの対応を行う。</w:t>
      </w:r>
    </w:p>
    <w:p w14:paraId="6157D613" w14:textId="77777777" w:rsidR="00165F87" w:rsidRDefault="00165F87" w:rsidP="006C2902">
      <w:pPr>
        <w:ind w:left="721" w:firstLine="1122"/>
        <w:rPr>
          <w:szCs w:val="20"/>
        </w:rPr>
      </w:pPr>
      <w:r>
        <w:rPr>
          <w:noProof/>
          <w:szCs w:val="20"/>
        </w:rPr>
        <w:lastRenderedPageBreak/>
        <w:drawing>
          <wp:inline distT="0" distB="0" distL="0" distR="0" wp14:anchorId="042071EA" wp14:editId="6BBED467">
            <wp:extent cx="5575300" cy="1385035"/>
            <wp:effectExtent l="0" t="0" r="635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718" cy="1421409"/>
                    </a:xfrm>
                    <a:prstGeom prst="rect">
                      <a:avLst/>
                    </a:prstGeom>
                    <a:noFill/>
                    <a:ln>
                      <a:noFill/>
                    </a:ln>
                  </pic:spPr>
                </pic:pic>
              </a:graphicData>
            </a:graphic>
          </wp:inline>
        </w:drawing>
      </w:r>
    </w:p>
    <w:p w14:paraId="01BC73F8" w14:textId="77777777" w:rsidR="008D4FDE" w:rsidRDefault="006B4D82" w:rsidP="003115D5">
      <w:pPr>
        <w:pStyle w:val="af4"/>
        <w:numPr>
          <w:ilvl w:val="1"/>
          <w:numId w:val="118"/>
        </w:numPr>
        <w:ind w:leftChars="0" w:left="2115" w:hanging="357"/>
        <w:rPr>
          <w:szCs w:val="20"/>
        </w:rPr>
      </w:pPr>
      <w:r>
        <w:rPr>
          <w:rFonts w:hint="eastAsia"/>
          <w:szCs w:val="20"/>
        </w:rPr>
        <w:t>東京リージョンにて災害が発生した場合、AWSからNTTデータフォースを通じて、ISIDサービスデスク担当者に災害発生連絡が届く。ISIDサービスデスク</w:t>
      </w:r>
      <w:r w:rsidRPr="00AE2402">
        <w:rPr>
          <w:rFonts w:hint="eastAsia"/>
          <w:szCs w:val="20"/>
        </w:rPr>
        <w:t>担当者は、運用保守対象の環境が</w:t>
      </w:r>
      <w:r>
        <w:rPr>
          <w:rFonts w:hint="eastAsia"/>
          <w:szCs w:val="20"/>
        </w:rPr>
        <w:t>利用</w:t>
      </w:r>
      <w:r w:rsidRPr="00AE2402">
        <w:rPr>
          <w:rFonts w:hint="eastAsia"/>
          <w:szCs w:val="20"/>
        </w:rPr>
        <w:t>不可であることを確認する。</w:t>
      </w:r>
    </w:p>
    <w:p w14:paraId="35B99523" w14:textId="77777777" w:rsidR="006B4D82" w:rsidRDefault="00727EC6" w:rsidP="003115D5">
      <w:pPr>
        <w:pStyle w:val="af4"/>
        <w:numPr>
          <w:ilvl w:val="1"/>
          <w:numId w:val="118"/>
        </w:numPr>
        <w:ind w:leftChars="0" w:left="2115" w:hanging="357"/>
        <w:rPr>
          <w:szCs w:val="20"/>
        </w:rPr>
      </w:pPr>
      <w:r>
        <w:rPr>
          <w:rFonts w:hint="eastAsia"/>
          <w:szCs w:val="20"/>
        </w:rPr>
        <w:t>ISIDサービスデスク</w:t>
      </w:r>
      <w:r w:rsidRPr="00796DDF">
        <w:rPr>
          <w:rFonts w:hint="eastAsia"/>
          <w:szCs w:val="20"/>
        </w:rPr>
        <w:t>担当者は被災状況を調査し、その調査結果をNTTデータフォースに報告する。なお、本報告は、災害が復旧するまでの間、定期的に実施される。</w:t>
      </w:r>
    </w:p>
    <w:p w14:paraId="2B9B215B" w14:textId="77777777" w:rsidR="00727EC6" w:rsidRPr="00843AEF" w:rsidRDefault="00B82780" w:rsidP="003115D5">
      <w:pPr>
        <w:pStyle w:val="af4"/>
        <w:numPr>
          <w:ilvl w:val="1"/>
          <w:numId w:val="118"/>
        </w:numPr>
        <w:ind w:leftChars="0" w:left="2115" w:hanging="357"/>
        <w:rPr>
          <w:szCs w:val="20"/>
        </w:rPr>
      </w:pPr>
      <w:r w:rsidRPr="00A77F70">
        <w:rPr>
          <w:rFonts w:hint="eastAsia"/>
          <w:szCs w:val="20"/>
        </w:rPr>
        <w:t>災害が復旧した場合、AWSからNTTデータフォース</w:t>
      </w:r>
      <w:r>
        <w:rPr>
          <w:rFonts w:hint="eastAsia"/>
          <w:szCs w:val="20"/>
        </w:rPr>
        <w:t>を通じて</w:t>
      </w:r>
      <w:r w:rsidRPr="00A77F70">
        <w:rPr>
          <w:rFonts w:hint="eastAsia"/>
          <w:szCs w:val="20"/>
        </w:rPr>
        <w:t>、ISIDサービスデスク担当者に災害復旧連絡が届く。</w:t>
      </w:r>
      <w:r>
        <w:rPr>
          <w:rFonts w:hint="eastAsia"/>
          <w:szCs w:val="20"/>
        </w:rPr>
        <w:t>ISIDサービスデスク</w:t>
      </w:r>
      <w:r w:rsidRPr="00A77F70">
        <w:rPr>
          <w:rFonts w:hint="eastAsia"/>
          <w:szCs w:val="20"/>
        </w:rPr>
        <w:t>担当者は、運用保守対象の環境が正常復旧したことを確認し、「リストア対応」フローに進む。</w:t>
      </w:r>
    </w:p>
    <w:p w14:paraId="795B6F08" w14:textId="77777777" w:rsidR="00F9376C" w:rsidRDefault="00F9376C" w:rsidP="00A907F9">
      <w:pPr>
        <w:widowControl/>
        <w:jc w:val="left"/>
      </w:pPr>
    </w:p>
    <w:p w14:paraId="43BF70FB" w14:textId="77777777" w:rsidR="00244BEA" w:rsidRDefault="00244BEA" w:rsidP="00244BEA">
      <w:pPr>
        <w:ind w:left="721" w:firstLine="1122"/>
        <w:rPr>
          <w:szCs w:val="20"/>
        </w:rPr>
      </w:pPr>
      <w:r>
        <w:rPr>
          <w:rFonts w:hint="eastAsia"/>
          <w:szCs w:val="20"/>
        </w:rPr>
        <w:t>＜</w:t>
      </w:r>
      <w:r w:rsidR="00DF1C25">
        <w:rPr>
          <w:rFonts w:hint="eastAsia"/>
          <w:szCs w:val="20"/>
        </w:rPr>
        <w:t>リストア対応</w:t>
      </w:r>
      <w:r>
        <w:rPr>
          <w:rFonts w:hint="eastAsia"/>
          <w:szCs w:val="20"/>
        </w:rPr>
        <w:t>＞</w:t>
      </w:r>
    </w:p>
    <w:p w14:paraId="225E1664" w14:textId="77777777" w:rsidR="00572A1B" w:rsidRDefault="00DB43D7" w:rsidP="00244BEA">
      <w:pPr>
        <w:ind w:left="721" w:firstLine="1122"/>
        <w:rPr>
          <w:szCs w:val="20"/>
        </w:rPr>
      </w:pPr>
      <w:r>
        <w:rPr>
          <w:rFonts w:hint="eastAsia"/>
          <w:szCs w:val="20"/>
        </w:rPr>
        <w:t>本フローでは、リストアおよびサービス再開直前までの対応を行う。リストア作業内容、方法については、「</w:t>
      </w:r>
      <w:r w:rsidRPr="0099089C">
        <w:rPr>
          <w:szCs w:val="20"/>
        </w:rPr>
        <w:t>7</w:t>
      </w:r>
      <w:r w:rsidR="00572A1B" w:rsidRPr="0099089C">
        <w:rPr>
          <w:szCs w:val="20"/>
        </w:rPr>
        <w:t>バックアッ</w:t>
      </w:r>
    </w:p>
    <w:p w14:paraId="0E8DBF91" w14:textId="77777777" w:rsidR="0092592D" w:rsidRDefault="00572A1B" w:rsidP="00244BEA">
      <w:pPr>
        <w:ind w:left="721" w:firstLine="1122"/>
        <w:rPr>
          <w:szCs w:val="20"/>
        </w:rPr>
      </w:pPr>
      <w:r w:rsidRPr="0099089C">
        <w:rPr>
          <w:szCs w:val="20"/>
        </w:rPr>
        <w:t>プ／リストア設計</w:t>
      </w:r>
      <w:r>
        <w:rPr>
          <w:rFonts w:hint="eastAsia"/>
          <w:szCs w:val="20"/>
        </w:rPr>
        <w:t>」を参照し、状況に応じて、</w:t>
      </w:r>
      <w:r w:rsidRPr="00A13DE6">
        <w:rPr>
          <w:rFonts w:hint="eastAsia"/>
          <w:szCs w:val="20"/>
        </w:rPr>
        <w:t>サーバなど環境の再構築、追いつき</w:t>
      </w:r>
      <w:r>
        <w:rPr>
          <w:rFonts w:hint="eastAsia"/>
          <w:szCs w:val="20"/>
        </w:rPr>
        <w:t>打鍵やデータ再送信も含</w:t>
      </w:r>
      <w:r w:rsidR="0092592D">
        <w:rPr>
          <w:rFonts w:hint="eastAsia"/>
          <w:szCs w:val="20"/>
        </w:rPr>
        <w:t>めて対応</w:t>
      </w:r>
    </w:p>
    <w:p w14:paraId="6EFACADB" w14:textId="77777777" w:rsidR="00ED1CF2" w:rsidRDefault="0092592D" w:rsidP="00244BEA">
      <w:pPr>
        <w:ind w:left="721" w:firstLine="1122"/>
        <w:rPr>
          <w:szCs w:val="20"/>
        </w:rPr>
      </w:pPr>
      <w:r>
        <w:rPr>
          <w:rFonts w:hint="eastAsia"/>
          <w:szCs w:val="20"/>
        </w:rPr>
        <w:t>する。</w:t>
      </w:r>
    </w:p>
    <w:p w14:paraId="264521B5" w14:textId="77777777" w:rsidR="00740A43" w:rsidRDefault="00740A43" w:rsidP="00244BEA">
      <w:pPr>
        <w:ind w:left="721" w:firstLine="1122"/>
        <w:rPr>
          <w:szCs w:val="20"/>
        </w:rPr>
      </w:pPr>
      <w:r>
        <w:rPr>
          <w:noProof/>
          <w:szCs w:val="20"/>
        </w:rPr>
        <w:drawing>
          <wp:inline distT="0" distB="0" distL="0" distR="0" wp14:anchorId="12E76EAE" wp14:editId="538DB50B">
            <wp:extent cx="5582285" cy="984717"/>
            <wp:effectExtent l="0" t="0" r="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537" cy="1011222"/>
                    </a:xfrm>
                    <a:prstGeom prst="rect">
                      <a:avLst/>
                    </a:prstGeom>
                    <a:noFill/>
                    <a:ln>
                      <a:noFill/>
                    </a:ln>
                  </pic:spPr>
                </pic:pic>
              </a:graphicData>
            </a:graphic>
          </wp:inline>
        </w:drawing>
      </w:r>
    </w:p>
    <w:p w14:paraId="452AD0D4" w14:textId="77777777" w:rsidR="003B6865" w:rsidRDefault="00B17390" w:rsidP="003115D5">
      <w:pPr>
        <w:pStyle w:val="af4"/>
        <w:numPr>
          <w:ilvl w:val="1"/>
          <w:numId w:val="113"/>
        </w:numPr>
        <w:ind w:leftChars="0" w:left="2115" w:hanging="357"/>
        <w:rPr>
          <w:szCs w:val="20"/>
        </w:rPr>
      </w:pPr>
      <w:r w:rsidRPr="00677CD2">
        <w:rPr>
          <w:rFonts w:hint="eastAsia"/>
          <w:szCs w:val="20"/>
        </w:rPr>
        <w:t>ISIDサービスデスク担当者は、被災範囲調査、リストア方針検討を実施し、調査結果とリストア方針をNTTデータフォースに報告する。報告の際に、NTTデータフォースとISIDサービスデスク担当者間でリストア方針について調整を行う。また、状況によって、サーバや</w:t>
      </w:r>
      <w:r w:rsidRPr="00677CD2">
        <w:rPr>
          <w:szCs w:val="20"/>
        </w:rPr>
        <w:t>AWSサービスが正常に起動しない場合や初期構築が必要な場合</w:t>
      </w:r>
      <w:r w:rsidRPr="00677CD2">
        <w:rPr>
          <w:rFonts w:hint="eastAsia"/>
          <w:szCs w:val="20"/>
        </w:rPr>
        <w:t>は、</w:t>
      </w:r>
      <w:r w:rsidRPr="00677CD2">
        <w:rPr>
          <w:szCs w:val="20"/>
        </w:rPr>
        <w:t>パラメータシートを基</w:t>
      </w:r>
      <w:r w:rsidRPr="00677CD2">
        <w:rPr>
          <w:rFonts w:hint="eastAsia"/>
          <w:szCs w:val="20"/>
        </w:rPr>
        <w:t>にした</w:t>
      </w:r>
      <w:r w:rsidRPr="00677CD2">
        <w:rPr>
          <w:szCs w:val="20"/>
        </w:rPr>
        <w:t>再構築</w:t>
      </w:r>
      <w:r w:rsidRPr="00677CD2">
        <w:rPr>
          <w:rFonts w:hint="eastAsia"/>
          <w:szCs w:val="20"/>
        </w:rPr>
        <w:t>、追いつき打鍵やデータ再送信が必要になる場合は、それらの対応方針も含めて検討、調整する。</w:t>
      </w:r>
      <w:r w:rsidR="004D4854" w:rsidRPr="00677CD2">
        <w:rPr>
          <w:rFonts w:hint="eastAsia"/>
          <w:szCs w:val="20"/>
        </w:rPr>
        <w:t>なお、リストア方針検討、リストア作業実施にあたり、サーバごとにリストア対応方法が異なるため、以下に対応方法をまとめる。</w:t>
      </w:r>
    </w:p>
    <w:p w14:paraId="169A3813" w14:textId="77777777" w:rsidR="00677CD2" w:rsidRDefault="00677CD2" w:rsidP="00677CD2">
      <w:pPr>
        <w:pStyle w:val="af4"/>
        <w:ind w:leftChars="0" w:left="2115"/>
        <w:rPr>
          <w:szCs w:val="20"/>
        </w:rPr>
      </w:pPr>
    </w:p>
    <w:p w14:paraId="3565E953" w14:textId="77777777" w:rsidR="00677CD2" w:rsidRDefault="00677CD2" w:rsidP="00677CD2">
      <w:pPr>
        <w:pStyle w:val="af4"/>
        <w:ind w:leftChars="0" w:left="2115"/>
        <w:rPr>
          <w:szCs w:val="20"/>
        </w:rPr>
      </w:pPr>
      <w:r>
        <w:rPr>
          <w:rFonts w:hint="eastAsia"/>
          <w:szCs w:val="20"/>
        </w:rPr>
        <w:t>サーバごとのリストア対応方法</w:t>
      </w:r>
    </w:p>
    <w:tbl>
      <w:tblPr>
        <w:tblW w:w="8646"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1"/>
        <w:gridCol w:w="2410"/>
        <w:gridCol w:w="3685"/>
      </w:tblGrid>
      <w:tr w:rsidR="00677CD2" w:rsidRPr="00516A6D" w14:paraId="1D3626E1" w14:textId="77777777" w:rsidTr="00DD0207">
        <w:trPr>
          <w:trHeight w:val="319"/>
        </w:trPr>
        <w:tc>
          <w:tcPr>
            <w:tcW w:w="2551" w:type="dxa"/>
            <w:shd w:val="clear" w:color="auto" w:fill="D9E2F3" w:themeFill="accent1" w:themeFillTint="33"/>
          </w:tcPr>
          <w:p w14:paraId="21B4E660" w14:textId="77777777" w:rsidR="00677CD2" w:rsidRPr="00516A6D" w:rsidRDefault="00677CD2" w:rsidP="00DD0207">
            <w:pPr>
              <w:jc w:val="left"/>
              <w:rPr>
                <w:rFonts w:cs="Meiryo UI"/>
                <w:szCs w:val="20"/>
              </w:rPr>
            </w:pPr>
            <w:r>
              <w:rPr>
                <w:rFonts w:cs="Meiryo UI" w:hint="eastAsia"/>
                <w:szCs w:val="20"/>
              </w:rPr>
              <w:t>サーバ</w:t>
            </w:r>
          </w:p>
        </w:tc>
        <w:tc>
          <w:tcPr>
            <w:tcW w:w="6095" w:type="dxa"/>
            <w:gridSpan w:val="2"/>
            <w:shd w:val="clear" w:color="auto" w:fill="D9E2F3" w:themeFill="accent1" w:themeFillTint="33"/>
          </w:tcPr>
          <w:p w14:paraId="33F6C6D2" w14:textId="77777777" w:rsidR="00677CD2" w:rsidRPr="00516A6D" w:rsidRDefault="00677CD2" w:rsidP="00DD0207">
            <w:pPr>
              <w:jc w:val="left"/>
              <w:rPr>
                <w:rFonts w:cs="Meiryo UI"/>
                <w:szCs w:val="20"/>
              </w:rPr>
            </w:pPr>
            <w:r>
              <w:rPr>
                <w:rFonts w:cs="Meiryo UI" w:hint="eastAsia"/>
                <w:szCs w:val="20"/>
              </w:rPr>
              <w:t>リストア対応方法</w:t>
            </w:r>
          </w:p>
        </w:tc>
      </w:tr>
      <w:tr w:rsidR="00677CD2" w:rsidRPr="00516A6D" w14:paraId="310E276B" w14:textId="77777777" w:rsidTr="00DD0207">
        <w:trPr>
          <w:trHeight w:val="288"/>
        </w:trPr>
        <w:tc>
          <w:tcPr>
            <w:tcW w:w="2551" w:type="dxa"/>
            <w:vMerge w:val="restart"/>
          </w:tcPr>
          <w:p w14:paraId="417E4F3E" w14:textId="77777777" w:rsidR="003E6224" w:rsidRPr="007E772E" w:rsidRDefault="003E6224" w:rsidP="00DD0207">
            <w:pPr>
              <w:spacing w:line="300" w:lineRule="exact"/>
              <w:jc w:val="left"/>
              <w:rPr>
                <w:rFonts w:cs="Meiryo UI"/>
                <w:szCs w:val="20"/>
              </w:rPr>
            </w:pPr>
            <w:r w:rsidRPr="005902D9">
              <w:rPr>
                <w:rFonts w:cs="Meiryo UI" w:hint="eastAsia"/>
                <w:szCs w:val="20"/>
              </w:rPr>
              <w:t>ファイル連携サーバ</w:t>
            </w:r>
            <w:r w:rsidRPr="005902D9">
              <w:rPr>
                <w:rFonts w:cs="Meiryo UI"/>
                <w:szCs w:val="20"/>
              </w:rPr>
              <w:t>(EC2)</w:t>
            </w:r>
          </w:p>
          <w:p w14:paraId="25B2DEA2" w14:textId="77777777" w:rsidR="00677CD2" w:rsidRPr="007E772E" w:rsidRDefault="00677CD2" w:rsidP="00DD0207">
            <w:pPr>
              <w:spacing w:line="300" w:lineRule="exact"/>
              <w:jc w:val="left"/>
              <w:rPr>
                <w:rFonts w:cs="Meiryo UI"/>
                <w:szCs w:val="20"/>
              </w:rPr>
            </w:pPr>
            <w:r w:rsidRPr="007E772E">
              <w:rPr>
                <w:rFonts w:cs="Meiryo UI" w:hint="eastAsia"/>
                <w:szCs w:val="20"/>
              </w:rPr>
              <w:t>バッチサーバ</w:t>
            </w:r>
            <w:r w:rsidRPr="007E772E">
              <w:rPr>
                <w:rFonts w:cs="Meiryo UI"/>
                <w:szCs w:val="20"/>
              </w:rPr>
              <w:t>(EC2)</w:t>
            </w:r>
          </w:p>
          <w:p w14:paraId="5A13AFE9" w14:textId="77777777" w:rsidR="003E6224" w:rsidRPr="00516A6D" w:rsidRDefault="003E6224" w:rsidP="00DD0207">
            <w:pPr>
              <w:spacing w:line="300" w:lineRule="exact"/>
              <w:jc w:val="left"/>
              <w:rPr>
                <w:rFonts w:cs="Meiryo UI"/>
                <w:szCs w:val="20"/>
              </w:rPr>
            </w:pPr>
            <w:r>
              <w:rPr>
                <w:rFonts w:cs="Meiryo UI" w:hint="eastAsia"/>
                <w:szCs w:val="20"/>
              </w:rPr>
              <w:t>Web/APサーバ(EC2)</w:t>
            </w:r>
          </w:p>
        </w:tc>
        <w:tc>
          <w:tcPr>
            <w:tcW w:w="2410" w:type="dxa"/>
          </w:tcPr>
          <w:p w14:paraId="40506D4A" w14:textId="77777777" w:rsidR="00677CD2" w:rsidRPr="00516A6D" w:rsidRDefault="00677CD2" w:rsidP="00DD0207">
            <w:pPr>
              <w:spacing w:line="300" w:lineRule="exact"/>
              <w:jc w:val="left"/>
              <w:rPr>
                <w:rFonts w:cs="Meiryo UI"/>
                <w:szCs w:val="20"/>
              </w:rPr>
            </w:pPr>
            <w:r w:rsidRPr="00BE6E5F">
              <w:rPr>
                <w:rFonts w:cs="Meiryo UI" w:hint="eastAsia"/>
                <w:szCs w:val="20"/>
              </w:rPr>
              <w:t>自動取得した</w:t>
            </w:r>
            <w:r w:rsidRPr="00BE6E5F">
              <w:rPr>
                <w:rFonts w:cs="Meiryo UI"/>
                <w:szCs w:val="20"/>
              </w:rPr>
              <w:t>EBSスナップショットからリストアする場合</w:t>
            </w:r>
          </w:p>
        </w:tc>
        <w:tc>
          <w:tcPr>
            <w:tcW w:w="3685" w:type="dxa"/>
          </w:tcPr>
          <w:p w14:paraId="687D7C15" w14:textId="77777777" w:rsidR="00677CD2" w:rsidRPr="00516A6D" w:rsidRDefault="00677CD2" w:rsidP="00DD0207">
            <w:pPr>
              <w:spacing w:line="300" w:lineRule="exact"/>
              <w:jc w:val="left"/>
              <w:rPr>
                <w:rFonts w:cs="Meiryo UI"/>
                <w:szCs w:val="20"/>
              </w:rPr>
            </w:pPr>
            <w:r w:rsidRPr="001879FE">
              <w:rPr>
                <w:rFonts w:cs="Meiryo UI"/>
                <w:szCs w:val="20"/>
              </w:rPr>
              <w:t>AWS BackupコンソールからEBSをリストア</w:t>
            </w:r>
            <w:r>
              <w:rPr>
                <w:rFonts w:cs="Meiryo UI" w:hint="eastAsia"/>
                <w:szCs w:val="20"/>
              </w:rPr>
              <w:t>後、</w:t>
            </w:r>
            <w:r w:rsidRPr="001879FE">
              <w:rPr>
                <w:rFonts w:cs="Meiryo UI"/>
                <w:szCs w:val="20"/>
              </w:rPr>
              <w:t>EC2コンソールからリストアしたEBSを使用して</w:t>
            </w:r>
            <w:r>
              <w:rPr>
                <w:rFonts w:cs="Meiryo UI" w:hint="eastAsia"/>
                <w:szCs w:val="20"/>
              </w:rPr>
              <w:t>、</w:t>
            </w:r>
            <w:r w:rsidRPr="001879FE">
              <w:rPr>
                <w:rFonts w:cs="Meiryo UI"/>
                <w:szCs w:val="20"/>
              </w:rPr>
              <w:t>EC2インスタンスをリストア</w:t>
            </w:r>
          </w:p>
        </w:tc>
      </w:tr>
      <w:tr w:rsidR="00677CD2" w:rsidRPr="00516A6D" w14:paraId="66C2C04D" w14:textId="77777777" w:rsidTr="00DD0207">
        <w:trPr>
          <w:trHeight w:val="288"/>
        </w:trPr>
        <w:tc>
          <w:tcPr>
            <w:tcW w:w="2551" w:type="dxa"/>
            <w:vMerge/>
          </w:tcPr>
          <w:p w14:paraId="070AFC08" w14:textId="77777777" w:rsidR="00677CD2" w:rsidRDefault="00677CD2" w:rsidP="00DD0207">
            <w:pPr>
              <w:spacing w:line="300" w:lineRule="exact"/>
              <w:jc w:val="left"/>
              <w:rPr>
                <w:rFonts w:cs="Meiryo UI"/>
                <w:szCs w:val="20"/>
              </w:rPr>
            </w:pPr>
          </w:p>
        </w:tc>
        <w:tc>
          <w:tcPr>
            <w:tcW w:w="2410" w:type="dxa"/>
          </w:tcPr>
          <w:p w14:paraId="4B736F4F" w14:textId="77777777" w:rsidR="00677CD2" w:rsidRPr="00516A6D" w:rsidRDefault="00677CD2" w:rsidP="00DD0207">
            <w:pPr>
              <w:spacing w:line="300" w:lineRule="exact"/>
              <w:jc w:val="left"/>
              <w:rPr>
                <w:rFonts w:cs="Meiryo UI"/>
                <w:szCs w:val="20"/>
              </w:rPr>
            </w:pPr>
            <w:r w:rsidRPr="00AA363C">
              <w:rPr>
                <w:rFonts w:cs="Meiryo UI" w:hint="eastAsia"/>
                <w:szCs w:val="20"/>
              </w:rPr>
              <w:t>手動取得した</w:t>
            </w:r>
            <w:r w:rsidRPr="00AA363C">
              <w:rPr>
                <w:rFonts w:cs="Meiryo UI"/>
                <w:szCs w:val="20"/>
              </w:rPr>
              <w:t>AMIをリストアする場合</w:t>
            </w:r>
          </w:p>
        </w:tc>
        <w:tc>
          <w:tcPr>
            <w:tcW w:w="3685" w:type="dxa"/>
          </w:tcPr>
          <w:p w14:paraId="26821094" w14:textId="77777777" w:rsidR="00677CD2" w:rsidRPr="00516A6D" w:rsidRDefault="00677CD2" w:rsidP="00DD0207">
            <w:pPr>
              <w:spacing w:line="300" w:lineRule="exact"/>
              <w:jc w:val="left"/>
              <w:rPr>
                <w:rFonts w:cs="Meiryo UI"/>
                <w:szCs w:val="20"/>
              </w:rPr>
            </w:pPr>
            <w:r w:rsidRPr="006D1B1D">
              <w:rPr>
                <w:rFonts w:cs="Meiryo UI"/>
                <w:szCs w:val="20"/>
              </w:rPr>
              <w:t>AMIコンソールからリストア</w:t>
            </w:r>
          </w:p>
        </w:tc>
      </w:tr>
      <w:tr w:rsidR="00677CD2" w:rsidRPr="00C569D7" w14:paraId="08321B9A" w14:textId="77777777" w:rsidTr="00DD0207">
        <w:trPr>
          <w:trHeight w:val="307"/>
        </w:trPr>
        <w:tc>
          <w:tcPr>
            <w:tcW w:w="2551" w:type="dxa"/>
            <w:vMerge w:val="restart"/>
          </w:tcPr>
          <w:p w14:paraId="58582F33" w14:textId="77777777" w:rsidR="00677CD2" w:rsidRPr="00516A6D" w:rsidRDefault="00677CD2" w:rsidP="00DD0207">
            <w:pPr>
              <w:spacing w:line="300" w:lineRule="exact"/>
              <w:jc w:val="left"/>
              <w:rPr>
                <w:rFonts w:cs="Meiryo UI"/>
                <w:szCs w:val="20"/>
              </w:rPr>
            </w:pPr>
            <w:r>
              <w:rPr>
                <w:rFonts w:cs="Meiryo UI" w:hint="eastAsia"/>
                <w:szCs w:val="20"/>
              </w:rPr>
              <w:t>DBサーバ(Aurora)</w:t>
            </w:r>
          </w:p>
        </w:tc>
        <w:tc>
          <w:tcPr>
            <w:tcW w:w="2410" w:type="dxa"/>
          </w:tcPr>
          <w:p w14:paraId="4A17A094" w14:textId="77777777" w:rsidR="00677CD2" w:rsidRPr="00516A6D" w:rsidRDefault="00677CD2" w:rsidP="00DD0207">
            <w:pPr>
              <w:spacing w:line="300" w:lineRule="exact"/>
              <w:jc w:val="left"/>
              <w:rPr>
                <w:rFonts w:cs="Meiryo UI"/>
                <w:szCs w:val="20"/>
              </w:rPr>
            </w:pPr>
            <w:r>
              <w:rPr>
                <w:rFonts w:cs="Meiryo UI" w:hint="eastAsia"/>
                <w:szCs w:val="20"/>
              </w:rPr>
              <w:t>通常のリストアの場合</w:t>
            </w:r>
          </w:p>
        </w:tc>
        <w:tc>
          <w:tcPr>
            <w:tcW w:w="3685" w:type="dxa"/>
          </w:tcPr>
          <w:p w14:paraId="07781A92" w14:textId="77777777" w:rsidR="00677CD2" w:rsidRDefault="00677CD2" w:rsidP="00DD0207">
            <w:pPr>
              <w:spacing w:line="300" w:lineRule="exact"/>
              <w:jc w:val="left"/>
              <w:rPr>
                <w:rFonts w:cs="Meiryo UI"/>
                <w:szCs w:val="20"/>
              </w:rPr>
            </w:pPr>
            <w:r w:rsidRPr="00C569D7">
              <w:rPr>
                <w:rFonts w:cs="Meiryo UI"/>
                <w:szCs w:val="20"/>
              </w:rPr>
              <w:t>AWS BackupコンソールからAuroraスナップショットを用いてリストア</w:t>
            </w:r>
          </w:p>
          <w:p w14:paraId="25A00D7C" w14:textId="77777777" w:rsidR="00677CD2" w:rsidRPr="00C569D7" w:rsidRDefault="00677CD2" w:rsidP="00DD0207">
            <w:pPr>
              <w:spacing w:line="300" w:lineRule="exact"/>
              <w:jc w:val="left"/>
              <w:rPr>
                <w:rFonts w:cs="Meiryo UI"/>
                <w:szCs w:val="20"/>
              </w:rPr>
            </w:pPr>
            <w:r w:rsidRPr="00C569D7">
              <w:rPr>
                <w:rFonts w:cs="Meiryo UI"/>
                <w:szCs w:val="20"/>
              </w:rPr>
              <w:t>RDSコンソールからAuroraスナップショット</w:t>
            </w:r>
            <w:r w:rsidRPr="00C569D7">
              <w:rPr>
                <w:rFonts w:cs="Meiryo UI"/>
                <w:szCs w:val="20"/>
              </w:rPr>
              <w:lastRenderedPageBreak/>
              <w:t>を用いてリストア</w:t>
            </w:r>
          </w:p>
        </w:tc>
      </w:tr>
      <w:tr w:rsidR="00677CD2" w:rsidRPr="00520BF5" w14:paraId="76293B81" w14:textId="77777777" w:rsidTr="00DD0207">
        <w:trPr>
          <w:trHeight w:val="307"/>
        </w:trPr>
        <w:tc>
          <w:tcPr>
            <w:tcW w:w="2551" w:type="dxa"/>
            <w:vMerge/>
          </w:tcPr>
          <w:p w14:paraId="0559965A" w14:textId="77777777" w:rsidR="00677CD2" w:rsidRDefault="00677CD2" w:rsidP="00DD0207">
            <w:pPr>
              <w:spacing w:line="300" w:lineRule="exact"/>
              <w:jc w:val="left"/>
              <w:rPr>
                <w:rFonts w:cs="Meiryo UI"/>
                <w:szCs w:val="20"/>
              </w:rPr>
            </w:pPr>
          </w:p>
        </w:tc>
        <w:tc>
          <w:tcPr>
            <w:tcW w:w="2410" w:type="dxa"/>
          </w:tcPr>
          <w:p w14:paraId="58E99F09" w14:textId="77777777" w:rsidR="00677CD2" w:rsidRPr="00520BF5" w:rsidRDefault="00677CD2" w:rsidP="00DD0207">
            <w:pPr>
              <w:spacing w:line="300" w:lineRule="exact"/>
              <w:jc w:val="left"/>
              <w:rPr>
                <w:rFonts w:cs="Meiryo UI"/>
                <w:szCs w:val="20"/>
              </w:rPr>
            </w:pPr>
            <w:r>
              <w:rPr>
                <w:rFonts w:cs="Meiryo UI" w:hint="eastAsia"/>
                <w:szCs w:val="20"/>
              </w:rPr>
              <w:t>上記が不可の場合</w:t>
            </w:r>
          </w:p>
        </w:tc>
        <w:tc>
          <w:tcPr>
            <w:tcW w:w="3685" w:type="dxa"/>
          </w:tcPr>
          <w:p w14:paraId="1586F9C8" w14:textId="77777777" w:rsidR="00677CD2" w:rsidRPr="00520BF5" w:rsidRDefault="00677CD2" w:rsidP="00DD0207">
            <w:pPr>
              <w:spacing w:line="300" w:lineRule="exact"/>
              <w:jc w:val="left"/>
              <w:rPr>
                <w:rFonts w:cs="Meiryo UI"/>
                <w:szCs w:val="20"/>
              </w:rPr>
            </w:pPr>
            <w:r w:rsidRPr="00520BF5">
              <w:rPr>
                <w:rFonts w:cs="Meiryo UI" w:hint="eastAsia"/>
                <w:szCs w:val="20"/>
              </w:rPr>
              <w:t>大阪リージョンに構築されたグローバルデータベースからリストア</w:t>
            </w:r>
          </w:p>
        </w:tc>
      </w:tr>
    </w:tbl>
    <w:p w14:paraId="26DCB981" w14:textId="77777777" w:rsidR="00677CD2" w:rsidRPr="00677CD2" w:rsidRDefault="00677CD2" w:rsidP="00677CD2">
      <w:pPr>
        <w:pStyle w:val="af4"/>
        <w:ind w:leftChars="0" w:left="2115"/>
        <w:rPr>
          <w:szCs w:val="20"/>
        </w:rPr>
      </w:pPr>
    </w:p>
    <w:p w14:paraId="7CC5443B" w14:textId="77777777" w:rsidR="00EE010D" w:rsidRPr="00677CD2" w:rsidRDefault="008347CF" w:rsidP="003115D5">
      <w:pPr>
        <w:pStyle w:val="af4"/>
        <w:numPr>
          <w:ilvl w:val="1"/>
          <w:numId w:val="113"/>
        </w:numPr>
        <w:ind w:leftChars="0" w:left="2115" w:hanging="357"/>
        <w:rPr>
          <w:szCs w:val="20"/>
        </w:rPr>
      </w:pPr>
      <w:r w:rsidRPr="00677CD2">
        <w:rPr>
          <w:rFonts w:hint="eastAsia"/>
          <w:szCs w:val="20"/>
        </w:rPr>
        <w:t>①で調整されたリストア方針に基づき、ISIDサービスデスク担当者はリストア作業を実施する。</w:t>
      </w:r>
      <w:r w:rsidRPr="00677CD2">
        <w:rPr>
          <w:szCs w:val="20"/>
        </w:rPr>
        <w:t>パラメータシートを基</w:t>
      </w:r>
      <w:r w:rsidRPr="00677CD2">
        <w:rPr>
          <w:rFonts w:hint="eastAsia"/>
          <w:szCs w:val="20"/>
        </w:rPr>
        <w:t>にした</w:t>
      </w:r>
      <w:r w:rsidRPr="00677CD2">
        <w:rPr>
          <w:szCs w:val="20"/>
        </w:rPr>
        <w:t>再構築</w:t>
      </w:r>
      <w:r w:rsidRPr="00677CD2">
        <w:rPr>
          <w:rFonts w:hint="eastAsia"/>
          <w:szCs w:val="20"/>
        </w:rPr>
        <w:t>や追いつき打鍵、データ再送信が必要な場合は、リストア作業の中であわせて対応を行う。なお、作業完了後、リストア正常性確認を実施し、NTTデータフォースに確認結果報告と、サービス再開承認依頼を行う。</w:t>
      </w:r>
    </w:p>
    <w:p w14:paraId="36D77861" w14:textId="77777777" w:rsidR="00F03C3C" w:rsidRPr="00677CD2" w:rsidRDefault="00677CD2" w:rsidP="003115D5">
      <w:pPr>
        <w:pStyle w:val="af4"/>
        <w:numPr>
          <w:ilvl w:val="1"/>
          <w:numId w:val="113"/>
        </w:numPr>
        <w:ind w:leftChars="0" w:left="2115" w:hanging="357"/>
        <w:rPr>
          <w:szCs w:val="20"/>
        </w:rPr>
      </w:pPr>
      <w:r w:rsidRPr="00677CD2">
        <w:rPr>
          <w:rFonts w:hint="eastAsia"/>
          <w:szCs w:val="20"/>
        </w:rPr>
        <w:t>NTTデータフォースがサービス再開を承認した場合は、「サービス再開対応」フローに進む。サービス再開承認が否決された場合は①に戻る。</w:t>
      </w:r>
    </w:p>
    <w:p w14:paraId="0331FF47" w14:textId="77777777" w:rsidR="006D71C6" w:rsidRPr="00040607" w:rsidRDefault="006D71C6" w:rsidP="00040607">
      <w:pPr>
        <w:rPr>
          <w:szCs w:val="20"/>
        </w:rPr>
      </w:pPr>
    </w:p>
    <w:p w14:paraId="301AF8B2" w14:textId="77777777" w:rsidR="0072751E" w:rsidRPr="003B6865" w:rsidRDefault="0072751E" w:rsidP="00A907F9">
      <w:pPr>
        <w:widowControl/>
        <w:jc w:val="left"/>
      </w:pPr>
    </w:p>
    <w:p w14:paraId="15C39D76" w14:textId="77777777" w:rsidR="00244BEA" w:rsidRPr="006C2902" w:rsidRDefault="00244BEA" w:rsidP="00A907F9">
      <w:pPr>
        <w:widowControl/>
        <w:jc w:val="left"/>
      </w:pPr>
    </w:p>
    <w:p w14:paraId="0C7C655A" w14:textId="77777777" w:rsidR="00F9376C" w:rsidRDefault="00F9376C">
      <w:pPr>
        <w:widowControl/>
        <w:jc w:val="left"/>
      </w:pPr>
      <w:r>
        <w:br w:type="page"/>
      </w:r>
    </w:p>
    <w:p w14:paraId="1B48EAFD" w14:textId="77777777" w:rsidR="00040607" w:rsidRDefault="00040607" w:rsidP="00040607">
      <w:pPr>
        <w:ind w:left="721" w:firstLine="1122"/>
        <w:rPr>
          <w:szCs w:val="20"/>
        </w:rPr>
      </w:pPr>
      <w:r>
        <w:rPr>
          <w:rFonts w:hint="eastAsia"/>
          <w:szCs w:val="20"/>
        </w:rPr>
        <w:lastRenderedPageBreak/>
        <w:t>＜</w:t>
      </w:r>
      <w:r w:rsidR="004D27BB">
        <w:rPr>
          <w:rFonts w:hint="eastAsia"/>
          <w:szCs w:val="20"/>
        </w:rPr>
        <w:t>サービス再開対応</w:t>
      </w:r>
      <w:r>
        <w:rPr>
          <w:rFonts w:hint="eastAsia"/>
          <w:szCs w:val="20"/>
        </w:rPr>
        <w:t>＞</w:t>
      </w:r>
    </w:p>
    <w:p w14:paraId="576BB5B7" w14:textId="77777777" w:rsidR="00B02C65" w:rsidRDefault="00BB1CF3" w:rsidP="00040607">
      <w:pPr>
        <w:ind w:left="721" w:firstLine="1122"/>
        <w:rPr>
          <w:szCs w:val="20"/>
        </w:rPr>
      </w:pPr>
      <w:r>
        <w:rPr>
          <w:rFonts w:hint="eastAsia"/>
          <w:szCs w:val="20"/>
        </w:rPr>
        <w:t>本フローでは、リストアした環境でサービスを再開し、全体的な作業完了までの対応を行う。</w:t>
      </w:r>
    </w:p>
    <w:p w14:paraId="5A270419" w14:textId="77777777" w:rsidR="009A0AFB" w:rsidRDefault="009A0AFB" w:rsidP="00040607">
      <w:pPr>
        <w:ind w:left="721" w:firstLine="1122"/>
        <w:rPr>
          <w:szCs w:val="20"/>
        </w:rPr>
      </w:pPr>
      <w:r>
        <w:rPr>
          <w:noProof/>
          <w:szCs w:val="20"/>
        </w:rPr>
        <w:drawing>
          <wp:inline distT="0" distB="0" distL="0" distR="0" wp14:anchorId="7E674ACC" wp14:editId="5BAD7236">
            <wp:extent cx="5188527" cy="103669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1593" cy="1083263"/>
                    </a:xfrm>
                    <a:prstGeom prst="rect">
                      <a:avLst/>
                    </a:prstGeom>
                    <a:noFill/>
                    <a:ln>
                      <a:noFill/>
                    </a:ln>
                  </pic:spPr>
                </pic:pic>
              </a:graphicData>
            </a:graphic>
          </wp:inline>
        </w:drawing>
      </w:r>
    </w:p>
    <w:p w14:paraId="25D50C06" w14:textId="77777777" w:rsidR="009A0AFB" w:rsidRDefault="00446B67" w:rsidP="003115D5">
      <w:pPr>
        <w:pStyle w:val="af4"/>
        <w:numPr>
          <w:ilvl w:val="0"/>
          <w:numId w:val="120"/>
        </w:numPr>
        <w:ind w:leftChars="0"/>
        <w:rPr>
          <w:szCs w:val="20"/>
        </w:rPr>
      </w:pPr>
      <w:r>
        <w:rPr>
          <w:rFonts w:hint="eastAsia"/>
          <w:szCs w:val="20"/>
        </w:rPr>
        <w:t>ISIDサービスデスク担当者は、NTTデータフォースに、サービス再開作業の開始連絡を行う。</w:t>
      </w:r>
    </w:p>
    <w:p w14:paraId="793B0CF4" w14:textId="77777777" w:rsidR="00446B67" w:rsidRDefault="00980F79" w:rsidP="003115D5">
      <w:pPr>
        <w:pStyle w:val="af4"/>
        <w:numPr>
          <w:ilvl w:val="0"/>
          <w:numId w:val="120"/>
        </w:numPr>
        <w:ind w:leftChars="0"/>
        <w:rPr>
          <w:szCs w:val="20"/>
        </w:rPr>
      </w:pPr>
      <w:r>
        <w:rPr>
          <w:rFonts w:hint="eastAsia"/>
          <w:szCs w:val="20"/>
        </w:rPr>
        <w:t>ISIDサービスデスク担当者は、サービス再開作業を実施し、作業完了後、正常性確認</w:t>
      </w:r>
      <w:r w:rsidRPr="004E5B2C">
        <w:rPr>
          <w:rFonts w:hint="eastAsia"/>
          <w:szCs w:val="20"/>
        </w:rPr>
        <w:t>を実施する。</w:t>
      </w:r>
    </w:p>
    <w:p w14:paraId="696CF77B" w14:textId="77777777" w:rsidR="00980F79" w:rsidRPr="00F16682" w:rsidRDefault="00BB0703" w:rsidP="003115D5">
      <w:pPr>
        <w:pStyle w:val="af4"/>
        <w:numPr>
          <w:ilvl w:val="0"/>
          <w:numId w:val="120"/>
        </w:numPr>
        <w:ind w:leftChars="0"/>
        <w:rPr>
          <w:szCs w:val="20"/>
        </w:rPr>
      </w:pPr>
      <w:r>
        <w:rPr>
          <w:rFonts w:hint="eastAsia"/>
          <w:szCs w:val="20"/>
        </w:rPr>
        <w:t>サービス再開作業が完了したタイミングで、ISIDサービスデスク担当者は、NTTデータフォースに、サービス再開作業の完了連絡を行う。</w:t>
      </w:r>
    </w:p>
    <w:p w14:paraId="145F19DB" w14:textId="77777777" w:rsidR="00ED70B4" w:rsidRDefault="00ED70B4">
      <w:pPr>
        <w:widowControl/>
        <w:jc w:val="left"/>
      </w:pPr>
    </w:p>
    <w:p w14:paraId="1F6F96D1" w14:textId="77777777" w:rsidR="006E29B3" w:rsidRPr="003E3F30" w:rsidRDefault="00040152">
      <w:pPr>
        <w:pStyle w:val="50"/>
      </w:pPr>
      <w:r>
        <w:rPr>
          <w:rFonts w:hint="eastAsia"/>
        </w:rPr>
        <w:t>ISID品川</w:t>
      </w:r>
    </w:p>
    <w:p w14:paraId="16F98281" w14:textId="77777777" w:rsidR="00356033" w:rsidRDefault="00A1440A" w:rsidP="00FF4A2D">
      <w:pPr>
        <w:ind w:left="721" w:firstLine="1122"/>
        <w:rPr>
          <w:noProof/>
          <w:szCs w:val="20"/>
        </w:rPr>
      </w:pPr>
      <w:r w:rsidRPr="00D1779A">
        <w:rPr>
          <w:rFonts w:hint="eastAsia"/>
          <w:szCs w:val="20"/>
        </w:rPr>
        <w:t>本</w:t>
      </w:r>
      <w:r>
        <w:rPr>
          <w:rFonts w:hint="eastAsia"/>
          <w:szCs w:val="20"/>
        </w:rPr>
        <w:t>パターンでの作業について、</w:t>
      </w:r>
      <w:r w:rsidRPr="00D1779A">
        <w:rPr>
          <w:rFonts w:hint="eastAsia"/>
          <w:szCs w:val="20"/>
        </w:rPr>
        <w:t>担当者と作業概要を以下に記載する。</w:t>
      </w:r>
      <w:r>
        <w:rPr>
          <w:rFonts w:hint="eastAsia"/>
          <w:szCs w:val="20"/>
        </w:rPr>
        <w:t>以下</w:t>
      </w:r>
      <w:r>
        <w:rPr>
          <w:rFonts w:hint="eastAsia"/>
          <w:noProof/>
          <w:szCs w:val="20"/>
        </w:rPr>
        <w:t>フローでは、災害発生検知から駆けつけ</w:t>
      </w:r>
    </w:p>
    <w:p w14:paraId="7D1059A3" w14:textId="77777777" w:rsidR="00FF4A2D" w:rsidRDefault="00356033" w:rsidP="00FF4A2D">
      <w:pPr>
        <w:ind w:left="721" w:firstLine="1122"/>
        <w:rPr>
          <w:noProof/>
          <w:szCs w:val="20"/>
        </w:rPr>
      </w:pPr>
      <w:r>
        <w:rPr>
          <w:rFonts w:hint="eastAsia"/>
          <w:noProof/>
          <w:szCs w:val="20"/>
        </w:rPr>
        <w:t>対応、そして撤退までの対応を行う。</w:t>
      </w:r>
    </w:p>
    <w:p w14:paraId="774BCD0E" w14:textId="77777777" w:rsidR="000D0623" w:rsidRDefault="000D0623" w:rsidP="00FF4A2D">
      <w:pPr>
        <w:ind w:left="721" w:firstLine="1122"/>
        <w:rPr>
          <w:noProof/>
          <w:szCs w:val="20"/>
        </w:rPr>
      </w:pPr>
    </w:p>
    <w:p w14:paraId="32068241" w14:textId="77777777" w:rsidR="007455EC" w:rsidRDefault="007455EC" w:rsidP="00FF4A2D">
      <w:pPr>
        <w:ind w:left="721" w:firstLine="1122"/>
        <w:rPr>
          <w:szCs w:val="20"/>
        </w:rPr>
      </w:pPr>
      <w:r>
        <w:rPr>
          <w:noProof/>
          <w:szCs w:val="20"/>
        </w:rPr>
        <w:drawing>
          <wp:inline distT="0" distB="0" distL="0" distR="0" wp14:anchorId="2803766F" wp14:editId="27E33A9F">
            <wp:extent cx="5569899" cy="160020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3253" cy="1609782"/>
                    </a:xfrm>
                    <a:prstGeom prst="rect">
                      <a:avLst/>
                    </a:prstGeom>
                    <a:noFill/>
                    <a:ln>
                      <a:noFill/>
                    </a:ln>
                  </pic:spPr>
                </pic:pic>
              </a:graphicData>
            </a:graphic>
          </wp:inline>
        </w:drawing>
      </w:r>
    </w:p>
    <w:p w14:paraId="3EBFCE4E" w14:textId="77777777" w:rsidR="008059AA" w:rsidRDefault="00455E76" w:rsidP="003115D5">
      <w:pPr>
        <w:pStyle w:val="af4"/>
        <w:numPr>
          <w:ilvl w:val="0"/>
          <w:numId w:val="121"/>
        </w:numPr>
        <w:ind w:leftChars="0"/>
        <w:rPr>
          <w:szCs w:val="20"/>
        </w:rPr>
      </w:pPr>
      <w:r>
        <w:rPr>
          <w:rFonts w:hint="eastAsia"/>
          <w:szCs w:val="20"/>
        </w:rPr>
        <w:t>ISID品川で災害が発生し、必要なリモート対応が不可の場合、ISIDサービスデスク担当者は被災状況と影響を確認し、確認結果をNTTデータフォースに報告する。</w:t>
      </w:r>
    </w:p>
    <w:p w14:paraId="5F5A663E" w14:textId="77777777" w:rsidR="00455E76" w:rsidRDefault="00BB5997" w:rsidP="003115D5">
      <w:pPr>
        <w:pStyle w:val="af4"/>
        <w:numPr>
          <w:ilvl w:val="0"/>
          <w:numId w:val="121"/>
        </w:numPr>
        <w:ind w:leftChars="0"/>
        <w:rPr>
          <w:szCs w:val="20"/>
        </w:rPr>
      </w:pPr>
      <w:r>
        <w:rPr>
          <w:rFonts w:hint="eastAsia"/>
          <w:szCs w:val="20"/>
        </w:rPr>
        <w:t>ISIDサービスデスク担当者はNTTデータフォースに、横浜銀行事務センター入館手続きを申請したうえで、事務センターに駆けつけを開始する。</w:t>
      </w:r>
    </w:p>
    <w:p w14:paraId="2A11458C" w14:textId="77777777" w:rsidR="00BB5997" w:rsidRDefault="00210E68" w:rsidP="003115D5">
      <w:pPr>
        <w:pStyle w:val="af4"/>
        <w:numPr>
          <w:ilvl w:val="0"/>
          <w:numId w:val="121"/>
        </w:numPr>
        <w:ind w:leftChars="0"/>
        <w:rPr>
          <w:szCs w:val="20"/>
        </w:rPr>
      </w:pPr>
      <w:r>
        <w:rPr>
          <w:rFonts w:hint="eastAsia"/>
          <w:szCs w:val="20"/>
        </w:rPr>
        <w:t>ISIDサービスデスク担当者は、横浜銀行事務センターに到着し、必要な対応を実施する。</w:t>
      </w:r>
    </w:p>
    <w:p w14:paraId="73A5CA59" w14:textId="77777777" w:rsidR="00210E68" w:rsidRDefault="00FE2EE9" w:rsidP="003115D5">
      <w:pPr>
        <w:pStyle w:val="af4"/>
        <w:numPr>
          <w:ilvl w:val="0"/>
          <w:numId w:val="121"/>
        </w:numPr>
        <w:ind w:leftChars="0"/>
        <w:rPr>
          <w:szCs w:val="20"/>
        </w:rPr>
      </w:pPr>
      <w:r>
        <w:rPr>
          <w:rFonts w:hint="eastAsia"/>
          <w:szCs w:val="20"/>
        </w:rPr>
        <w:t>③の対応完了後、ISIDサービスデスク担当者は横浜銀行事務センターから撤退し、NTTデータフォースに撤退完了報告を行う。</w:t>
      </w:r>
    </w:p>
    <w:p w14:paraId="3A50A4E7" w14:textId="77777777" w:rsidR="00A13DE6" w:rsidRDefault="00A13DE6">
      <w:pPr>
        <w:widowControl/>
        <w:jc w:val="left"/>
        <w:rPr>
          <w:szCs w:val="20"/>
        </w:rPr>
      </w:pPr>
      <w:r>
        <w:rPr>
          <w:szCs w:val="20"/>
        </w:rPr>
        <w:br w:type="page"/>
      </w:r>
    </w:p>
    <w:p w14:paraId="42D31366" w14:textId="77777777" w:rsidR="00A13DE6" w:rsidRDefault="000A29E8" w:rsidP="00A13DE6">
      <w:pPr>
        <w:pStyle w:val="1"/>
      </w:pPr>
      <w:bookmarkStart w:id="458" w:name="_Toc124835652"/>
      <w:r w:rsidRPr="00A816F2">
        <w:rPr>
          <w:rFonts w:hint="eastAsia"/>
        </w:rPr>
        <w:lastRenderedPageBreak/>
        <w:t>研修環境・開発環境について</w:t>
      </w:r>
      <w:bookmarkEnd w:id="458"/>
    </w:p>
    <w:p w14:paraId="369C15F5" w14:textId="77777777" w:rsidR="00925869" w:rsidRDefault="00247019" w:rsidP="00925869">
      <w:pPr>
        <w:widowControl/>
        <w:ind w:firstLineChars="284" w:firstLine="568"/>
        <w:jc w:val="left"/>
      </w:pPr>
      <w:r w:rsidRPr="00B023F6">
        <w:rPr>
          <w:rFonts w:hint="eastAsia"/>
        </w:rPr>
        <w:t>営業・融資サポートシステム</w:t>
      </w:r>
      <w:r>
        <w:rPr>
          <w:rFonts w:hint="eastAsia"/>
        </w:rPr>
        <w:t>の研修環境、開発環境について、本番環境と比較した場合の差異について記載する。</w:t>
      </w:r>
    </w:p>
    <w:p w14:paraId="1D03330B" w14:textId="77777777" w:rsidR="00A13DE6" w:rsidRDefault="00A13DE6" w:rsidP="00A13DE6">
      <w:pPr>
        <w:rPr>
          <w:szCs w:val="20"/>
        </w:rPr>
      </w:pPr>
    </w:p>
    <w:p w14:paraId="1EC9FB13" w14:textId="77777777" w:rsidR="009F38A7" w:rsidRDefault="00B260C3" w:rsidP="000251C7">
      <w:pPr>
        <w:pStyle w:val="2"/>
      </w:pPr>
      <w:bookmarkStart w:id="459" w:name="_Toc124835653"/>
      <w:r w:rsidRPr="004C30B6">
        <w:rPr>
          <w:rFonts w:hint="eastAsia"/>
        </w:rPr>
        <w:t>各環境用途</w:t>
      </w:r>
      <w:bookmarkEnd w:id="459"/>
    </w:p>
    <w:p w14:paraId="45B1C5B8" w14:textId="77777777" w:rsidR="0092466F" w:rsidRDefault="008233F7" w:rsidP="0092466F">
      <w:pPr>
        <w:ind w:leftChars="426" w:left="1600" w:hangingChars="374" w:hanging="748"/>
      </w:pPr>
      <w:r>
        <w:rPr>
          <w:rFonts w:hint="eastAsia"/>
        </w:rPr>
        <w:t>環境差異の洗い出しにあたり、各環境の種別や用途について整理しておく必要があるため、以下に記載する。</w:t>
      </w:r>
    </w:p>
    <w:p w14:paraId="4FFAF810" w14:textId="77777777" w:rsidR="00A36822" w:rsidRDefault="00A36822" w:rsidP="0092466F">
      <w:pPr>
        <w:ind w:leftChars="426" w:left="1600" w:hangingChars="374" w:hanging="748"/>
      </w:pPr>
      <w:r>
        <w:rPr>
          <w:rFonts w:hint="eastAsia"/>
        </w:rPr>
        <w:t>詳細については、8</w:t>
      </w:r>
      <w:r>
        <w:t xml:space="preserve">.1.3 </w:t>
      </w:r>
      <w:r>
        <w:rPr>
          <w:rFonts w:hint="eastAsia"/>
        </w:rPr>
        <w:t>運用範囲を参照のこと。</w:t>
      </w:r>
    </w:p>
    <w:p w14:paraId="6A0B5DF1" w14:textId="77777777" w:rsidR="00925869" w:rsidRPr="0092466F" w:rsidRDefault="00925869" w:rsidP="00A13DE6">
      <w:pPr>
        <w:rPr>
          <w:szCs w:val="20"/>
        </w:rPr>
      </w:pPr>
    </w:p>
    <w:tbl>
      <w:tblPr>
        <w:tblW w:w="9781"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505"/>
      </w:tblGrid>
      <w:tr w:rsidR="00D421DA" w:rsidRPr="0040197E" w14:paraId="6C8FBAE4" w14:textId="77777777" w:rsidTr="00DD0207">
        <w:trPr>
          <w:trHeight w:val="264"/>
        </w:trPr>
        <w:tc>
          <w:tcPr>
            <w:tcW w:w="1276" w:type="dxa"/>
            <w:shd w:val="clear" w:color="auto" w:fill="D9E2F3" w:themeFill="accent1" w:themeFillTint="33"/>
          </w:tcPr>
          <w:p w14:paraId="511FE87A" w14:textId="77777777" w:rsidR="00D421DA" w:rsidRPr="007117F2" w:rsidRDefault="00D421DA" w:rsidP="00DD0207">
            <w:pPr>
              <w:jc w:val="left"/>
              <w:rPr>
                <w:rFonts w:cs="Meiryo UI"/>
                <w:szCs w:val="20"/>
              </w:rPr>
            </w:pPr>
            <w:r w:rsidRPr="007117F2">
              <w:rPr>
                <w:rFonts w:cs="Meiryo UI" w:hint="eastAsia"/>
                <w:szCs w:val="20"/>
              </w:rPr>
              <w:t>環境</w:t>
            </w:r>
          </w:p>
        </w:tc>
        <w:tc>
          <w:tcPr>
            <w:tcW w:w="8505" w:type="dxa"/>
            <w:shd w:val="clear" w:color="auto" w:fill="D9E2F3" w:themeFill="accent1" w:themeFillTint="33"/>
          </w:tcPr>
          <w:p w14:paraId="502668CF" w14:textId="77777777" w:rsidR="00D421DA" w:rsidRPr="007117F2" w:rsidRDefault="00D421DA" w:rsidP="00DD0207">
            <w:pPr>
              <w:jc w:val="left"/>
              <w:rPr>
                <w:rFonts w:cs="Meiryo UI"/>
                <w:szCs w:val="20"/>
              </w:rPr>
            </w:pPr>
            <w:r w:rsidRPr="007117F2">
              <w:rPr>
                <w:rFonts w:cs="Meiryo UI" w:hint="eastAsia"/>
                <w:szCs w:val="20"/>
              </w:rPr>
              <w:t>主な用途</w:t>
            </w:r>
          </w:p>
        </w:tc>
      </w:tr>
      <w:tr w:rsidR="00D421DA" w:rsidRPr="00787C05" w14:paraId="3EBB3466" w14:textId="77777777" w:rsidTr="00DD0207">
        <w:trPr>
          <w:trHeight w:val="311"/>
        </w:trPr>
        <w:tc>
          <w:tcPr>
            <w:tcW w:w="1276" w:type="dxa"/>
          </w:tcPr>
          <w:p w14:paraId="6101BA08" w14:textId="77777777" w:rsidR="00D421DA" w:rsidRPr="007117F2" w:rsidRDefault="00D421DA" w:rsidP="00DD0207">
            <w:pPr>
              <w:spacing w:line="300" w:lineRule="exact"/>
              <w:jc w:val="left"/>
              <w:rPr>
                <w:rFonts w:cs="Meiryo UI"/>
                <w:szCs w:val="20"/>
              </w:rPr>
            </w:pPr>
            <w:r w:rsidRPr="007117F2">
              <w:rPr>
                <w:rFonts w:cs="Meiryo UI" w:hint="eastAsia"/>
                <w:szCs w:val="20"/>
              </w:rPr>
              <w:t>本番環境</w:t>
            </w:r>
          </w:p>
        </w:tc>
        <w:tc>
          <w:tcPr>
            <w:tcW w:w="8505" w:type="dxa"/>
          </w:tcPr>
          <w:p w14:paraId="1A4AB2D4" w14:textId="77777777" w:rsidR="00D421DA" w:rsidRPr="007117F2" w:rsidRDefault="00D421DA" w:rsidP="00DD0207">
            <w:pPr>
              <w:spacing w:line="300" w:lineRule="exact"/>
              <w:jc w:val="left"/>
              <w:rPr>
                <w:rFonts w:cs="Meiryo UI"/>
                <w:szCs w:val="20"/>
              </w:rPr>
            </w:pPr>
            <w:r>
              <w:rPr>
                <w:rFonts w:ascii="Segoe UI" w:hAnsi="Segoe UI" w:cs="Segoe UI"/>
                <w:color w:val="242424"/>
                <w:szCs w:val="20"/>
                <w:shd w:val="clear" w:color="auto" w:fill="FFFFFF"/>
              </w:rPr>
              <w:t>営業・融資サポートシステムが実際に稼働しており、ユーザが使用している</w:t>
            </w:r>
            <w:r>
              <w:rPr>
                <w:rFonts w:ascii="Segoe UI" w:hAnsi="Segoe UI" w:cs="Segoe UI" w:hint="eastAsia"/>
                <w:color w:val="242424"/>
                <w:szCs w:val="20"/>
                <w:shd w:val="clear" w:color="auto" w:fill="FFFFFF"/>
              </w:rPr>
              <w:t>実運用</w:t>
            </w:r>
            <w:r>
              <w:rPr>
                <w:rFonts w:ascii="Segoe UI" w:hAnsi="Segoe UI" w:cs="Segoe UI"/>
                <w:color w:val="242424"/>
                <w:szCs w:val="20"/>
                <w:shd w:val="clear" w:color="auto" w:fill="FFFFFF"/>
              </w:rPr>
              <w:t>環境</w:t>
            </w:r>
          </w:p>
        </w:tc>
      </w:tr>
      <w:tr w:rsidR="00D421DA" w14:paraId="2CE03886" w14:textId="77777777" w:rsidTr="00DD0207">
        <w:trPr>
          <w:trHeight w:val="274"/>
        </w:trPr>
        <w:tc>
          <w:tcPr>
            <w:tcW w:w="1276" w:type="dxa"/>
          </w:tcPr>
          <w:p w14:paraId="2ED60E8A" w14:textId="77777777" w:rsidR="00D421DA" w:rsidRPr="007117F2" w:rsidRDefault="00D421DA" w:rsidP="00DD0207">
            <w:pPr>
              <w:spacing w:line="300" w:lineRule="exact"/>
              <w:jc w:val="left"/>
              <w:rPr>
                <w:rFonts w:cs="Meiryo UI"/>
                <w:szCs w:val="20"/>
              </w:rPr>
            </w:pPr>
            <w:r w:rsidRPr="007117F2">
              <w:rPr>
                <w:rFonts w:cs="Meiryo UI" w:hint="eastAsia"/>
                <w:szCs w:val="20"/>
              </w:rPr>
              <w:t>研修環境</w:t>
            </w:r>
          </w:p>
        </w:tc>
        <w:tc>
          <w:tcPr>
            <w:tcW w:w="8505" w:type="dxa"/>
          </w:tcPr>
          <w:p w14:paraId="64F883AC" w14:textId="77777777" w:rsidR="00D421DA" w:rsidRPr="007117F2" w:rsidRDefault="00D421DA" w:rsidP="00DD0207">
            <w:pPr>
              <w:spacing w:line="300" w:lineRule="exact"/>
              <w:jc w:val="left"/>
              <w:rPr>
                <w:rFonts w:cs="Meiryo UI"/>
                <w:szCs w:val="20"/>
              </w:rPr>
            </w:pPr>
            <w:r>
              <w:rPr>
                <w:rFonts w:hint="eastAsia"/>
              </w:rPr>
              <w:t>業務研修を目的とした環境</w:t>
            </w:r>
          </w:p>
        </w:tc>
      </w:tr>
      <w:tr w:rsidR="00D421DA" w:rsidRPr="00834C02" w14:paraId="13F52B78" w14:textId="77777777" w:rsidTr="00DD0207">
        <w:trPr>
          <w:trHeight w:val="307"/>
        </w:trPr>
        <w:tc>
          <w:tcPr>
            <w:tcW w:w="1276" w:type="dxa"/>
          </w:tcPr>
          <w:p w14:paraId="30E53AC2" w14:textId="77777777" w:rsidR="00D421DA" w:rsidRPr="007117F2" w:rsidRDefault="00D421DA" w:rsidP="00DD0207">
            <w:pPr>
              <w:spacing w:line="300" w:lineRule="exact"/>
              <w:jc w:val="left"/>
              <w:rPr>
                <w:rFonts w:cs="Meiryo UI"/>
                <w:szCs w:val="20"/>
              </w:rPr>
            </w:pPr>
            <w:r w:rsidRPr="007117F2">
              <w:rPr>
                <w:rFonts w:cs="Meiryo UI" w:hint="eastAsia"/>
                <w:szCs w:val="20"/>
              </w:rPr>
              <w:t>開発環境</w:t>
            </w:r>
          </w:p>
        </w:tc>
        <w:tc>
          <w:tcPr>
            <w:tcW w:w="8505" w:type="dxa"/>
          </w:tcPr>
          <w:p w14:paraId="650BE24A" w14:textId="77777777" w:rsidR="00D421DA" w:rsidRPr="007117F2" w:rsidRDefault="00D421DA" w:rsidP="00DD0207">
            <w:pPr>
              <w:spacing w:line="300" w:lineRule="exact"/>
              <w:jc w:val="left"/>
              <w:rPr>
                <w:rFonts w:cs="Meiryo UI"/>
                <w:szCs w:val="20"/>
              </w:rPr>
            </w:pPr>
            <w:r>
              <w:rPr>
                <w:rFonts w:hint="eastAsia"/>
              </w:rPr>
              <w:t>テスト開発、アプリリリース、パッチ適用の検証</w:t>
            </w:r>
            <w:r w:rsidRPr="008D2E78">
              <w:rPr>
                <w:rFonts w:hint="eastAsia"/>
              </w:rPr>
              <w:t>、</w:t>
            </w:r>
            <w:r w:rsidRPr="00486FEF">
              <w:rPr>
                <w:rFonts w:hint="eastAsia"/>
                <w:szCs w:val="20"/>
              </w:rPr>
              <w:t>テスト、</w:t>
            </w:r>
            <w:r w:rsidRPr="008D2E78">
              <w:rPr>
                <w:rFonts w:hint="eastAsia"/>
              </w:rPr>
              <w:t>サービスイン後の再現テスト</w:t>
            </w:r>
            <w:r>
              <w:rPr>
                <w:rFonts w:hint="eastAsia"/>
              </w:rPr>
              <w:t>などの開発、検証を目的とした環境</w:t>
            </w:r>
          </w:p>
        </w:tc>
      </w:tr>
    </w:tbl>
    <w:p w14:paraId="3F91545D" w14:textId="77777777" w:rsidR="00925869" w:rsidRPr="00D421DA" w:rsidRDefault="00925869" w:rsidP="00A13DE6">
      <w:pPr>
        <w:rPr>
          <w:szCs w:val="20"/>
        </w:rPr>
      </w:pPr>
    </w:p>
    <w:p w14:paraId="455E4F59" w14:textId="77777777" w:rsidR="00E030EE" w:rsidRDefault="007375B6" w:rsidP="000251C7">
      <w:pPr>
        <w:pStyle w:val="2"/>
      </w:pPr>
      <w:bookmarkStart w:id="460" w:name="_Toc124835654"/>
      <w:r w:rsidRPr="004C30B6">
        <w:rPr>
          <w:rFonts w:hint="eastAsia"/>
        </w:rPr>
        <w:t>システム全体構成</w:t>
      </w:r>
      <w:bookmarkEnd w:id="460"/>
    </w:p>
    <w:p w14:paraId="4E16E1D2" w14:textId="77777777" w:rsidR="00C62287" w:rsidRDefault="003301F5" w:rsidP="00C62287">
      <w:pPr>
        <w:ind w:leftChars="426" w:left="1600" w:hangingChars="374" w:hanging="748"/>
      </w:pPr>
      <w:r>
        <w:rPr>
          <w:rFonts w:hint="eastAsia"/>
        </w:rPr>
        <w:t>各環境のEYS全体構成（AWSサービス）は、3</w:t>
      </w:r>
      <w:r>
        <w:t>.2.1</w:t>
      </w:r>
      <w:r>
        <w:rPr>
          <w:rFonts w:hint="eastAsia"/>
        </w:rPr>
        <w:t>AWS</w:t>
      </w:r>
      <w:r w:rsidRPr="003E0518">
        <w:t>構成図</w:t>
      </w:r>
      <w:r>
        <w:rPr>
          <w:rFonts w:hint="eastAsia"/>
        </w:rPr>
        <w:t>を参照のこと。</w:t>
      </w:r>
    </w:p>
    <w:p w14:paraId="5EE222FC" w14:textId="77777777" w:rsidR="00925869" w:rsidRPr="00C62287" w:rsidRDefault="00925869" w:rsidP="00A13DE6">
      <w:pPr>
        <w:rPr>
          <w:szCs w:val="20"/>
        </w:rPr>
      </w:pPr>
    </w:p>
    <w:p w14:paraId="2464F464" w14:textId="77777777" w:rsidR="00AC3498" w:rsidRDefault="002F77FD" w:rsidP="000251C7">
      <w:pPr>
        <w:pStyle w:val="2"/>
      </w:pPr>
      <w:bookmarkStart w:id="461" w:name="_Toc124835655"/>
      <w:r w:rsidRPr="00770C06">
        <w:rPr>
          <w:rFonts w:hint="eastAsia"/>
        </w:rPr>
        <w:t>各環境の差異について</w:t>
      </w:r>
      <w:bookmarkEnd w:id="461"/>
    </w:p>
    <w:p w14:paraId="500067CF" w14:textId="77777777" w:rsidR="00292C8D" w:rsidRDefault="00655606" w:rsidP="00292C8D">
      <w:pPr>
        <w:ind w:leftChars="426" w:left="1600" w:hangingChars="374" w:hanging="748"/>
      </w:pPr>
      <w:r>
        <w:rPr>
          <w:rFonts w:hint="eastAsia"/>
        </w:rPr>
        <w:t>研修環境、開発環境について、本番環境と比較し、以下項目ごとに記載する。</w:t>
      </w:r>
    </w:p>
    <w:p w14:paraId="3A9B54FA" w14:textId="77777777" w:rsidR="00E030EE" w:rsidRPr="00292C8D" w:rsidRDefault="00E030EE" w:rsidP="00A13DE6">
      <w:pPr>
        <w:rPr>
          <w:szCs w:val="20"/>
        </w:rPr>
      </w:pPr>
    </w:p>
    <w:p w14:paraId="7417E06C" w14:textId="77777777" w:rsidR="00E50731" w:rsidRPr="0082355C" w:rsidRDefault="00192339" w:rsidP="000359C3">
      <w:pPr>
        <w:pStyle w:val="3"/>
      </w:pPr>
      <w:bookmarkStart w:id="462" w:name="_Toc124835656"/>
      <w:r>
        <w:rPr>
          <w:rFonts w:hint="eastAsia"/>
        </w:rPr>
        <w:t>サーバ構成</w:t>
      </w:r>
      <w:bookmarkEnd w:id="462"/>
    </w:p>
    <w:p w14:paraId="530974C3" w14:textId="77777777" w:rsidR="00DA1B35" w:rsidRDefault="008626D4" w:rsidP="00DA1B35">
      <w:pPr>
        <w:ind w:left="1276"/>
      </w:pPr>
      <w:r>
        <w:rPr>
          <w:rFonts w:hint="eastAsia"/>
        </w:rPr>
        <w:t>各環境のサーバ構成の差異について、以下に記載する。</w:t>
      </w:r>
    </w:p>
    <w:p w14:paraId="2CD13B7A" w14:textId="77777777" w:rsidR="00E030EE" w:rsidRPr="00DA1B35" w:rsidRDefault="00E030EE" w:rsidP="00A13DE6">
      <w:pPr>
        <w:rPr>
          <w:szCs w:val="20"/>
        </w:rPr>
      </w:pPr>
    </w:p>
    <w:p w14:paraId="71E37A9A" w14:textId="77777777" w:rsidR="003E6224" w:rsidRPr="005902D9" w:rsidRDefault="003E6224" w:rsidP="003E6224">
      <w:pPr>
        <w:pStyle w:val="4"/>
        <w:numPr>
          <w:ilvl w:val="3"/>
          <w:numId w:val="122"/>
        </w:numPr>
        <w:tabs>
          <w:tab w:val="left" w:pos="2268"/>
        </w:tabs>
      </w:pPr>
      <w:r w:rsidRPr="005902D9">
        <w:rPr>
          <w:rFonts w:hint="eastAsia"/>
        </w:rPr>
        <w:t>ファイル連携サーバ</w:t>
      </w:r>
    </w:p>
    <w:p w14:paraId="3EE36A7E" w14:textId="77777777" w:rsidR="003E6224" w:rsidRPr="005902D9" w:rsidRDefault="003E6224" w:rsidP="003E6224">
      <w:pPr>
        <w:pStyle w:val="af4"/>
        <w:numPr>
          <w:ilvl w:val="0"/>
          <w:numId w:val="107"/>
        </w:numPr>
        <w:ind w:leftChars="0" w:left="1985" w:hanging="419"/>
      </w:pPr>
      <w:r w:rsidRPr="005902D9">
        <w:rPr>
          <w:rFonts w:hint="eastAsia"/>
        </w:rPr>
        <w:t>研修環境</w:t>
      </w:r>
    </w:p>
    <w:p w14:paraId="35794A0D" w14:textId="77777777" w:rsidR="003E6224" w:rsidRPr="005902D9" w:rsidRDefault="003E6224" w:rsidP="003E6224">
      <w:pPr>
        <w:pStyle w:val="af4"/>
        <w:numPr>
          <w:ilvl w:val="0"/>
          <w:numId w:val="94"/>
        </w:numPr>
        <w:ind w:leftChars="0" w:left="2269" w:hanging="284"/>
      </w:pPr>
      <w:r w:rsidRPr="005902D9">
        <w:rPr>
          <w:rFonts w:hint="eastAsia"/>
        </w:rPr>
        <w:t>構築しない</w:t>
      </w:r>
    </w:p>
    <w:p w14:paraId="091AAC3E" w14:textId="77777777" w:rsidR="003E6224" w:rsidRPr="005902D9" w:rsidRDefault="003E6224" w:rsidP="003E6224">
      <w:pPr>
        <w:rPr>
          <w:szCs w:val="20"/>
        </w:rPr>
      </w:pPr>
    </w:p>
    <w:p w14:paraId="5F4E7FFE" w14:textId="77777777" w:rsidR="003E6224" w:rsidRPr="005902D9" w:rsidRDefault="003E6224" w:rsidP="003E6224">
      <w:pPr>
        <w:pStyle w:val="af4"/>
        <w:numPr>
          <w:ilvl w:val="0"/>
          <w:numId w:val="107"/>
        </w:numPr>
        <w:ind w:leftChars="0" w:left="1985" w:hanging="419"/>
      </w:pPr>
      <w:r w:rsidRPr="005902D9">
        <w:rPr>
          <w:rFonts w:hint="eastAsia"/>
        </w:rPr>
        <w:t>開発環境</w:t>
      </w:r>
    </w:p>
    <w:p w14:paraId="61911953" w14:textId="77777777" w:rsidR="003E6224" w:rsidRPr="005902D9" w:rsidRDefault="003E6224" w:rsidP="003E6224">
      <w:pPr>
        <w:pStyle w:val="af4"/>
        <w:numPr>
          <w:ilvl w:val="0"/>
          <w:numId w:val="94"/>
        </w:numPr>
        <w:ind w:leftChars="0" w:left="2269" w:hanging="284"/>
      </w:pPr>
      <w:r w:rsidRPr="005902D9">
        <w:rPr>
          <w:rFonts w:hint="eastAsia"/>
        </w:rPr>
        <w:t>開発を目的とした環境であり、またコスト削減の観点からメモリ・</w:t>
      </w:r>
      <w:r w:rsidRPr="005902D9">
        <w:t>CPUスペックは本番環境の1/2</w:t>
      </w:r>
      <w:r w:rsidRPr="005902D9">
        <w:rPr>
          <w:rFonts w:hint="eastAsia"/>
        </w:rPr>
        <w:t>のインスタンスタイプである「</w:t>
      </w:r>
      <w:r w:rsidRPr="005902D9">
        <w:t>m5.large</w:t>
      </w:r>
      <w:r w:rsidRPr="005902D9">
        <w:rPr>
          <w:rFonts w:hint="eastAsia"/>
        </w:rPr>
        <w:t>」で構築する。</w:t>
      </w:r>
    </w:p>
    <w:p w14:paraId="16856E21" w14:textId="77777777" w:rsidR="003E6224" w:rsidRPr="005902D9" w:rsidRDefault="003E6224" w:rsidP="003E6224">
      <w:pPr>
        <w:pStyle w:val="af4"/>
        <w:numPr>
          <w:ilvl w:val="0"/>
          <w:numId w:val="94"/>
        </w:numPr>
        <w:ind w:leftChars="0" w:left="2269" w:hanging="284"/>
      </w:pPr>
      <w:r w:rsidRPr="005902D9">
        <w:rPr>
          <w:rFonts w:hint="eastAsia"/>
        </w:rPr>
        <w:t>本番環境と比べバッチ処理量の増加などが発生する環境ではないため、拡張性は考慮せず、</w:t>
      </w:r>
      <w:r w:rsidRPr="005902D9">
        <w:t>EC２・EBSについて原則スケールアップの対象としない。ただし、機能としてはスケールアップ可能である。</w:t>
      </w:r>
    </w:p>
    <w:p w14:paraId="17DEADD3" w14:textId="77777777" w:rsidR="003E6224" w:rsidRPr="005902D9" w:rsidRDefault="003E6224" w:rsidP="003E6224">
      <w:pPr>
        <w:pStyle w:val="af4"/>
        <w:numPr>
          <w:ilvl w:val="0"/>
          <w:numId w:val="94"/>
        </w:numPr>
        <w:ind w:leftChars="0" w:left="2269" w:hanging="284"/>
      </w:pPr>
      <w:r w:rsidRPr="005902D9">
        <w:rPr>
          <w:rFonts w:hint="eastAsia"/>
        </w:rPr>
        <w:t>開発利用を目的とした環境であるため、月</w:t>
      </w:r>
      <w:r w:rsidRPr="005902D9">
        <w:t>20</w:t>
      </w:r>
      <w:r w:rsidRPr="005902D9">
        <w:rPr>
          <w:rFonts w:hint="eastAsia"/>
        </w:rPr>
        <w:t>日程度（営業日のみ）とし、</w:t>
      </w:r>
      <w:r w:rsidRPr="005902D9">
        <w:t>Hinemo</w:t>
      </w:r>
      <w:r w:rsidRPr="005902D9">
        <w:rPr>
          <w:rFonts w:hint="eastAsia"/>
        </w:rPr>
        <w:t>カレンダ機能により制御を行い常時稼働は行わない。</w:t>
      </w:r>
    </w:p>
    <w:p w14:paraId="54BF3637" w14:textId="77777777" w:rsidR="003E6224" w:rsidRPr="003E6224" w:rsidRDefault="003E6224" w:rsidP="003E6224"/>
    <w:p w14:paraId="468FCF85" w14:textId="77777777" w:rsidR="003E6224" w:rsidRDefault="003E6224" w:rsidP="003E6224"/>
    <w:p w14:paraId="1618FE9B" w14:textId="77777777" w:rsidR="003E6224" w:rsidRPr="003E6224" w:rsidRDefault="003E6224" w:rsidP="003E6224"/>
    <w:p w14:paraId="57EC3941" w14:textId="77777777" w:rsidR="003E6224" w:rsidRPr="003E6224" w:rsidRDefault="008E7D50" w:rsidP="003E6224">
      <w:pPr>
        <w:pStyle w:val="4"/>
        <w:numPr>
          <w:ilvl w:val="3"/>
          <w:numId w:val="122"/>
        </w:numPr>
        <w:tabs>
          <w:tab w:val="left" w:pos="2268"/>
        </w:tabs>
        <w:rPr>
          <w:color w:val="000000" w:themeColor="text1"/>
        </w:rPr>
      </w:pPr>
      <w:r w:rsidRPr="00F358B2">
        <w:rPr>
          <w:rFonts w:hint="eastAsia"/>
          <w:color w:val="000000" w:themeColor="text1"/>
        </w:rPr>
        <w:t>バッチサーバ</w:t>
      </w:r>
    </w:p>
    <w:p w14:paraId="1C5D4E41" w14:textId="77777777" w:rsidR="00B3594A" w:rsidRDefault="008B41CF" w:rsidP="003115D5">
      <w:pPr>
        <w:pStyle w:val="af4"/>
        <w:numPr>
          <w:ilvl w:val="0"/>
          <w:numId w:val="107"/>
        </w:numPr>
        <w:ind w:leftChars="0" w:left="1985" w:hanging="419"/>
      </w:pPr>
      <w:r>
        <w:rPr>
          <w:rFonts w:hint="eastAsia"/>
        </w:rPr>
        <w:t>研修環境</w:t>
      </w:r>
    </w:p>
    <w:p w14:paraId="428FCCB5" w14:textId="77777777" w:rsidR="00715BF5" w:rsidRDefault="00715BF5" w:rsidP="003115D5">
      <w:pPr>
        <w:pStyle w:val="af4"/>
        <w:numPr>
          <w:ilvl w:val="0"/>
          <w:numId w:val="94"/>
        </w:numPr>
        <w:ind w:leftChars="0" w:left="2269" w:hanging="284"/>
      </w:pPr>
      <w:r>
        <w:rPr>
          <w:rFonts w:hint="eastAsia"/>
        </w:rPr>
        <w:t>研修を目的とした環境であり、またコスト削減の観点から、冗長性を持たないシングル構成で構築し、可用性は担保しない。</w:t>
      </w:r>
    </w:p>
    <w:p w14:paraId="21AD2554" w14:textId="77777777" w:rsidR="00B80675" w:rsidRDefault="001969E4" w:rsidP="003115D5">
      <w:pPr>
        <w:pStyle w:val="af4"/>
        <w:numPr>
          <w:ilvl w:val="0"/>
          <w:numId w:val="94"/>
        </w:numPr>
        <w:ind w:leftChars="0" w:left="2269" w:hanging="284"/>
      </w:pPr>
      <w:r>
        <w:rPr>
          <w:rFonts w:hint="eastAsia"/>
        </w:rPr>
        <w:t>研修を目的とした環境であり、本番同等のスペックは不要であること、またコスト削減の観点からメモリ・CPUスペックは本番環境の1</w:t>
      </w:r>
      <w:r>
        <w:t>/2</w:t>
      </w:r>
      <w:r>
        <w:rPr>
          <w:rFonts w:hint="eastAsia"/>
        </w:rPr>
        <w:t>のインスタンスタイプである「</w:t>
      </w:r>
      <w:r w:rsidRPr="00A43BC8">
        <w:t>c5.large</w:t>
      </w:r>
      <w:r>
        <w:rPr>
          <w:rFonts w:hint="eastAsia"/>
        </w:rPr>
        <w:t>」で構築する。</w:t>
      </w:r>
    </w:p>
    <w:p w14:paraId="0A7DDEBC" w14:textId="77777777" w:rsidR="001969E4" w:rsidRDefault="00D728F5" w:rsidP="003115D5">
      <w:pPr>
        <w:pStyle w:val="af4"/>
        <w:numPr>
          <w:ilvl w:val="0"/>
          <w:numId w:val="94"/>
        </w:numPr>
        <w:ind w:leftChars="0" w:left="2269" w:hanging="284"/>
      </w:pPr>
      <w:r>
        <w:rPr>
          <w:rFonts w:hint="eastAsia"/>
        </w:rPr>
        <w:t>本番環境と比べバッチ処理量の増加などが発生する環境ではないため、拡張性は考慮せず、EC2・EBSについて原則スケールアップの対象としない。ただし、機能としてはスケールアップ可能である。</w:t>
      </w:r>
    </w:p>
    <w:p w14:paraId="19D69642" w14:textId="77777777" w:rsidR="00D728F5" w:rsidRDefault="00BE2707" w:rsidP="003115D5">
      <w:pPr>
        <w:pStyle w:val="af4"/>
        <w:numPr>
          <w:ilvl w:val="0"/>
          <w:numId w:val="94"/>
        </w:numPr>
        <w:ind w:leftChars="0" w:left="2269" w:hanging="284"/>
      </w:pPr>
      <w:r>
        <w:rPr>
          <w:rFonts w:hint="eastAsia"/>
        </w:rPr>
        <w:t>研修利用を目的とした環境であるため、月5日程度（営業日のみ）とし、H</w:t>
      </w:r>
      <w:r>
        <w:t>inemo</w:t>
      </w:r>
      <w:r w:rsidR="008E32D6">
        <w:t>s</w:t>
      </w:r>
      <w:r w:rsidR="00B67A92">
        <w:rPr>
          <w:rFonts w:hint="eastAsia"/>
        </w:rPr>
        <w:t>カレンダ</w:t>
      </w:r>
      <w:r>
        <w:rPr>
          <w:rFonts w:hint="eastAsia"/>
        </w:rPr>
        <w:t>機能により制御を行い常時稼働</w:t>
      </w:r>
      <w:r w:rsidR="003E6224">
        <w:rPr>
          <w:rFonts w:hint="eastAsia"/>
        </w:rPr>
        <w:t>は行わない</w:t>
      </w:r>
      <w:r>
        <w:rPr>
          <w:rFonts w:hint="eastAsia"/>
        </w:rPr>
        <w:t>。</w:t>
      </w:r>
    </w:p>
    <w:p w14:paraId="584F3226" w14:textId="77777777" w:rsidR="00E030EE" w:rsidRPr="003E6224" w:rsidRDefault="00E030EE" w:rsidP="00A13DE6">
      <w:pPr>
        <w:rPr>
          <w:szCs w:val="20"/>
        </w:rPr>
      </w:pPr>
    </w:p>
    <w:p w14:paraId="7143C347" w14:textId="77777777" w:rsidR="00086720" w:rsidRDefault="007025B6" w:rsidP="003115D5">
      <w:pPr>
        <w:pStyle w:val="af4"/>
        <w:numPr>
          <w:ilvl w:val="0"/>
          <w:numId w:val="107"/>
        </w:numPr>
        <w:ind w:leftChars="0" w:left="1985" w:hanging="419"/>
      </w:pPr>
      <w:r>
        <w:rPr>
          <w:rFonts w:hint="eastAsia"/>
        </w:rPr>
        <w:t>開発</w:t>
      </w:r>
      <w:r w:rsidR="00086720">
        <w:rPr>
          <w:rFonts w:hint="eastAsia"/>
        </w:rPr>
        <w:t>環境</w:t>
      </w:r>
    </w:p>
    <w:p w14:paraId="4FA77513" w14:textId="77777777" w:rsidR="00304F42" w:rsidRDefault="00CA1A45" w:rsidP="003115D5">
      <w:pPr>
        <w:pStyle w:val="af4"/>
        <w:numPr>
          <w:ilvl w:val="0"/>
          <w:numId w:val="94"/>
        </w:numPr>
        <w:ind w:leftChars="0" w:left="2269" w:hanging="284"/>
      </w:pPr>
      <w:r>
        <w:rPr>
          <w:rFonts w:hint="eastAsia"/>
        </w:rPr>
        <w:t>開発を目的とした環境であり、またコスト削減の観点からメモリ・CPUスペックは本番環境の1</w:t>
      </w:r>
      <w:r>
        <w:t>/2</w:t>
      </w:r>
      <w:r>
        <w:rPr>
          <w:rFonts w:hint="eastAsia"/>
        </w:rPr>
        <w:t>のインスタンスタイプである「</w:t>
      </w:r>
      <w:r w:rsidRPr="00A43BC8">
        <w:t>c5.</w:t>
      </w:r>
      <w:r w:rsidR="00621D69" w:rsidRPr="00621D69">
        <w:rPr>
          <w:rFonts w:hint="eastAsia"/>
          <w:kern w:val="0"/>
        </w:rPr>
        <w:t xml:space="preserve"> </w:t>
      </w:r>
      <w:r w:rsidR="00621D69">
        <w:rPr>
          <w:rFonts w:hint="eastAsia"/>
          <w:kern w:val="0"/>
        </w:rPr>
        <w:t>large</w:t>
      </w:r>
      <w:r>
        <w:rPr>
          <w:rFonts w:hint="eastAsia"/>
        </w:rPr>
        <w:t>」で構築する。</w:t>
      </w:r>
    </w:p>
    <w:p w14:paraId="66434486" w14:textId="77777777" w:rsidR="00CA1A45" w:rsidRDefault="004C7B07" w:rsidP="003115D5">
      <w:pPr>
        <w:pStyle w:val="af4"/>
        <w:numPr>
          <w:ilvl w:val="0"/>
          <w:numId w:val="94"/>
        </w:numPr>
        <w:ind w:leftChars="0" w:left="2269" w:hanging="284"/>
      </w:pPr>
      <w:r>
        <w:rPr>
          <w:rFonts w:hint="eastAsia"/>
        </w:rPr>
        <w:t>本番環境と比べバッチ処理量の増加などが発生する環境ではないため、拡張性は考慮せず、EC２・EBSについて原則スケールアップの対象としない。ただし、機能としてはスケールアップ可能である。</w:t>
      </w:r>
    </w:p>
    <w:p w14:paraId="3DA8B4BA" w14:textId="77777777" w:rsidR="004C7B07" w:rsidRDefault="00380B01" w:rsidP="003115D5">
      <w:pPr>
        <w:pStyle w:val="af4"/>
        <w:numPr>
          <w:ilvl w:val="0"/>
          <w:numId w:val="94"/>
        </w:numPr>
        <w:ind w:leftChars="0" w:left="2269" w:hanging="284"/>
      </w:pPr>
      <w:r>
        <w:rPr>
          <w:rFonts w:hint="eastAsia"/>
        </w:rPr>
        <w:t>開発利用を目的とした環境であるため、月</w:t>
      </w:r>
      <w:r>
        <w:t>20</w:t>
      </w:r>
      <w:r>
        <w:rPr>
          <w:rFonts w:hint="eastAsia"/>
        </w:rPr>
        <w:t>日程度（営業日のみ）とし、H</w:t>
      </w:r>
      <w:r>
        <w:t>inemo</w:t>
      </w:r>
      <w:r w:rsidR="00621D69">
        <w:t>s</w:t>
      </w:r>
      <w:r w:rsidR="00B67A92">
        <w:rPr>
          <w:rFonts w:hint="eastAsia"/>
        </w:rPr>
        <w:t>カレンダ</w:t>
      </w:r>
      <w:r>
        <w:rPr>
          <w:rFonts w:hint="eastAsia"/>
        </w:rPr>
        <w:t>機能により制御を行い常時稼働</w:t>
      </w:r>
      <w:r w:rsidR="003E6224">
        <w:rPr>
          <w:rFonts w:hint="eastAsia"/>
        </w:rPr>
        <w:t>は</w:t>
      </w:r>
      <w:r>
        <w:rPr>
          <w:rFonts w:hint="eastAsia"/>
        </w:rPr>
        <w:t>行わない。</w:t>
      </w:r>
    </w:p>
    <w:p w14:paraId="0C2A1A91" w14:textId="77777777" w:rsidR="00797748" w:rsidRPr="00304F42" w:rsidRDefault="00797748" w:rsidP="00A13DE6">
      <w:pPr>
        <w:rPr>
          <w:szCs w:val="20"/>
        </w:rPr>
      </w:pPr>
    </w:p>
    <w:p w14:paraId="4649DBBB" w14:textId="77777777" w:rsidR="000C3A90" w:rsidRPr="001A2C22" w:rsidRDefault="005323F9" w:rsidP="003115D5">
      <w:pPr>
        <w:pStyle w:val="4"/>
        <w:numPr>
          <w:ilvl w:val="3"/>
          <w:numId w:val="122"/>
        </w:numPr>
        <w:tabs>
          <w:tab w:val="left" w:pos="2268"/>
        </w:tabs>
        <w:rPr>
          <w:color w:val="000000" w:themeColor="text1"/>
        </w:rPr>
      </w:pPr>
      <w:r>
        <w:rPr>
          <w:rFonts w:hint="eastAsia"/>
          <w:color w:val="000000" w:themeColor="text1"/>
        </w:rPr>
        <w:t>Web</w:t>
      </w:r>
      <w:r>
        <w:rPr>
          <w:color w:val="000000" w:themeColor="text1"/>
        </w:rPr>
        <w:t>/AP</w:t>
      </w:r>
      <w:r w:rsidR="000C3A90" w:rsidRPr="00F358B2">
        <w:rPr>
          <w:rFonts w:hint="eastAsia"/>
          <w:color w:val="000000" w:themeColor="text1"/>
        </w:rPr>
        <w:t>サーバ</w:t>
      </w:r>
    </w:p>
    <w:p w14:paraId="1A7F7179" w14:textId="77777777" w:rsidR="007025B6" w:rsidRDefault="007025B6" w:rsidP="003115D5">
      <w:pPr>
        <w:pStyle w:val="af4"/>
        <w:numPr>
          <w:ilvl w:val="0"/>
          <w:numId w:val="107"/>
        </w:numPr>
        <w:ind w:leftChars="0" w:left="1985" w:hanging="419"/>
      </w:pPr>
      <w:r>
        <w:rPr>
          <w:rFonts w:hint="eastAsia"/>
        </w:rPr>
        <w:t>研修環境</w:t>
      </w:r>
    </w:p>
    <w:p w14:paraId="2630EEF3" w14:textId="77777777" w:rsidR="007025B6" w:rsidRDefault="00E054FC" w:rsidP="003115D5">
      <w:pPr>
        <w:pStyle w:val="af4"/>
        <w:numPr>
          <w:ilvl w:val="0"/>
          <w:numId w:val="94"/>
        </w:numPr>
        <w:ind w:leftChars="0" w:left="2269" w:hanging="284"/>
      </w:pPr>
      <w:r>
        <w:rPr>
          <w:rFonts w:hint="eastAsia"/>
        </w:rPr>
        <w:t>研修を目的とした環境であり、またコスト削減の観点から、冗長性を持たせず予備インスタンスも構築しないシングル構成で構築し、可用性は担保しない。</w:t>
      </w:r>
    </w:p>
    <w:p w14:paraId="3E4B9866" w14:textId="77777777" w:rsidR="004A4D15" w:rsidRDefault="00080F53" w:rsidP="004A4D15">
      <w:pPr>
        <w:pStyle w:val="af4"/>
        <w:numPr>
          <w:ilvl w:val="0"/>
          <w:numId w:val="144"/>
        </w:numPr>
        <w:ind w:leftChars="0" w:left="2269" w:hanging="284"/>
      </w:pPr>
      <w:r>
        <w:rPr>
          <w:rFonts w:hint="eastAsia"/>
        </w:rPr>
        <w:t>研修を目的とした環境であり、本番同様のスペックは不要であること、またコスト削減の観点からメモリ・CPUスペックは本番環境の1</w:t>
      </w:r>
      <w:r>
        <w:t>/2</w:t>
      </w:r>
      <w:r>
        <w:rPr>
          <w:rFonts w:hint="eastAsia"/>
        </w:rPr>
        <w:t>のインスタンスタイプである「m</w:t>
      </w:r>
      <w:r>
        <w:t>5a.xlarge</w:t>
      </w:r>
      <w:r>
        <w:rPr>
          <w:rFonts w:hint="eastAsia"/>
        </w:rPr>
        <w:t>」</w:t>
      </w:r>
      <w:r w:rsidR="004A4D15">
        <w:rPr>
          <w:rFonts w:hint="eastAsia"/>
        </w:rPr>
        <w:t>（横浜銀行）、「m5a.large」（東日本銀行）で構築する。</w:t>
      </w:r>
    </w:p>
    <w:p w14:paraId="75225CC4" w14:textId="77777777" w:rsidR="00080F53" w:rsidRDefault="00FA0AC1" w:rsidP="003115D5">
      <w:pPr>
        <w:pStyle w:val="af4"/>
        <w:numPr>
          <w:ilvl w:val="0"/>
          <w:numId w:val="94"/>
        </w:numPr>
        <w:ind w:leftChars="0" w:left="2269" w:hanging="284"/>
      </w:pPr>
      <w:r>
        <w:rPr>
          <w:rFonts w:hint="eastAsia"/>
        </w:rPr>
        <w:t>本番環境と比べアクセス数の増加などが発生する環境ではないため、拡張性を考慮せず、E</w:t>
      </w:r>
      <w:r>
        <w:t>C2</w:t>
      </w:r>
      <w:r>
        <w:rPr>
          <w:rFonts w:hint="eastAsia"/>
        </w:rPr>
        <w:t>・E</w:t>
      </w:r>
      <w:r>
        <w:t>BS</w:t>
      </w:r>
      <w:r>
        <w:rPr>
          <w:rFonts w:hint="eastAsia"/>
        </w:rPr>
        <w:t>について原則スケールアップの対象としない。ただし、機能としてはスケールアップ可能である。</w:t>
      </w:r>
    </w:p>
    <w:p w14:paraId="424DB1A1" w14:textId="77777777" w:rsidR="00FA0AC1" w:rsidRDefault="00BE24A9" w:rsidP="003115D5">
      <w:pPr>
        <w:pStyle w:val="af4"/>
        <w:numPr>
          <w:ilvl w:val="0"/>
          <w:numId w:val="94"/>
        </w:numPr>
        <w:ind w:leftChars="0" w:left="2269" w:hanging="284"/>
      </w:pPr>
      <w:r>
        <w:rPr>
          <w:rFonts w:hint="eastAsia"/>
        </w:rPr>
        <w:t>研修を目的とした環境であり、本番環境と同等の同時アクセス制限は不要のため、同時アクセス数制限については本番環境の1</w:t>
      </w:r>
      <w:r>
        <w:t>/</w:t>
      </w:r>
      <w:r>
        <w:rPr>
          <w:rFonts w:hint="eastAsia"/>
        </w:rPr>
        <w:t>4とする。</w:t>
      </w:r>
    </w:p>
    <w:p w14:paraId="39A45304" w14:textId="77777777" w:rsidR="00BE24A9" w:rsidRDefault="00301BB1" w:rsidP="003115D5">
      <w:pPr>
        <w:pStyle w:val="af4"/>
        <w:numPr>
          <w:ilvl w:val="0"/>
          <w:numId w:val="94"/>
        </w:numPr>
        <w:ind w:leftChars="0" w:left="2269" w:hanging="284"/>
      </w:pPr>
      <w:r>
        <w:rPr>
          <w:rFonts w:hint="eastAsia"/>
        </w:rPr>
        <w:t>研修利用を目的とした環境であるため、月5日程度（営業日のみ）とし、H</w:t>
      </w:r>
      <w:r>
        <w:t>inemo</w:t>
      </w:r>
      <w:r w:rsidR="00B67A92">
        <w:rPr>
          <w:rFonts w:hint="eastAsia"/>
        </w:rPr>
        <w:t>カレンダ</w:t>
      </w:r>
      <w:r>
        <w:rPr>
          <w:rFonts w:hint="eastAsia"/>
        </w:rPr>
        <w:t>機能により制御を行い常時稼働行わない。</w:t>
      </w:r>
    </w:p>
    <w:p w14:paraId="70119F03" w14:textId="77777777" w:rsidR="00E030EE" w:rsidRDefault="00E030EE" w:rsidP="00A13DE6">
      <w:pPr>
        <w:rPr>
          <w:szCs w:val="20"/>
        </w:rPr>
      </w:pPr>
    </w:p>
    <w:p w14:paraId="6F0E18C5" w14:textId="77777777" w:rsidR="00B550A7" w:rsidRDefault="00B550A7" w:rsidP="003115D5">
      <w:pPr>
        <w:pStyle w:val="af4"/>
        <w:numPr>
          <w:ilvl w:val="0"/>
          <w:numId w:val="107"/>
        </w:numPr>
        <w:ind w:leftChars="0" w:left="1985" w:hanging="419"/>
      </w:pPr>
      <w:r>
        <w:rPr>
          <w:rFonts w:hint="eastAsia"/>
        </w:rPr>
        <w:t>開発環境</w:t>
      </w:r>
    </w:p>
    <w:p w14:paraId="0AD91FF3" w14:textId="77777777" w:rsidR="005024E1" w:rsidRDefault="0080594B" w:rsidP="00D92249">
      <w:pPr>
        <w:pStyle w:val="af4"/>
        <w:numPr>
          <w:ilvl w:val="0"/>
          <w:numId w:val="144"/>
        </w:numPr>
        <w:ind w:leftChars="0" w:left="2269" w:hanging="284"/>
      </w:pPr>
      <w:r>
        <w:rPr>
          <w:rFonts w:hint="eastAsia"/>
        </w:rPr>
        <w:t>開発を目的とした環境であり、本番同等のスペックは不要であること、またコスト削減の観点からメモリ・CPUスペックは本番環境の1</w:t>
      </w:r>
      <w:r>
        <w:t>/2</w:t>
      </w:r>
      <w:r>
        <w:rPr>
          <w:rFonts w:hint="eastAsia"/>
        </w:rPr>
        <w:t>のインスタンスタイプである「m</w:t>
      </w:r>
      <w:r>
        <w:t>5a.xlarge</w:t>
      </w:r>
      <w:r>
        <w:rPr>
          <w:rFonts w:hint="eastAsia"/>
        </w:rPr>
        <w:t>」</w:t>
      </w:r>
      <w:r w:rsidR="00C32171">
        <w:rPr>
          <w:rFonts w:hint="eastAsia"/>
        </w:rPr>
        <w:t>（横浜銀行）、「m5a.large」（東日本銀行）で構築する。</w:t>
      </w:r>
    </w:p>
    <w:p w14:paraId="46AB73C9" w14:textId="77777777" w:rsidR="0080594B" w:rsidRDefault="000843D0" w:rsidP="003115D5">
      <w:pPr>
        <w:pStyle w:val="af4"/>
        <w:numPr>
          <w:ilvl w:val="0"/>
          <w:numId w:val="94"/>
        </w:numPr>
        <w:ind w:leftChars="0" w:left="2269" w:hanging="284"/>
      </w:pPr>
      <w:r>
        <w:rPr>
          <w:rFonts w:hint="eastAsia"/>
        </w:rPr>
        <w:lastRenderedPageBreak/>
        <w:t>本番環境と比べアクセス数の増加などが発生する環境ではないため、拡張性を考慮せず、E</w:t>
      </w:r>
      <w:r>
        <w:t>C2</w:t>
      </w:r>
      <w:r>
        <w:rPr>
          <w:rFonts w:hint="eastAsia"/>
        </w:rPr>
        <w:t>・E</w:t>
      </w:r>
      <w:r>
        <w:t>BS</w:t>
      </w:r>
      <w:r>
        <w:rPr>
          <w:rFonts w:hint="eastAsia"/>
        </w:rPr>
        <w:t>について原則スケールアップの対象としない。ただし、機能としてはスケールアップ可能である。</w:t>
      </w:r>
    </w:p>
    <w:p w14:paraId="3A85BCF0" w14:textId="77777777" w:rsidR="000843D0" w:rsidRDefault="00522DC9" w:rsidP="003115D5">
      <w:pPr>
        <w:pStyle w:val="af4"/>
        <w:numPr>
          <w:ilvl w:val="0"/>
          <w:numId w:val="94"/>
        </w:numPr>
        <w:ind w:leftChars="0" w:left="2269" w:hanging="284"/>
      </w:pPr>
      <w:r>
        <w:rPr>
          <w:rFonts w:hint="eastAsia"/>
        </w:rPr>
        <w:t>開発利用を目的とした環境であるため、月</w:t>
      </w:r>
      <w:r>
        <w:t>20</w:t>
      </w:r>
      <w:r>
        <w:rPr>
          <w:rFonts w:hint="eastAsia"/>
        </w:rPr>
        <w:t>日程度（営業日のみ）とし、H</w:t>
      </w:r>
      <w:r>
        <w:t>inemo</w:t>
      </w:r>
      <w:r w:rsidR="006073DA">
        <w:t>s</w:t>
      </w:r>
      <w:r w:rsidR="00B67A92">
        <w:rPr>
          <w:rFonts w:hint="eastAsia"/>
        </w:rPr>
        <w:t>カレンダ</w:t>
      </w:r>
      <w:r>
        <w:rPr>
          <w:rFonts w:hint="eastAsia"/>
        </w:rPr>
        <w:t>機能により制御を行い常時稼働行わない。</w:t>
      </w:r>
    </w:p>
    <w:p w14:paraId="37AE11A3" w14:textId="77777777" w:rsidR="00E030EE" w:rsidRDefault="00E030EE" w:rsidP="00A13DE6">
      <w:pPr>
        <w:rPr>
          <w:szCs w:val="20"/>
        </w:rPr>
      </w:pPr>
    </w:p>
    <w:p w14:paraId="2BE77AE0" w14:textId="77777777" w:rsidR="00522DC9" w:rsidRPr="001A2C22" w:rsidRDefault="00AE4D5C" w:rsidP="003115D5">
      <w:pPr>
        <w:pStyle w:val="4"/>
        <w:numPr>
          <w:ilvl w:val="3"/>
          <w:numId w:val="122"/>
        </w:numPr>
        <w:tabs>
          <w:tab w:val="left" w:pos="2268"/>
        </w:tabs>
        <w:rPr>
          <w:color w:val="000000" w:themeColor="text1"/>
        </w:rPr>
      </w:pPr>
      <w:r>
        <w:rPr>
          <w:rFonts w:hint="eastAsia"/>
          <w:color w:val="000000" w:themeColor="text1"/>
        </w:rPr>
        <w:t>DB</w:t>
      </w:r>
      <w:r w:rsidR="00522DC9" w:rsidRPr="00F358B2">
        <w:rPr>
          <w:rFonts w:hint="eastAsia"/>
          <w:color w:val="000000" w:themeColor="text1"/>
        </w:rPr>
        <w:t>サーバ</w:t>
      </w:r>
    </w:p>
    <w:p w14:paraId="6A61A2FD" w14:textId="77777777" w:rsidR="00156DE0" w:rsidRDefault="00156DE0" w:rsidP="003115D5">
      <w:pPr>
        <w:pStyle w:val="af4"/>
        <w:numPr>
          <w:ilvl w:val="0"/>
          <w:numId w:val="107"/>
        </w:numPr>
        <w:ind w:leftChars="0" w:left="1985" w:hanging="419"/>
      </w:pPr>
      <w:r>
        <w:rPr>
          <w:rFonts w:hint="eastAsia"/>
        </w:rPr>
        <w:t>研修環境</w:t>
      </w:r>
    </w:p>
    <w:p w14:paraId="3EB6A5EB" w14:textId="77777777" w:rsidR="00DE68B7" w:rsidRDefault="00C15554" w:rsidP="003115D5">
      <w:pPr>
        <w:pStyle w:val="af4"/>
        <w:numPr>
          <w:ilvl w:val="0"/>
          <w:numId w:val="94"/>
        </w:numPr>
        <w:ind w:leftChars="0" w:left="2269" w:hanging="284"/>
      </w:pPr>
      <w:r>
        <w:rPr>
          <w:rFonts w:hint="eastAsia"/>
        </w:rPr>
        <w:t>研修を目的とした環境であり、またコスト削減の観点から、冗長性を持たないシングル構成で構築し、</w:t>
      </w:r>
      <w:r w:rsidRPr="00896FC0">
        <w:t>Aurora</w:t>
      </w:r>
      <w:r>
        <w:rPr>
          <w:rFonts w:hint="eastAsia"/>
        </w:rPr>
        <w:t>、</w:t>
      </w:r>
      <w:r w:rsidRPr="00E43CBE">
        <w:t>ElastiCache</w:t>
      </w:r>
      <w:r>
        <w:rPr>
          <w:rFonts w:hint="eastAsia"/>
        </w:rPr>
        <w:t>の</w:t>
      </w:r>
      <w:r w:rsidRPr="00896FC0">
        <w:t>レプリカ</w:t>
      </w:r>
      <w:r>
        <w:rPr>
          <w:rFonts w:hint="eastAsia"/>
        </w:rPr>
        <w:t>は構築せず、可用性は担保しない。</w:t>
      </w:r>
    </w:p>
    <w:p w14:paraId="0007F254" w14:textId="77777777" w:rsidR="001B2F9A" w:rsidRDefault="006834C8" w:rsidP="003115D5">
      <w:pPr>
        <w:pStyle w:val="af4"/>
        <w:numPr>
          <w:ilvl w:val="0"/>
          <w:numId w:val="94"/>
        </w:numPr>
        <w:ind w:leftChars="0" w:left="2269" w:hanging="284"/>
      </w:pPr>
      <w:r>
        <w:rPr>
          <w:rFonts w:hint="eastAsia"/>
        </w:rPr>
        <w:t>研修を目的とした環境であり、</w:t>
      </w:r>
      <w:r w:rsidR="00B828FF">
        <w:rPr>
          <w:rFonts w:hint="eastAsia"/>
        </w:rPr>
        <w:t>横浜銀行は</w:t>
      </w:r>
      <w:r>
        <w:rPr>
          <w:rFonts w:hint="eastAsia"/>
        </w:rPr>
        <w:t>本番同等のスペックは不要であること、またコスト削減の観点からメモリ・CPU</w:t>
      </w:r>
      <w:r w:rsidR="00C17507">
        <w:rPr>
          <w:rFonts w:hint="eastAsia"/>
        </w:rPr>
        <w:t>スペックは本番環境の1</w:t>
      </w:r>
      <w:r w:rsidR="00C17507">
        <w:t>/2</w:t>
      </w:r>
      <w:r w:rsidR="00C17507">
        <w:rPr>
          <w:rFonts w:hint="eastAsia"/>
        </w:rPr>
        <w:t>のインスタンスクラスである「</w:t>
      </w:r>
      <w:r w:rsidR="00C17507" w:rsidRPr="000204E4">
        <w:t>db.r5.xlarge</w:t>
      </w:r>
      <w:r w:rsidR="00C17507">
        <w:rPr>
          <w:rFonts w:hint="eastAsia"/>
        </w:rPr>
        <w:t>」、</w:t>
      </w:r>
      <w:r w:rsidR="00C17507" w:rsidRPr="00E43CBE">
        <w:t>ElastiCache</w:t>
      </w:r>
      <w:r w:rsidR="00C17507">
        <w:rPr>
          <w:rFonts w:hint="eastAsia"/>
        </w:rPr>
        <w:t>は「</w:t>
      </w:r>
      <w:r w:rsidR="00C17507" w:rsidRPr="008524DA">
        <w:t>cache.t3.</w:t>
      </w:r>
      <w:r w:rsidR="00C17507">
        <w:rPr>
          <w:rFonts w:hint="eastAsia"/>
        </w:rPr>
        <w:t>medium」</w:t>
      </w:r>
      <w:r w:rsidR="00B828FF">
        <w:rPr>
          <w:rFonts w:hint="eastAsia"/>
          <w:kern w:val="0"/>
        </w:rPr>
        <w:t>で構築する</w:t>
      </w:r>
      <w:r w:rsidR="00C17507">
        <w:rPr>
          <w:rFonts w:hint="eastAsia"/>
        </w:rPr>
        <w:t>。</w:t>
      </w:r>
      <w:r w:rsidR="00B828FF">
        <w:rPr>
          <w:rFonts w:hint="eastAsia"/>
          <w:kern w:val="0"/>
        </w:rPr>
        <w:t>なお、東日本銀行は本番環境と同一のインスタンスクラスである「db.r5.xlarge」、ElastiCacheは「cache.t3.medium」で構築する。</w:t>
      </w:r>
    </w:p>
    <w:p w14:paraId="4BE83EB5" w14:textId="77777777" w:rsidR="00AC4A87" w:rsidRDefault="00E8691E" w:rsidP="003115D5">
      <w:pPr>
        <w:pStyle w:val="af4"/>
        <w:numPr>
          <w:ilvl w:val="0"/>
          <w:numId w:val="94"/>
        </w:numPr>
        <w:ind w:leftChars="0" w:left="2269" w:hanging="284"/>
      </w:pPr>
      <w:r>
        <w:rPr>
          <w:rFonts w:hint="eastAsia"/>
        </w:rPr>
        <w:t>本番環境と比べアクセス数の増加などが発生する環境ではないため、拡張性は考慮せず、原則スケールアップの対象としない。ただし、機能としてはスケールアップ可能である。</w:t>
      </w:r>
    </w:p>
    <w:p w14:paraId="27BA7674" w14:textId="77777777" w:rsidR="00E8691E" w:rsidRDefault="007D6A21" w:rsidP="003115D5">
      <w:pPr>
        <w:pStyle w:val="af4"/>
        <w:numPr>
          <w:ilvl w:val="0"/>
          <w:numId w:val="94"/>
        </w:numPr>
        <w:ind w:leftChars="0" w:left="2269" w:hanging="284"/>
      </w:pPr>
      <w:r>
        <w:rPr>
          <w:rFonts w:hint="eastAsia"/>
        </w:rPr>
        <w:t>グローバルデータベースは、コスト削減の観点から研修環境では導入しない。</w:t>
      </w:r>
    </w:p>
    <w:p w14:paraId="375F194E" w14:textId="77777777" w:rsidR="007D6A21" w:rsidRDefault="00503D79" w:rsidP="003115D5">
      <w:pPr>
        <w:pStyle w:val="af4"/>
        <w:numPr>
          <w:ilvl w:val="0"/>
          <w:numId w:val="94"/>
        </w:numPr>
        <w:ind w:leftChars="0" w:left="2269" w:hanging="284"/>
      </w:pPr>
      <w:r>
        <w:rPr>
          <w:rFonts w:hint="eastAsia"/>
        </w:rPr>
        <w:t>研修利用を目的とした環境であるため、月5日程度（営業日のみ）とし、AuroraについてはH</w:t>
      </w:r>
      <w:r>
        <w:t>inemo</w:t>
      </w:r>
      <w:r w:rsidR="00B67A92">
        <w:rPr>
          <w:rFonts w:hint="eastAsia"/>
        </w:rPr>
        <w:t>カレンダ</w:t>
      </w:r>
      <w:r>
        <w:rPr>
          <w:rFonts w:hint="eastAsia"/>
        </w:rPr>
        <w:t>機能により制御を行い常時稼働行わない。またA</w:t>
      </w:r>
      <w:r>
        <w:t>urora</w:t>
      </w:r>
      <w:r>
        <w:rPr>
          <w:rFonts w:hint="eastAsia"/>
        </w:rPr>
        <w:t>は連続7日間しか停止出来ないことからA</w:t>
      </w:r>
      <w:r>
        <w:t>urora</w:t>
      </w:r>
      <w:r>
        <w:rPr>
          <w:rFonts w:hint="eastAsia"/>
        </w:rPr>
        <w:t>の起動停止を定期的に行うが、</w:t>
      </w:r>
      <w:r w:rsidRPr="00E43CBE">
        <w:t>ElastiCache</w:t>
      </w:r>
      <w:r>
        <w:rPr>
          <w:rFonts w:hint="eastAsia"/>
        </w:rPr>
        <w:t>は停止出来ないため常時稼働とする。</w:t>
      </w:r>
    </w:p>
    <w:p w14:paraId="565AA505" w14:textId="77777777" w:rsidR="00522DC9" w:rsidRPr="00DE68B7" w:rsidRDefault="00522DC9" w:rsidP="00A13DE6">
      <w:pPr>
        <w:rPr>
          <w:szCs w:val="20"/>
        </w:rPr>
      </w:pPr>
    </w:p>
    <w:p w14:paraId="6E7988EE" w14:textId="77777777" w:rsidR="00127472" w:rsidRDefault="00127472" w:rsidP="003115D5">
      <w:pPr>
        <w:pStyle w:val="af4"/>
        <w:numPr>
          <w:ilvl w:val="0"/>
          <w:numId w:val="107"/>
        </w:numPr>
        <w:ind w:leftChars="0" w:left="1985" w:hanging="419"/>
      </w:pPr>
      <w:r>
        <w:rPr>
          <w:rFonts w:hint="eastAsia"/>
        </w:rPr>
        <w:t>開発環境</w:t>
      </w:r>
    </w:p>
    <w:p w14:paraId="478703AD" w14:textId="77777777" w:rsidR="00871F10" w:rsidRDefault="009C291B" w:rsidP="000A63B3">
      <w:pPr>
        <w:pStyle w:val="af4"/>
        <w:numPr>
          <w:ilvl w:val="0"/>
          <w:numId w:val="94"/>
        </w:numPr>
        <w:ind w:leftChars="0" w:left="2269" w:hanging="284"/>
      </w:pPr>
      <w:r>
        <w:rPr>
          <w:rFonts w:hint="eastAsia"/>
        </w:rPr>
        <w:t>開発利用を目的とした環境であり、</w:t>
      </w:r>
      <w:r w:rsidR="00374F12" w:rsidRPr="00871F10">
        <w:rPr>
          <w:rFonts w:hint="eastAsia"/>
          <w:kern w:val="0"/>
        </w:rPr>
        <w:t>横浜銀行は</w:t>
      </w:r>
      <w:r>
        <w:rPr>
          <w:rFonts w:hint="eastAsia"/>
        </w:rPr>
        <w:t>本番同等のスペックは不要であること、またコスト削減の観点からメモリ・CPUスペックは本番環境の1</w:t>
      </w:r>
      <w:r>
        <w:t>/2</w:t>
      </w:r>
      <w:r>
        <w:rPr>
          <w:rFonts w:hint="eastAsia"/>
        </w:rPr>
        <w:t>のインスタンスクラスである「</w:t>
      </w:r>
      <w:r w:rsidRPr="000204E4">
        <w:t>db.r5.xlarge</w:t>
      </w:r>
      <w:r>
        <w:rPr>
          <w:rFonts w:hint="eastAsia"/>
        </w:rPr>
        <w:t>」</w:t>
      </w:r>
      <w:r w:rsidR="00871F10">
        <w:rPr>
          <w:rFonts w:hint="eastAsia"/>
          <w:kern w:val="0"/>
        </w:rPr>
        <w:t>、ElastiCacheは「cache.t3.medium」で構築する。お、東日本銀行は本番環境と同一のインスタンスクラスである「db.r5.xlarge」、ElastiCacheは「cache.t3.medium」で構築する。</w:t>
      </w:r>
    </w:p>
    <w:p w14:paraId="21A4EF5F" w14:textId="77777777" w:rsidR="009C291B" w:rsidRDefault="0023774E" w:rsidP="000A63B3">
      <w:pPr>
        <w:pStyle w:val="af4"/>
        <w:numPr>
          <w:ilvl w:val="0"/>
          <w:numId w:val="94"/>
        </w:numPr>
        <w:ind w:leftChars="0" w:left="2269" w:hanging="284"/>
      </w:pPr>
      <w:r>
        <w:rPr>
          <w:rFonts w:hint="eastAsia"/>
        </w:rPr>
        <w:t>本番環境と比べアクセス数の増加などが発生する環境ではないため、拡張性は考慮せず、原則スケールアップの対象としない。ただし、機能としてはスケールアップ可能である。</w:t>
      </w:r>
    </w:p>
    <w:p w14:paraId="4F7FDC16" w14:textId="77777777" w:rsidR="0023774E" w:rsidRDefault="006E5065" w:rsidP="003115D5">
      <w:pPr>
        <w:pStyle w:val="af4"/>
        <w:numPr>
          <w:ilvl w:val="0"/>
          <w:numId w:val="94"/>
        </w:numPr>
        <w:ind w:leftChars="0" w:left="2269" w:hanging="284"/>
      </w:pPr>
      <w:r>
        <w:rPr>
          <w:rFonts w:hint="eastAsia"/>
        </w:rPr>
        <w:t>グローバルデータベースは、コスト削減の観点から開発環境では導入しない。</w:t>
      </w:r>
    </w:p>
    <w:p w14:paraId="772B2A41" w14:textId="77777777" w:rsidR="006E5065" w:rsidRDefault="00F93F3D" w:rsidP="003115D5">
      <w:pPr>
        <w:pStyle w:val="af4"/>
        <w:numPr>
          <w:ilvl w:val="0"/>
          <w:numId w:val="94"/>
        </w:numPr>
        <w:ind w:leftChars="0" w:left="2269" w:hanging="284"/>
      </w:pPr>
      <w:r>
        <w:rPr>
          <w:rFonts w:hint="eastAsia"/>
        </w:rPr>
        <w:t>開発利用を目的とした環境であるため、月</w:t>
      </w:r>
      <w:r>
        <w:t>20</w:t>
      </w:r>
      <w:r>
        <w:rPr>
          <w:rFonts w:hint="eastAsia"/>
        </w:rPr>
        <w:t>日程度（営業日のみ）とし、AuroraについてはH</w:t>
      </w:r>
      <w:r>
        <w:t>inemo</w:t>
      </w:r>
      <w:r w:rsidR="00B11B13">
        <w:rPr>
          <w:rFonts w:hint="eastAsia"/>
        </w:rPr>
        <w:t>s</w:t>
      </w:r>
      <w:r w:rsidR="00B67A92">
        <w:rPr>
          <w:rFonts w:hint="eastAsia"/>
        </w:rPr>
        <w:t>カレンダ</w:t>
      </w:r>
      <w:r>
        <w:rPr>
          <w:rFonts w:hint="eastAsia"/>
        </w:rPr>
        <w:t>機能により制御を行い常時稼働行わないが、</w:t>
      </w:r>
      <w:r w:rsidRPr="00E43CBE">
        <w:t>ElastiCache</w:t>
      </w:r>
      <w:r>
        <w:rPr>
          <w:rFonts w:hint="eastAsia"/>
        </w:rPr>
        <w:t>は停止出来ないため常時稼働とする。</w:t>
      </w:r>
    </w:p>
    <w:p w14:paraId="4E00FFE4" w14:textId="77777777" w:rsidR="00127472" w:rsidRDefault="00127472" w:rsidP="00A13DE6">
      <w:pPr>
        <w:rPr>
          <w:szCs w:val="20"/>
        </w:rPr>
      </w:pPr>
    </w:p>
    <w:p w14:paraId="1765A679" w14:textId="77777777" w:rsidR="00B23AA7" w:rsidRPr="0082355C" w:rsidRDefault="00164007" w:rsidP="000359C3">
      <w:pPr>
        <w:pStyle w:val="3"/>
      </w:pPr>
      <w:bookmarkStart w:id="463" w:name="_Toc124835657"/>
      <w:r>
        <w:rPr>
          <w:rFonts w:hint="eastAsia"/>
        </w:rPr>
        <w:t>ソフトウェア</w:t>
      </w:r>
      <w:r w:rsidR="00B23AA7">
        <w:rPr>
          <w:rFonts w:hint="eastAsia"/>
        </w:rPr>
        <w:t>構成</w:t>
      </w:r>
      <w:bookmarkEnd w:id="463"/>
    </w:p>
    <w:p w14:paraId="31B01EDD" w14:textId="77777777" w:rsidR="00751C3C" w:rsidRDefault="003B60B0" w:rsidP="00751C3C">
      <w:pPr>
        <w:ind w:left="1276"/>
      </w:pPr>
      <w:r>
        <w:rPr>
          <w:rFonts w:hint="eastAsia"/>
        </w:rPr>
        <w:t>各環境のソフトウェア定義は</w:t>
      </w:r>
      <w:r w:rsidRPr="009D7749">
        <w:rPr>
          <w:rFonts w:hint="eastAsia"/>
        </w:rPr>
        <w:t>「</w:t>
      </w:r>
      <w:r w:rsidRPr="00752D58">
        <w:rPr>
          <w:rFonts w:hint="eastAsia"/>
        </w:rPr>
        <w:t>別紙</w:t>
      </w:r>
      <w:r w:rsidRPr="00752D58">
        <w:t>_営業・融資サポートシステム_サーバ／ソフトウェア一覧.xlsx</w:t>
      </w:r>
      <w:r w:rsidRPr="009D7749">
        <w:rPr>
          <w:rFonts w:hint="eastAsia"/>
        </w:rPr>
        <w:t>」</w:t>
      </w:r>
      <w:r>
        <w:rPr>
          <w:rFonts w:hint="eastAsia"/>
        </w:rPr>
        <w:t>に記載のため、差異については同紙を</w:t>
      </w:r>
      <w:r w:rsidRPr="009D7749">
        <w:rPr>
          <w:rFonts w:hint="eastAsia"/>
        </w:rPr>
        <w:t>参照</w:t>
      </w:r>
      <w:r>
        <w:rPr>
          <w:rFonts w:hint="eastAsia"/>
        </w:rPr>
        <w:t>のこと。</w:t>
      </w:r>
    </w:p>
    <w:p w14:paraId="4C9CD2E2" w14:textId="77777777" w:rsidR="00EB74D0" w:rsidRDefault="00EB74D0" w:rsidP="00A13DE6">
      <w:pPr>
        <w:rPr>
          <w:szCs w:val="20"/>
        </w:rPr>
      </w:pPr>
    </w:p>
    <w:p w14:paraId="375316B2" w14:textId="77777777" w:rsidR="006808DC" w:rsidRPr="0082355C" w:rsidRDefault="003F42FB" w:rsidP="000359C3">
      <w:pPr>
        <w:pStyle w:val="3"/>
      </w:pPr>
      <w:bookmarkStart w:id="464" w:name="_Toc124835658"/>
      <w:r>
        <w:rPr>
          <w:rFonts w:hint="eastAsia"/>
        </w:rPr>
        <w:t>ネットワーク</w:t>
      </w:r>
      <w:r w:rsidR="006808DC">
        <w:rPr>
          <w:rFonts w:hint="eastAsia"/>
        </w:rPr>
        <w:t>構成</w:t>
      </w:r>
      <w:bookmarkEnd w:id="464"/>
    </w:p>
    <w:p w14:paraId="099A8867" w14:textId="77777777" w:rsidR="003447F5" w:rsidRDefault="004F60A7" w:rsidP="003447F5">
      <w:pPr>
        <w:ind w:left="1276"/>
      </w:pPr>
      <w:r>
        <w:rPr>
          <w:rFonts w:hint="eastAsia"/>
        </w:rPr>
        <w:t>各環境のネットワーク設計の差異について、以下に記載する。</w:t>
      </w:r>
    </w:p>
    <w:p w14:paraId="086F93D0" w14:textId="77777777" w:rsidR="006808DC" w:rsidRPr="003447F5" w:rsidRDefault="006808DC" w:rsidP="00A13DE6">
      <w:pPr>
        <w:rPr>
          <w:szCs w:val="20"/>
        </w:rPr>
      </w:pPr>
    </w:p>
    <w:p w14:paraId="3B865579" w14:textId="77777777" w:rsidR="00147D12" w:rsidRPr="00147D12" w:rsidRDefault="00FF6CEE" w:rsidP="003115D5">
      <w:pPr>
        <w:pStyle w:val="4"/>
        <w:numPr>
          <w:ilvl w:val="3"/>
          <w:numId w:val="123"/>
        </w:numPr>
        <w:tabs>
          <w:tab w:val="left" w:pos="2268"/>
        </w:tabs>
        <w:rPr>
          <w:color w:val="000000" w:themeColor="text1"/>
        </w:rPr>
      </w:pPr>
      <w:r>
        <w:rPr>
          <w:rFonts w:hint="eastAsia"/>
          <w:color w:val="000000" w:themeColor="text1"/>
        </w:rPr>
        <w:t>IPアドレス体系</w:t>
      </w:r>
    </w:p>
    <w:p w14:paraId="2B89E4AA" w14:textId="77777777" w:rsidR="0091057B" w:rsidRDefault="00A774D8" w:rsidP="0091057B">
      <w:pPr>
        <w:ind w:leftChars="850" w:left="1700"/>
      </w:pPr>
      <w:r>
        <w:rPr>
          <w:rFonts w:hint="eastAsia"/>
        </w:rPr>
        <w:t>IPアドレス体系は</w:t>
      </w:r>
      <w:r w:rsidRPr="009D7749">
        <w:rPr>
          <w:rFonts w:hint="eastAsia"/>
        </w:rPr>
        <w:t>「</w:t>
      </w:r>
      <w:r w:rsidRPr="00812BFE">
        <w:rPr>
          <w:rFonts w:hint="eastAsia"/>
        </w:rPr>
        <w:t>別紙</w:t>
      </w:r>
      <w:r w:rsidRPr="00812BFE">
        <w:t>_ネットワーク構成図.xlsx</w:t>
      </w:r>
      <w:r>
        <w:rPr>
          <w:rFonts w:hint="eastAsia"/>
        </w:rPr>
        <w:t>」のVPC内に記載があるため、差異については同紙を参照のこと。</w:t>
      </w:r>
    </w:p>
    <w:p w14:paraId="64162233" w14:textId="77777777" w:rsidR="00127472" w:rsidRPr="0091057B" w:rsidRDefault="00127472" w:rsidP="00A13DE6">
      <w:pPr>
        <w:rPr>
          <w:szCs w:val="20"/>
        </w:rPr>
      </w:pPr>
    </w:p>
    <w:p w14:paraId="402AF391" w14:textId="77777777" w:rsidR="00B4264A" w:rsidRPr="00147D12" w:rsidRDefault="00F365E3" w:rsidP="003115D5">
      <w:pPr>
        <w:pStyle w:val="4"/>
        <w:numPr>
          <w:ilvl w:val="3"/>
          <w:numId w:val="123"/>
        </w:numPr>
        <w:tabs>
          <w:tab w:val="left" w:pos="2268"/>
        </w:tabs>
        <w:rPr>
          <w:color w:val="000000" w:themeColor="text1"/>
        </w:rPr>
      </w:pPr>
      <w:r>
        <w:rPr>
          <w:rFonts w:hint="eastAsia"/>
          <w:color w:val="000000" w:themeColor="text1"/>
        </w:rPr>
        <w:t>外部接続</w:t>
      </w:r>
    </w:p>
    <w:p w14:paraId="4ACED0E0" w14:textId="77777777" w:rsidR="00727036" w:rsidRDefault="00435FD7" w:rsidP="00727036">
      <w:pPr>
        <w:ind w:leftChars="850" w:left="1700"/>
      </w:pPr>
      <w:r>
        <w:rPr>
          <w:rFonts w:hint="eastAsia"/>
        </w:rPr>
        <w:t>外部接続は</w:t>
      </w:r>
      <w:r w:rsidRPr="009D7749">
        <w:rPr>
          <w:rFonts w:hint="eastAsia"/>
        </w:rPr>
        <w:t>「</w:t>
      </w:r>
      <w:r w:rsidRPr="00812BFE">
        <w:rPr>
          <w:rFonts w:hint="eastAsia"/>
        </w:rPr>
        <w:t>別紙</w:t>
      </w:r>
      <w:r w:rsidRPr="00812BFE">
        <w:t>_ネットワーク構成図.xlsx</w:t>
      </w:r>
      <w:r>
        <w:rPr>
          <w:rFonts w:hint="eastAsia"/>
        </w:rPr>
        <w:t>」に記載のため、差異については同紙を</w:t>
      </w:r>
      <w:r w:rsidRPr="009D7749">
        <w:rPr>
          <w:rFonts w:hint="eastAsia"/>
        </w:rPr>
        <w:t>参照</w:t>
      </w:r>
      <w:r>
        <w:rPr>
          <w:rFonts w:hint="eastAsia"/>
        </w:rPr>
        <w:t>のこと。</w:t>
      </w:r>
    </w:p>
    <w:p w14:paraId="7B2FFAFC" w14:textId="77777777" w:rsidR="00147D12" w:rsidRDefault="00147D12" w:rsidP="00A13DE6">
      <w:pPr>
        <w:rPr>
          <w:szCs w:val="20"/>
        </w:rPr>
      </w:pPr>
    </w:p>
    <w:p w14:paraId="7ABC9F09" w14:textId="77777777" w:rsidR="00F73754" w:rsidRPr="00147D12" w:rsidRDefault="00300F0F" w:rsidP="003115D5">
      <w:pPr>
        <w:pStyle w:val="4"/>
        <w:numPr>
          <w:ilvl w:val="3"/>
          <w:numId w:val="123"/>
        </w:numPr>
        <w:tabs>
          <w:tab w:val="left" w:pos="2268"/>
        </w:tabs>
        <w:rPr>
          <w:color w:val="000000" w:themeColor="text1"/>
        </w:rPr>
      </w:pPr>
      <w:r>
        <w:t>Subnet</w:t>
      </w:r>
    </w:p>
    <w:p w14:paraId="312E2876" w14:textId="77777777" w:rsidR="001E4260" w:rsidRDefault="001E4260" w:rsidP="003115D5">
      <w:pPr>
        <w:pStyle w:val="af4"/>
        <w:numPr>
          <w:ilvl w:val="0"/>
          <w:numId w:val="107"/>
        </w:numPr>
        <w:ind w:leftChars="0" w:left="1985" w:hanging="419"/>
      </w:pPr>
      <w:r>
        <w:rPr>
          <w:rFonts w:hint="eastAsia"/>
        </w:rPr>
        <w:t>研修環境</w:t>
      </w:r>
    </w:p>
    <w:p w14:paraId="52D30B03" w14:textId="77777777" w:rsidR="00892BF7" w:rsidRDefault="00D92DEE" w:rsidP="003115D5">
      <w:pPr>
        <w:pStyle w:val="af4"/>
        <w:numPr>
          <w:ilvl w:val="0"/>
          <w:numId w:val="94"/>
        </w:numPr>
        <w:ind w:leftChars="0" w:left="2269" w:hanging="284"/>
      </w:pPr>
      <w:r>
        <w:rPr>
          <w:rFonts w:hint="eastAsia"/>
        </w:rPr>
        <w:t>同環境のサーバ構成と同様に</w:t>
      </w:r>
      <w:r>
        <w:t>Subnet</w:t>
      </w:r>
      <w:r>
        <w:rPr>
          <w:rFonts w:hint="eastAsia"/>
        </w:rPr>
        <w:t>及び紐づくルートテーブルについてもシングル構成となる</w:t>
      </w:r>
      <w:r w:rsidRPr="003F5DFF">
        <w:rPr>
          <w:rFonts w:hint="eastAsia"/>
        </w:rPr>
        <w:t>。</w:t>
      </w:r>
    </w:p>
    <w:p w14:paraId="055A4B42" w14:textId="77777777" w:rsidR="00857669" w:rsidRDefault="000824ED" w:rsidP="00857669">
      <w:pPr>
        <w:pStyle w:val="af4"/>
        <w:numPr>
          <w:ilvl w:val="0"/>
          <w:numId w:val="144"/>
        </w:numPr>
        <w:ind w:leftChars="0" w:left="2269" w:hanging="284"/>
      </w:pPr>
      <w:r>
        <w:rPr>
          <w:rFonts w:hint="eastAsia"/>
        </w:rPr>
        <w:t>シングル構成のため、C</w:t>
      </w:r>
      <w:r>
        <w:t>IDR</w:t>
      </w:r>
      <w:r>
        <w:rPr>
          <w:rFonts w:hint="eastAsia"/>
        </w:rPr>
        <w:t>ブロックは</w:t>
      </w:r>
      <w:r>
        <w:t>ap-northeast-1a</w:t>
      </w:r>
      <w:r>
        <w:rPr>
          <w:rFonts w:hint="eastAsia"/>
        </w:rPr>
        <w:t>側のA</w:t>
      </w:r>
      <w:r>
        <w:t>Z</w:t>
      </w:r>
      <w:r>
        <w:rPr>
          <w:rFonts w:hint="eastAsia"/>
        </w:rPr>
        <w:t>のみの割り当てとなる。</w:t>
      </w:r>
    </w:p>
    <w:p w14:paraId="7405DC4B" w14:textId="77777777" w:rsidR="00D92DEE" w:rsidRDefault="00857669" w:rsidP="0073290B">
      <w:pPr>
        <w:pStyle w:val="af4"/>
        <w:numPr>
          <w:ilvl w:val="0"/>
          <w:numId w:val="144"/>
        </w:numPr>
        <w:ind w:leftChars="0" w:left="2269" w:hanging="284"/>
      </w:pPr>
      <w:r>
        <w:rPr>
          <w:rFonts w:hint="eastAsia"/>
        </w:rPr>
        <w:t>Amazon Auroraはシングル構成とするが、仕様上複数のAZの指定が必要となるためサブネットは2つ作成する。</w:t>
      </w:r>
    </w:p>
    <w:p w14:paraId="1FE127BA" w14:textId="77777777" w:rsidR="00892BF7" w:rsidRDefault="00892BF7" w:rsidP="00A13DE6">
      <w:pPr>
        <w:rPr>
          <w:szCs w:val="20"/>
        </w:rPr>
      </w:pPr>
    </w:p>
    <w:p w14:paraId="1BBDD56D" w14:textId="77777777" w:rsidR="007D364C" w:rsidRPr="00147D12" w:rsidRDefault="00C9503F" w:rsidP="003115D5">
      <w:pPr>
        <w:pStyle w:val="4"/>
        <w:numPr>
          <w:ilvl w:val="3"/>
          <w:numId w:val="123"/>
        </w:numPr>
        <w:tabs>
          <w:tab w:val="left" w:pos="2268"/>
        </w:tabs>
        <w:rPr>
          <w:color w:val="000000" w:themeColor="text1"/>
        </w:rPr>
      </w:pPr>
      <w:r>
        <w:rPr>
          <w:rFonts w:hint="eastAsia"/>
        </w:rPr>
        <w:t>セキュリティグループ</w:t>
      </w:r>
    </w:p>
    <w:p w14:paraId="5CB17BAE" w14:textId="77777777" w:rsidR="00E30678" w:rsidRDefault="00BB2849" w:rsidP="00E30678">
      <w:pPr>
        <w:ind w:leftChars="850" w:left="1700"/>
      </w:pPr>
      <w:r>
        <w:rPr>
          <w:rFonts w:hint="eastAsia"/>
        </w:rPr>
        <w:t>セキュリティグループを構成する要素として、</w:t>
      </w:r>
      <w:r w:rsidRPr="008E1209">
        <w:rPr>
          <w:rFonts w:hint="eastAsia"/>
        </w:rPr>
        <w:t>プロトコル、ポート番号、送信元(インバウンドルール)/宛先(アウトバウンドルール)</w:t>
      </w:r>
      <w:r>
        <w:rPr>
          <w:rFonts w:hint="eastAsia"/>
        </w:rPr>
        <w:t>、通信の許可/拒否が必要となる。これらについて各環境の要素と通信許可について取りまとめた情報は</w:t>
      </w:r>
      <w:r w:rsidRPr="009D7749">
        <w:rPr>
          <w:rFonts w:hint="eastAsia"/>
        </w:rPr>
        <w:t>「</w:t>
      </w:r>
      <w:r w:rsidRPr="00307AA8">
        <w:rPr>
          <w:rFonts w:hint="eastAsia"/>
        </w:rPr>
        <w:t>別紙</w:t>
      </w:r>
      <w:r w:rsidRPr="00307AA8">
        <w:t>_営業・融資サポートシステム_通信要件一覧</w:t>
      </w:r>
      <w:r w:rsidRPr="00812BFE">
        <w:t>.xlsx</w:t>
      </w:r>
      <w:r>
        <w:rPr>
          <w:rFonts w:hint="eastAsia"/>
        </w:rPr>
        <w:t>」に記載のため、差異については同紙を</w:t>
      </w:r>
      <w:r w:rsidRPr="009D7749">
        <w:rPr>
          <w:rFonts w:hint="eastAsia"/>
        </w:rPr>
        <w:t>参照</w:t>
      </w:r>
      <w:r>
        <w:rPr>
          <w:rFonts w:hint="eastAsia"/>
        </w:rPr>
        <w:t>のこと。</w:t>
      </w:r>
    </w:p>
    <w:p w14:paraId="1FE2AE2F" w14:textId="77777777" w:rsidR="00E30678" w:rsidRDefault="00E30678" w:rsidP="0073290B"/>
    <w:p w14:paraId="56411119" w14:textId="77777777" w:rsidR="00692EFA" w:rsidRPr="00147D12" w:rsidRDefault="007F15F2" w:rsidP="003115D5">
      <w:pPr>
        <w:pStyle w:val="4"/>
        <w:numPr>
          <w:ilvl w:val="3"/>
          <w:numId w:val="123"/>
        </w:numPr>
        <w:tabs>
          <w:tab w:val="left" w:pos="2268"/>
        </w:tabs>
        <w:rPr>
          <w:color w:val="000000" w:themeColor="text1"/>
        </w:rPr>
      </w:pPr>
      <w:r>
        <w:rPr>
          <w:rFonts w:hint="eastAsia"/>
          <w:color w:val="000000" w:themeColor="text1"/>
        </w:rPr>
        <w:t>URLパス</w:t>
      </w:r>
    </w:p>
    <w:p w14:paraId="1939C5A0" w14:textId="77777777" w:rsidR="007F15F2" w:rsidRDefault="00187C96" w:rsidP="007F15F2">
      <w:pPr>
        <w:ind w:leftChars="850" w:left="1700"/>
      </w:pPr>
      <w:r>
        <w:rPr>
          <w:rFonts w:hint="eastAsia"/>
        </w:rPr>
        <w:t>利用するU</w:t>
      </w:r>
      <w:r>
        <w:rPr>
          <w:rFonts w:hint="eastAsia"/>
          <w:color w:val="000000" w:themeColor="text1"/>
        </w:rPr>
        <w:t>RLパス（独自ドメイン名と環境識別子を含むサブドメイン名を組み合わせたFQDN）は</w:t>
      </w:r>
      <w:r>
        <w:rPr>
          <w:rFonts w:hint="eastAsia"/>
        </w:rPr>
        <w:t>「</w:t>
      </w:r>
      <w:r w:rsidRPr="00FD6605">
        <w:rPr>
          <w:rFonts w:hint="eastAsia"/>
        </w:rPr>
        <w:t>別紙</w:t>
      </w:r>
      <w:r w:rsidRPr="00FD6605">
        <w:t>_独自ドメイン及び名前解決.xlsx</w:t>
      </w:r>
      <w:r>
        <w:rPr>
          <w:rFonts w:hint="eastAsia"/>
        </w:rPr>
        <w:t>」の各銀行シート表内の「指定するFQDN」に記載のため、差異については同紙を参照のこと。</w:t>
      </w:r>
    </w:p>
    <w:p w14:paraId="585F40EC" w14:textId="77777777" w:rsidR="007D364C" w:rsidRDefault="007D364C" w:rsidP="00A13DE6">
      <w:pPr>
        <w:rPr>
          <w:szCs w:val="20"/>
        </w:rPr>
      </w:pPr>
    </w:p>
    <w:p w14:paraId="594A879B" w14:textId="77777777" w:rsidR="006137B8" w:rsidRPr="00147D12" w:rsidRDefault="00476107" w:rsidP="003115D5">
      <w:pPr>
        <w:pStyle w:val="4"/>
        <w:numPr>
          <w:ilvl w:val="3"/>
          <w:numId w:val="123"/>
        </w:numPr>
        <w:tabs>
          <w:tab w:val="left" w:pos="2268"/>
        </w:tabs>
        <w:rPr>
          <w:color w:val="000000" w:themeColor="text1"/>
        </w:rPr>
      </w:pPr>
      <w:r>
        <w:rPr>
          <w:rFonts w:hint="eastAsia"/>
          <w:color w:val="000000" w:themeColor="text1"/>
        </w:rPr>
        <w:t>SSL証明書</w:t>
      </w:r>
    </w:p>
    <w:p w14:paraId="1B413867" w14:textId="77777777" w:rsidR="004D3042" w:rsidRDefault="00D542C8" w:rsidP="004D3042">
      <w:pPr>
        <w:ind w:leftChars="850" w:left="1700"/>
      </w:pPr>
      <w:r>
        <w:rPr>
          <w:rFonts w:hint="eastAsia"/>
          <w:color w:val="000000" w:themeColor="text1"/>
        </w:rPr>
        <w:t>SSL証明書を作成する際に指定するFQDNは</w:t>
      </w:r>
      <w:r>
        <w:rPr>
          <w:rFonts w:hint="eastAsia"/>
        </w:rPr>
        <w:t>「</w:t>
      </w:r>
      <w:r w:rsidRPr="00FD6605">
        <w:rPr>
          <w:rFonts w:hint="eastAsia"/>
        </w:rPr>
        <w:t>別紙</w:t>
      </w:r>
      <w:r w:rsidRPr="00FD6605">
        <w:t>_独自ドメイン及び名前解決.xlsx</w:t>
      </w:r>
      <w:r>
        <w:rPr>
          <w:rFonts w:hint="eastAsia"/>
        </w:rPr>
        <w:t>」の各銀行シート表内の「指定するFQDN」の項目にて記載のため、差異については同紙を参照のこと。</w:t>
      </w:r>
    </w:p>
    <w:p w14:paraId="301D7AE5" w14:textId="77777777" w:rsidR="006137B8" w:rsidRDefault="006137B8" w:rsidP="00A13DE6">
      <w:pPr>
        <w:rPr>
          <w:szCs w:val="20"/>
        </w:rPr>
      </w:pPr>
    </w:p>
    <w:p w14:paraId="760074DC" w14:textId="77777777" w:rsidR="00933F3A" w:rsidRPr="0082355C" w:rsidRDefault="002F7616" w:rsidP="000359C3">
      <w:pPr>
        <w:pStyle w:val="3"/>
      </w:pPr>
      <w:bookmarkStart w:id="465" w:name="_Toc124835659"/>
      <w:r>
        <w:rPr>
          <w:rFonts w:hint="eastAsia"/>
        </w:rPr>
        <w:t>セキュリティ</w:t>
      </w:r>
      <w:bookmarkEnd w:id="465"/>
    </w:p>
    <w:p w14:paraId="0A901BAE" w14:textId="77777777" w:rsidR="0045732E" w:rsidRDefault="0045732E" w:rsidP="0045732E">
      <w:pPr>
        <w:ind w:left="1276"/>
      </w:pPr>
      <w:r>
        <w:rPr>
          <w:rFonts w:hint="eastAsia"/>
        </w:rPr>
        <w:t>各環境のネットワーク設計の差異について、以下に記載する。</w:t>
      </w:r>
    </w:p>
    <w:p w14:paraId="55828A26" w14:textId="77777777" w:rsidR="00933F3A" w:rsidRPr="0045732E" w:rsidRDefault="00933F3A" w:rsidP="00A13DE6">
      <w:pPr>
        <w:rPr>
          <w:szCs w:val="20"/>
        </w:rPr>
      </w:pPr>
    </w:p>
    <w:p w14:paraId="0BFAA687" w14:textId="77777777" w:rsidR="001015D7" w:rsidRPr="001015D7" w:rsidRDefault="00FB65D0" w:rsidP="003115D5">
      <w:pPr>
        <w:pStyle w:val="4"/>
        <w:numPr>
          <w:ilvl w:val="3"/>
          <w:numId w:val="124"/>
        </w:numPr>
        <w:tabs>
          <w:tab w:val="left" w:pos="2268"/>
        </w:tabs>
        <w:rPr>
          <w:color w:val="000000" w:themeColor="text1"/>
        </w:rPr>
      </w:pPr>
      <w:r>
        <w:rPr>
          <w:rFonts w:hint="eastAsia"/>
          <w:color w:val="000000" w:themeColor="text1"/>
        </w:rPr>
        <w:t>セキュリティ対策箇所</w:t>
      </w:r>
    </w:p>
    <w:p w14:paraId="29D350E7" w14:textId="77777777" w:rsidR="00046EF6" w:rsidRDefault="00046EF6" w:rsidP="003115D5">
      <w:pPr>
        <w:pStyle w:val="af4"/>
        <w:numPr>
          <w:ilvl w:val="0"/>
          <w:numId w:val="107"/>
        </w:numPr>
        <w:ind w:leftChars="0" w:left="1985" w:hanging="419"/>
      </w:pPr>
      <w:r>
        <w:rPr>
          <w:rFonts w:hint="eastAsia"/>
        </w:rPr>
        <w:t>研修環境</w:t>
      </w:r>
    </w:p>
    <w:p w14:paraId="2AD368D0" w14:textId="77777777" w:rsidR="002A25AD" w:rsidRDefault="006F7E1E" w:rsidP="002A25AD">
      <w:pPr>
        <w:pStyle w:val="af4"/>
        <w:ind w:leftChars="0" w:left="1985"/>
      </w:pPr>
      <w:r>
        <w:rPr>
          <w:rFonts w:hint="eastAsia"/>
        </w:rPr>
        <w:t>大阪リージョンへの通信は行わないため、セキュリティ対策の対象として考慮しない。セキュリティ対策箇所の詳細は</w:t>
      </w:r>
      <w:r w:rsidRPr="003F3106">
        <w:t>6.3.3対策適用箇所一覧</w:t>
      </w:r>
      <w:r>
        <w:rPr>
          <w:rFonts w:hint="eastAsia"/>
        </w:rPr>
        <w:t>を参照のこと。</w:t>
      </w:r>
    </w:p>
    <w:p w14:paraId="0B68C490" w14:textId="77777777" w:rsidR="007D364C" w:rsidRDefault="007D364C" w:rsidP="00A13DE6">
      <w:pPr>
        <w:rPr>
          <w:szCs w:val="20"/>
        </w:rPr>
      </w:pPr>
    </w:p>
    <w:p w14:paraId="4D49895A" w14:textId="77777777" w:rsidR="00B707E8" w:rsidRDefault="00B707E8" w:rsidP="003115D5">
      <w:pPr>
        <w:pStyle w:val="af4"/>
        <w:numPr>
          <w:ilvl w:val="0"/>
          <w:numId w:val="107"/>
        </w:numPr>
        <w:ind w:leftChars="0" w:left="1985" w:hanging="419"/>
      </w:pPr>
      <w:r>
        <w:rPr>
          <w:rFonts w:hint="eastAsia"/>
        </w:rPr>
        <w:t>開発環境</w:t>
      </w:r>
    </w:p>
    <w:p w14:paraId="19270EA6" w14:textId="77777777" w:rsidR="00B14945" w:rsidRDefault="00B14945" w:rsidP="00B14945">
      <w:pPr>
        <w:pStyle w:val="af4"/>
        <w:ind w:leftChars="0" w:left="1985"/>
      </w:pPr>
      <w:r>
        <w:rPr>
          <w:rFonts w:hint="eastAsia"/>
        </w:rPr>
        <w:t>同上</w:t>
      </w:r>
    </w:p>
    <w:p w14:paraId="0A69BEB0" w14:textId="77777777" w:rsidR="00B707E8" w:rsidRDefault="00B707E8" w:rsidP="00A13DE6">
      <w:pPr>
        <w:rPr>
          <w:szCs w:val="20"/>
        </w:rPr>
      </w:pPr>
    </w:p>
    <w:p w14:paraId="15C52B40" w14:textId="77777777" w:rsidR="00901787" w:rsidRPr="001015D7" w:rsidRDefault="003321F0" w:rsidP="003115D5">
      <w:pPr>
        <w:pStyle w:val="4"/>
        <w:numPr>
          <w:ilvl w:val="3"/>
          <w:numId w:val="124"/>
        </w:numPr>
        <w:tabs>
          <w:tab w:val="left" w:pos="2268"/>
        </w:tabs>
        <w:rPr>
          <w:color w:val="000000" w:themeColor="text1"/>
        </w:rPr>
      </w:pPr>
      <w:r>
        <w:rPr>
          <w:rFonts w:hint="eastAsia"/>
          <w:color w:val="000000" w:themeColor="text1"/>
        </w:rPr>
        <w:t>アカウント管理</w:t>
      </w:r>
    </w:p>
    <w:p w14:paraId="4818EA66" w14:textId="77777777" w:rsidR="00417D25" w:rsidRDefault="00417D25" w:rsidP="003115D5">
      <w:pPr>
        <w:pStyle w:val="af4"/>
        <w:numPr>
          <w:ilvl w:val="0"/>
          <w:numId w:val="107"/>
        </w:numPr>
        <w:ind w:leftChars="0" w:left="1985" w:hanging="419"/>
      </w:pPr>
      <w:r>
        <w:rPr>
          <w:rFonts w:hint="eastAsia"/>
        </w:rPr>
        <w:t>開発環境</w:t>
      </w:r>
    </w:p>
    <w:p w14:paraId="7EE53513" w14:textId="77777777" w:rsidR="00547CC6" w:rsidRDefault="00B07657" w:rsidP="009E18EB">
      <w:pPr>
        <w:pStyle w:val="af4"/>
        <w:ind w:leftChars="0" w:left="1985"/>
      </w:pPr>
      <w:r>
        <w:rPr>
          <w:rFonts w:hint="eastAsia"/>
        </w:rPr>
        <w:t>特権ID管理システムは同環境に存在しないため、OSアカウントは特権IDとして管理されない。OSアカウントの管理は「</w:t>
      </w:r>
      <w:r w:rsidRPr="0039765E">
        <w:rPr>
          <w:rFonts w:hint="eastAsia"/>
        </w:rPr>
        <w:t>別紙</w:t>
      </w:r>
      <w:r w:rsidRPr="0039765E">
        <w:t>_機器アカウント種別一覧.xlsx</w:t>
      </w:r>
      <w:r>
        <w:rPr>
          <w:rFonts w:hint="eastAsia"/>
        </w:rPr>
        <w:t>」に記載されており、差異については同紙を参照のこと。</w:t>
      </w:r>
    </w:p>
    <w:p w14:paraId="3A321AEE" w14:textId="32453CEA" w:rsidR="00901787" w:rsidRDefault="00901787" w:rsidP="00A13DE6">
      <w:pPr>
        <w:rPr>
          <w:szCs w:val="20"/>
        </w:rPr>
      </w:pPr>
    </w:p>
    <w:p w14:paraId="68F4E6F4" w14:textId="17BF0B45" w:rsidR="00DE2A14" w:rsidRPr="001015D7" w:rsidRDefault="00DE2A14" w:rsidP="009B7B3E">
      <w:pPr>
        <w:pStyle w:val="4"/>
        <w:numPr>
          <w:ilvl w:val="3"/>
          <w:numId w:val="4"/>
        </w:numPr>
        <w:tabs>
          <w:tab w:val="left" w:pos="2268"/>
        </w:tabs>
        <w:ind w:left="851" w:firstLine="425"/>
        <w:rPr>
          <w:ins w:id="466" w:author="小西 博和 Hirokazu Konishi" w:date="2023-01-16T12:04:00Z"/>
          <w:color w:val="000000" w:themeColor="text1"/>
        </w:rPr>
      </w:pPr>
      <w:ins w:id="467" w:author="小西 博和 Hirokazu Konishi" w:date="2023-01-16T12:04:00Z">
        <w:r>
          <w:rPr>
            <w:rFonts w:hint="eastAsia"/>
            <w:color w:val="000000" w:themeColor="text1"/>
          </w:rPr>
          <w:t>パスワード更新</w:t>
        </w:r>
      </w:ins>
    </w:p>
    <w:p w14:paraId="3FF57F34" w14:textId="77777777" w:rsidR="003F0469" w:rsidRDefault="003F0469" w:rsidP="003F0469">
      <w:pPr>
        <w:pStyle w:val="af4"/>
        <w:numPr>
          <w:ilvl w:val="0"/>
          <w:numId w:val="107"/>
        </w:numPr>
        <w:ind w:leftChars="0" w:left="1985" w:hanging="419"/>
        <w:rPr>
          <w:ins w:id="468" w:author="小西 博和 Hirokazu Konishi" w:date="2023-01-16T12:05:00Z"/>
        </w:rPr>
      </w:pPr>
      <w:ins w:id="469" w:author="小西 博和 Hirokazu Konishi" w:date="2023-01-16T12:05:00Z">
        <w:r>
          <w:rPr>
            <w:rFonts w:hint="eastAsia"/>
          </w:rPr>
          <w:t>研修環境</w:t>
        </w:r>
      </w:ins>
    </w:p>
    <w:p w14:paraId="78A5653F" w14:textId="77777777" w:rsidR="00982300" w:rsidRPr="00864298" w:rsidRDefault="00982300" w:rsidP="009B7B3E">
      <w:pPr>
        <w:pStyle w:val="12"/>
        <w:ind w:leftChars="991" w:left="1983" w:hanging="1"/>
        <w:rPr>
          <w:ins w:id="470" w:author="小西 博和 Hirokazu Konishi" w:date="2023-01-16T12:05:00Z"/>
        </w:rPr>
      </w:pPr>
      <w:ins w:id="471" w:author="小西 博和 Hirokazu Konishi" w:date="2023-01-16T12:05:00Z">
        <w:r>
          <w:rPr>
            <w:rFonts w:hint="eastAsia"/>
          </w:rPr>
          <w:t>9</w:t>
        </w:r>
        <w:r>
          <w:t>.3.1.</w:t>
        </w:r>
        <w:r>
          <w:rPr>
            <w:rFonts w:hint="eastAsia"/>
          </w:rPr>
          <w:t>4</w:t>
        </w:r>
        <w:r>
          <w:t xml:space="preserve"> </w:t>
        </w:r>
        <w:r w:rsidRPr="00864298">
          <w:t>DBサーバに記載の通り、</w:t>
        </w:r>
        <w:r w:rsidRPr="00864298">
          <w:rPr>
            <w:rFonts w:hint="eastAsia"/>
          </w:rPr>
          <w:t>DBサーバが常時起動でないため、Secrets Managerを用いたシークレットキー（パスワード）の自動更新タイミングがDBサーバ起動タイミングと一致せず、シークレットキーの未更新となる可能性がある。シークレットキーの更新漏れを防止するため、Secrets Managerを用いたシークレットキーの自動更新は行わず、管理台帳による60日間隔の手動更新運用とする。</w:t>
        </w:r>
      </w:ins>
    </w:p>
    <w:p w14:paraId="253EA7F0" w14:textId="07B7751C" w:rsidR="00F20AAB" w:rsidRPr="00982300" w:rsidRDefault="00F20AAB" w:rsidP="00A13DE6">
      <w:pPr>
        <w:rPr>
          <w:szCs w:val="20"/>
        </w:rPr>
      </w:pPr>
    </w:p>
    <w:p w14:paraId="5BA2A805" w14:textId="77777777" w:rsidR="008E26FE" w:rsidRDefault="008E26FE" w:rsidP="008E26FE">
      <w:pPr>
        <w:pStyle w:val="af4"/>
        <w:numPr>
          <w:ilvl w:val="0"/>
          <w:numId w:val="107"/>
        </w:numPr>
        <w:ind w:leftChars="0" w:left="1985" w:hanging="419"/>
        <w:rPr>
          <w:ins w:id="472" w:author="小西 博和 Hirokazu Konishi" w:date="2023-01-16T12:07:00Z"/>
        </w:rPr>
      </w:pPr>
      <w:ins w:id="473" w:author="小西 博和 Hirokazu Konishi" w:date="2023-01-16T12:07:00Z">
        <w:r>
          <w:rPr>
            <w:rFonts w:hint="eastAsia"/>
          </w:rPr>
          <w:t>開発環境</w:t>
        </w:r>
      </w:ins>
    </w:p>
    <w:p w14:paraId="20E5180B" w14:textId="0E323A29" w:rsidR="00C45304" w:rsidRDefault="00C45304" w:rsidP="009B7B3E">
      <w:pPr>
        <w:pStyle w:val="af4"/>
        <w:ind w:leftChars="0" w:left="1985"/>
        <w:rPr>
          <w:ins w:id="474" w:author="小西 博和 Hirokazu Konishi" w:date="2023-01-16T12:08:00Z"/>
        </w:rPr>
      </w:pPr>
      <w:ins w:id="475" w:author="小西 博和 Hirokazu Konishi" w:date="2023-01-16T12:08:00Z">
        <w:r>
          <w:rPr>
            <w:rFonts w:hint="eastAsia"/>
          </w:rPr>
          <w:t>同上</w:t>
        </w:r>
      </w:ins>
    </w:p>
    <w:p w14:paraId="24146740" w14:textId="2B9AA249" w:rsidR="00F20AAB" w:rsidRPr="00C45304" w:rsidRDefault="00F20AAB" w:rsidP="00A13DE6">
      <w:pPr>
        <w:rPr>
          <w:szCs w:val="20"/>
        </w:rPr>
      </w:pPr>
    </w:p>
    <w:p w14:paraId="665094C5" w14:textId="77777777" w:rsidR="00F20AAB" w:rsidRDefault="00F20AAB" w:rsidP="00A13DE6">
      <w:pPr>
        <w:rPr>
          <w:szCs w:val="20"/>
        </w:rPr>
      </w:pPr>
    </w:p>
    <w:p w14:paraId="2F3FEE36" w14:textId="77777777" w:rsidR="00433874" w:rsidRPr="0082355C" w:rsidRDefault="009F33FD" w:rsidP="000359C3">
      <w:pPr>
        <w:pStyle w:val="3"/>
      </w:pPr>
      <w:bookmarkStart w:id="476" w:name="_Toc124835660"/>
      <w:r>
        <w:rPr>
          <w:rFonts w:hint="eastAsia"/>
        </w:rPr>
        <w:t>バックアップ/リストア</w:t>
      </w:r>
      <w:bookmarkEnd w:id="476"/>
    </w:p>
    <w:p w14:paraId="42A2479D" w14:textId="77777777" w:rsidR="009F33FD" w:rsidRDefault="00427A0E" w:rsidP="009F33FD">
      <w:pPr>
        <w:ind w:left="1276"/>
      </w:pPr>
      <w:r>
        <w:rPr>
          <w:rFonts w:hint="eastAsia"/>
        </w:rPr>
        <w:t>各環境のバックアップの差異について、以下に記載する。</w:t>
      </w:r>
    </w:p>
    <w:p w14:paraId="66A21C23" w14:textId="77777777" w:rsidR="00433874" w:rsidRPr="009F33FD" w:rsidRDefault="00433874" w:rsidP="00A13DE6">
      <w:pPr>
        <w:rPr>
          <w:szCs w:val="20"/>
        </w:rPr>
      </w:pPr>
    </w:p>
    <w:p w14:paraId="741E5D34" w14:textId="77777777" w:rsidR="00BD3480" w:rsidRPr="00BD3480" w:rsidRDefault="00A8563E" w:rsidP="003115D5">
      <w:pPr>
        <w:pStyle w:val="4"/>
        <w:numPr>
          <w:ilvl w:val="3"/>
          <w:numId w:val="125"/>
        </w:numPr>
        <w:tabs>
          <w:tab w:val="left" w:pos="2268"/>
        </w:tabs>
        <w:rPr>
          <w:color w:val="000000" w:themeColor="text1"/>
        </w:rPr>
      </w:pPr>
      <w:r>
        <w:rPr>
          <w:rFonts w:hint="eastAsia"/>
          <w:color w:val="000000" w:themeColor="text1"/>
        </w:rPr>
        <w:t>バックアップ</w:t>
      </w:r>
    </w:p>
    <w:p w14:paraId="4BEA82B6" w14:textId="77777777" w:rsidR="000F077C" w:rsidRDefault="0017591D" w:rsidP="003115D5">
      <w:pPr>
        <w:pStyle w:val="af4"/>
        <w:numPr>
          <w:ilvl w:val="0"/>
          <w:numId w:val="107"/>
        </w:numPr>
        <w:ind w:leftChars="0" w:left="1985" w:hanging="419"/>
      </w:pPr>
      <w:r>
        <w:rPr>
          <w:rFonts w:hint="eastAsia"/>
        </w:rPr>
        <w:t>研修</w:t>
      </w:r>
      <w:r w:rsidR="000F077C">
        <w:rPr>
          <w:rFonts w:hint="eastAsia"/>
        </w:rPr>
        <w:t>環境</w:t>
      </w:r>
    </w:p>
    <w:p w14:paraId="26426B89" w14:textId="47DDADDC" w:rsidR="00F26E0E" w:rsidRDefault="001564EA" w:rsidP="003115D5">
      <w:pPr>
        <w:pStyle w:val="af4"/>
        <w:numPr>
          <w:ilvl w:val="0"/>
          <w:numId w:val="94"/>
        </w:numPr>
        <w:ind w:leftChars="0" w:left="2269" w:hanging="284"/>
        <w:rPr>
          <w:ins w:id="477" w:author="柴崎 幸一 Koichi Shibasaki" w:date="2023-02-14T14:12:00Z"/>
        </w:rPr>
      </w:pPr>
      <w:ins w:id="478" w:author="柴崎 幸一 Koichi Shibasaki" w:date="2023-02-14T14:12:00Z">
        <w:r w:rsidRPr="00764D54">
          <w:rPr>
            <w:rFonts w:hint="eastAsia"/>
          </w:rPr>
          <w:t>常時利用環境でなく、データ更新が頻繁に行われないことから、AWS B</w:t>
        </w:r>
        <w:r w:rsidRPr="00764D54">
          <w:t>ack</w:t>
        </w:r>
        <w:r w:rsidRPr="00764D54">
          <w:rPr>
            <w:rFonts w:hint="eastAsia"/>
          </w:rPr>
          <w:t>u</w:t>
        </w:r>
        <w:r w:rsidRPr="00764D54">
          <w:t>p</w:t>
        </w:r>
        <w:r w:rsidRPr="00764D54">
          <w:rPr>
            <w:rFonts w:hint="eastAsia"/>
          </w:rPr>
          <w:t>を使用した自動バックアップ取得は行わない</w:t>
        </w:r>
      </w:ins>
      <w:ins w:id="479" w:author="柴崎 幸一 Koichi Shibasaki" w:date="2023-02-14T14:13:00Z">
        <w:r w:rsidRPr="00764D54">
          <w:rPr>
            <w:rFonts w:hint="eastAsia"/>
          </w:rPr>
          <w:t>。</w:t>
        </w:r>
      </w:ins>
    </w:p>
    <w:p w14:paraId="7EA54C77" w14:textId="5EF6239F" w:rsidR="009529F7" w:rsidRDefault="00701903" w:rsidP="003115D5">
      <w:pPr>
        <w:pStyle w:val="af4"/>
        <w:numPr>
          <w:ilvl w:val="0"/>
          <w:numId w:val="94"/>
        </w:numPr>
        <w:ind w:leftChars="0" w:left="2269" w:hanging="284"/>
      </w:pPr>
      <w:r>
        <w:rPr>
          <w:rFonts w:hint="eastAsia"/>
        </w:rPr>
        <w:t>システムバックアップ（AMI）</w:t>
      </w:r>
      <w:ins w:id="480" w:author="柴崎 幸一 Koichi Shibasaki" w:date="2023-02-14T14:13:00Z">
        <w:r w:rsidR="001564EA">
          <w:rPr>
            <w:rFonts w:hint="eastAsia"/>
          </w:rPr>
          <w:t>を</w:t>
        </w:r>
      </w:ins>
      <w:del w:id="481" w:author="柴崎 幸一 Koichi Shibasaki" w:date="2023-02-14T14:13:00Z">
        <w:r w:rsidDel="001564EA">
          <w:rPr>
            <w:rFonts w:hint="eastAsia"/>
          </w:rPr>
          <w:delText>のみ</w:delText>
        </w:r>
      </w:del>
      <w:r w:rsidRPr="00844391">
        <w:rPr>
          <w:rFonts w:hint="eastAsia"/>
        </w:rPr>
        <w:t>設定変更作業</w:t>
      </w:r>
      <w:r w:rsidR="00B23C40">
        <w:rPr>
          <w:rFonts w:hint="eastAsia"/>
        </w:rPr>
        <w:t>前後</w:t>
      </w:r>
      <w:r>
        <w:rPr>
          <w:rFonts w:hint="eastAsia"/>
        </w:rPr>
        <w:t>に手動取得</w:t>
      </w:r>
      <w:del w:id="482" w:author="柴崎 幸一 Koichi Shibasaki" w:date="2023-02-14T14:13:00Z">
        <w:r w:rsidDel="001564EA">
          <w:rPr>
            <w:rFonts w:hint="eastAsia"/>
          </w:rPr>
          <w:delText>と</w:delText>
        </w:r>
      </w:del>
      <w:r>
        <w:rPr>
          <w:rFonts w:hint="eastAsia"/>
        </w:rPr>
        <w:t>する。</w:t>
      </w:r>
    </w:p>
    <w:p w14:paraId="1F3FEB9F" w14:textId="5C56A612" w:rsidR="001564EA" w:rsidRDefault="0060076C" w:rsidP="003115D5">
      <w:pPr>
        <w:pStyle w:val="af4"/>
        <w:numPr>
          <w:ilvl w:val="0"/>
          <w:numId w:val="94"/>
        </w:numPr>
        <w:ind w:leftChars="0" w:left="2269" w:hanging="284"/>
        <w:rPr>
          <w:ins w:id="483" w:author="柴崎 幸一 Koichi Shibasaki" w:date="2023-02-14T14:13:00Z"/>
        </w:rPr>
      </w:pPr>
      <w:ins w:id="484" w:author="柴崎 幸一 Koichi Shibasaki" w:date="2023-02-14T14:13:00Z">
        <w:r w:rsidRPr="00764D54">
          <w:t>Aurora</w:t>
        </w:r>
        <w:r w:rsidRPr="00764D54">
          <w:rPr>
            <w:rFonts w:hint="eastAsia"/>
          </w:rPr>
          <w:t>スナップショットを設定変更作業前後に手動取得する。</w:t>
        </w:r>
      </w:ins>
    </w:p>
    <w:p w14:paraId="267374F5" w14:textId="75177066" w:rsidR="00701903" w:rsidRDefault="00613988" w:rsidP="003115D5">
      <w:pPr>
        <w:pStyle w:val="af4"/>
        <w:numPr>
          <w:ilvl w:val="0"/>
          <w:numId w:val="94"/>
        </w:numPr>
        <w:ind w:leftChars="0" w:left="2269" w:hanging="284"/>
      </w:pPr>
      <w:r>
        <w:rPr>
          <w:rFonts w:hint="eastAsia"/>
        </w:rPr>
        <w:t>バックアップの世代管理は、1世代とする。</w:t>
      </w:r>
    </w:p>
    <w:p w14:paraId="2F1D17C8" w14:textId="77777777" w:rsidR="00EB7AD9" w:rsidRPr="00764D54" w:rsidRDefault="00EB7AD9" w:rsidP="00EB7AD9">
      <w:pPr>
        <w:pStyle w:val="af4"/>
        <w:numPr>
          <w:ilvl w:val="0"/>
          <w:numId w:val="94"/>
        </w:numPr>
        <w:ind w:leftChars="0" w:left="2269" w:hanging="284"/>
        <w:rPr>
          <w:ins w:id="485" w:author="柴崎 幸一 Koichi Shibasaki" w:date="2023-02-14T14:09:00Z"/>
        </w:rPr>
      </w:pPr>
      <w:ins w:id="486" w:author="柴崎 幸一 Koichi Shibasaki" w:date="2023-02-14T14:09:00Z">
        <w:r w:rsidRPr="00764D54">
          <w:rPr>
            <w:rFonts w:hint="eastAsia"/>
          </w:rPr>
          <w:t>Aurora機能の自動スナップショット取得はAWS仕様で無効化できず自動設定のままとする。なお、Auroraは常時起動でなく自動スナップショットの実行タイミング(</w:t>
        </w:r>
        <w:r w:rsidRPr="00764D54">
          <w:t>3:30</w:t>
        </w:r>
        <w:r w:rsidRPr="00764D54">
          <w:rPr>
            <w:rFonts w:hint="eastAsia"/>
          </w:rPr>
          <w:t>～4:</w:t>
        </w:r>
        <w:r w:rsidRPr="00764D54">
          <w:t>00)</w:t>
        </w:r>
        <w:r w:rsidRPr="00764D54">
          <w:rPr>
            <w:rFonts w:hint="eastAsia"/>
          </w:rPr>
          <w:t>に起動していないことから、スナップショットは基本取得されない。作業等で該当時間帯に起動した場合は自動取得されるが、不定期取得となるため取得されたスナップショットは運用上使用しない。</w:t>
        </w:r>
      </w:ins>
    </w:p>
    <w:p w14:paraId="365A9B12" w14:textId="77777777" w:rsidR="009529F7" w:rsidRPr="003C4968" w:rsidRDefault="009529F7" w:rsidP="00A13DE6">
      <w:pPr>
        <w:rPr>
          <w:szCs w:val="20"/>
        </w:rPr>
      </w:pPr>
    </w:p>
    <w:p w14:paraId="4CFBC0A1" w14:textId="77777777" w:rsidR="001C7F22" w:rsidRDefault="00DA2903" w:rsidP="003115D5">
      <w:pPr>
        <w:pStyle w:val="af4"/>
        <w:numPr>
          <w:ilvl w:val="0"/>
          <w:numId w:val="107"/>
        </w:numPr>
        <w:ind w:leftChars="0" w:left="1985" w:hanging="419"/>
      </w:pPr>
      <w:r>
        <w:rPr>
          <w:rFonts w:hint="eastAsia"/>
        </w:rPr>
        <w:t>開発</w:t>
      </w:r>
      <w:r w:rsidR="001C7F22">
        <w:rPr>
          <w:rFonts w:hint="eastAsia"/>
        </w:rPr>
        <w:t>環境</w:t>
      </w:r>
    </w:p>
    <w:p w14:paraId="7119B814" w14:textId="77777777" w:rsidR="00AC5BAA" w:rsidRDefault="0027009A" w:rsidP="00AC5BAA">
      <w:pPr>
        <w:pStyle w:val="af4"/>
        <w:ind w:leftChars="0" w:left="1985"/>
      </w:pPr>
      <w:r>
        <w:rPr>
          <w:rFonts w:hint="eastAsia"/>
        </w:rPr>
        <w:t>同上</w:t>
      </w:r>
    </w:p>
    <w:p w14:paraId="02B7BE12" w14:textId="77777777" w:rsidR="009529F7" w:rsidRDefault="009529F7" w:rsidP="00A13DE6">
      <w:pPr>
        <w:rPr>
          <w:szCs w:val="20"/>
        </w:rPr>
      </w:pPr>
    </w:p>
    <w:p w14:paraId="5E03741B" w14:textId="77777777" w:rsidR="001C7F22" w:rsidRDefault="001C7F22" w:rsidP="00A13DE6">
      <w:pPr>
        <w:rPr>
          <w:szCs w:val="20"/>
        </w:rPr>
      </w:pPr>
    </w:p>
    <w:p w14:paraId="458A1929" w14:textId="77777777" w:rsidR="00EB2562" w:rsidRPr="0082355C" w:rsidRDefault="0085198B" w:rsidP="000359C3">
      <w:pPr>
        <w:pStyle w:val="3"/>
      </w:pPr>
      <w:bookmarkStart w:id="487" w:name="_Toc124835661"/>
      <w:r>
        <w:rPr>
          <w:rFonts w:hint="eastAsia"/>
        </w:rPr>
        <w:lastRenderedPageBreak/>
        <w:t>運用項目詳細</w:t>
      </w:r>
      <w:bookmarkEnd w:id="487"/>
    </w:p>
    <w:p w14:paraId="5DF41335" w14:textId="77777777" w:rsidR="00D8210E" w:rsidRDefault="00751B31" w:rsidP="00D8210E">
      <w:pPr>
        <w:ind w:left="1276"/>
      </w:pPr>
      <w:r>
        <w:rPr>
          <w:rFonts w:hint="eastAsia"/>
        </w:rPr>
        <w:t>各環境の運用項目の詳細の差異について、以下に記載する。</w:t>
      </w:r>
    </w:p>
    <w:p w14:paraId="7791C5DF" w14:textId="77777777" w:rsidR="00A303BB" w:rsidRPr="00D8210E" w:rsidRDefault="00A303BB" w:rsidP="00A13DE6">
      <w:pPr>
        <w:rPr>
          <w:szCs w:val="20"/>
        </w:rPr>
      </w:pPr>
    </w:p>
    <w:p w14:paraId="2E60F240" w14:textId="77777777" w:rsidR="006C57A4" w:rsidRPr="006C57A4" w:rsidRDefault="004B72D1" w:rsidP="003115D5">
      <w:pPr>
        <w:pStyle w:val="4"/>
        <w:numPr>
          <w:ilvl w:val="3"/>
          <w:numId w:val="126"/>
        </w:numPr>
        <w:tabs>
          <w:tab w:val="left" w:pos="2268"/>
        </w:tabs>
        <w:rPr>
          <w:color w:val="000000" w:themeColor="text1"/>
        </w:rPr>
      </w:pPr>
      <w:r>
        <w:rPr>
          <w:rFonts w:hint="eastAsia"/>
          <w:color w:val="000000" w:themeColor="text1"/>
        </w:rPr>
        <w:t>保守運用</w:t>
      </w:r>
    </w:p>
    <w:p w14:paraId="583A4D00" w14:textId="77777777" w:rsidR="00EC46B4" w:rsidRDefault="00EC46B4" w:rsidP="003115D5">
      <w:pPr>
        <w:pStyle w:val="af4"/>
        <w:numPr>
          <w:ilvl w:val="0"/>
          <w:numId w:val="107"/>
        </w:numPr>
        <w:ind w:leftChars="0" w:left="1985" w:hanging="419"/>
      </w:pPr>
      <w:r>
        <w:rPr>
          <w:rFonts w:hint="eastAsia"/>
        </w:rPr>
        <w:t>研修環境</w:t>
      </w:r>
    </w:p>
    <w:p w14:paraId="4FA8EB57" w14:textId="77777777" w:rsidR="00432682" w:rsidRPr="00547598" w:rsidRDefault="00547598" w:rsidP="003115D5">
      <w:pPr>
        <w:pStyle w:val="af4"/>
        <w:numPr>
          <w:ilvl w:val="0"/>
          <w:numId w:val="94"/>
        </w:numPr>
        <w:ind w:leftChars="0" w:left="2269" w:hanging="284"/>
      </w:pPr>
      <w:r w:rsidRPr="008702B4">
        <w:rPr>
          <w:rFonts w:hint="eastAsia"/>
          <w:color w:val="000000" w:themeColor="text1"/>
        </w:rPr>
        <w:t>研修環境</w:t>
      </w:r>
      <w:r>
        <w:rPr>
          <w:rFonts w:hint="eastAsia"/>
          <w:color w:val="000000" w:themeColor="text1"/>
        </w:rPr>
        <w:t>においては、個別のマニュアルを設けず、</w:t>
      </w:r>
      <w:r w:rsidRPr="008702B4">
        <w:rPr>
          <w:rFonts w:hint="eastAsia"/>
          <w:color w:val="000000" w:themeColor="text1"/>
        </w:rPr>
        <w:t>本番用に作成されたマニュアルを</w:t>
      </w:r>
      <w:r>
        <w:rPr>
          <w:rFonts w:hint="eastAsia"/>
          <w:color w:val="000000" w:themeColor="text1"/>
        </w:rPr>
        <w:t>流用し、運用する。環境ごとの差異がある場合は、まとめてパラメータ化し、明記するなど、</w:t>
      </w:r>
      <w:r w:rsidRPr="00FB197C">
        <w:rPr>
          <w:color w:val="000000" w:themeColor="text1"/>
        </w:rPr>
        <w:t>流用しても問題</w:t>
      </w:r>
      <w:r>
        <w:rPr>
          <w:rFonts w:hint="eastAsia"/>
          <w:color w:val="000000" w:themeColor="text1"/>
        </w:rPr>
        <w:t>な</w:t>
      </w:r>
      <w:r w:rsidRPr="00FB197C">
        <w:rPr>
          <w:color w:val="000000" w:themeColor="text1"/>
        </w:rPr>
        <w:t>く使用できる</w:t>
      </w:r>
      <w:r>
        <w:rPr>
          <w:rFonts w:hint="eastAsia"/>
          <w:color w:val="000000" w:themeColor="text1"/>
        </w:rPr>
        <w:t>構成でマニュアル作成する。</w:t>
      </w:r>
    </w:p>
    <w:p w14:paraId="1E59497D" w14:textId="77777777" w:rsidR="00547598" w:rsidRDefault="00347A30" w:rsidP="003115D5">
      <w:pPr>
        <w:pStyle w:val="af4"/>
        <w:numPr>
          <w:ilvl w:val="0"/>
          <w:numId w:val="94"/>
        </w:numPr>
        <w:ind w:leftChars="0" w:left="2269" w:hanging="284"/>
      </w:pPr>
      <w:r>
        <w:rPr>
          <w:rFonts w:hint="eastAsia"/>
        </w:rPr>
        <w:t>同</w:t>
      </w:r>
      <w:r w:rsidRPr="00F577C1">
        <w:rPr>
          <w:rFonts w:hint="eastAsia"/>
        </w:rPr>
        <w:t>環境</w:t>
      </w:r>
      <w:r>
        <w:rPr>
          <w:rFonts w:hint="eastAsia"/>
        </w:rPr>
        <w:t>では</w:t>
      </w:r>
      <w:r w:rsidRPr="00522AAA">
        <w:rPr>
          <w:rFonts w:hint="eastAsia"/>
        </w:rPr>
        <w:t>リモート保守が無い</w:t>
      </w:r>
      <w:r>
        <w:rPr>
          <w:rFonts w:hint="eastAsia"/>
        </w:rPr>
        <w:t>ため</w:t>
      </w:r>
      <w:r w:rsidRPr="00522AAA">
        <w:rPr>
          <w:rFonts w:hint="eastAsia"/>
        </w:rPr>
        <w:t>、駆け付けでの対応を行う</w:t>
      </w:r>
      <w:r>
        <w:rPr>
          <w:rFonts w:hint="eastAsia"/>
        </w:rPr>
        <w:t>。</w:t>
      </w:r>
    </w:p>
    <w:p w14:paraId="626514ED" w14:textId="77777777" w:rsidR="00347A30" w:rsidRDefault="008F5CFB" w:rsidP="003115D5">
      <w:pPr>
        <w:pStyle w:val="af4"/>
        <w:numPr>
          <w:ilvl w:val="0"/>
          <w:numId w:val="94"/>
        </w:numPr>
        <w:ind w:leftChars="0" w:left="2269" w:hanging="284"/>
      </w:pPr>
      <w:r>
        <w:rPr>
          <w:rFonts w:hint="eastAsia"/>
        </w:rPr>
        <w:t>バックアップとリストアの取得対象とタイミングなどの差異の詳細については、9</w:t>
      </w:r>
      <w:r>
        <w:t>.3.5</w:t>
      </w:r>
      <w:r>
        <w:rPr>
          <w:rFonts w:hint="eastAsia"/>
        </w:rPr>
        <w:t>バックアップ/リストアを参照のこと。</w:t>
      </w:r>
    </w:p>
    <w:p w14:paraId="5AE0C41A" w14:textId="77777777" w:rsidR="006C57A4" w:rsidRDefault="006C57A4" w:rsidP="00A13DE6">
      <w:pPr>
        <w:rPr>
          <w:szCs w:val="20"/>
        </w:rPr>
      </w:pPr>
    </w:p>
    <w:p w14:paraId="7BD00AE2" w14:textId="77777777" w:rsidR="00195869" w:rsidRDefault="00C627DD" w:rsidP="003115D5">
      <w:pPr>
        <w:pStyle w:val="af4"/>
        <w:numPr>
          <w:ilvl w:val="0"/>
          <w:numId w:val="107"/>
        </w:numPr>
        <w:ind w:leftChars="0" w:left="1985" w:hanging="419"/>
      </w:pPr>
      <w:r>
        <w:rPr>
          <w:rFonts w:hint="eastAsia"/>
        </w:rPr>
        <w:t>開発</w:t>
      </w:r>
      <w:r w:rsidR="00195869">
        <w:rPr>
          <w:rFonts w:hint="eastAsia"/>
        </w:rPr>
        <w:t>環境</w:t>
      </w:r>
    </w:p>
    <w:p w14:paraId="773E8073" w14:textId="77777777" w:rsidR="005546FD" w:rsidRDefault="004F1439" w:rsidP="003115D5">
      <w:pPr>
        <w:pStyle w:val="af4"/>
        <w:numPr>
          <w:ilvl w:val="0"/>
          <w:numId w:val="94"/>
        </w:numPr>
        <w:ind w:leftChars="0" w:left="2269" w:hanging="284"/>
      </w:pPr>
      <w:r>
        <w:rPr>
          <w:rFonts w:hint="eastAsia"/>
        </w:rPr>
        <w:t>特権ID管理システムは同環境に存在しないため、同サービスに関連した運用は行わない。</w:t>
      </w:r>
    </w:p>
    <w:p w14:paraId="33D2C1D3" w14:textId="77777777" w:rsidR="004F1439" w:rsidRPr="00B64817" w:rsidRDefault="00B64817" w:rsidP="003115D5">
      <w:pPr>
        <w:pStyle w:val="af4"/>
        <w:numPr>
          <w:ilvl w:val="0"/>
          <w:numId w:val="94"/>
        </w:numPr>
        <w:ind w:leftChars="0" w:left="2269" w:hanging="284"/>
      </w:pPr>
      <w:r>
        <w:rPr>
          <w:rFonts w:hint="eastAsia"/>
          <w:color w:val="000000" w:themeColor="text1"/>
        </w:rPr>
        <w:t>開発</w:t>
      </w:r>
      <w:r w:rsidRPr="008702B4">
        <w:rPr>
          <w:rFonts w:hint="eastAsia"/>
          <w:color w:val="000000" w:themeColor="text1"/>
        </w:rPr>
        <w:t>環境</w:t>
      </w:r>
      <w:r>
        <w:rPr>
          <w:rFonts w:hint="eastAsia"/>
          <w:color w:val="000000" w:themeColor="text1"/>
        </w:rPr>
        <w:t>においては、個別のマニュアルを設けず、</w:t>
      </w:r>
      <w:r w:rsidRPr="008702B4">
        <w:rPr>
          <w:rFonts w:hint="eastAsia"/>
          <w:color w:val="000000" w:themeColor="text1"/>
        </w:rPr>
        <w:t>本番用に作成されたマニュアルを</w:t>
      </w:r>
      <w:r>
        <w:rPr>
          <w:rFonts w:hint="eastAsia"/>
          <w:color w:val="000000" w:themeColor="text1"/>
        </w:rPr>
        <w:t>流用し、運用する</w:t>
      </w:r>
      <w:r w:rsidRPr="00A06C3B">
        <w:rPr>
          <w:rFonts w:hint="eastAsia"/>
          <w:color w:val="000000" w:themeColor="text1"/>
        </w:rPr>
        <w:t>。</w:t>
      </w:r>
      <w:r>
        <w:rPr>
          <w:rFonts w:hint="eastAsia"/>
          <w:color w:val="000000" w:themeColor="text1"/>
        </w:rPr>
        <w:t>環境ごとの差異がある場合は、まとめてパラメータ化し、明記するなど、流用しても問題なく使用できる構成でマニュアル作成する。</w:t>
      </w:r>
    </w:p>
    <w:p w14:paraId="376293D8" w14:textId="77777777" w:rsidR="00B64817" w:rsidRDefault="00AD7E82" w:rsidP="003115D5">
      <w:pPr>
        <w:pStyle w:val="af4"/>
        <w:numPr>
          <w:ilvl w:val="0"/>
          <w:numId w:val="94"/>
        </w:numPr>
        <w:ind w:leftChars="0" w:left="2269" w:hanging="284"/>
      </w:pPr>
      <w:r>
        <w:rPr>
          <w:rFonts w:hint="eastAsia"/>
        </w:rPr>
        <w:t>バックアップとリストアの取得対象とタイミングなどの差異の詳細については、9</w:t>
      </w:r>
      <w:r>
        <w:t>.3.5</w:t>
      </w:r>
      <w:r>
        <w:rPr>
          <w:rFonts w:hint="eastAsia"/>
        </w:rPr>
        <w:t>バックアップ/リストアを参照のこと。</w:t>
      </w:r>
    </w:p>
    <w:p w14:paraId="5BCE974A" w14:textId="77777777" w:rsidR="00195869" w:rsidRDefault="00195869" w:rsidP="00A13DE6">
      <w:pPr>
        <w:rPr>
          <w:szCs w:val="20"/>
        </w:rPr>
      </w:pPr>
    </w:p>
    <w:p w14:paraId="1F8ED936" w14:textId="77777777" w:rsidR="003807A2" w:rsidRPr="006C57A4" w:rsidRDefault="00B3389A" w:rsidP="003115D5">
      <w:pPr>
        <w:pStyle w:val="4"/>
        <w:numPr>
          <w:ilvl w:val="3"/>
          <w:numId w:val="126"/>
        </w:numPr>
        <w:tabs>
          <w:tab w:val="left" w:pos="2268"/>
        </w:tabs>
        <w:rPr>
          <w:color w:val="000000" w:themeColor="text1"/>
        </w:rPr>
      </w:pPr>
      <w:r>
        <w:rPr>
          <w:rFonts w:hint="eastAsia"/>
          <w:color w:val="000000" w:themeColor="text1"/>
        </w:rPr>
        <w:t>監視</w:t>
      </w:r>
      <w:r w:rsidR="003807A2">
        <w:rPr>
          <w:rFonts w:hint="eastAsia"/>
          <w:color w:val="000000" w:themeColor="text1"/>
        </w:rPr>
        <w:t>運用</w:t>
      </w:r>
    </w:p>
    <w:p w14:paraId="462FB29A" w14:textId="77777777" w:rsidR="00B51779" w:rsidRDefault="00B51779" w:rsidP="003115D5">
      <w:pPr>
        <w:pStyle w:val="af4"/>
        <w:numPr>
          <w:ilvl w:val="0"/>
          <w:numId w:val="107"/>
        </w:numPr>
        <w:ind w:leftChars="0" w:left="1985" w:hanging="419"/>
      </w:pPr>
      <w:r>
        <w:rPr>
          <w:rFonts w:hint="eastAsia"/>
        </w:rPr>
        <w:t>研修環境</w:t>
      </w:r>
    </w:p>
    <w:p w14:paraId="2EE38A73" w14:textId="77777777" w:rsidR="001948BA" w:rsidRDefault="00E41437" w:rsidP="003115D5">
      <w:pPr>
        <w:pStyle w:val="af4"/>
        <w:numPr>
          <w:ilvl w:val="0"/>
          <w:numId w:val="94"/>
        </w:numPr>
        <w:ind w:leftChars="0" w:left="2269" w:hanging="284"/>
      </w:pPr>
      <w:r>
        <w:rPr>
          <w:rFonts w:hint="eastAsia"/>
        </w:rPr>
        <w:t>同環境は</w:t>
      </w:r>
      <w:r w:rsidRPr="00163BBD">
        <w:rPr>
          <w:rFonts w:hint="eastAsia"/>
        </w:rPr>
        <w:t>研修利用を目的とした環境であ</w:t>
      </w:r>
      <w:r>
        <w:rPr>
          <w:rFonts w:hint="eastAsia"/>
        </w:rPr>
        <w:t>り</w:t>
      </w:r>
      <w:r w:rsidRPr="00163BBD">
        <w:rPr>
          <w:rFonts w:hint="eastAsia"/>
        </w:rPr>
        <w:t>、</w:t>
      </w:r>
      <w:r w:rsidRPr="003C22B9">
        <w:rPr>
          <w:rFonts w:hint="eastAsia"/>
        </w:rPr>
        <w:t>稼働日に合わせた監視を行うことが困難である</w:t>
      </w:r>
      <w:r>
        <w:rPr>
          <w:rFonts w:hint="eastAsia"/>
        </w:rPr>
        <w:t>ため</w:t>
      </w:r>
      <w:r w:rsidRPr="003C22B9">
        <w:rPr>
          <w:rFonts w:hint="eastAsia"/>
        </w:rPr>
        <w:t>、</w:t>
      </w:r>
      <w:r>
        <w:rPr>
          <w:rFonts w:hint="eastAsia"/>
        </w:rPr>
        <w:t>監視自体を行わない。</w:t>
      </w:r>
    </w:p>
    <w:p w14:paraId="6A4322B6" w14:textId="77777777" w:rsidR="005546FD" w:rsidRDefault="005546FD" w:rsidP="00A13DE6">
      <w:pPr>
        <w:rPr>
          <w:szCs w:val="20"/>
        </w:rPr>
      </w:pPr>
    </w:p>
    <w:p w14:paraId="2C977E27" w14:textId="77777777" w:rsidR="007048AC" w:rsidRDefault="00282D18" w:rsidP="003115D5">
      <w:pPr>
        <w:pStyle w:val="af4"/>
        <w:numPr>
          <w:ilvl w:val="0"/>
          <w:numId w:val="107"/>
        </w:numPr>
        <w:ind w:leftChars="0" w:left="1985" w:hanging="419"/>
      </w:pPr>
      <w:r>
        <w:rPr>
          <w:rFonts w:hint="eastAsia"/>
        </w:rPr>
        <w:t>開発</w:t>
      </w:r>
      <w:r w:rsidR="007048AC">
        <w:rPr>
          <w:rFonts w:hint="eastAsia"/>
        </w:rPr>
        <w:t>環境</w:t>
      </w:r>
    </w:p>
    <w:p w14:paraId="4ACF766F" w14:textId="77777777" w:rsidR="0081797B" w:rsidRDefault="0077477D" w:rsidP="003115D5">
      <w:pPr>
        <w:pStyle w:val="af4"/>
        <w:numPr>
          <w:ilvl w:val="0"/>
          <w:numId w:val="94"/>
        </w:numPr>
        <w:ind w:leftChars="0" w:left="2269" w:hanging="284"/>
      </w:pPr>
      <w:r>
        <w:rPr>
          <w:rFonts w:hint="eastAsia"/>
        </w:rPr>
        <w:t>監視設定は本番と同等であるものの、統合監視システムは同環境に存在しないため、オペレータによる常時監視は行われない。</w:t>
      </w:r>
    </w:p>
    <w:p w14:paraId="13FF591E" w14:textId="77777777" w:rsidR="0077477D" w:rsidRDefault="002D5790" w:rsidP="003115D5">
      <w:pPr>
        <w:pStyle w:val="af4"/>
        <w:numPr>
          <w:ilvl w:val="0"/>
          <w:numId w:val="94"/>
        </w:numPr>
        <w:ind w:leftChars="0" w:left="2269" w:hanging="284"/>
      </w:pPr>
      <w:r>
        <w:rPr>
          <w:rFonts w:hint="eastAsia"/>
        </w:rPr>
        <w:t>統合監視システムは同環境に存在しないため、監視の動作テスト結果は開発環境のHinemosマネージャ上で確認を行う。</w:t>
      </w:r>
    </w:p>
    <w:p w14:paraId="460A90BD" w14:textId="77777777" w:rsidR="005F1C5E" w:rsidRDefault="005F1C5E" w:rsidP="004E78FD">
      <w:pPr>
        <w:pStyle w:val="af4"/>
        <w:ind w:leftChars="0" w:left="2269"/>
      </w:pPr>
    </w:p>
    <w:p w14:paraId="1E5F8F62" w14:textId="77777777" w:rsidR="004B3BC0" w:rsidRPr="006C57A4" w:rsidRDefault="003E1661" w:rsidP="003115D5">
      <w:pPr>
        <w:pStyle w:val="4"/>
        <w:numPr>
          <w:ilvl w:val="3"/>
          <w:numId w:val="126"/>
        </w:numPr>
        <w:tabs>
          <w:tab w:val="left" w:pos="2268"/>
        </w:tabs>
        <w:rPr>
          <w:color w:val="000000" w:themeColor="text1"/>
        </w:rPr>
      </w:pPr>
      <w:r>
        <w:rPr>
          <w:rFonts w:hint="eastAsia"/>
          <w:color w:val="000000" w:themeColor="text1"/>
        </w:rPr>
        <w:t>障害時</w:t>
      </w:r>
      <w:r w:rsidR="004B3BC0">
        <w:rPr>
          <w:rFonts w:hint="eastAsia"/>
          <w:color w:val="000000" w:themeColor="text1"/>
        </w:rPr>
        <w:t>運用</w:t>
      </w:r>
    </w:p>
    <w:p w14:paraId="530C6B95" w14:textId="77777777" w:rsidR="00E4502D" w:rsidRDefault="00E4502D" w:rsidP="003115D5">
      <w:pPr>
        <w:pStyle w:val="af4"/>
        <w:numPr>
          <w:ilvl w:val="0"/>
          <w:numId w:val="107"/>
        </w:numPr>
        <w:ind w:leftChars="0" w:left="1985" w:hanging="419"/>
      </w:pPr>
      <w:r>
        <w:rPr>
          <w:rFonts w:hint="eastAsia"/>
        </w:rPr>
        <w:t>研修環境</w:t>
      </w:r>
    </w:p>
    <w:p w14:paraId="1E8809D3" w14:textId="77777777" w:rsidR="00E4502D" w:rsidRDefault="00B31665" w:rsidP="003115D5">
      <w:pPr>
        <w:pStyle w:val="af4"/>
        <w:numPr>
          <w:ilvl w:val="0"/>
          <w:numId w:val="94"/>
        </w:numPr>
        <w:ind w:leftChars="0" w:left="2269" w:hanging="284"/>
      </w:pPr>
      <w:r w:rsidRPr="009F52C2">
        <w:rPr>
          <w:rFonts w:hint="eastAsia"/>
        </w:rPr>
        <w:t>研修環境はシングル構成のため、</w:t>
      </w:r>
      <w:r w:rsidRPr="009F52C2">
        <w:t>AZ障害時のStandby機への切り替えは</w:t>
      </w:r>
      <w:r w:rsidRPr="00D63B87">
        <w:rPr>
          <w:rFonts w:hint="eastAsia"/>
        </w:rPr>
        <w:t>行えず</w:t>
      </w:r>
      <w:r>
        <w:rPr>
          <w:rFonts w:hint="eastAsia"/>
        </w:rPr>
        <w:t>、</w:t>
      </w:r>
      <w:r w:rsidRPr="00D63B87">
        <w:rPr>
          <w:rFonts w:hint="eastAsia"/>
        </w:rPr>
        <w:t>利用不可となる</w:t>
      </w:r>
      <w:r w:rsidRPr="009F52C2">
        <w:t>。</w:t>
      </w:r>
    </w:p>
    <w:p w14:paraId="63ED9D32" w14:textId="77777777" w:rsidR="00B31665" w:rsidRDefault="00EF4D1E" w:rsidP="003115D5">
      <w:pPr>
        <w:pStyle w:val="af4"/>
        <w:numPr>
          <w:ilvl w:val="0"/>
          <w:numId w:val="94"/>
        </w:numPr>
        <w:ind w:leftChars="0" w:left="2269" w:hanging="284"/>
      </w:pPr>
      <w:r w:rsidRPr="0044298C">
        <w:t>Auroraレプリカが存在しないため、DBインスタンス障害時</w:t>
      </w:r>
      <w:r>
        <w:rPr>
          <w:rFonts w:hint="eastAsia"/>
        </w:rPr>
        <w:t>の対応</w:t>
      </w:r>
      <w:r w:rsidRPr="0044298C">
        <w:t>は、AWSマネジメントコンソールにログインし、</w:t>
      </w:r>
      <w:r>
        <w:rPr>
          <w:rFonts w:hint="eastAsia"/>
        </w:rPr>
        <w:t>回復処理をしたうえで</w:t>
      </w:r>
      <w:r w:rsidRPr="0044298C">
        <w:t>停止したDBインスタンスを手動で起動する。</w:t>
      </w:r>
    </w:p>
    <w:p w14:paraId="2DB47430" w14:textId="77777777" w:rsidR="00EF4D1E" w:rsidRDefault="00202639" w:rsidP="003115D5">
      <w:pPr>
        <w:pStyle w:val="af4"/>
        <w:numPr>
          <w:ilvl w:val="0"/>
          <w:numId w:val="94"/>
        </w:numPr>
        <w:ind w:leftChars="0" w:left="2269" w:hanging="284"/>
      </w:pPr>
      <w:r w:rsidRPr="003D2D5E">
        <w:rPr>
          <w:rFonts w:hint="eastAsia"/>
        </w:rPr>
        <w:t>同環境は監視自体が行われておらず、障害検知するタイミングは、</w:t>
      </w:r>
      <w:r w:rsidRPr="003D2D5E">
        <w:t>ISIDサービスデスクへの問い合わせが起点となる。</w:t>
      </w:r>
    </w:p>
    <w:p w14:paraId="7EDA13ED" w14:textId="77777777" w:rsidR="00202639" w:rsidRDefault="00B42E5A" w:rsidP="003115D5">
      <w:pPr>
        <w:pStyle w:val="af4"/>
        <w:numPr>
          <w:ilvl w:val="0"/>
          <w:numId w:val="94"/>
        </w:numPr>
        <w:ind w:leftChars="0" w:left="2269" w:hanging="284"/>
      </w:pPr>
      <w:r>
        <w:rPr>
          <w:rFonts w:hint="eastAsia"/>
          <w:color w:val="000000" w:themeColor="text1"/>
        </w:rPr>
        <w:lastRenderedPageBreak/>
        <w:t>同環境は、</w:t>
      </w:r>
      <w:r>
        <w:rPr>
          <w:rFonts w:hint="eastAsia"/>
        </w:rPr>
        <w:t>オンラインサービスの提供不可、端末処理不可など業務影響が発生する環境ではないため、本番同等の24時間365日の対応は行わず、</w:t>
      </w:r>
      <w:r w:rsidRPr="00595BF9">
        <w:rPr>
          <w:rFonts w:hint="eastAsia"/>
        </w:rPr>
        <w:t>休日、祝日、窓口受付時間外での障害は翌営業日で対応する。</w:t>
      </w:r>
    </w:p>
    <w:p w14:paraId="0F3B57AC" w14:textId="77777777" w:rsidR="004B3BC0" w:rsidRDefault="004B3BC0" w:rsidP="00A13DE6">
      <w:pPr>
        <w:rPr>
          <w:szCs w:val="20"/>
        </w:rPr>
      </w:pPr>
    </w:p>
    <w:p w14:paraId="729F1C9A" w14:textId="77777777" w:rsidR="00837962" w:rsidRDefault="00837962" w:rsidP="003115D5">
      <w:pPr>
        <w:pStyle w:val="af4"/>
        <w:numPr>
          <w:ilvl w:val="0"/>
          <w:numId w:val="107"/>
        </w:numPr>
        <w:ind w:leftChars="0" w:left="1985" w:hanging="419"/>
      </w:pPr>
      <w:r>
        <w:rPr>
          <w:rFonts w:hint="eastAsia"/>
        </w:rPr>
        <w:t>開発環境</w:t>
      </w:r>
    </w:p>
    <w:p w14:paraId="5D1925D9" w14:textId="77777777" w:rsidR="00EC3778" w:rsidRDefault="00CD48DA" w:rsidP="003115D5">
      <w:pPr>
        <w:pStyle w:val="af4"/>
        <w:numPr>
          <w:ilvl w:val="0"/>
          <w:numId w:val="94"/>
        </w:numPr>
        <w:ind w:leftChars="0" w:left="2269" w:hanging="284"/>
      </w:pPr>
      <w:r w:rsidRPr="003D2D5E">
        <w:rPr>
          <w:rFonts w:hint="eastAsia"/>
        </w:rPr>
        <w:t>同環境は監視自体が行われておらず、障害検知するタイミングは、</w:t>
      </w:r>
      <w:r w:rsidRPr="003D2D5E">
        <w:t>ISIDサービスデスクへの問い合わせが起点となる。</w:t>
      </w:r>
    </w:p>
    <w:p w14:paraId="28CDD0DF" w14:textId="77777777" w:rsidR="00CD48DA" w:rsidRDefault="00593C36" w:rsidP="003115D5">
      <w:pPr>
        <w:pStyle w:val="af4"/>
        <w:numPr>
          <w:ilvl w:val="0"/>
          <w:numId w:val="94"/>
        </w:numPr>
        <w:ind w:leftChars="0" w:left="2269" w:hanging="284"/>
      </w:pPr>
      <w:r>
        <w:rPr>
          <w:rFonts w:hint="eastAsia"/>
          <w:color w:val="000000" w:themeColor="text1"/>
        </w:rPr>
        <w:t>同環境は、</w:t>
      </w:r>
      <w:r>
        <w:rPr>
          <w:rFonts w:hint="eastAsia"/>
        </w:rPr>
        <w:t>オンラインサービスの提供不可、端末処理不可など業務影響が発生する環境ではないため、本番同等の24時間365日の対応は行わず、</w:t>
      </w:r>
      <w:r w:rsidRPr="00595BF9">
        <w:rPr>
          <w:rFonts w:hint="eastAsia"/>
        </w:rPr>
        <w:t>休日、祝日、窓口受付時間外での障害は翌営業日で対応する。</w:t>
      </w:r>
    </w:p>
    <w:p w14:paraId="7AD2C915" w14:textId="77777777" w:rsidR="00EC3778" w:rsidRDefault="00EC3778" w:rsidP="00A13DE6">
      <w:pPr>
        <w:rPr>
          <w:szCs w:val="20"/>
        </w:rPr>
      </w:pPr>
    </w:p>
    <w:p w14:paraId="0379352D" w14:textId="77777777" w:rsidR="008039D4" w:rsidRPr="006C57A4" w:rsidRDefault="00897EB4" w:rsidP="003115D5">
      <w:pPr>
        <w:pStyle w:val="4"/>
        <w:numPr>
          <w:ilvl w:val="3"/>
          <w:numId w:val="126"/>
        </w:numPr>
        <w:tabs>
          <w:tab w:val="left" w:pos="2268"/>
        </w:tabs>
        <w:rPr>
          <w:color w:val="000000" w:themeColor="text1"/>
        </w:rPr>
      </w:pPr>
      <w:r>
        <w:rPr>
          <w:rFonts w:hint="eastAsia"/>
          <w:color w:val="000000" w:themeColor="text1"/>
        </w:rPr>
        <w:t>月次報告</w:t>
      </w:r>
    </w:p>
    <w:p w14:paraId="5BF9AD47" w14:textId="77777777" w:rsidR="00AC6081" w:rsidRDefault="00004ED6" w:rsidP="00AC6081">
      <w:pPr>
        <w:ind w:leftChars="850" w:left="1700"/>
      </w:pPr>
      <w:r>
        <w:rPr>
          <w:rFonts w:hint="eastAsia"/>
          <w:color w:val="000000" w:themeColor="text1"/>
        </w:rPr>
        <w:t>研修環境、開発環境は、</w:t>
      </w:r>
      <w:r w:rsidRPr="006C725D">
        <w:rPr>
          <w:color w:val="000000" w:themeColor="text1"/>
        </w:rPr>
        <w:t>AWSメンテナンス情報収集</w:t>
      </w:r>
      <w:r>
        <w:rPr>
          <w:rFonts w:hint="eastAsia"/>
          <w:color w:val="000000" w:themeColor="text1"/>
        </w:rPr>
        <w:t>を除き、報告の対象外とする。なお、AWSメンテナンス情報収集は本番環境の報告の際に併せて調査を行うものとする。また、</w:t>
      </w:r>
      <w:r w:rsidRPr="007D3A5D">
        <w:rPr>
          <w:rFonts w:hint="eastAsia"/>
          <w:color w:val="000000" w:themeColor="text1"/>
        </w:rPr>
        <w:t>開発、研修環境</w:t>
      </w:r>
      <w:r>
        <w:rPr>
          <w:rFonts w:hint="eastAsia"/>
          <w:color w:val="000000" w:themeColor="text1"/>
        </w:rPr>
        <w:t>での</w:t>
      </w:r>
      <w:r w:rsidRPr="007D3A5D">
        <w:rPr>
          <w:rFonts w:hint="eastAsia"/>
          <w:color w:val="000000" w:themeColor="text1"/>
        </w:rPr>
        <w:t>リソース情報</w:t>
      </w:r>
      <w:r>
        <w:rPr>
          <w:rFonts w:hint="eastAsia"/>
          <w:color w:val="000000" w:themeColor="text1"/>
        </w:rPr>
        <w:t>は、</w:t>
      </w:r>
      <w:r w:rsidRPr="007D3A5D">
        <w:rPr>
          <w:color w:val="000000" w:themeColor="text1"/>
        </w:rPr>
        <w:t>Cloudwatch</w:t>
      </w:r>
      <w:r>
        <w:rPr>
          <w:rFonts w:hint="eastAsia"/>
          <w:color w:val="000000" w:themeColor="text1"/>
        </w:rPr>
        <w:t>での保管期間が７日間であり、S3に退避されることがないため、７日間分の確認は</w:t>
      </w:r>
      <w:r w:rsidRPr="007D3A5D">
        <w:rPr>
          <w:color w:val="000000" w:themeColor="text1"/>
        </w:rPr>
        <w:t>可能</w:t>
      </w:r>
      <w:r>
        <w:rPr>
          <w:rFonts w:hint="eastAsia"/>
          <w:color w:val="000000" w:themeColor="text1"/>
        </w:rPr>
        <w:t>となっている。</w:t>
      </w:r>
    </w:p>
    <w:p w14:paraId="147963E6" w14:textId="77777777" w:rsidR="008039D4" w:rsidRDefault="008039D4" w:rsidP="00A13DE6">
      <w:pPr>
        <w:rPr>
          <w:szCs w:val="20"/>
        </w:rPr>
      </w:pPr>
    </w:p>
    <w:p w14:paraId="0FFA1FA3" w14:textId="77777777" w:rsidR="00836002" w:rsidRPr="006C57A4" w:rsidRDefault="00EB6F3D" w:rsidP="003115D5">
      <w:pPr>
        <w:pStyle w:val="4"/>
        <w:numPr>
          <w:ilvl w:val="3"/>
          <w:numId w:val="126"/>
        </w:numPr>
        <w:tabs>
          <w:tab w:val="left" w:pos="2268"/>
        </w:tabs>
        <w:rPr>
          <w:color w:val="000000" w:themeColor="text1"/>
        </w:rPr>
      </w:pPr>
      <w:r>
        <w:rPr>
          <w:rFonts w:hint="eastAsia"/>
          <w:color w:val="000000" w:themeColor="text1"/>
        </w:rPr>
        <w:t>災対運用</w:t>
      </w:r>
    </w:p>
    <w:p w14:paraId="099C62B8" w14:textId="77777777" w:rsidR="004B3BC0" w:rsidRPr="0081797B" w:rsidRDefault="00B36EA6" w:rsidP="004E78FD">
      <w:pPr>
        <w:ind w:leftChars="850" w:left="1700"/>
        <w:rPr>
          <w:szCs w:val="20"/>
        </w:rPr>
      </w:pPr>
      <w:r>
        <w:rPr>
          <w:rFonts w:hint="eastAsia"/>
          <w:color w:val="000000" w:themeColor="text1"/>
        </w:rPr>
        <w:t>災対運用は、本番環境のみが対象となるため、研修環境、開発環境は対象外とする。</w:t>
      </w:r>
    </w:p>
    <w:sectPr w:rsidR="004B3BC0" w:rsidRPr="0081797B" w:rsidSect="00CF0A8D">
      <w:headerReference w:type="default" r:id="rId62"/>
      <w:footerReference w:type="default" r:id="rId63"/>
      <w:pgSz w:w="11906" w:h="16838" w:code="9"/>
      <w:pgMar w:top="1134" w:right="567" w:bottom="851" w:left="567" w:header="283" w:footer="17" w:gutter="0"/>
      <w:cols w:space="425"/>
      <w:docGrid w:type="lines" w:linePitch="365" w:charSpace="53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20481D" w14:textId="77777777" w:rsidR="00F572D4" w:rsidRDefault="00F572D4" w:rsidP="000C3D03">
      <w:r>
        <w:separator/>
      </w:r>
    </w:p>
  </w:endnote>
  <w:endnote w:type="continuationSeparator" w:id="0">
    <w:p w14:paraId="16B9E160" w14:textId="77777777" w:rsidR="00F572D4" w:rsidRDefault="00F572D4" w:rsidP="000C3D03">
      <w:r>
        <w:continuationSeparator/>
      </w:r>
    </w:p>
  </w:endnote>
  <w:endnote w:type="continuationNotice" w:id="1">
    <w:p w14:paraId="6F3D8795" w14:textId="77777777" w:rsidR="00F572D4" w:rsidRDefault="00F572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メイリオ">
    <w:panose1 w:val="020B0604030504040204"/>
    <w:charset w:val="80"/>
    <w:family w:val="modern"/>
    <w:pitch w:val="variable"/>
    <w:sig w:usb0="E00002FF" w:usb1="6AC7FFFF" w:usb2="08000012" w:usb3="00000000" w:csb0="0002009F" w:csb1="00000000"/>
  </w:font>
  <w:font w:name="Roboto">
    <w:altName w:val="Times New Roman"/>
    <w:charset w:val="00"/>
    <w:family w:val="auto"/>
    <w:pitch w:val="variable"/>
    <w:sig w:usb0="00000001"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5FF89" w14:textId="77777777" w:rsidR="00A621E0" w:rsidRDefault="00A621E0">
    <w:r>
      <w:rPr>
        <w:noProof/>
      </w:rPr>
      <mc:AlternateContent>
        <mc:Choice Requires="wps">
          <w:drawing>
            <wp:anchor distT="0" distB="0" distL="114300" distR="114300" simplePos="0" relativeHeight="251658240" behindDoc="0" locked="0" layoutInCell="1" allowOverlap="1" wp14:anchorId="5FD7DBB5" wp14:editId="7714A2E4">
              <wp:simplePos x="0" y="0"/>
              <wp:positionH relativeFrom="column">
                <wp:posOffset>-177800</wp:posOffset>
              </wp:positionH>
              <wp:positionV relativeFrom="paragraph">
                <wp:posOffset>83820</wp:posOffset>
              </wp:positionV>
              <wp:extent cx="7442200" cy="0"/>
              <wp:effectExtent l="0" t="19050" r="25400" b="19050"/>
              <wp:wrapNone/>
              <wp:docPr id="7" name="直線コネクタ 7"/>
              <wp:cNvGraphicFramePr/>
              <a:graphic xmlns:a="http://schemas.openxmlformats.org/drawingml/2006/main">
                <a:graphicData uri="http://schemas.microsoft.com/office/word/2010/wordprocessingShape">
                  <wps:wsp>
                    <wps:cNvCnPr/>
                    <wps:spPr>
                      <a:xfrm>
                        <a:off x="0" y="0"/>
                        <a:ext cx="7442200" cy="0"/>
                      </a:xfrm>
                      <a:prstGeom prst="line">
                        <a:avLst/>
                      </a:prstGeom>
                      <a:ln w="44450"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1F472DA" id="直線コネクタ 7" o:spid="_x0000_s1026" style="position:absolute;left:0;text-align:lef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pt,6.6pt" to="572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" strokecolor="black [3213]" strokeweight="3.5pt">
              <v:stroke linestyle="thickThin" joinstyle="miter"/>
            </v:line>
          </w:pict>
        </mc:Fallback>
      </mc:AlternateContent>
    </w:r>
  </w:p>
  <w:tbl>
    <w:tblPr>
      <w:tblW w:w="10790" w:type="dxa"/>
      <w:tblLayout w:type="fixed"/>
      <w:tblCellMar>
        <w:left w:w="99" w:type="dxa"/>
        <w:right w:w="99" w:type="dxa"/>
      </w:tblCellMar>
      <w:tblLook w:val="0000" w:firstRow="0" w:lastRow="0" w:firstColumn="0" w:lastColumn="0" w:noHBand="0" w:noVBand="0"/>
    </w:tblPr>
    <w:tblGrid>
      <w:gridCol w:w="2851"/>
      <w:gridCol w:w="5028"/>
      <w:gridCol w:w="2911"/>
    </w:tblGrid>
    <w:tr w:rsidR="00A621E0" w14:paraId="1FF2F77F" w14:textId="77777777" w:rsidTr="00144263">
      <w:trPr>
        <w:trHeight w:val="281"/>
      </w:trPr>
      <w:tc>
        <w:tcPr>
          <w:tcW w:w="2851" w:type="dxa"/>
        </w:tcPr>
        <w:p w14:paraId="4499007D" w14:textId="77777777" w:rsidR="00A621E0" w:rsidRDefault="00A621E0" w:rsidP="00BE5E58">
          <w:pPr>
            <w:rPr>
              <w:rFonts w:ascii="ＭＳ Ｐゴシック" w:hAnsi="ＭＳ Ｐゴシック"/>
            </w:rPr>
          </w:pPr>
        </w:p>
      </w:tc>
      <w:tc>
        <w:tcPr>
          <w:tcW w:w="5028" w:type="dxa"/>
        </w:tcPr>
        <w:p w14:paraId="3CB48D75" w14:textId="77777777" w:rsidR="00A621E0" w:rsidRDefault="00A621E0" w:rsidP="00BE5E58">
          <w:pPr>
            <w:jc w:val="center"/>
            <w:rPr>
              <w:rFonts w:ascii="ＭＳ Ｐゴシック" w:hAnsi="ＭＳ Ｐゴシック"/>
            </w:rPr>
          </w:pPr>
          <w:r>
            <w:rPr>
              <w:rFonts w:ascii="ＭＳ Ｐゴシック" w:hAnsi="ＭＳ Ｐゴシック" w:hint="eastAsia"/>
              <w:noProof/>
            </w:rPr>
            <w:drawing>
              <wp:inline distT="0" distB="0" distL="0" distR="0" wp14:anchorId="6DB9F37F" wp14:editId="11BF33EB">
                <wp:extent cx="2137410" cy="142240"/>
                <wp:effectExtent l="0" t="0" r="0" b="0"/>
                <wp:docPr id="11" name="図 11" descr="logo_j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j_0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37410" cy="142240"/>
                        </a:xfrm>
                        <a:prstGeom prst="rect">
                          <a:avLst/>
                        </a:prstGeom>
                        <a:noFill/>
                        <a:ln>
                          <a:noFill/>
                        </a:ln>
                      </pic:spPr>
                    </pic:pic>
                  </a:graphicData>
                </a:graphic>
              </wp:inline>
            </w:drawing>
          </w:r>
        </w:p>
      </w:tc>
      <w:tc>
        <w:tcPr>
          <w:tcW w:w="2911" w:type="dxa"/>
        </w:tcPr>
        <w:p w14:paraId="75A3975E" w14:textId="2AEEB670" w:rsidR="00A621E0" w:rsidRDefault="00A621E0" w:rsidP="00BE5E58">
          <w:pPr>
            <w:pStyle w:val="af"/>
            <w:jc w:val="right"/>
            <w:rPr>
              <w:rFonts w:ascii="ＭＳ Ｐゴシック" w:hAnsi="ＭＳ Ｐゴシック"/>
            </w:rPr>
          </w:pPr>
          <w:r>
            <w:fldChar w:fldCharType="begin"/>
          </w:r>
          <w:r>
            <w:instrText xml:space="preserve"> PAGE </w:instrText>
          </w:r>
          <w:r>
            <w:fldChar w:fldCharType="separate"/>
          </w:r>
          <w:r w:rsidR="00DC12C4">
            <w:rPr>
              <w:noProof/>
            </w:rPr>
            <w:t>182</w:t>
          </w:r>
          <w:r>
            <w:fldChar w:fldCharType="end"/>
          </w:r>
          <w:r>
            <w:rPr>
              <w:rFonts w:hint="eastAsia"/>
            </w:rPr>
            <w:t xml:space="preserve"> / </w:t>
          </w:r>
          <w:r>
            <w:rPr>
              <w:noProof/>
            </w:rPr>
            <w:fldChar w:fldCharType="begin"/>
          </w:r>
          <w:r>
            <w:rPr>
              <w:noProof/>
            </w:rPr>
            <w:instrText xml:space="preserve"> NUMPAGES </w:instrText>
          </w:r>
          <w:r>
            <w:rPr>
              <w:noProof/>
            </w:rPr>
            <w:fldChar w:fldCharType="separate"/>
          </w:r>
          <w:r w:rsidR="00DC12C4">
            <w:rPr>
              <w:noProof/>
            </w:rPr>
            <w:t>189</w:t>
          </w:r>
          <w:r>
            <w:rPr>
              <w:noProof/>
            </w:rPr>
            <w:fldChar w:fldCharType="end"/>
          </w:r>
        </w:p>
      </w:tc>
    </w:tr>
  </w:tbl>
  <w:p w14:paraId="470D90D6" w14:textId="77777777" w:rsidR="00A621E0" w:rsidRDefault="00A621E0" w:rsidP="00FF0AFB">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487C58" w14:textId="77777777" w:rsidR="00F572D4" w:rsidRDefault="00F572D4" w:rsidP="000C3D03">
      <w:r>
        <w:separator/>
      </w:r>
    </w:p>
  </w:footnote>
  <w:footnote w:type="continuationSeparator" w:id="0">
    <w:p w14:paraId="3CC1AF02" w14:textId="77777777" w:rsidR="00F572D4" w:rsidRDefault="00F572D4" w:rsidP="000C3D03">
      <w:r>
        <w:continuationSeparator/>
      </w:r>
    </w:p>
  </w:footnote>
  <w:footnote w:type="continuationNotice" w:id="1">
    <w:p w14:paraId="236E7CE5" w14:textId="77777777" w:rsidR="00F572D4" w:rsidRDefault="00F572D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73" w:type="dxa"/>
      <w:tblInd w:w="13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77"/>
      <w:gridCol w:w="1548"/>
      <w:gridCol w:w="1367"/>
      <w:gridCol w:w="2579"/>
      <w:gridCol w:w="1269"/>
      <w:gridCol w:w="1269"/>
      <w:gridCol w:w="964"/>
    </w:tblGrid>
    <w:tr w:rsidR="00A621E0" w:rsidRPr="009E6E29" w14:paraId="10A7CFBD" w14:textId="77777777" w:rsidTr="007920C5">
      <w:tc>
        <w:tcPr>
          <w:tcW w:w="1477" w:type="dxa"/>
          <w:vMerge w:val="restart"/>
          <w:vAlign w:val="center"/>
        </w:tcPr>
        <w:p w14:paraId="16F47363" w14:textId="77777777" w:rsidR="00A621E0" w:rsidRPr="009E6E29" w:rsidRDefault="00A621E0" w:rsidP="009E6E29">
          <w:pPr>
            <w:pStyle w:val="aa"/>
            <w:jc w:val="center"/>
            <w:rPr>
              <w:b/>
              <w:bCs/>
            </w:rPr>
          </w:pPr>
          <w:r w:rsidRPr="009E6E29">
            <w:rPr>
              <w:rFonts w:hint="eastAsia"/>
              <w:b/>
              <w:bCs/>
            </w:rPr>
            <w:t>基本設計</w:t>
          </w:r>
        </w:p>
      </w:tc>
      <w:tc>
        <w:tcPr>
          <w:tcW w:w="1548" w:type="dxa"/>
        </w:tcPr>
        <w:p w14:paraId="3AFB49EC" w14:textId="77777777" w:rsidR="00A621E0" w:rsidRPr="00736674" w:rsidRDefault="00A621E0" w:rsidP="00736674">
          <w:pPr>
            <w:pStyle w:val="aa"/>
            <w:jc w:val="center"/>
            <w:rPr>
              <w:sz w:val="16"/>
              <w:szCs w:val="18"/>
            </w:rPr>
          </w:pPr>
          <w:r w:rsidRPr="00736674">
            <w:rPr>
              <w:rFonts w:hint="eastAsia"/>
              <w:sz w:val="16"/>
              <w:szCs w:val="18"/>
            </w:rPr>
            <w:t>システム名</w:t>
          </w:r>
        </w:p>
      </w:tc>
      <w:tc>
        <w:tcPr>
          <w:tcW w:w="1367" w:type="dxa"/>
        </w:tcPr>
        <w:p w14:paraId="554FBBF9" w14:textId="77777777" w:rsidR="00A621E0" w:rsidRPr="00736674" w:rsidRDefault="00A621E0" w:rsidP="00736674">
          <w:pPr>
            <w:pStyle w:val="aa"/>
            <w:jc w:val="center"/>
            <w:rPr>
              <w:sz w:val="16"/>
              <w:szCs w:val="18"/>
            </w:rPr>
          </w:pPr>
          <w:r w:rsidRPr="00736674">
            <w:rPr>
              <w:rFonts w:hint="eastAsia"/>
              <w:sz w:val="16"/>
              <w:szCs w:val="18"/>
            </w:rPr>
            <w:t>サブシステム名</w:t>
          </w:r>
        </w:p>
      </w:tc>
      <w:tc>
        <w:tcPr>
          <w:tcW w:w="2579" w:type="dxa"/>
        </w:tcPr>
        <w:p w14:paraId="6EEB261B" w14:textId="77777777" w:rsidR="00A621E0" w:rsidRPr="00736674" w:rsidRDefault="00A621E0" w:rsidP="00736674">
          <w:pPr>
            <w:pStyle w:val="aa"/>
            <w:jc w:val="center"/>
            <w:rPr>
              <w:sz w:val="16"/>
              <w:szCs w:val="18"/>
            </w:rPr>
          </w:pPr>
          <w:r w:rsidRPr="00736674">
            <w:rPr>
              <w:rFonts w:hint="eastAsia"/>
              <w:sz w:val="16"/>
              <w:szCs w:val="18"/>
            </w:rPr>
            <w:t>ドキュメント名</w:t>
          </w:r>
        </w:p>
      </w:tc>
      <w:tc>
        <w:tcPr>
          <w:tcW w:w="1269" w:type="dxa"/>
        </w:tcPr>
        <w:p w14:paraId="4E21D42A" w14:textId="77777777" w:rsidR="00A621E0" w:rsidRPr="00736674" w:rsidRDefault="00A621E0" w:rsidP="00736674">
          <w:pPr>
            <w:pStyle w:val="aa"/>
            <w:jc w:val="center"/>
            <w:rPr>
              <w:sz w:val="16"/>
              <w:szCs w:val="18"/>
            </w:rPr>
          </w:pPr>
          <w:r w:rsidRPr="00736674">
            <w:rPr>
              <w:rFonts w:hint="eastAsia"/>
              <w:sz w:val="16"/>
              <w:szCs w:val="18"/>
            </w:rPr>
            <w:t>作成日</w:t>
          </w:r>
        </w:p>
      </w:tc>
      <w:tc>
        <w:tcPr>
          <w:tcW w:w="1269" w:type="dxa"/>
        </w:tcPr>
        <w:p w14:paraId="02D540EE" w14:textId="77777777" w:rsidR="00A621E0" w:rsidRPr="00736674" w:rsidRDefault="00A621E0" w:rsidP="00736674">
          <w:pPr>
            <w:pStyle w:val="aa"/>
            <w:jc w:val="center"/>
            <w:rPr>
              <w:sz w:val="16"/>
              <w:szCs w:val="18"/>
            </w:rPr>
          </w:pPr>
          <w:r w:rsidRPr="00736674">
            <w:rPr>
              <w:rFonts w:hint="eastAsia"/>
              <w:sz w:val="16"/>
              <w:szCs w:val="18"/>
            </w:rPr>
            <w:t>更新日</w:t>
          </w:r>
        </w:p>
      </w:tc>
      <w:tc>
        <w:tcPr>
          <w:tcW w:w="964" w:type="dxa"/>
        </w:tcPr>
        <w:p w14:paraId="4A288CA1" w14:textId="77777777" w:rsidR="00A621E0" w:rsidRPr="00736674" w:rsidRDefault="00A621E0" w:rsidP="00736674">
          <w:pPr>
            <w:pStyle w:val="aa"/>
            <w:jc w:val="center"/>
            <w:rPr>
              <w:sz w:val="16"/>
              <w:szCs w:val="18"/>
            </w:rPr>
          </w:pPr>
          <w:r w:rsidRPr="00736674">
            <w:rPr>
              <w:rFonts w:hint="eastAsia"/>
              <w:sz w:val="16"/>
              <w:szCs w:val="18"/>
            </w:rPr>
            <w:t>担当者</w:t>
          </w:r>
        </w:p>
      </w:tc>
    </w:tr>
    <w:tr w:rsidR="00A621E0" w:rsidRPr="009E6E29" w14:paraId="616DF802" w14:textId="77777777" w:rsidTr="007920C5">
      <w:tc>
        <w:tcPr>
          <w:tcW w:w="1477" w:type="dxa"/>
          <w:vMerge/>
        </w:tcPr>
        <w:p w14:paraId="10D94893" w14:textId="77777777" w:rsidR="00A621E0" w:rsidRPr="009E6E29" w:rsidRDefault="00A621E0" w:rsidP="0035649D">
          <w:pPr>
            <w:pStyle w:val="aa"/>
          </w:pPr>
        </w:p>
      </w:tc>
      <w:tc>
        <w:tcPr>
          <w:tcW w:w="1548" w:type="dxa"/>
        </w:tcPr>
        <w:p w14:paraId="7AC1EABE" w14:textId="77777777" w:rsidR="00A621E0" w:rsidRPr="00C35FA5" w:rsidRDefault="00A621E0" w:rsidP="0035649D">
          <w:pPr>
            <w:pStyle w:val="aa"/>
            <w:rPr>
              <w:szCs w:val="21"/>
            </w:rPr>
          </w:pPr>
          <w:r w:rsidRPr="00693EA5">
            <w:rPr>
              <w:rFonts w:hint="eastAsia"/>
              <w:sz w:val="16"/>
              <w:szCs w:val="16"/>
            </w:rPr>
            <w:t>営業・融資サポートシステム</w:t>
          </w:r>
        </w:p>
      </w:tc>
      <w:tc>
        <w:tcPr>
          <w:tcW w:w="1367" w:type="dxa"/>
        </w:tcPr>
        <w:p w14:paraId="7C5775D4" w14:textId="77777777" w:rsidR="00A621E0" w:rsidRPr="00C35FA5" w:rsidRDefault="00A621E0" w:rsidP="0035649D">
          <w:pPr>
            <w:pStyle w:val="aa"/>
            <w:rPr>
              <w:szCs w:val="21"/>
            </w:rPr>
          </w:pPr>
        </w:p>
      </w:tc>
      <w:tc>
        <w:tcPr>
          <w:tcW w:w="2579" w:type="dxa"/>
        </w:tcPr>
        <w:p w14:paraId="42503B21" w14:textId="77777777" w:rsidR="00A621E0" w:rsidRPr="00C35FA5" w:rsidRDefault="00A621E0" w:rsidP="0035649D">
          <w:pPr>
            <w:pStyle w:val="aa"/>
            <w:rPr>
              <w:szCs w:val="21"/>
            </w:rPr>
          </w:pPr>
          <w:r w:rsidRPr="00F80437">
            <w:rPr>
              <w:rFonts w:hint="eastAsia"/>
              <w:szCs w:val="21"/>
            </w:rPr>
            <w:t>営業・融資サポートシステム</w:t>
          </w:r>
          <w:r w:rsidRPr="00F80437">
            <w:rPr>
              <w:szCs w:val="21"/>
            </w:rPr>
            <w:t>_インフラ基本設計書</w:t>
          </w:r>
        </w:p>
      </w:tc>
      <w:tc>
        <w:tcPr>
          <w:tcW w:w="1269" w:type="dxa"/>
        </w:tcPr>
        <w:p w14:paraId="1AF9373C" w14:textId="77777777" w:rsidR="00A621E0" w:rsidRPr="007D6300" w:rsidRDefault="00A621E0" w:rsidP="007D6300">
          <w:pPr>
            <w:pStyle w:val="aa"/>
            <w:jc w:val="center"/>
            <w:rPr>
              <w:sz w:val="16"/>
              <w:szCs w:val="18"/>
            </w:rPr>
          </w:pPr>
          <w:r w:rsidRPr="007D6300">
            <w:rPr>
              <w:rFonts w:hint="eastAsia"/>
              <w:sz w:val="16"/>
              <w:szCs w:val="18"/>
            </w:rPr>
            <w:t>Y</w:t>
          </w:r>
          <w:r w:rsidRPr="007D6300">
            <w:rPr>
              <w:sz w:val="16"/>
              <w:szCs w:val="18"/>
            </w:rPr>
            <w:t>YYY/MM/DD</w:t>
          </w:r>
        </w:p>
      </w:tc>
      <w:tc>
        <w:tcPr>
          <w:tcW w:w="1269" w:type="dxa"/>
        </w:tcPr>
        <w:p w14:paraId="65C8AEE5" w14:textId="77777777" w:rsidR="00A621E0" w:rsidRPr="007D6300" w:rsidRDefault="00A621E0" w:rsidP="007D6300">
          <w:pPr>
            <w:pStyle w:val="aa"/>
            <w:jc w:val="center"/>
            <w:rPr>
              <w:sz w:val="16"/>
              <w:szCs w:val="18"/>
            </w:rPr>
          </w:pPr>
          <w:r w:rsidRPr="007D6300">
            <w:rPr>
              <w:rFonts w:hint="eastAsia"/>
              <w:sz w:val="16"/>
              <w:szCs w:val="18"/>
            </w:rPr>
            <w:t>Y</w:t>
          </w:r>
          <w:r w:rsidRPr="007D6300">
            <w:rPr>
              <w:sz w:val="16"/>
              <w:szCs w:val="18"/>
            </w:rPr>
            <w:t>YYY/MM/DD</w:t>
          </w:r>
        </w:p>
      </w:tc>
      <w:tc>
        <w:tcPr>
          <w:tcW w:w="964" w:type="dxa"/>
        </w:tcPr>
        <w:p w14:paraId="5EEA6693" w14:textId="77777777" w:rsidR="00A621E0" w:rsidRPr="007D6300" w:rsidRDefault="00A621E0" w:rsidP="007D6300">
          <w:pPr>
            <w:pStyle w:val="aa"/>
            <w:jc w:val="center"/>
            <w:rPr>
              <w:sz w:val="16"/>
              <w:szCs w:val="18"/>
            </w:rPr>
          </w:pPr>
          <w:r w:rsidRPr="007D6300">
            <w:rPr>
              <w:rFonts w:hint="eastAsia"/>
              <w:sz w:val="16"/>
              <w:szCs w:val="18"/>
            </w:rPr>
            <w:t>I</w:t>
          </w:r>
          <w:r w:rsidRPr="007D6300">
            <w:rPr>
              <w:sz w:val="16"/>
              <w:szCs w:val="18"/>
            </w:rPr>
            <w:t>SID</w:t>
          </w:r>
        </w:p>
      </w:tc>
    </w:tr>
  </w:tbl>
  <w:p w14:paraId="52D04010" w14:textId="77777777" w:rsidR="00A621E0" w:rsidRDefault="00A621E0" w:rsidP="007D6300">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DB7"/>
    <w:multiLevelType w:val="hybridMultilevel"/>
    <w:tmpl w:val="5BB482EC"/>
    <w:lvl w:ilvl="0" w:tplc="0409000B">
      <w:start w:val="1"/>
      <w:numFmt w:val="bullet"/>
      <w:lvlText w:val=""/>
      <w:lvlJc w:val="left"/>
      <w:pPr>
        <w:ind w:left="1980" w:hanging="420"/>
      </w:pPr>
      <w:rPr>
        <w:rFonts w:ascii="Wingdings" w:hAnsi="Wingdings" w:hint="default"/>
      </w:rPr>
    </w:lvl>
    <w:lvl w:ilvl="1" w:tplc="0409000B" w:tentative="1">
      <w:start w:val="1"/>
      <w:numFmt w:val="bullet"/>
      <w:lvlText w:val=""/>
      <w:lvlJc w:val="left"/>
      <w:pPr>
        <w:ind w:left="2400" w:hanging="420"/>
      </w:pPr>
      <w:rPr>
        <w:rFonts w:ascii="Wingdings" w:hAnsi="Wingdings" w:hint="default"/>
      </w:rPr>
    </w:lvl>
    <w:lvl w:ilvl="2" w:tplc="0409000D"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B" w:tentative="1">
      <w:start w:val="1"/>
      <w:numFmt w:val="bullet"/>
      <w:lvlText w:val=""/>
      <w:lvlJc w:val="left"/>
      <w:pPr>
        <w:ind w:left="3660" w:hanging="420"/>
      </w:pPr>
      <w:rPr>
        <w:rFonts w:ascii="Wingdings" w:hAnsi="Wingdings" w:hint="default"/>
      </w:rPr>
    </w:lvl>
    <w:lvl w:ilvl="5" w:tplc="0409000D"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B" w:tentative="1">
      <w:start w:val="1"/>
      <w:numFmt w:val="bullet"/>
      <w:lvlText w:val=""/>
      <w:lvlJc w:val="left"/>
      <w:pPr>
        <w:ind w:left="4920" w:hanging="420"/>
      </w:pPr>
      <w:rPr>
        <w:rFonts w:ascii="Wingdings" w:hAnsi="Wingdings" w:hint="default"/>
      </w:rPr>
    </w:lvl>
    <w:lvl w:ilvl="8" w:tplc="0409000D" w:tentative="1">
      <w:start w:val="1"/>
      <w:numFmt w:val="bullet"/>
      <w:lvlText w:val=""/>
      <w:lvlJc w:val="left"/>
      <w:pPr>
        <w:ind w:left="5340" w:hanging="420"/>
      </w:pPr>
      <w:rPr>
        <w:rFonts w:ascii="Wingdings" w:hAnsi="Wingdings" w:hint="default"/>
      </w:rPr>
    </w:lvl>
  </w:abstractNum>
  <w:abstractNum w:abstractNumId="1" w15:restartNumberingAfterBreak="0">
    <w:nsid w:val="014155A9"/>
    <w:multiLevelType w:val="hybridMultilevel"/>
    <w:tmpl w:val="3E824EBA"/>
    <w:lvl w:ilvl="0" w:tplc="0409000B">
      <w:start w:val="1"/>
      <w:numFmt w:val="bullet"/>
      <w:lvlText w:val=""/>
      <w:lvlJc w:val="left"/>
      <w:pPr>
        <w:ind w:left="2262" w:hanging="420"/>
      </w:pPr>
      <w:rPr>
        <w:rFonts w:ascii="Wingdings" w:hAnsi="Wingdings" w:hint="default"/>
      </w:rPr>
    </w:lvl>
    <w:lvl w:ilvl="1" w:tplc="0409000B" w:tentative="1">
      <w:start w:val="1"/>
      <w:numFmt w:val="bullet"/>
      <w:lvlText w:val=""/>
      <w:lvlJc w:val="left"/>
      <w:pPr>
        <w:ind w:left="2682" w:hanging="420"/>
      </w:pPr>
      <w:rPr>
        <w:rFonts w:ascii="Wingdings" w:hAnsi="Wingdings" w:hint="default"/>
      </w:rPr>
    </w:lvl>
    <w:lvl w:ilvl="2" w:tplc="0409000D" w:tentative="1">
      <w:start w:val="1"/>
      <w:numFmt w:val="bullet"/>
      <w:lvlText w:val=""/>
      <w:lvlJc w:val="left"/>
      <w:pPr>
        <w:ind w:left="3102" w:hanging="420"/>
      </w:pPr>
      <w:rPr>
        <w:rFonts w:ascii="Wingdings" w:hAnsi="Wingdings" w:hint="default"/>
      </w:rPr>
    </w:lvl>
    <w:lvl w:ilvl="3" w:tplc="04090001" w:tentative="1">
      <w:start w:val="1"/>
      <w:numFmt w:val="bullet"/>
      <w:lvlText w:val=""/>
      <w:lvlJc w:val="left"/>
      <w:pPr>
        <w:ind w:left="3522" w:hanging="420"/>
      </w:pPr>
      <w:rPr>
        <w:rFonts w:ascii="Wingdings" w:hAnsi="Wingdings" w:hint="default"/>
      </w:rPr>
    </w:lvl>
    <w:lvl w:ilvl="4" w:tplc="0409000B" w:tentative="1">
      <w:start w:val="1"/>
      <w:numFmt w:val="bullet"/>
      <w:lvlText w:val=""/>
      <w:lvlJc w:val="left"/>
      <w:pPr>
        <w:ind w:left="3942" w:hanging="420"/>
      </w:pPr>
      <w:rPr>
        <w:rFonts w:ascii="Wingdings" w:hAnsi="Wingdings" w:hint="default"/>
      </w:rPr>
    </w:lvl>
    <w:lvl w:ilvl="5" w:tplc="0409000D" w:tentative="1">
      <w:start w:val="1"/>
      <w:numFmt w:val="bullet"/>
      <w:lvlText w:val=""/>
      <w:lvlJc w:val="left"/>
      <w:pPr>
        <w:ind w:left="4362" w:hanging="420"/>
      </w:pPr>
      <w:rPr>
        <w:rFonts w:ascii="Wingdings" w:hAnsi="Wingdings" w:hint="default"/>
      </w:rPr>
    </w:lvl>
    <w:lvl w:ilvl="6" w:tplc="04090001" w:tentative="1">
      <w:start w:val="1"/>
      <w:numFmt w:val="bullet"/>
      <w:lvlText w:val=""/>
      <w:lvlJc w:val="left"/>
      <w:pPr>
        <w:ind w:left="4782" w:hanging="420"/>
      </w:pPr>
      <w:rPr>
        <w:rFonts w:ascii="Wingdings" w:hAnsi="Wingdings" w:hint="default"/>
      </w:rPr>
    </w:lvl>
    <w:lvl w:ilvl="7" w:tplc="0409000B" w:tentative="1">
      <w:start w:val="1"/>
      <w:numFmt w:val="bullet"/>
      <w:lvlText w:val=""/>
      <w:lvlJc w:val="left"/>
      <w:pPr>
        <w:ind w:left="5202" w:hanging="420"/>
      </w:pPr>
      <w:rPr>
        <w:rFonts w:ascii="Wingdings" w:hAnsi="Wingdings" w:hint="default"/>
      </w:rPr>
    </w:lvl>
    <w:lvl w:ilvl="8" w:tplc="0409000D" w:tentative="1">
      <w:start w:val="1"/>
      <w:numFmt w:val="bullet"/>
      <w:lvlText w:val=""/>
      <w:lvlJc w:val="left"/>
      <w:pPr>
        <w:ind w:left="5622" w:hanging="420"/>
      </w:pPr>
      <w:rPr>
        <w:rFonts w:ascii="Wingdings" w:hAnsi="Wingdings" w:hint="default"/>
      </w:rPr>
    </w:lvl>
  </w:abstractNum>
  <w:abstractNum w:abstractNumId="2" w15:restartNumberingAfterBreak="0">
    <w:nsid w:val="03661940"/>
    <w:multiLevelType w:val="hybridMultilevel"/>
    <w:tmpl w:val="5B5C683A"/>
    <w:lvl w:ilvl="0" w:tplc="04090011">
      <w:start w:val="1"/>
      <w:numFmt w:val="decimalEnclosedCircle"/>
      <w:lvlText w:val="%1"/>
      <w:lvlJc w:val="left"/>
      <w:pPr>
        <w:ind w:left="2518" w:hanging="420"/>
      </w:pPr>
      <w:rPr>
        <w:rFonts w:hint="default"/>
      </w:rPr>
    </w:lvl>
    <w:lvl w:ilvl="1" w:tplc="0409000B">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3" w15:restartNumberingAfterBreak="0">
    <w:nsid w:val="052A3A6D"/>
    <w:multiLevelType w:val="hybridMultilevel"/>
    <w:tmpl w:val="8984F216"/>
    <w:lvl w:ilvl="0" w:tplc="0409000B">
      <w:start w:val="1"/>
      <w:numFmt w:val="bullet"/>
      <w:lvlText w:val=""/>
      <w:lvlJc w:val="left"/>
      <w:pPr>
        <w:ind w:left="2098" w:hanging="420"/>
      </w:pPr>
      <w:rPr>
        <w:rFonts w:ascii="Wingdings" w:hAnsi="Wingdings" w:hint="default"/>
      </w:rPr>
    </w:lvl>
    <w:lvl w:ilvl="1" w:tplc="FD48479C">
      <w:numFmt w:val="bullet"/>
      <w:lvlText w:val="※"/>
      <w:lvlJc w:val="left"/>
      <w:pPr>
        <w:ind w:left="2458" w:hanging="360"/>
      </w:pPr>
      <w:rPr>
        <w:rFonts w:ascii="Meiryo UI" w:eastAsia="Meiryo UI" w:hAnsi="Meiryo UI" w:cstheme="minorBidi" w:hint="eastAsia"/>
      </w:rPr>
    </w:lvl>
    <w:lvl w:ilvl="2" w:tplc="0409000D" w:tentative="1">
      <w:start w:val="1"/>
      <w:numFmt w:val="bullet"/>
      <w:lvlText w:val=""/>
      <w:lvlJc w:val="left"/>
      <w:pPr>
        <w:ind w:left="2938" w:hanging="420"/>
      </w:pPr>
      <w:rPr>
        <w:rFonts w:ascii="Wingdings" w:hAnsi="Wingdings" w:hint="default"/>
      </w:rPr>
    </w:lvl>
    <w:lvl w:ilvl="3" w:tplc="04090001" w:tentative="1">
      <w:start w:val="1"/>
      <w:numFmt w:val="bullet"/>
      <w:lvlText w:val=""/>
      <w:lvlJc w:val="left"/>
      <w:pPr>
        <w:ind w:left="3358" w:hanging="420"/>
      </w:pPr>
      <w:rPr>
        <w:rFonts w:ascii="Wingdings" w:hAnsi="Wingdings" w:hint="default"/>
      </w:rPr>
    </w:lvl>
    <w:lvl w:ilvl="4" w:tplc="0409000B" w:tentative="1">
      <w:start w:val="1"/>
      <w:numFmt w:val="bullet"/>
      <w:lvlText w:val=""/>
      <w:lvlJc w:val="left"/>
      <w:pPr>
        <w:ind w:left="3778" w:hanging="420"/>
      </w:pPr>
      <w:rPr>
        <w:rFonts w:ascii="Wingdings" w:hAnsi="Wingdings" w:hint="default"/>
      </w:rPr>
    </w:lvl>
    <w:lvl w:ilvl="5" w:tplc="0409000D" w:tentative="1">
      <w:start w:val="1"/>
      <w:numFmt w:val="bullet"/>
      <w:lvlText w:val=""/>
      <w:lvlJc w:val="left"/>
      <w:pPr>
        <w:ind w:left="4198" w:hanging="420"/>
      </w:pPr>
      <w:rPr>
        <w:rFonts w:ascii="Wingdings" w:hAnsi="Wingdings" w:hint="default"/>
      </w:rPr>
    </w:lvl>
    <w:lvl w:ilvl="6" w:tplc="04090001" w:tentative="1">
      <w:start w:val="1"/>
      <w:numFmt w:val="bullet"/>
      <w:lvlText w:val=""/>
      <w:lvlJc w:val="left"/>
      <w:pPr>
        <w:ind w:left="4618" w:hanging="420"/>
      </w:pPr>
      <w:rPr>
        <w:rFonts w:ascii="Wingdings" w:hAnsi="Wingdings" w:hint="default"/>
      </w:rPr>
    </w:lvl>
    <w:lvl w:ilvl="7" w:tplc="0409000B" w:tentative="1">
      <w:start w:val="1"/>
      <w:numFmt w:val="bullet"/>
      <w:lvlText w:val=""/>
      <w:lvlJc w:val="left"/>
      <w:pPr>
        <w:ind w:left="5038" w:hanging="420"/>
      </w:pPr>
      <w:rPr>
        <w:rFonts w:ascii="Wingdings" w:hAnsi="Wingdings" w:hint="default"/>
      </w:rPr>
    </w:lvl>
    <w:lvl w:ilvl="8" w:tplc="0409000D" w:tentative="1">
      <w:start w:val="1"/>
      <w:numFmt w:val="bullet"/>
      <w:lvlText w:val=""/>
      <w:lvlJc w:val="left"/>
      <w:pPr>
        <w:ind w:left="5458" w:hanging="420"/>
      </w:pPr>
      <w:rPr>
        <w:rFonts w:ascii="Wingdings" w:hAnsi="Wingdings" w:hint="default"/>
      </w:rPr>
    </w:lvl>
  </w:abstractNum>
  <w:abstractNum w:abstractNumId="4" w15:restartNumberingAfterBreak="0">
    <w:nsid w:val="06AF239A"/>
    <w:multiLevelType w:val="hybridMultilevel"/>
    <w:tmpl w:val="00B47856"/>
    <w:lvl w:ilvl="0" w:tplc="4F40DE44">
      <w:numFmt w:val="bullet"/>
      <w:lvlText w:val="・"/>
      <w:lvlJc w:val="left"/>
      <w:pPr>
        <w:ind w:left="2937" w:hanging="420"/>
      </w:pPr>
      <w:rPr>
        <w:rFonts w:ascii="Meiryo UI" w:eastAsia="Meiryo UI" w:hAnsi="Meiryo UI" w:cstheme="minorBidi" w:hint="eastAsia"/>
        <w:color w:val="auto"/>
      </w:rPr>
    </w:lvl>
    <w:lvl w:ilvl="1" w:tplc="0409000B" w:tentative="1">
      <w:start w:val="1"/>
      <w:numFmt w:val="bullet"/>
      <w:lvlText w:val=""/>
      <w:lvlJc w:val="left"/>
      <w:pPr>
        <w:ind w:left="3357" w:hanging="420"/>
      </w:pPr>
      <w:rPr>
        <w:rFonts w:ascii="Wingdings" w:hAnsi="Wingdings" w:hint="default"/>
      </w:rPr>
    </w:lvl>
    <w:lvl w:ilvl="2" w:tplc="0409000D" w:tentative="1">
      <w:start w:val="1"/>
      <w:numFmt w:val="bullet"/>
      <w:lvlText w:val=""/>
      <w:lvlJc w:val="left"/>
      <w:pPr>
        <w:ind w:left="3777" w:hanging="420"/>
      </w:pPr>
      <w:rPr>
        <w:rFonts w:ascii="Wingdings" w:hAnsi="Wingdings" w:hint="default"/>
      </w:rPr>
    </w:lvl>
    <w:lvl w:ilvl="3" w:tplc="04090001" w:tentative="1">
      <w:start w:val="1"/>
      <w:numFmt w:val="bullet"/>
      <w:lvlText w:val=""/>
      <w:lvlJc w:val="left"/>
      <w:pPr>
        <w:ind w:left="4197" w:hanging="420"/>
      </w:pPr>
      <w:rPr>
        <w:rFonts w:ascii="Wingdings" w:hAnsi="Wingdings" w:hint="default"/>
      </w:rPr>
    </w:lvl>
    <w:lvl w:ilvl="4" w:tplc="0409000B" w:tentative="1">
      <w:start w:val="1"/>
      <w:numFmt w:val="bullet"/>
      <w:lvlText w:val=""/>
      <w:lvlJc w:val="left"/>
      <w:pPr>
        <w:ind w:left="4617" w:hanging="420"/>
      </w:pPr>
      <w:rPr>
        <w:rFonts w:ascii="Wingdings" w:hAnsi="Wingdings" w:hint="default"/>
      </w:rPr>
    </w:lvl>
    <w:lvl w:ilvl="5" w:tplc="0409000D" w:tentative="1">
      <w:start w:val="1"/>
      <w:numFmt w:val="bullet"/>
      <w:lvlText w:val=""/>
      <w:lvlJc w:val="left"/>
      <w:pPr>
        <w:ind w:left="5037" w:hanging="420"/>
      </w:pPr>
      <w:rPr>
        <w:rFonts w:ascii="Wingdings" w:hAnsi="Wingdings" w:hint="default"/>
      </w:rPr>
    </w:lvl>
    <w:lvl w:ilvl="6" w:tplc="04090001" w:tentative="1">
      <w:start w:val="1"/>
      <w:numFmt w:val="bullet"/>
      <w:lvlText w:val=""/>
      <w:lvlJc w:val="left"/>
      <w:pPr>
        <w:ind w:left="5457" w:hanging="420"/>
      </w:pPr>
      <w:rPr>
        <w:rFonts w:ascii="Wingdings" w:hAnsi="Wingdings" w:hint="default"/>
      </w:rPr>
    </w:lvl>
    <w:lvl w:ilvl="7" w:tplc="0409000B" w:tentative="1">
      <w:start w:val="1"/>
      <w:numFmt w:val="bullet"/>
      <w:lvlText w:val=""/>
      <w:lvlJc w:val="left"/>
      <w:pPr>
        <w:ind w:left="5877" w:hanging="420"/>
      </w:pPr>
      <w:rPr>
        <w:rFonts w:ascii="Wingdings" w:hAnsi="Wingdings" w:hint="default"/>
      </w:rPr>
    </w:lvl>
    <w:lvl w:ilvl="8" w:tplc="0409000D" w:tentative="1">
      <w:start w:val="1"/>
      <w:numFmt w:val="bullet"/>
      <w:lvlText w:val=""/>
      <w:lvlJc w:val="left"/>
      <w:pPr>
        <w:ind w:left="6297" w:hanging="420"/>
      </w:pPr>
      <w:rPr>
        <w:rFonts w:ascii="Wingdings" w:hAnsi="Wingdings" w:hint="default"/>
      </w:rPr>
    </w:lvl>
  </w:abstractNum>
  <w:abstractNum w:abstractNumId="5" w15:restartNumberingAfterBreak="0">
    <w:nsid w:val="07481412"/>
    <w:multiLevelType w:val="hybridMultilevel"/>
    <w:tmpl w:val="3DEE4B6E"/>
    <w:lvl w:ilvl="0" w:tplc="49F22EB8">
      <w:start w:val="1"/>
      <w:numFmt w:val="bullet"/>
      <w:lvlText w:val=""/>
      <w:lvlJc w:val="left"/>
      <w:pPr>
        <w:ind w:left="2120" w:hanging="420"/>
      </w:pPr>
      <w:rPr>
        <w:rFonts w:ascii="Wingdings" w:hAnsi="Wingdings" w:hint="default"/>
        <w:color w:val="auto"/>
      </w:rPr>
    </w:lvl>
    <w:lvl w:ilvl="1" w:tplc="0409000B" w:tentative="1">
      <w:start w:val="1"/>
      <w:numFmt w:val="bullet"/>
      <w:lvlText w:val=""/>
      <w:lvlJc w:val="left"/>
      <w:pPr>
        <w:ind w:left="2540" w:hanging="420"/>
      </w:pPr>
      <w:rPr>
        <w:rFonts w:ascii="Wingdings" w:hAnsi="Wingdings" w:hint="default"/>
      </w:rPr>
    </w:lvl>
    <w:lvl w:ilvl="2" w:tplc="0409000D"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B" w:tentative="1">
      <w:start w:val="1"/>
      <w:numFmt w:val="bullet"/>
      <w:lvlText w:val=""/>
      <w:lvlJc w:val="left"/>
      <w:pPr>
        <w:ind w:left="3800" w:hanging="420"/>
      </w:pPr>
      <w:rPr>
        <w:rFonts w:ascii="Wingdings" w:hAnsi="Wingdings" w:hint="default"/>
      </w:rPr>
    </w:lvl>
    <w:lvl w:ilvl="5" w:tplc="0409000D"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B" w:tentative="1">
      <w:start w:val="1"/>
      <w:numFmt w:val="bullet"/>
      <w:lvlText w:val=""/>
      <w:lvlJc w:val="left"/>
      <w:pPr>
        <w:ind w:left="5060" w:hanging="420"/>
      </w:pPr>
      <w:rPr>
        <w:rFonts w:ascii="Wingdings" w:hAnsi="Wingdings" w:hint="default"/>
      </w:rPr>
    </w:lvl>
    <w:lvl w:ilvl="8" w:tplc="0409000D" w:tentative="1">
      <w:start w:val="1"/>
      <w:numFmt w:val="bullet"/>
      <w:lvlText w:val=""/>
      <w:lvlJc w:val="left"/>
      <w:pPr>
        <w:ind w:left="5480" w:hanging="420"/>
      </w:pPr>
      <w:rPr>
        <w:rFonts w:ascii="Wingdings" w:hAnsi="Wingdings" w:hint="default"/>
      </w:rPr>
    </w:lvl>
  </w:abstractNum>
  <w:abstractNum w:abstractNumId="6" w15:restartNumberingAfterBreak="0">
    <w:nsid w:val="0A116611"/>
    <w:multiLevelType w:val="hybridMultilevel"/>
    <w:tmpl w:val="C1847190"/>
    <w:lvl w:ilvl="0" w:tplc="46AED0E4">
      <w:start w:val="1"/>
      <w:numFmt w:val="decimalEnclosedCircle"/>
      <w:lvlText w:val="%1"/>
      <w:lvlJc w:val="left"/>
      <w:pPr>
        <w:ind w:left="2060" w:hanging="360"/>
      </w:pPr>
      <w:rPr>
        <w:rFonts w:hint="default"/>
      </w:rPr>
    </w:lvl>
    <w:lvl w:ilvl="1" w:tplc="399CA86C">
      <w:start w:val="1"/>
      <w:numFmt w:val="decimalEnclosedCircle"/>
      <w:lvlText w:val="%2"/>
      <w:lvlJc w:val="left"/>
      <w:pPr>
        <w:ind w:left="2480" w:hanging="360"/>
      </w:pPr>
      <w:rPr>
        <w:rFonts w:hint="default"/>
      </w:rPr>
    </w:lvl>
    <w:lvl w:ilvl="2" w:tplc="04090011" w:tentative="1">
      <w:start w:val="1"/>
      <w:numFmt w:val="decimalEnclosedCircle"/>
      <w:lvlText w:val="%3"/>
      <w:lvlJc w:val="left"/>
      <w:pPr>
        <w:ind w:left="2960" w:hanging="420"/>
      </w:pPr>
    </w:lvl>
    <w:lvl w:ilvl="3" w:tplc="0409000F" w:tentative="1">
      <w:start w:val="1"/>
      <w:numFmt w:val="decimal"/>
      <w:lvlText w:val="%4."/>
      <w:lvlJc w:val="left"/>
      <w:pPr>
        <w:ind w:left="3380" w:hanging="420"/>
      </w:pPr>
    </w:lvl>
    <w:lvl w:ilvl="4" w:tplc="04090017" w:tentative="1">
      <w:start w:val="1"/>
      <w:numFmt w:val="aiueoFullWidth"/>
      <w:lvlText w:val="(%5)"/>
      <w:lvlJc w:val="left"/>
      <w:pPr>
        <w:ind w:left="3800" w:hanging="420"/>
      </w:pPr>
    </w:lvl>
    <w:lvl w:ilvl="5" w:tplc="04090011" w:tentative="1">
      <w:start w:val="1"/>
      <w:numFmt w:val="decimalEnclosedCircle"/>
      <w:lvlText w:val="%6"/>
      <w:lvlJc w:val="left"/>
      <w:pPr>
        <w:ind w:left="4220" w:hanging="420"/>
      </w:pPr>
    </w:lvl>
    <w:lvl w:ilvl="6" w:tplc="0409000F" w:tentative="1">
      <w:start w:val="1"/>
      <w:numFmt w:val="decimal"/>
      <w:lvlText w:val="%7."/>
      <w:lvlJc w:val="left"/>
      <w:pPr>
        <w:ind w:left="4640" w:hanging="420"/>
      </w:pPr>
    </w:lvl>
    <w:lvl w:ilvl="7" w:tplc="04090017" w:tentative="1">
      <w:start w:val="1"/>
      <w:numFmt w:val="aiueoFullWidth"/>
      <w:lvlText w:val="(%8)"/>
      <w:lvlJc w:val="left"/>
      <w:pPr>
        <w:ind w:left="5060" w:hanging="420"/>
      </w:pPr>
    </w:lvl>
    <w:lvl w:ilvl="8" w:tplc="04090011" w:tentative="1">
      <w:start w:val="1"/>
      <w:numFmt w:val="decimalEnclosedCircle"/>
      <w:lvlText w:val="%9"/>
      <w:lvlJc w:val="left"/>
      <w:pPr>
        <w:ind w:left="5480" w:hanging="420"/>
      </w:pPr>
    </w:lvl>
  </w:abstractNum>
  <w:abstractNum w:abstractNumId="7" w15:restartNumberingAfterBreak="0">
    <w:nsid w:val="0A807862"/>
    <w:multiLevelType w:val="hybridMultilevel"/>
    <w:tmpl w:val="79B489D6"/>
    <w:lvl w:ilvl="0" w:tplc="4F40DE44">
      <w:numFmt w:val="bullet"/>
      <w:lvlText w:val="・"/>
      <w:lvlJc w:val="left"/>
      <w:pPr>
        <w:ind w:left="2937" w:hanging="420"/>
      </w:pPr>
      <w:rPr>
        <w:rFonts w:ascii="Meiryo UI" w:eastAsia="Meiryo UI" w:hAnsi="Meiryo UI" w:cstheme="minorBidi" w:hint="eastAsia"/>
        <w:color w:val="auto"/>
      </w:rPr>
    </w:lvl>
    <w:lvl w:ilvl="1" w:tplc="0409000B">
      <w:start w:val="1"/>
      <w:numFmt w:val="bullet"/>
      <w:lvlText w:val=""/>
      <w:lvlJc w:val="left"/>
      <w:pPr>
        <w:ind w:left="3357" w:hanging="420"/>
      </w:pPr>
      <w:rPr>
        <w:rFonts w:ascii="Wingdings" w:hAnsi="Wingdings" w:hint="default"/>
      </w:rPr>
    </w:lvl>
    <w:lvl w:ilvl="2" w:tplc="0409000D">
      <w:start w:val="1"/>
      <w:numFmt w:val="bullet"/>
      <w:lvlText w:val=""/>
      <w:lvlJc w:val="left"/>
      <w:pPr>
        <w:ind w:left="3777" w:hanging="420"/>
      </w:pPr>
      <w:rPr>
        <w:rFonts w:ascii="Wingdings" w:hAnsi="Wingdings" w:hint="default"/>
      </w:rPr>
    </w:lvl>
    <w:lvl w:ilvl="3" w:tplc="04090001">
      <w:start w:val="1"/>
      <w:numFmt w:val="bullet"/>
      <w:lvlText w:val=""/>
      <w:lvlJc w:val="left"/>
      <w:pPr>
        <w:ind w:left="4197" w:hanging="420"/>
      </w:pPr>
      <w:rPr>
        <w:rFonts w:ascii="Wingdings" w:hAnsi="Wingdings" w:hint="default"/>
      </w:rPr>
    </w:lvl>
    <w:lvl w:ilvl="4" w:tplc="0409000B">
      <w:start w:val="1"/>
      <w:numFmt w:val="bullet"/>
      <w:lvlText w:val=""/>
      <w:lvlJc w:val="left"/>
      <w:pPr>
        <w:ind w:left="4617" w:hanging="420"/>
      </w:pPr>
      <w:rPr>
        <w:rFonts w:ascii="Wingdings" w:hAnsi="Wingdings" w:hint="default"/>
      </w:rPr>
    </w:lvl>
    <w:lvl w:ilvl="5" w:tplc="0409000D">
      <w:start w:val="1"/>
      <w:numFmt w:val="bullet"/>
      <w:lvlText w:val=""/>
      <w:lvlJc w:val="left"/>
      <w:pPr>
        <w:ind w:left="5037" w:hanging="420"/>
      </w:pPr>
      <w:rPr>
        <w:rFonts w:ascii="Wingdings" w:hAnsi="Wingdings" w:hint="default"/>
      </w:rPr>
    </w:lvl>
    <w:lvl w:ilvl="6" w:tplc="04090001">
      <w:start w:val="1"/>
      <w:numFmt w:val="bullet"/>
      <w:lvlText w:val=""/>
      <w:lvlJc w:val="left"/>
      <w:pPr>
        <w:ind w:left="5457" w:hanging="420"/>
      </w:pPr>
      <w:rPr>
        <w:rFonts w:ascii="Wingdings" w:hAnsi="Wingdings" w:hint="default"/>
      </w:rPr>
    </w:lvl>
    <w:lvl w:ilvl="7" w:tplc="0409000B">
      <w:start w:val="1"/>
      <w:numFmt w:val="bullet"/>
      <w:lvlText w:val=""/>
      <w:lvlJc w:val="left"/>
      <w:pPr>
        <w:ind w:left="5877" w:hanging="420"/>
      </w:pPr>
      <w:rPr>
        <w:rFonts w:ascii="Wingdings" w:hAnsi="Wingdings" w:hint="default"/>
      </w:rPr>
    </w:lvl>
    <w:lvl w:ilvl="8" w:tplc="0409000D">
      <w:start w:val="1"/>
      <w:numFmt w:val="bullet"/>
      <w:lvlText w:val=""/>
      <w:lvlJc w:val="left"/>
      <w:pPr>
        <w:ind w:left="6297" w:hanging="420"/>
      </w:pPr>
      <w:rPr>
        <w:rFonts w:ascii="Wingdings" w:hAnsi="Wingdings" w:hint="default"/>
      </w:rPr>
    </w:lvl>
  </w:abstractNum>
  <w:abstractNum w:abstractNumId="8" w15:restartNumberingAfterBreak="0">
    <w:nsid w:val="0B76506C"/>
    <w:multiLevelType w:val="hybridMultilevel"/>
    <w:tmpl w:val="38B4D13A"/>
    <w:lvl w:ilvl="0" w:tplc="F710AF22">
      <w:start w:val="1"/>
      <w:numFmt w:val="decimalEnclosedCircle"/>
      <w:lvlText w:val="%1"/>
      <w:lvlJc w:val="left"/>
      <w:pPr>
        <w:ind w:left="2060" w:hanging="360"/>
      </w:pPr>
      <w:rPr>
        <w:rFonts w:hint="default"/>
      </w:rPr>
    </w:lvl>
    <w:lvl w:ilvl="1" w:tplc="04090017" w:tentative="1">
      <w:start w:val="1"/>
      <w:numFmt w:val="aiueoFullWidth"/>
      <w:lvlText w:val="(%2)"/>
      <w:lvlJc w:val="left"/>
      <w:pPr>
        <w:ind w:left="2540" w:hanging="420"/>
      </w:pPr>
    </w:lvl>
    <w:lvl w:ilvl="2" w:tplc="04090011" w:tentative="1">
      <w:start w:val="1"/>
      <w:numFmt w:val="decimalEnclosedCircle"/>
      <w:lvlText w:val="%3"/>
      <w:lvlJc w:val="left"/>
      <w:pPr>
        <w:ind w:left="2960" w:hanging="420"/>
      </w:pPr>
    </w:lvl>
    <w:lvl w:ilvl="3" w:tplc="0409000F" w:tentative="1">
      <w:start w:val="1"/>
      <w:numFmt w:val="decimal"/>
      <w:lvlText w:val="%4."/>
      <w:lvlJc w:val="left"/>
      <w:pPr>
        <w:ind w:left="3380" w:hanging="420"/>
      </w:pPr>
    </w:lvl>
    <w:lvl w:ilvl="4" w:tplc="04090017" w:tentative="1">
      <w:start w:val="1"/>
      <w:numFmt w:val="aiueoFullWidth"/>
      <w:lvlText w:val="(%5)"/>
      <w:lvlJc w:val="left"/>
      <w:pPr>
        <w:ind w:left="3800" w:hanging="420"/>
      </w:pPr>
    </w:lvl>
    <w:lvl w:ilvl="5" w:tplc="04090011" w:tentative="1">
      <w:start w:val="1"/>
      <w:numFmt w:val="decimalEnclosedCircle"/>
      <w:lvlText w:val="%6"/>
      <w:lvlJc w:val="left"/>
      <w:pPr>
        <w:ind w:left="4220" w:hanging="420"/>
      </w:pPr>
    </w:lvl>
    <w:lvl w:ilvl="6" w:tplc="0409000F" w:tentative="1">
      <w:start w:val="1"/>
      <w:numFmt w:val="decimal"/>
      <w:lvlText w:val="%7."/>
      <w:lvlJc w:val="left"/>
      <w:pPr>
        <w:ind w:left="4640" w:hanging="420"/>
      </w:pPr>
    </w:lvl>
    <w:lvl w:ilvl="7" w:tplc="04090017" w:tentative="1">
      <w:start w:val="1"/>
      <w:numFmt w:val="aiueoFullWidth"/>
      <w:lvlText w:val="(%8)"/>
      <w:lvlJc w:val="left"/>
      <w:pPr>
        <w:ind w:left="5060" w:hanging="420"/>
      </w:pPr>
    </w:lvl>
    <w:lvl w:ilvl="8" w:tplc="04090011" w:tentative="1">
      <w:start w:val="1"/>
      <w:numFmt w:val="decimalEnclosedCircle"/>
      <w:lvlText w:val="%9"/>
      <w:lvlJc w:val="left"/>
      <w:pPr>
        <w:ind w:left="5480" w:hanging="420"/>
      </w:pPr>
    </w:lvl>
  </w:abstractNum>
  <w:abstractNum w:abstractNumId="9" w15:restartNumberingAfterBreak="0">
    <w:nsid w:val="0CEE2C6B"/>
    <w:multiLevelType w:val="hybridMultilevel"/>
    <w:tmpl w:val="93968114"/>
    <w:lvl w:ilvl="0" w:tplc="D5D8497E">
      <w:numFmt w:val="bullet"/>
      <w:lvlText w:val="・"/>
      <w:lvlJc w:val="left"/>
      <w:pPr>
        <w:ind w:left="2098" w:hanging="420"/>
      </w:pPr>
      <w:rPr>
        <w:rFonts w:ascii="Times New Roman" w:eastAsia="ＭＳ 明朝" w:hAnsi="Times New Roman" w:cs="Times New Roman" w:hint="default"/>
      </w:rPr>
    </w:lvl>
    <w:lvl w:ilvl="1" w:tplc="0409000B" w:tentative="1">
      <w:start w:val="1"/>
      <w:numFmt w:val="bullet"/>
      <w:lvlText w:val=""/>
      <w:lvlJc w:val="left"/>
      <w:pPr>
        <w:ind w:left="2518" w:hanging="420"/>
      </w:pPr>
      <w:rPr>
        <w:rFonts w:ascii="Wingdings" w:hAnsi="Wingdings" w:hint="default"/>
      </w:rPr>
    </w:lvl>
    <w:lvl w:ilvl="2" w:tplc="0409000D" w:tentative="1">
      <w:start w:val="1"/>
      <w:numFmt w:val="bullet"/>
      <w:lvlText w:val=""/>
      <w:lvlJc w:val="left"/>
      <w:pPr>
        <w:ind w:left="2938" w:hanging="420"/>
      </w:pPr>
      <w:rPr>
        <w:rFonts w:ascii="Wingdings" w:hAnsi="Wingdings" w:hint="default"/>
      </w:rPr>
    </w:lvl>
    <w:lvl w:ilvl="3" w:tplc="04090001" w:tentative="1">
      <w:start w:val="1"/>
      <w:numFmt w:val="bullet"/>
      <w:lvlText w:val=""/>
      <w:lvlJc w:val="left"/>
      <w:pPr>
        <w:ind w:left="3358" w:hanging="420"/>
      </w:pPr>
      <w:rPr>
        <w:rFonts w:ascii="Wingdings" w:hAnsi="Wingdings" w:hint="default"/>
      </w:rPr>
    </w:lvl>
    <w:lvl w:ilvl="4" w:tplc="0409000B" w:tentative="1">
      <w:start w:val="1"/>
      <w:numFmt w:val="bullet"/>
      <w:lvlText w:val=""/>
      <w:lvlJc w:val="left"/>
      <w:pPr>
        <w:ind w:left="3778" w:hanging="420"/>
      </w:pPr>
      <w:rPr>
        <w:rFonts w:ascii="Wingdings" w:hAnsi="Wingdings" w:hint="default"/>
      </w:rPr>
    </w:lvl>
    <w:lvl w:ilvl="5" w:tplc="0409000D" w:tentative="1">
      <w:start w:val="1"/>
      <w:numFmt w:val="bullet"/>
      <w:lvlText w:val=""/>
      <w:lvlJc w:val="left"/>
      <w:pPr>
        <w:ind w:left="4198" w:hanging="420"/>
      </w:pPr>
      <w:rPr>
        <w:rFonts w:ascii="Wingdings" w:hAnsi="Wingdings" w:hint="default"/>
      </w:rPr>
    </w:lvl>
    <w:lvl w:ilvl="6" w:tplc="04090001" w:tentative="1">
      <w:start w:val="1"/>
      <w:numFmt w:val="bullet"/>
      <w:lvlText w:val=""/>
      <w:lvlJc w:val="left"/>
      <w:pPr>
        <w:ind w:left="4618" w:hanging="420"/>
      </w:pPr>
      <w:rPr>
        <w:rFonts w:ascii="Wingdings" w:hAnsi="Wingdings" w:hint="default"/>
      </w:rPr>
    </w:lvl>
    <w:lvl w:ilvl="7" w:tplc="0409000B" w:tentative="1">
      <w:start w:val="1"/>
      <w:numFmt w:val="bullet"/>
      <w:lvlText w:val=""/>
      <w:lvlJc w:val="left"/>
      <w:pPr>
        <w:ind w:left="5038" w:hanging="420"/>
      </w:pPr>
      <w:rPr>
        <w:rFonts w:ascii="Wingdings" w:hAnsi="Wingdings" w:hint="default"/>
      </w:rPr>
    </w:lvl>
    <w:lvl w:ilvl="8" w:tplc="0409000D" w:tentative="1">
      <w:start w:val="1"/>
      <w:numFmt w:val="bullet"/>
      <w:lvlText w:val=""/>
      <w:lvlJc w:val="left"/>
      <w:pPr>
        <w:ind w:left="5458" w:hanging="420"/>
      </w:pPr>
      <w:rPr>
        <w:rFonts w:ascii="Wingdings" w:hAnsi="Wingdings" w:hint="default"/>
      </w:rPr>
    </w:lvl>
  </w:abstractNum>
  <w:abstractNum w:abstractNumId="10" w15:restartNumberingAfterBreak="0">
    <w:nsid w:val="0E812B57"/>
    <w:multiLevelType w:val="hybridMultilevel"/>
    <w:tmpl w:val="5B5C683A"/>
    <w:lvl w:ilvl="0" w:tplc="04090011">
      <w:start w:val="1"/>
      <w:numFmt w:val="decimalEnclosedCircle"/>
      <w:lvlText w:val="%1"/>
      <w:lvlJc w:val="left"/>
      <w:pPr>
        <w:ind w:left="2518" w:hanging="420"/>
      </w:pPr>
      <w:rPr>
        <w:rFonts w:hint="default"/>
      </w:rPr>
    </w:lvl>
    <w:lvl w:ilvl="1" w:tplc="0409000B">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11" w15:restartNumberingAfterBreak="0">
    <w:nsid w:val="0E8E1ACC"/>
    <w:multiLevelType w:val="hybridMultilevel"/>
    <w:tmpl w:val="7CA64946"/>
    <w:lvl w:ilvl="0" w:tplc="0409000B">
      <w:start w:val="1"/>
      <w:numFmt w:val="bullet"/>
      <w:lvlText w:val=""/>
      <w:lvlJc w:val="left"/>
      <w:pPr>
        <w:ind w:left="2120" w:hanging="420"/>
      </w:pPr>
      <w:rPr>
        <w:rFonts w:ascii="Wingdings" w:hAnsi="Wingdings" w:hint="default"/>
      </w:rPr>
    </w:lvl>
    <w:lvl w:ilvl="1" w:tplc="0409000B" w:tentative="1">
      <w:start w:val="1"/>
      <w:numFmt w:val="bullet"/>
      <w:lvlText w:val=""/>
      <w:lvlJc w:val="left"/>
      <w:pPr>
        <w:ind w:left="2540" w:hanging="420"/>
      </w:pPr>
      <w:rPr>
        <w:rFonts w:ascii="Wingdings" w:hAnsi="Wingdings" w:hint="default"/>
      </w:rPr>
    </w:lvl>
    <w:lvl w:ilvl="2" w:tplc="0409000D"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B" w:tentative="1">
      <w:start w:val="1"/>
      <w:numFmt w:val="bullet"/>
      <w:lvlText w:val=""/>
      <w:lvlJc w:val="left"/>
      <w:pPr>
        <w:ind w:left="3800" w:hanging="420"/>
      </w:pPr>
      <w:rPr>
        <w:rFonts w:ascii="Wingdings" w:hAnsi="Wingdings" w:hint="default"/>
      </w:rPr>
    </w:lvl>
    <w:lvl w:ilvl="5" w:tplc="0409000D"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B" w:tentative="1">
      <w:start w:val="1"/>
      <w:numFmt w:val="bullet"/>
      <w:lvlText w:val=""/>
      <w:lvlJc w:val="left"/>
      <w:pPr>
        <w:ind w:left="5060" w:hanging="420"/>
      </w:pPr>
      <w:rPr>
        <w:rFonts w:ascii="Wingdings" w:hAnsi="Wingdings" w:hint="default"/>
      </w:rPr>
    </w:lvl>
    <w:lvl w:ilvl="8" w:tplc="0409000D" w:tentative="1">
      <w:start w:val="1"/>
      <w:numFmt w:val="bullet"/>
      <w:lvlText w:val=""/>
      <w:lvlJc w:val="left"/>
      <w:pPr>
        <w:ind w:left="5480" w:hanging="420"/>
      </w:pPr>
      <w:rPr>
        <w:rFonts w:ascii="Wingdings" w:hAnsi="Wingdings" w:hint="default"/>
      </w:rPr>
    </w:lvl>
  </w:abstractNum>
  <w:abstractNum w:abstractNumId="12" w15:restartNumberingAfterBreak="0">
    <w:nsid w:val="10F00BA3"/>
    <w:multiLevelType w:val="hybridMultilevel"/>
    <w:tmpl w:val="57F603D2"/>
    <w:lvl w:ilvl="0" w:tplc="0409000B">
      <w:start w:val="1"/>
      <w:numFmt w:val="bullet"/>
      <w:lvlText w:val=""/>
      <w:lvlJc w:val="left"/>
      <w:pPr>
        <w:ind w:left="2820" w:hanging="420"/>
      </w:pPr>
      <w:rPr>
        <w:rFonts w:ascii="Wingdings" w:hAnsi="Wingdings" w:hint="default"/>
      </w:rPr>
    </w:lvl>
    <w:lvl w:ilvl="1" w:tplc="0409000B" w:tentative="1">
      <w:start w:val="1"/>
      <w:numFmt w:val="bullet"/>
      <w:lvlText w:val=""/>
      <w:lvlJc w:val="left"/>
      <w:pPr>
        <w:ind w:left="3240" w:hanging="420"/>
      </w:pPr>
      <w:rPr>
        <w:rFonts w:ascii="Wingdings" w:hAnsi="Wingdings" w:hint="default"/>
      </w:rPr>
    </w:lvl>
    <w:lvl w:ilvl="2" w:tplc="0409000D" w:tentative="1">
      <w:start w:val="1"/>
      <w:numFmt w:val="bullet"/>
      <w:lvlText w:val=""/>
      <w:lvlJc w:val="left"/>
      <w:pPr>
        <w:ind w:left="3660" w:hanging="420"/>
      </w:pPr>
      <w:rPr>
        <w:rFonts w:ascii="Wingdings" w:hAnsi="Wingdings" w:hint="default"/>
      </w:rPr>
    </w:lvl>
    <w:lvl w:ilvl="3" w:tplc="04090001" w:tentative="1">
      <w:start w:val="1"/>
      <w:numFmt w:val="bullet"/>
      <w:lvlText w:val=""/>
      <w:lvlJc w:val="left"/>
      <w:pPr>
        <w:ind w:left="4080" w:hanging="420"/>
      </w:pPr>
      <w:rPr>
        <w:rFonts w:ascii="Wingdings" w:hAnsi="Wingdings" w:hint="default"/>
      </w:rPr>
    </w:lvl>
    <w:lvl w:ilvl="4" w:tplc="0409000B" w:tentative="1">
      <w:start w:val="1"/>
      <w:numFmt w:val="bullet"/>
      <w:lvlText w:val=""/>
      <w:lvlJc w:val="left"/>
      <w:pPr>
        <w:ind w:left="4500" w:hanging="420"/>
      </w:pPr>
      <w:rPr>
        <w:rFonts w:ascii="Wingdings" w:hAnsi="Wingdings" w:hint="default"/>
      </w:rPr>
    </w:lvl>
    <w:lvl w:ilvl="5" w:tplc="0409000D" w:tentative="1">
      <w:start w:val="1"/>
      <w:numFmt w:val="bullet"/>
      <w:lvlText w:val=""/>
      <w:lvlJc w:val="left"/>
      <w:pPr>
        <w:ind w:left="4920" w:hanging="420"/>
      </w:pPr>
      <w:rPr>
        <w:rFonts w:ascii="Wingdings" w:hAnsi="Wingdings" w:hint="default"/>
      </w:rPr>
    </w:lvl>
    <w:lvl w:ilvl="6" w:tplc="04090001" w:tentative="1">
      <w:start w:val="1"/>
      <w:numFmt w:val="bullet"/>
      <w:lvlText w:val=""/>
      <w:lvlJc w:val="left"/>
      <w:pPr>
        <w:ind w:left="5340" w:hanging="420"/>
      </w:pPr>
      <w:rPr>
        <w:rFonts w:ascii="Wingdings" w:hAnsi="Wingdings" w:hint="default"/>
      </w:rPr>
    </w:lvl>
    <w:lvl w:ilvl="7" w:tplc="0409000B" w:tentative="1">
      <w:start w:val="1"/>
      <w:numFmt w:val="bullet"/>
      <w:lvlText w:val=""/>
      <w:lvlJc w:val="left"/>
      <w:pPr>
        <w:ind w:left="5760" w:hanging="420"/>
      </w:pPr>
      <w:rPr>
        <w:rFonts w:ascii="Wingdings" w:hAnsi="Wingdings" w:hint="default"/>
      </w:rPr>
    </w:lvl>
    <w:lvl w:ilvl="8" w:tplc="0409000D" w:tentative="1">
      <w:start w:val="1"/>
      <w:numFmt w:val="bullet"/>
      <w:lvlText w:val=""/>
      <w:lvlJc w:val="left"/>
      <w:pPr>
        <w:ind w:left="6180" w:hanging="420"/>
      </w:pPr>
      <w:rPr>
        <w:rFonts w:ascii="Wingdings" w:hAnsi="Wingdings" w:hint="default"/>
      </w:rPr>
    </w:lvl>
  </w:abstractNum>
  <w:abstractNum w:abstractNumId="13" w15:restartNumberingAfterBreak="0">
    <w:nsid w:val="11A17A98"/>
    <w:multiLevelType w:val="hybridMultilevel"/>
    <w:tmpl w:val="7F8A6028"/>
    <w:lvl w:ilvl="0" w:tplc="F55A4838">
      <w:start w:val="1"/>
      <w:numFmt w:val="decimal"/>
      <w:lvlText w:val="%1)"/>
      <w:lvlJc w:val="left"/>
      <w:pPr>
        <w:ind w:left="2262" w:hanging="420"/>
      </w:pPr>
      <w:rPr>
        <w:rFonts w:hint="default"/>
      </w:rPr>
    </w:lvl>
    <w:lvl w:ilvl="1" w:tplc="47CCBE06">
      <w:start w:val="1"/>
      <w:numFmt w:val="decimalEnclosedCircle"/>
      <w:lvlText w:val="%2"/>
      <w:lvlJc w:val="left"/>
      <w:pPr>
        <w:ind w:left="2622" w:hanging="360"/>
      </w:pPr>
      <w:rPr>
        <w:rFonts w:hint="default"/>
      </w:rPr>
    </w:lvl>
    <w:lvl w:ilvl="2" w:tplc="04090011" w:tentative="1">
      <w:start w:val="1"/>
      <w:numFmt w:val="decimalEnclosedCircle"/>
      <w:lvlText w:val="%3"/>
      <w:lvlJc w:val="left"/>
      <w:pPr>
        <w:ind w:left="3102" w:hanging="420"/>
      </w:pPr>
    </w:lvl>
    <w:lvl w:ilvl="3" w:tplc="0409000F" w:tentative="1">
      <w:start w:val="1"/>
      <w:numFmt w:val="decimal"/>
      <w:lvlText w:val="%4."/>
      <w:lvlJc w:val="left"/>
      <w:pPr>
        <w:ind w:left="3522" w:hanging="420"/>
      </w:pPr>
    </w:lvl>
    <w:lvl w:ilvl="4" w:tplc="04090017" w:tentative="1">
      <w:start w:val="1"/>
      <w:numFmt w:val="aiueoFullWidth"/>
      <w:lvlText w:val="(%5)"/>
      <w:lvlJc w:val="left"/>
      <w:pPr>
        <w:ind w:left="3942" w:hanging="420"/>
      </w:pPr>
    </w:lvl>
    <w:lvl w:ilvl="5" w:tplc="04090011" w:tentative="1">
      <w:start w:val="1"/>
      <w:numFmt w:val="decimalEnclosedCircle"/>
      <w:lvlText w:val="%6"/>
      <w:lvlJc w:val="left"/>
      <w:pPr>
        <w:ind w:left="4362" w:hanging="420"/>
      </w:pPr>
    </w:lvl>
    <w:lvl w:ilvl="6" w:tplc="0409000F" w:tentative="1">
      <w:start w:val="1"/>
      <w:numFmt w:val="decimal"/>
      <w:lvlText w:val="%7."/>
      <w:lvlJc w:val="left"/>
      <w:pPr>
        <w:ind w:left="4782" w:hanging="420"/>
      </w:pPr>
    </w:lvl>
    <w:lvl w:ilvl="7" w:tplc="04090017" w:tentative="1">
      <w:start w:val="1"/>
      <w:numFmt w:val="aiueoFullWidth"/>
      <w:lvlText w:val="(%8)"/>
      <w:lvlJc w:val="left"/>
      <w:pPr>
        <w:ind w:left="5202" w:hanging="420"/>
      </w:pPr>
    </w:lvl>
    <w:lvl w:ilvl="8" w:tplc="04090011" w:tentative="1">
      <w:start w:val="1"/>
      <w:numFmt w:val="decimalEnclosedCircle"/>
      <w:lvlText w:val="%9"/>
      <w:lvlJc w:val="left"/>
      <w:pPr>
        <w:ind w:left="5622" w:hanging="420"/>
      </w:pPr>
    </w:lvl>
  </w:abstractNum>
  <w:abstractNum w:abstractNumId="14" w15:restartNumberingAfterBreak="0">
    <w:nsid w:val="11B619F9"/>
    <w:multiLevelType w:val="hybridMultilevel"/>
    <w:tmpl w:val="E70C330E"/>
    <w:lvl w:ilvl="0" w:tplc="32CAED16">
      <w:start w:val="1"/>
      <w:numFmt w:val="decimalEnclosedCircle"/>
      <w:lvlText w:val="%1"/>
      <w:lvlJc w:val="left"/>
      <w:pPr>
        <w:ind w:left="1440" w:hanging="360"/>
      </w:pPr>
      <w:rPr>
        <w:rFonts w:hint="default"/>
      </w:rPr>
    </w:lvl>
    <w:lvl w:ilvl="1" w:tplc="04090017" w:tentative="1">
      <w:start w:val="1"/>
      <w:numFmt w:val="aiueoFullWidth"/>
      <w:lvlText w:val="(%2)"/>
      <w:lvlJc w:val="left"/>
      <w:pPr>
        <w:ind w:left="1920" w:hanging="420"/>
      </w:pPr>
    </w:lvl>
    <w:lvl w:ilvl="2" w:tplc="04090011" w:tentative="1">
      <w:start w:val="1"/>
      <w:numFmt w:val="decimalEnclosedCircle"/>
      <w:lvlText w:val="%3"/>
      <w:lvlJc w:val="left"/>
      <w:pPr>
        <w:ind w:left="2340" w:hanging="420"/>
      </w:pPr>
    </w:lvl>
    <w:lvl w:ilvl="3" w:tplc="0409000F" w:tentative="1">
      <w:start w:val="1"/>
      <w:numFmt w:val="decimal"/>
      <w:lvlText w:val="%4."/>
      <w:lvlJc w:val="left"/>
      <w:pPr>
        <w:ind w:left="2760" w:hanging="420"/>
      </w:pPr>
    </w:lvl>
    <w:lvl w:ilvl="4" w:tplc="04090017" w:tentative="1">
      <w:start w:val="1"/>
      <w:numFmt w:val="aiueoFullWidth"/>
      <w:lvlText w:val="(%5)"/>
      <w:lvlJc w:val="left"/>
      <w:pPr>
        <w:ind w:left="3180" w:hanging="420"/>
      </w:pPr>
    </w:lvl>
    <w:lvl w:ilvl="5" w:tplc="04090011" w:tentative="1">
      <w:start w:val="1"/>
      <w:numFmt w:val="decimalEnclosedCircle"/>
      <w:lvlText w:val="%6"/>
      <w:lvlJc w:val="left"/>
      <w:pPr>
        <w:ind w:left="3600" w:hanging="420"/>
      </w:pPr>
    </w:lvl>
    <w:lvl w:ilvl="6" w:tplc="0409000F" w:tentative="1">
      <w:start w:val="1"/>
      <w:numFmt w:val="decimal"/>
      <w:lvlText w:val="%7."/>
      <w:lvlJc w:val="left"/>
      <w:pPr>
        <w:ind w:left="4020" w:hanging="420"/>
      </w:pPr>
    </w:lvl>
    <w:lvl w:ilvl="7" w:tplc="04090017" w:tentative="1">
      <w:start w:val="1"/>
      <w:numFmt w:val="aiueoFullWidth"/>
      <w:lvlText w:val="(%8)"/>
      <w:lvlJc w:val="left"/>
      <w:pPr>
        <w:ind w:left="4440" w:hanging="420"/>
      </w:pPr>
    </w:lvl>
    <w:lvl w:ilvl="8" w:tplc="04090011" w:tentative="1">
      <w:start w:val="1"/>
      <w:numFmt w:val="decimalEnclosedCircle"/>
      <w:lvlText w:val="%9"/>
      <w:lvlJc w:val="left"/>
      <w:pPr>
        <w:ind w:left="4860" w:hanging="420"/>
      </w:pPr>
    </w:lvl>
  </w:abstractNum>
  <w:abstractNum w:abstractNumId="15" w15:restartNumberingAfterBreak="0">
    <w:nsid w:val="11DF3EA2"/>
    <w:multiLevelType w:val="hybridMultilevel"/>
    <w:tmpl w:val="07B4CE9E"/>
    <w:lvl w:ilvl="0" w:tplc="E4DEA122">
      <w:start w:val="1"/>
      <w:numFmt w:val="decimalEnclosedCircle"/>
      <w:lvlText w:val="%1"/>
      <w:lvlJc w:val="left"/>
      <w:pPr>
        <w:ind w:left="2060" w:hanging="360"/>
      </w:pPr>
      <w:rPr>
        <w:rFonts w:hint="default"/>
      </w:rPr>
    </w:lvl>
    <w:lvl w:ilvl="1" w:tplc="04090017" w:tentative="1">
      <w:start w:val="1"/>
      <w:numFmt w:val="aiueoFullWidth"/>
      <w:lvlText w:val="(%2)"/>
      <w:lvlJc w:val="left"/>
      <w:pPr>
        <w:ind w:left="2540" w:hanging="420"/>
      </w:pPr>
    </w:lvl>
    <w:lvl w:ilvl="2" w:tplc="04090011" w:tentative="1">
      <w:start w:val="1"/>
      <w:numFmt w:val="decimalEnclosedCircle"/>
      <w:lvlText w:val="%3"/>
      <w:lvlJc w:val="left"/>
      <w:pPr>
        <w:ind w:left="2960" w:hanging="420"/>
      </w:pPr>
    </w:lvl>
    <w:lvl w:ilvl="3" w:tplc="0409000F" w:tentative="1">
      <w:start w:val="1"/>
      <w:numFmt w:val="decimal"/>
      <w:lvlText w:val="%4."/>
      <w:lvlJc w:val="left"/>
      <w:pPr>
        <w:ind w:left="3380" w:hanging="420"/>
      </w:pPr>
    </w:lvl>
    <w:lvl w:ilvl="4" w:tplc="04090017" w:tentative="1">
      <w:start w:val="1"/>
      <w:numFmt w:val="aiueoFullWidth"/>
      <w:lvlText w:val="(%5)"/>
      <w:lvlJc w:val="left"/>
      <w:pPr>
        <w:ind w:left="3800" w:hanging="420"/>
      </w:pPr>
    </w:lvl>
    <w:lvl w:ilvl="5" w:tplc="04090011" w:tentative="1">
      <w:start w:val="1"/>
      <w:numFmt w:val="decimalEnclosedCircle"/>
      <w:lvlText w:val="%6"/>
      <w:lvlJc w:val="left"/>
      <w:pPr>
        <w:ind w:left="4220" w:hanging="420"/>
      </w:pPr>
    </w:lvl>
    <w:lvl w:ilvl="6" w:tplc="0409000F" w:tentative="1">
      <w:start w:val="1"/>
      <w:numFmt w:val="decimal"/>
      <w:lvlText w:val="%7."/>
      <w:lvlJc w:val="left"/>
      <w:pPr>
        <w:ind w:left="4640" w:hanging="420"/>
      </w:pPr>
    </w:lvl>
    <w:lvl w:ilvl="7" w:tplc="04090017" w:tentative="1">
      <w:start w:val="1"/>
      <w:numFmt w:val="aiueoFullWidth"/>
      <w:lvlText w:val="(%8)"/>
      <w:lvlJc w:val="left"/>
      <w:pPr>
        <w:ind w:left="5060" w:hanging="420"/>
      </w:pPr>
    </w:lvl>
    <w:lvl w:ilvl="8" w:tplc="04090011" w:tentative="1">
      <w:start w:val="1"/>
      <w:numFmt w:val="decimalEnclosedCircle"/>
      <w:lvlText w:val="%9"/>
      <w:lvlJc w:val="left"/>
      <w:pPr>
        <w:ind w:left="5480" w:hanging="420"/>
      </w:pPr>
    </w:lvl>
  </w:abstractNum>
  <w:abstractNum w:abstractNumId="16" w15:restartNumberingAfterBreak="0">
    <w:nsid w:val="17321CC2"/>
    <w:multiLevelType w:val="hybridMultilevel"/>
    <w:tmpl w:val="557E2D02"/>
    <w:lvl w:ilvl="0" w:tplc="7898BE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17390F1F"/>
    <w:multiLevelType w:val="hybridMultilevel"/>
    <w:tmpl w:val="7E72787A"/>
    <w:lvl w:ilvl="0" w:tplc="0409000B">
      <w:start w:val="1"/>
      <w:numFmt w:val="bullet"/>
      <w:lvlText w:val=""/>
      <w:lvlJc w:val="left"/>
      <w:pPr>
        <w:ind w:left="1980" w:hanging="420"/>
      </w:pPr>
      <w:rPr>
        <w:rFonts w:ascii="Wingdings" w:hAnsi="Wingdings" w:hint="default"/>
      </w:rPr>
    </w:lvl>
    <w:lvl w:ilvl="1" w:tplc="0409000B" w:tentative="1">
      <w:start w:val="1"/>
      <w:numFmt w:val="bullet"/>
      <w:lvlText w:val=""/>
      <w:lvlJc w:val="left"/>
      <w:pPr>
        <w:ind w:left="2400" w:hanging="420"/>
      </w:pPr>
      <w:rPr>
        <w:rFonts w:ascii="Wingdings" w:hAnsi="Wingdings" w:hint="default"/>
      </w:rPr>
    </w:lvl>
    <w:lvl w:ilvl="2" w:tplc="0409000D"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B" w:tentative="1">
      <w:start w:val="1"/>
      <w:numFmt w:val="bullet"/>
      <w:lvlText w:val=""/>
      <w:lvlJc w:val="left"/>
      <w:pPr>
        <w:ind w:left="3660" w:hanging="420"/>
      </w:pPr>
      <w:rPr>
        <w:rFonts w:ascii="Wingdings" w:hAnsi="Wingdings" w:hint="default"/>
      </w:rPr>
    </w:lvl>
    <w:lvl w:ilvl="5" w:tplc="0409000D"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B" w:tentative="1">
      <w:start w:val="1"/>
      <w:numFmt w:val="bullet"/>
      <w:lvlText w:val=""/>
      <w:lvlJc w:val="left"/>
      <w:pPr>
        <w:ind w:left="4920" w:hanging="420"/>
      </w:pPr>
      <w:rPr>
        <w:rFonts w:ascii="Wingdings" w:hAnsi="Wingdings" w:hint="default"/>
      </w:rPr>
    </w:lvl>
    <w:lvl w:ilvl="8" w:tplc="0409000D" w:tentative="1">
      <w:start w:val="1"/>
      <w:numFmt w:val="bullet"/>
      <w:lvlText w:val=""/>
      <w:lvlJc w:val="left"/>
      <w:pPr>
        <w:ind w:left="5340" w:hanging="420"/>
      </w:pPr>
      <w:rPr>
        <w:rFonts w:ascii="Wingdings" w:hAnsi="Wingdings" w:hint="default"/>
      </w:rPr>
    </w:lvl>
  </w:abstractNum>
  <w:abstractNum w:abstractNumId="18" w15:restartNumberingAfterBreak="0">
    <w:nsid w:val="18C56140"/>
    <w:multiLevelType w:val="hybridMultilevel"/>
    <w:tmpl w:val="5B5C683A"/>
    <w:lvl w:ilvl="0" w:tplc="04090011">
      <w:start w:val="1"/>
      <w:numFmt w:val="decimalEnclosedCircle"/>
      <w:lvlText w:val="%1"/>
      <w:lvlJc w:val="left"/>
      <w:pPr>
        <w:ind w:left="2518" w:hanging="420"/>
      </w:pPr>
      <w:rPr>
        <w:rFonts w:hint="default"/>
      </w:rPr>
    </w:lvl>
    <w:lvl w:ilvl="1" w:tplc="0409000B">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19" w15:restartNumberingAfterBreak="0">
    <w:nsid w:val="19190213"/>
    <w:multiLevelType w:val="hybridMultilevel"/>
    <w:tmpl w:val="38F20E78"/>
    <w:lvl w:ilvl="0" w:tplc="0409000B">
      <w:start w:val="1"/>
      <w:numFmt w:val="bullet"/>
      <w:lvlText w:val=""/>
      <w:lvlJc w:val="left"/>
      <w:pPr>
        <w:ind w:left="2098" w:hanging="420"/>
      </w:pPr>
      <w:rPr>
        <w:rFonts w:ascii="Wingdings" w:hAnsi="Wingdings" w:hint="default"/>
      </w:rPr>
    </w:lvl>
    <w:lvl w:ilvl="1" w:tplc="0409000B">
      <w:start w:val="1"/>
      <w:numFmt w:val="bullet"/>
      <w:lvlText w:val=""/>
      <w:lvlJc w:val="left"/>
      <w:pPr>
        <w:ind w:left="2518" w:hanging="420"/>
      </w:pPr>
      <w:rPr>
        <w:rFonts w:ascii="Wingdings" w:hAnsi="Wingdings" w:hint="default"/>
      </w:rPr>
    </w:lvl>
    <w:lvl w:ilvl="2" w:tplc="0409000D" w:tentative="1">
      <w:start w:val="1"/>
      <w:numFmt w:val="bullet"/>
      <w:lvlText w:val=""/>
      <w:lvlJc w:val="left"/>
      <w:pPr>
        <w:ind w:left="2938" w:hanging="420"/>
      </w:pPr>
      <w:rPr>
        <w:rFonts w:ascii="Wingdings" w:hAnsi="Wingdings" w:hint="default"/>
      </w:rPr>
    </w:lvl>
    <w:lvl w:ilvl="3" w:tplc="04090001">
      <w:start w:val="1"/>
      <w:numFmt w:val="bullet"/>
      <w:lvlText w:val=""/>
      <w:lvlJc w:val="left"/>
      <w:pPr>
        <w:ind w:left="3358" w:hanging="420"/>
      </w:pPr>
      <w:rPr>
        <w:rFonts w:ascii="Wingdings" w:hAnsi="Wingdings" w:hint="default"/>
      </w:rPr>
    </w:lvl>
    <w:lvl w:ilvl="4" w:tplc="0409000B" w:tentative="1">
      <w:start w:val="1"/>
      <w:numFmt w:val="bullet"/>
      <w:lvlText w:val=""/>
      <w:lvlJc w:val="left"/>
      <w:pPr>
        <w:ind w:left="3778" w:hanging="420"/>
      </w:pPr>
      <w:rPr>
        <w:rFonts w:ascii="Wingdings" w:hAnsi="Wingdings" w:hint="default"/>
      </w:rPr>
    </w:lvl>
    <w:lvl w:ilvl="5" w:tplc="0409000D" w:tentative="1">
      <w:start w:val="1"/>
      <w:numFmt w:val="bullet"/>
      <w:lvlText w:val=""/>
      <w:lvlJc w:val="left"/>
      <w:pPr>
        <w:ind w:left="4198" w:hanging="420"/>
      </w:pPr>
      <w:rPr>
        <w:rFonts w:ascii="Wingdings" w:hAnsi="Wingdings" w:hint="default"/>
      </w:rPr>
    </w:lvl>
    <w:lvl w:ilvl="6" w:tplc="04090001" w:tentative="1">
      <w:start w:val="1"/>
      <w:numFmt w:val="bullet"/>
      <w:lvlText w:val=""/>
      <w:lvlJc w:val="left"/>
      <w:pPr>
        <w:ind w:left="4618" w:hanging="420"/>
      </w:pPr>
      <w:rPr>
        <w:rFonts w:ascii="Wingdings" w:hAnsi="Wingdings" w:hint="default"/>
      </w:rPr>
    </w:lvl>
    <w:lvl w:ilvl="7" w:tplc="0409000B" w:tentative="1">
      <w:start w:val="1"/>
      <w:numFmt w:val="bullet"/>
      <w:lvlText w:val=""/>
      <w:lvlJc w:val="left"/>
      <w:pPr>
        <w:ind w:left="5038" w:hanging="420"/>
      </w:pPr>
      <w:rPr>
        <w:rFonts w:ascii="Wingdings" w:hAnsi="Wingdings" w:hint="default"/>
      </w:rPr>
    </w:lvl>
    <w:lvl w:ilvl="8" w:tplc="0409000D" w:tentative="1">
      <w:start w:val="1"/>
      <w:numFmt w:val="bullet"/>
      <w:lvlText w:val=""/>
      <w:lvlJc w:val="left"/>
      <w:pPr>
        <w:ind w:left="5458" w:hanging="420"/>
      </w:pPr>
      <w:rPr>
        <w:rFonts w:ascii="Wingdings" w:hAnsi="Wingdings" w:hint="default"/>
      </w:rPr>
    </w:lvl>
  </w:abstractNum>
  <w:abstractNum w:abstractNumId="20" w15:restartNumberingAfterBreak="0">
    <w:nsid w:val="19645A28"/>
    <w:multiLevelType w:val="hybridMultilevel"/>
    <w:tmpl w:val="5B5C683A"/>
    <w:lvl w:ilvl="0" w:tplc="04090011">
      <w:start w:val="1"/>
      <w:numFmt w:val="decimalEnclosedCircle"/>
      <w:lvlText w:val="%1"/>
      <w:lvlJc w:val="left"/>
      <w:pPr>
        <w:ind w:left="2518" w:hanging="420"/>
      </w:pPr>
      <w:rPr>
        <w:rFonts w:hint="default"/>
      </w:rPr>
    </w:lvl>
    <w:lvl w:ilvl="1" w:tplc="0409000B">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1" w15:restartNumberingAfterBreak="0">
    <w:nsid w:val="1F664C4A"/>
    <w:multiLevelType w:val="hybridMultilevel"/>
    <w:tmpl w:val="0F849852"/>
    <w:lvl w:ilvl="0" w:tplc="0409000B">
      <w:start w:val="1"/>
      <w:numFmt w:val="bullet"/>
      <w:lvlText w:val=""/>
      <w:lvlJc w:val="left"/>
      <w:pPr>
        <w:ind w:left="3020" w:hanging="420"/>
      </w:pPr>
      <w:rPr>
        <w:rFonts w:ascii="Wingdings" w:hAnsi="Wingdings" w:hint="default"/>
      </w:rPr>
    </w:lvl>
    <w:lvl w:ilvl="1" w:tplc="0409000B" w:tentative="1">
      <w:start w:val="1"/>
      <w:numFmt w:val="bullet"/>
      <w:lvlText w:val=""/>
      <w:lvlJc w:val="left"/>
      <w:pPr>
        <w:ind w:left="3440" w:hanging="420"/>
      </w:pPr>
      <w:rPr>
        <w:rFonts w:ascii="Wingdings" w:hAnsi="Wingdings" w:hint="default"/>
      </w:rPr>
    </w:lvl>
    <w:lvl w:ilvl="2" w:tplc="0409000D" w:tentative="1">
      <w:start w:val="1"/>
      <w:numFmt w:val="bullet"/>
      <w:lvlText w:val=""/>
      <w:lvlJc w:val="left"/>
      <w:pPr>
        <w:ind w:left="3860" w:hanging="420"/>
      </w:pPr>
      <w:rPr>
        <w:rFonts w:ascii="Wingdings" w:hAnsi="Wingdings" w:hint="default"/>
      </w:rPr>
    </w:lvl>
    <w:lvl w:ilvl="3" w:tplc="04090001" w:tentative="1">
      <w:start w:val="1"/>
      <w:numFmt w:val="bullet"/>
      <w:lvlText w:val=""/>
      <w:lvlJc w:val="left"/>
      <w:pPr>
        <w:ind w:left="4280" w:hanging="420"/>
      </w:pPr>
      <w:rPr>
        <w:rFonts w:ascii="Wingdings" w:hAnsi="Wingdings" w:hint="default"/>
      </w:rPr>
    </w:lvl>
    <w:lvl w:ilvl="4" w:tplc="0409000B" w:tentative="1">
      <w:start w:val="1"/>
      <w:numFmt w:val="bullet"/>
      <w:lvlText w:val=""/>
      <w:lvlJc w:val="left"/>
      <w:pPr>
        <w:ind w:left="4700" w:hanging="420"/>
      </w:pPr>
      <w:rPr>
        <w:rFonts w:ascii="Wingdings" w:hAnsi="Wingdings" w:hint="default"/>
      </w:rPr>
    </w:lvl>
    <w:lvl w:ilvl="5" w:tplc="0409000D" w:tentative="1">
      <w:start w:val="1"/>
      <w:numFmt w:val="bullet"/>
      <w:lvlText w:val=""/>
      <w:lvlJc w:val="left"/>
      <w:pPr>
        <w:ind w:left="5120" w:hanging="420"/>
      </w:pPr>
      <w:rPr>
        <w:rFonts w:ascii="Wingdings" w:hAnsi="Wingdings" w:hint="default"/>
      </w:rPr>
    </w:lvl>
    <w:lvl w:ilvl="6" w:tplc="04090001" w:tentative="1">
      <w:start w:val="1"/>
      <w:numFmt w:val="bullet"/>
      <w:lvlText w:val=""/>
      <w:lvlJc w:val="left"/>
      <w:pPr>
        <w:ind w:left="5540" w:hanging="420"/>
      </w:pPr>
      <w:rPr>
        <w:rFonts w:ascii="Wingdings" w:hAnsi="Wingdings" w:hint="default"/>
      </w:rPr>
    </w:lvl>
    <w:lvl w:ilvl="7" w:tplc="0409000B" w:tentative="1">
      <w:start w:val="1"/>
      <w:numFmt w:val="bullet"/>
      <w:lvlText w:val=""/>
      <w:lvlJc w:val="left"/>
      <w:pPr>
        <w:ind w:left="5960" w:hanging="420"/>
      </w:pPr>
      <w:rPr>
        <w:rFonts w:ascii="Wingdings" w:hAnsi="Wingdings" w:hint="default"/>
      </w:rPr>
    </w:lvl>
    <w:lvl w:ilvl="8" w:tplc="0409000D" w:tentative="1">
      <w:start w:val="1"/>
      <w:numFmt w:val="bullet"/>
      <w:lvlText w:val=""/>
      <w:lvlJc w:val="left"/>
      <w:pPr>
        <w:ind w:left="6380" w:hanging="420"/>
      </w:pPr>
      <w:rPr>
        <w:rFonts w:ascii="Wingdings" w:hAnsi="Wingdings" w:hint="default"/>
      </w:rPr>
    </w:lvl>
  </w:abstractNum>
  <w:abstractNum w:abstractNumId="22" w15:restartNumberingAfterBreak="0">
    <w:nsid w:val="1F997255"/>
    <w:multiLevelType w:val="hybridMultilevel"/>
    <w:tmpl w:val="5B5C683A"/>
    <w:lvl w:ilvl="0" w:tplc="04090011">
      <w:start w:val="1"/>
      <w:numFmt w:val="decimalEnclosedCircle"/>
      <w:lvlText w:val="%1"/>
      <w:lvlJc w:val="left"/>
      <w:pPr>
        <w:ind w:left="2518" w:hanging="420"/>
      </w:pPr>
      <w:rPr>
        <w:rFonts w:hint="default"/>
      </w:rPr>
    </w:lvl>
    <w:lvl w:ilvl="1" w:tplc="0409000B">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3" w15:restartNumberingAfterBreak="0">
    <w:nsid w:val="212F4FB5"/>
    <w:multiLevelType w:val="hybridMultilevel"/>
    <w:tmpl w:val="494A2CEA"/>
    <w:lvl w:ilvl="0" w:tplc="E1C01AE6">
      <w:start w:val="1"/>
      <w:numFmt w:val="decimalEnclosedCircle"/>
      <w:lvlText w:val="%1"/>
      <w:lvlJc w:val="left"/>
      <w:pPr>
        <w:ind w:left="2220" w:hanging="360"/>
      </w:pPr>
      <w:rPr>
        <w:rFonts w:hint="default"/>
      </w:rPr>
    </w:lvl>
    <w:lvl w:ilvl="1" w:tplc="04090017" w:tentative="1">
      <w:start w:val="1"/>
      <w:numFmt w:val="aiueoFullWidth"/>
      <w:lvlText w:val="(%2)"/>
      <w:lvlJc w:val="left"/>
      <w:pPr>
        <w:ind w:left="2700" w:hanging="420"/>
      </w:pPr>
    </w:lvl>
    <w:lvl w:ilvl="2" w:tplc="04090011" w:tentative="1">
      <w:start w:val="1"/>
      <w:numFmt w:val="decimalEnclosedCircle"/>
      <w:lvlText w:val="%3"/>
      <w:lvlJc w:val="left"/>
      <w:pPr>
        <w:ind w:left="3120" w:hanging="420"/>
      </w:pPr>
    </w:lvl>
    <w:lvl w:ilvl="3" w:tplc="0409000F" w:tentative="1">
      <w:start w:val="1"/>
      <w:numFmt w:val="decimal"/>
      <w:lvlText w:val="%4."/>
      <w:lvlJc w:val="left"/>
      <w:pPr>
        <w:ind w:left="3540" w:hanging="420"/>
      </w:pPr>
    </w:lvl>
    <w:lvl w:ilvl="4" w:tplc="04090017" w:tentative="1">
      <w:start w:val="1"/>
      <w:numFmt w:val="aiueoFullWidth"/>
      <w:lvlText w:val="(%5)"/>
      <w:lvlJc w:val="left"/>
      <w:pPr>
        <w:ind w:left="3960" w:hanging="420"/>
      </w:pPr>
    </w:lvl>
    <w:lvl w:ilvl="5" w:tplc="04090011" w:tentative="1">
      <w:start w:val="1"/>
      <w:numFmt w:val="decimalEnclosedCircle"/>
      <w:lvlText w:val="%6"/>
      <w:lvlJc w:val="left"/>
      <w:pPr>
        <w:ind w:left="4380" w:hanging="420"/>
      </w:pPr>
    </w:lvl>
    <w:lvl w:ilvl="6" w:tplc="0409000F" w:tentative="1">
      <w:start w:val="1"/>
      <w:numFmt w:val="decimal"/>
      <w:lvlText w:val="%7."/>
      <w:lvlJc w:val="left"/>
      <w:pPr>
        <w:ind w:left="4800" w:hanging="420"/>
      </w:pPr>
    </w:lvl>
    <w:lvl w:ilvl="7" w:tplc="04090017" w:tentative="1">
      <w:start w:val="1"/>
      <w:numFmt w:val="aiueoFullWidth"/>
      <w:lvlText w:val="(%8)"/>
      <w:lvlJc w:val="left"/>
      <w:pPr>
        <w:ind w:left="5220" w:hanging="420"/>
      </w:pPr>
    </w:lvl>
    <w:lvl w:ilvl="8" w:tplc="04090011" w:tentative="1">
      <w:start w:val="1"/>
      <w:numFmt w:val="decimalEnclosedCircle"/>
      <w:lvlText w:val="%9"/>
      <w:lvlJc w:val="left"/>
      <w:pPr>
        <w:ind w:left="5640" w:hanging="420"/>
      </w:pPr>
    </w:lvl>
  </w:abstractNum>
  <w:abstractNum w:abstractNumId="24" w15:restartNumberingAfterBreak="0">
    <w:nsid w:val="21EE6DCF"/>
    <w:multiLevelType w:val="hybridMultilevel"/>
    <w:tmpl w:val="5B5C683A"/>
    <w:lvl w:ilvl="0" w:tplc="04090011">
      <w:start w:val="1"/>
      <w:numFmt w:val="decimalEnclosedCircle"/>
      <w:lvlText w:val="%1"/>
      <w:lvlJc w:val="left"/>
      <w:pPr>
        <w:ind w:left="2518" w:hanging="420"/>
      </w:pPr>
      <w:rPr>
        <w:rFonts w:hint="default"/>
      </w:rPr>
    </w:lvl>
    <w:lvl w:ilvl="1" w:tplc="0409000B">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25" w15:restartNumberingAfterBreak="0">
    <w:nsid w:val="22BB1BD8"/>
    <w:multiLevelType w:val="hybridMultilevel"/>
    <w:tmpl w:val="7F8A6028"/>
    <w:lvl w:ilvl="0" w:tplc="F55A4838">
      <w:start w:val="1"/>
      <w:numFmt w:val="decimal"/>
      <w:lvlText w:val="%1)"/>
      <w:lvlJc w:val="left"/>
      <w:pPr>
        <w:ind w:left="2262" w:hanging="420"/>
      </w:pPr>
      <w:rPr>
        <w:rFonts w:hint="default"/>
      </w:rPr>
    </w:lvl>
    <w:lvl w:ilvl="1" w:tplc="47CCBE06">
      <w:start w:val="1"/>
      <w:numFmt w:val="decimalEnclosedCircle"/>
      <w:lvlText w:val="%2"/>
      <w:lvlJc w:val="left"/>
      <w:pPr>
        <w:ind w:left="2622" w:hanging="360"/>
      </w:pPr>
      <w:rPr>
        <w:rFonts w:hint="default"/>
      </w:rPr>
    </w:lvl>
    <w:lvl w:ilvl="2" w:tplc="04090011" w:tentative="1">
      <w:start w:val="1"/>
      <w:numFmt w:val="decimalEnclosedCircle"/>
      <w:lvlText w:val="%3"/>
      <w:lvlJc w:val="left"/>
      <w:pPr>
        <w:ind w:left="3102" w:hanging="420"/>
      </w:pPr>
    </w:lvl>
    <w:lvl w:ilvl="3" w:tplc="0409000F" w:tentative="1">
      <w:start w:val="1"/>
      <w:numFmt w:val="decimal"/>
      <w:lvlText w:val="%4."/>
      <w:lvlJc w:val="left"/>
      <w:pPr>
        <w:ind w:left="3522" w:hanging="420"/>
      </w:pPr>
    </w:lvl>
    <w:lvl w:ilvl="4" w:tplc="04090017" w:tentative="1">
      <w:start w:val="1"/>
      <w:numFmt w:val="aiueoFullWidth"/>
      <w:lvlText w:val="(%5)"/>
      <w:lvlJc w:val="left"/>
      <w:pPr>
        <w:ind w:left="3942" w:hanging="420"/>
      </w:pPr>
    </w:lvl>
    <w:lvl w:ilvl="5" w:tplc="04090011" w:tentative="1">
      <w:start w:val="1"/>
      <w:numFmt w:val="decimalEnclosedCircle"/>
      <w:lvlText w:val="%6"/>
      <w:lvlJc w:val="left"/>
      <w:pPr>
        <w:ind w:left="4362" w:hanging="420"/>
      </w:pPr>
    </w:lvl>
    <w:lvl w:ilvl="6" w:tplc="0409000F" w:tentative="1">
      <w:start w:val="1"/>
      <w:numFmt w:val="decimal"/>
      <w:lvlText w:val="%7."/>
      <w:lvlJc w:val="left"/>
      <w:pPr>
        <w:ind w:left="4782" w:hanging="420"/>
      </w:pPr>
    </w:lvl>
    <w:lvl w:ilvl="7" w:tplc="04090017" w:tentative="1">
      <w:start w:val="1"/>
      <w:numFmt w:val="aiueoFullWidth"/>
      <w:lvlText w:val="(%8)"/>
      <w:lvlJc w:val="left"/>
      <w:pPr>
        <w:ind w:left="5202" w:hanging="420"/>
      </w:pPr>
    </w:lvl>
    <w:lvl w:ilvl="8" w:tplc="04090011" w:tentative="1">
      <w:start w:val="1"/>
      <w:numFmt w:val="decimalEnclosedCircle"/>
      <w:lvlText w:val="%9"/>
      <w:lvlJc w:val="left"/>
      <w:pPr>
        <w:ind w:left="5622" w:hanging="420"/>
      </w:pPr>
    </w:lvl>
  </w:abstractNum>
  <w:abstractNum w:abstractNumId="26" w15:restartNumberingAfterBreak="0">
    <w:nsid w:val="255979C1"/>
    <w:multiLevelType w:val="hybridMultilevel"/>
    <w:tmpl w:val="EA74EA6A"/>
    <w:lvl w:ilvl="0" w:tplc="9F343E1A">
      <w:numFmt w:val="bullet"/>
      <w:lvlText w:val="・"/>
      <w:lvlJc w:val="left"/>
      <w:pPr>
        <w:ind w:left="2718" w:hanging="420"/>
      </w:pPr>
      <w:rPr>
        <w:rFonts w:ascii="Meiryo UI" w:eastAsia="Meiryo UI" w:hAnsi="Meiryo UI" w:cstheme="minorBidi" w:hint="eastAsia"/>
        <w:color w:val="auto"/>
        <w:lang w:val="en-US"/>
      </w:rPr>
    </w:lvl>
    <w:lvl w:ilvl="1" w:tplc="0409000B" w:tentative="1">
      <w:start w:val="1"/>
      <w:numFmt w:val="bullet"/>
      <w:lvlText w:val=""/>
      <w:lvlJc w:val="left"/>
      <w:pPr>
        <w:ind w:left="3138" w:hanging="420"/>
      </w:pPr>
      <w:rPr>
        <w:rFonts w:ascii="Wingdings" w:hAnsi="Wingdings" w:hint="default"/>
      </w:rPr>
    </w:lvl>
    <w:lvl w:ilvl="2" w:tplc="0409000D" w:tentative="1">
      <w:start w:val="1"/>
      <w:numFmt w:val="bullet"/>
      <w:lvlText w:val=""/>
      <w:lvlJc w:val="left"/>
      <w:pPr>
        <w:ind w:left="3558" w:hanging="420"/>
      </w:pPr>
      <w:rPr>
        <w:rFonts w:ascii="Wingdings" w:hAnsi="Wingdings" w:hint="default"/>
      </w:rPr>
    </w:lvl>
    <w:lvl w:ilvl="3" w:tplc="04090001">
      <w:start w:val="1"/>
      <w:numFmt w:val="bullet"/>
      <w:lvlText w:val=""/>
      <w:lvlJc w:val="left"/>
      <w:pPr>
        <w:ind w:left="3978" w:hanging="420"/>
      </w:pPr>
      <w:rPr>
        <w:rFonts w:ascii="Wingdings" w:hAnsi="Wingdings" w:hint="default"/>
      </w:rPr>
    </w:lvl>
    <w:lvl w:ilvl="4" w:tplc="0409000B" w:tentative="1">
      <w:start w:val="1"/>
      <w:numFmt w:val="bullet"/>
      <w:lvlText w:val=""/>
      <w:lvlJc w:val="left"/>
      <w:pPr>
        <w:ind w:left="4398" w:hanging="420"/>
      </w:pPr>
      <w:rPr>
        <w:rFonts w:ascii="Wingdings" w:hAnsi="Wingdings" w:hint="default"/>
      </w:rPr>
    </w:lvl>
    <w:lvl w:ilvl="5" w:tplc="0409000D" w:tentative="1">
      <w:start w:val="1"/>
      <w:numFmt w:val="bullet"/>
      <w:lvlText w:val=""/>
      <w:lvlJc w:val="left"/>
      <w:pPr>
        <w:ind w:left="4818" w:hanging="420"/>
      </w:pPr>
      <w:rPr>
        <w:rFonts w:ascii="Wingdings" w:hAnsi="Wingdings" w:hint="default"/>
      </w:rPr>
    </w:lvl>
    <w:lvl w:ilvl="6" w:tplc="04090001" w:tentative="1">
      <w:start w:val="1"/>
      <w:numFmt w:val="bullet"/>
      <w:lvlText w:val=""/>
      <w:lvlJc w:val="left"/>
      <w:pPr>
        <w:ind w:left="5238" w:hanging="420"/>
      </w:pPr>
      <w:rPr>
        <w:rFonts w:ascii="Wingdings" w:hAnsi="Wingdings" w:hint="default"/>
      </w:rPr>
    </w:lvl>
    <w:lvl w:ilvl="7" w:tplc="0409000B" w:tentative="1">
      <w:start w:val="1"/>
      <w:numFmt w:val="bullet"/>
      <w:lvlText w:val=""/>
      <w:lvlJc w:val="left"/>
      <w:pPr>
        <w:ind w:left="5658" w:hanging="420"/>
      </w:pPr>
      <w:rPr>
        <w:rFonts w:ascii="Wingdings" w:hAnsi="Wingdings" w:hint="default"/>
      </w:rPr>
    </w:lvl>
    <w:lvl w:ilvl="8" w:tplc="0409000D" w:tentative="1">
      <w:start w:val="1"/>
      <w:numFmt w:val="bullet"/>
      <w:lvlText w:val=""/>
      <w:lvlJc w:val="left"/>
      <w:pPr>
        <w:ind w:left="6078" w:hanging="420"/>
      </w:pPr>
      <w:rPr>
        <w:rFonts w:ascii="Wingdings" w:hAnsi="Wingdings" w:hint="default"/>
      </w:rPr>
    </w:lvl>
  </w:abstractNum>
  <w:abstractNum w:abstractNumId="27" w15:restartNumberingAfterBreak="0">
    <w:nsid w:val="26CC0C45"/>
    <w:multiLevelType w:val="hybridMultilevel"/>
    <w:tmpl w:val="903A7A24"/>
    <w:lvl w:ilvl="0" w:tplc="CB3C6A40">
      <w:numFmt w:val="bullet"/>
      <w:lvlText w:val="※"/>
      <w:lvlJc w:val="left"/>
      <w:pPr>
        <w:ind w:left="2038" w:hanging="360"/>
      </w:pPr>
      <w:rPr>
        <w:rFonts w:ascii="Meiryo UI" w:eastAsia="Meiryo UI" w:hAnsi="Meiryo UI" w:cstheme="minorBidi" w:hint="eastAsia"/>
      </w:rPr>
    </w:lvl>
    <w:lvl w:ilvl="1" w:tplc="0409000B" w:tentative="1">
      <w:start w:val="1"/>
      <w:numFmt w:val="bullet"/>
      <w:lvlText w:val=""/>
      <w:lvlJc w:val="left"/>
      <w:pPr>
        <w:ind w:left="2518" w:hanging="420"/>
      </w:pPr>
      <w:rPr>
        <w:rFonts w:ascii="Wingdings" w:hAnsi="Wingdings" w:hint="default"/>
      </w:rPr>
    </w:lvl>
    <w:lvl w:ilvl="2" w:tplc="0409000D" w:tentative="1">
      <w:start w:val="1"/>
      <w:numFmt w:val="bullet"/>
      <w:lvlText w:val=""/>
      <w:lvlJc w:val="left"/>
      <w:pPr>
        <w:ind w:left="2938" w:hanging="420"/>
      </w:pPr>
      <w:rPr>
        <w:rFonts w:ascii="Wingdings" w:hAnsi="Wingdings" w:hint="default"/>
      </w:rPr>
    </w:lvl>
    <w:lvl w:ilvl="3" w:tplc="04090001" w:tentative="1">
      <w:start w:val="1"/>
      <w:numFmt w:val="bullet"/>
      <w:lvlText w:val=""/>
      <w:lvlJc w:val="left"/>
      <w:pPr>
        <w:ind w:left="3358" w:hanging="420"/>
      </w:pPr>
      <w:rPr>
        <w:rFonts w:ascii="Wingdings" w:hAnsi="Wingdings" w:hint="default"/>
      </w:rPr>
    </w:lvl>
    <w:lvl w:ilvl="4" w:tplc="0409000B" w:tentative="1">
      <w:start w:val="1"/>
      <w:numFmt w:val="bullet"/>
      <w:lvlText w:val=""/>
      <w:lvlJc w:val="left"/>
      <w:pPr>
        <w:ind w:left="3778" w:hanging="420"/>
      </w:pPr>
      <w:rPr>
        <w:rFonts w:ascii="Wingdings" w:hAnsi="Wingdings" w:hint="default"/>
      </w:rPr>
    </w:lvl>
    <w:lvl w:ilvl="5" w:tplc="0409000D" w:tentative="1">
      <w:start w:val="1"/>
      <w:numFmt w:val="bullet"/>
      <w:lvlText w:val=""/>
      <w:lvlJc w:val="left"/>
      <w:pPr>
        <w:ind w:left="4198" w:hanging="420"/>
      </w:pPr>
      <w:rPr>
        <w:rFonts w:ascii="Wingdings" w:hAnsi="Wingdings" w:hint="default"/>
      </w:rPr>
    </w:lvl>
    <w:lvl w:ilvl="6" w:tplc="04090001" w:tentative="1">
      <w:start w:val="1"/>
      <w:numFmt w:val="bullet"/>
      <w:lvlText w:val=""/>
      <w:lvlJc w:val="left"/>
      <w:pPr>
        <w:ind w:left="4618" w:hanging="420"/>
      </w:pPr>
      <w:rPr>
        <w:rFonts w:ascii="Wingdings" w:hAnsi="Wingdings" w:hint="default"/>
      </w:rPr>
    </w:lvl>
    <w:lvl w:ilvl="7" w:tplc="0409000B" w:tentative="1">
      <w:start w:val="1"/>
      <w:numFmt w:val="bullet"/>
      <w:lvlText w:val=""/>
      <w:lvlJc w:val="left"/>
      <w:pPr>
        <w:ind w:left="5038" w:hanging="420"/>
      </w:pPr>
      <w:rPr>
        <w:rFonts w:ascii="Wingdings" w:hAnsi="Wingdings" w:hint="default"/>
      </w:rPr>
    </w:lvl>
    <w:lvl w:ilvl="8" w:tplc="0409000D" w:tentative="1">
      <w:start w:val="1"/>
      <w:numFmt w:val="bullet"/>
      <w:lvlText w:val=""/>
      <w:lvlJc w:val="left"/>
      <w:pPr>
        <w:ind w:left="5458" w:hanging="420"/>
      </w:pPr>
      <w:rPr>
        <w:rFonts w:ascii="Wingdings" w:hAnsi="Wingdings" w:hint="default"/>
      </w:rPr>
    </w:lvl>
  </w:abstractNum>
  <w:abstractNum w:abstractNumId="28" w15:restartNumberingAfterBreak="0">
    <w:nsid w:val="2722779D"/>
    <w:multiLevelType w:val="hybridMultilevel"/>
    <w:tmpl w:val="01C88D28"/>
    <w:lvl w:ilvl="0" w:tplc="FFFFFFFF">
      <w:start w:val="1"/>
      <w:numFmt w:val="decimal"/>
      <w:lvlText w:val="%1)"/>
      <w:lvlJc w:val="left"/>
      <w:pPr>
        <w:ind w:left="2060" w:hanging="360"/>
      </w:pPr>
      <w:rPr>
        <w:rFonts w:hint="default"/>
      </w:rPr>
    </w:lvl>
    <w:lvl w:ilvl="1" w:tplc="FFFFFFFF">
      <w:start w:val="1"/>
      <w:numFmt w:val="decimalEnclosedCircle"/>
      <w:lvlText w:val="%2"/>
      <w:lvlJc w:val="left"/>
      <w:pPr>
        <w:ind w:left="2480" w:hanging="360"/>
      </w:pPr>
      <w:rPr>
        <w:rFonts w:hint="default"/>
      </w:rPr>
    </w:lvl>
    <w:lvl w:ilvl="2" w:tplc="FFFFFFFF" w:tentative="1">
      <w:start w:val="1"/>
      <w:numFmt w:val="decimalEnclosedCircle"/>
      <w:lvlText w:val="%3"/>
      <w:lvlJc w:val="left"/>
      <w:pPr>
        <w:ind w:left="2960" w:hanging="420"/>
      </w:pPr>
    </w:lvl>
    <w:lvl w:ilvl="3" w:tplc="FFFFFFFF" w:tentative="1">
      <w:start w:val="1"/>
      <w:numFmt w:val="decimal"/>
      <w:lvlText w:val="%4."/>
      <w:lvlJc w:val="left"/>
      <w:pPr>
        <w:ind w:left="3380" w:hanging="420"/>
      </w:pPr>
    </w:lvl>
    <w:lvl w:ilvl="4" w:tplc="FFFFFFFF" w:tentative="1">
      <w:start w:val="1"/>
      <w:numFmt w:val="aiueoFullWidth"/>
      <w:lvlText w:val="(%5)"/>
      <w:lvlJc w:val="left"/>
      <w:pPr>
        <w:ind w:left="3800" w:hanging="420"/>
      </w:pPr>
    </w:lvl>
    <w:lvl w:ilvl="5" w:tplc="FFFFFFFF" w:tentative="1">
      <w:start w:val="1"/>
      <w:numFmt w:val="decimalEnclosedCircle"/>
      <w:lvlText w:val="%6"/>
      <w:lvlJc w:val="left"/>
      <w:pPr>
        <w:ind w:left="4220" w:hanging="420"/>
      </w:pPr>
    </w:lvl>
    <w:lvl w:ilvl="6" w:tplc="FFFFFFFF" w:tentative="1">
      <w:start w:val="1"/>
      <w:numFmt w:val="decimal"/>
      <w:lvlText w:val="%7."/>
      <w:lvlJc w:val="left"/>
      <w:pPr>
        <w:ind w:left="4640" w:hanging="420"/>
      </w:pPr>
    </w:lvl>
    <w:lvl w:ilvl="7" w:tplc="FFFFFFFF" w:tentative="1">
      <w:start w:val="1"/>
      <w:numFmt w:val="aiueoFullWidth"/>
      <w:lvlText w:val="(%8)"/>
      <w:lvlJc w:val="left"/>
      <w:pPr>
        <w:ind w:left="5060" w:hanging="420"/>
      </w:pPr>
    </w:lvl>
    <w:lvl w:ilvl="8" w:tplc="FFFFFFFF" w:tentative="1">
      <w:start w:val="1"/>
      <w:numFmt w:val="decimalEnclosedCircle"/>
      <w:lvlText w:val="%9"/>
      <w:lvlJc w:val="left"/>
      <w:pPr>
        <w:ind w:left="5480" w:hanging="420"/>
      </w:pPr>
    </w:lvl>
  </w:abstractNum>
  <w:abstractNum w:abstractNumId="29" w15:restartNumberingAfterBreak="0">
    <w:nsid w:val="27AB067E"/>
    <w:multiLevelType w:val="hybridMultilevel"/>
    <w:tmpl w:val="67D82194"/>
    <w:lvl w:ilvl="0" w:tplc="0409000B">
      <w:start w:val="1"/>
      <w:numFmt w:val="bullet"/>
      <w:lvlText w:val=""/>
      <w:lvlJc w:val="left"/>
      <w:pPr>
        <w:ind w:left="1980" w:hanging="420"/>
      </w:pPr>
      <w:rPr>
        <w:rFonts w:ascii="Wingdings" w:hAnsi="Wingdings" w:hint="default"/>
      </w:rPr>
    </w:lvl>
    <w:lvl w:ilvl="1" w:tplc="0409000B" w:tentative="1">
      <w:start w:val="1"/>
      <w:numFmt w:val="bullet"/>
      <w:lvlText w:val=""/>
      <w:lvlJc w:val="left"/>
      <w:pPr>
        <w:ind w:left="2400" w:hanging="420"/>
      </w:pPr>
      <w:rPr>
        <w:rFonts w:ascii="Wingdings" w:hAnsi="Wingdings" w:hint="default"/>
      </w:rPr>
    </w:lvl>
    <w:lvl w:ilvl="2" w:tplc="0409000D" w:tentative="1">
      <w:start w:val="1"/>
      <w:numFmt w:val="bullet"/>
      <w:lvlText w:val=""/>
      <w:lvlJc w:val="left"/>
      <w:pPr>
        <w:ind w:left="2820" w:hanging="420"/>
      </w:pPr>
      <w:rPr>
        <w:rFonts w:ascii="Wingdings" w:hAnsi="Wingdings" w:hint="default"/>
      </w:rPr>
    </w:lvl>
    <w:lvl w:ilvl="3" w:tplc="04090001">
      <w:start w:val="1"/>
      <w:numFmt w:val="bullet"/>
      <w:lvlText w:val=""/>
      <w:lvlJc w:val="left"/>
      <w:pPr>
        <w:ind w:left="3240" w:hanging="420"/>
      </w:pPr>
      <w:rPr>
        <w:rFonts w:ascii="Wingdings" w:hAnsi="Wingdings" w:hint="default"/>
      </w:rPr>
    </w:lvl>
    <w:lvl w:ilvl="4" w:tplc="0409000B" w:tentative="1">
      <w:start w:val="1"/>
      <w:numFmt w:val="bullet"/>
      <w:lvlText w:val=""/>
      <w:lvlJc w:val="left"/>
      <w:pPr>
        <w:ind w:left="3660" w:hanging="420"/>
      </w:pPr>
      <w:rPr>
        <w:rFonts w:ascii="Wingdings" w:hAnsi="Wingdings" w:hint="default"/>
      </w:rPr>
    </w:lvl>
    <w:lvl w:ilvl="5" w:tplc="0409000D"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B" w:tentative="1">
      <w:start w:val="1"/>
      <w:numFmt w:val="bullet"/>
      <w:lvlText w:val=""/>
      <w:lvlJc w:val="left"/>
      <w:pPr>
        <w:ind w:left="4920" w:hanging="420"/>
      </w:pPr>
      <w:rPr>
        <w:rFonts w:ascii="Wingdings" w:hAnsi="Wingdings" w:hint="default"/>
      </w:rPr>
    </w:lvl>
    <w:lvl w:ilvl="8" w:tplc="0409000D" w:tentative="1">
      <w:start w:val="1"/>
      <w:numFmt w:val="bullet"/>
      <w:lvlText w:val=""/>
      <w:lvlJc w:val="left"/>
      <w:pPr>
        <w:ind w:left="5340" w:hanging="420"/>
      </w:pPr>
      <w:rPr>
        <w:rFonts w:ascii="Wingdings" w:hAnsi="Wingdings" w:hint="default"/>
      </w:rPr>
    </w:lvl>
  </w:abstractNum>
  <w:abstractNum w:abstractNumId="30" w15:restartNumberingAfterBreak="0">
    <w:nsid w:val="29D515A8"/>
    <w:multiLevelType w:val="hybridMultilevel"/>
    <w:tmpl w:val="B76AE358"/>
    <w:lvl w:ilvl="0" w:tplc="414E9E44">
      <w:start w:val="1"/>
      <w:numFmt w:val="bullet"/>
      <w:lvlText w:val=""/>
      <w:lvlJc w:val="left"/>
      <w:pPr>
        <w:ind w:left="2120" w:hanging="420"/>
      </w:pPr>
      <w:rPr>
        <w:rFonts w:ascii="Wingdings" w:hAnsi="Wingdings" w:hint="default"/>
        <w:color w:val="auto"/>
      </w:rPr>
    </w:lvl>
    <w:lvl w:ilvl="1" w:tplc="0409000B" w:tentative="1">
      <w:start w:val="1"/>
      <w:numFmt w:val="bullet"/>
      <w:lvlText w:val=""/>
      <w:lvlJc w:val="left"/>
      <w:pPr>
        <w:ind w:left="2540" w:hanging="420"/>
      </w:pPr>
      <w:rPr>
        <w:rFonts w:ascii="Wingdings" w:hAnsi="Wingdings" w:hint="default"/>
      </w:rPr>
    </w:lvl>
    <w:lvl w:ilvl="2" w:tplc="0409000D"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B" w:tentative="1">
      <w:start w:val="1"/>
      <w:numFmt w:val="bullet"/>
      <w:lvlText w:val=""/>
      <w:lvlJc w:val="left"/>
      <w:pPr>
        <w:ind w:left="3800" w:hanging="420"/>
      </w:pPr>
      <w:rPr>
        <w:rFonts w:ascii="Wingdings" w:hAnsi="Wingdings" w:hint="default"/>
      </w:rPr>
    </w:lvl>
    <w:lvl w:ilvl="5" w:tplc="0409000D"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B" w:tentative="1">
      <w:start w:val="1"/>
      <w:numFmt w:val="bullet"/>
      <w:lvlText w:val=""/>
      <w:lvlJc w:val="left"/>
      <w:pPr>
        <w:ind w:left="5060" w:hanging="420"/>
      </w:pPr>
      <w:rPr>
        <w:rFonts w:ascii="Wingdings" w:hAnsi="Wingdings" w:hint="default"/>
      </w:rPr>
    </w:lvl>
    <w:lvl w:ilvl="8" w:tplc="0409000D" w:tentative="1">
      <w:start w:val="1"/>
      <w:numFmt w:val="bullet"/>
      <w:lvlText w:val=""/>
      <w:lvlJc w:val="left"/>
      <w:pPr>
        <w:ind w:left="5480" w:hanging="420"/>
      </w:pPr>
      <w:rPr>
        <w:rFonts w:ascii="Wingdings" w:hAnsi="Wingdings" w:hint="default"/>
      </w:rPr>
    </w:lvl>
  </w:abstractNum>
  <w:abstractNum w:abstractNumId="31" w15:restartNumberingAfterBreak="0">
    <w:nsid w:val="2AAF25B0"/>
    <w:multiLevelType w:val="multilevel"/>
    <w:tmpl w:val="FA16DE5C"/>
    <w:lvl w:ilvl="0">
      <w:start w:val="1"/>
      <w:numFmt w:val="decimal"/>
      <w:lvlText w:val="%1"/>
      <w:lvlJc w:val="left"/>
      <w:pPr>
        <w:ind w:left="425" w:hanging="425"/>
      </w:pPr>
      <w:rPr>
        <w:rFonts w:ascii="Meiryo UI" w:eastAsia="Meiryo UI" w:hAnsi="Meiryo UI" w:hint="eastAsia"/>
      </w:rPr>
    </w:lvl>
    <w:lvl w:ilvl="1">
      <w:start w:val="1"/>
      <w:numFmt w:val="decimal"/>
      <w:lvlText w:val="%1.%2"/>
      <w:lvlJc w:val="left"/>
      <w:pPr>
        <w:ind w:left="992" w:hanging="567"/>
      </w:pPr>
      <w:rPr>
        <w:rFonts w:ascii="Meiryo UI" w:eastAsia="Meiryo UI" w:hAnsi="Meiryo UI" w:hint="eastAsia"/>
      </w:rPr>
    </w:lvl>
    <w:lvl w:ilvl="2">
      <w:start w:val="1"/>
      <w:numFmt w:val="decimal"/>
      <w:lvlText w:val="%1.%2.%3"/>
      <w:lvlJc w:val="left"/>
      <w:pPr>
        <w:ind w:left="1418" w:hanging="567"/>
      </w:pPr>
      <w:rPr>
        <w:rFonts w:ascii="Meiryo UI" w:eastAsia="Meiryo UI" w:hAnsi="Meiryo UI" w:hint="eastAsia"/>
      </w:rPr>
    </w:lvl>
    <w:lvl w:ilvl="3">
      <w:start w:val="1"/>
      <w:numFmt w:val="decimal"/>
      <w:lvlText w:val="%1.%2.%3.%4"/>
      <w:lvlJc w:val="left"/>
      <w:pPr>
        <w:ind w:left="1984" w:hanging="708"/>
      </w:pPr>
      <w:rPr>
        <w:rFonts w:ascii="Meiryo UI" w:eastAsia="Meiryo UI" w:hAnsi="Meiryo UI" w:hint="eastAsia"/>
      </w:rPr>
    </w:lvl>
    <w:lvl w:ilvl="4">
      <w:start w:val="1"/>
      <w:numFmt w:val="decimal"/>
      <w:pStyle w:val="5"/>
      <w:lvlText w:val="%1.%2.%3.%4.%5"/>
      <w:lvlJc w:val="left"/>
      <w:pPr>
        <w:ind w:left="2551" w:hanging="850"/>
      </w:pPr>
      <w:rPr>
        <w:rFonts w:ascii="Meiryo UI" w:eastAsia="Meiryo UI" w:hAnsi="Meiryo UI" w:hint="eastAsia"/>
      </w:rPr>
    </w:lvl>
    <w:lvl w:ilvl="5">
      <w:start w:val="1"/>
      <w:numFmt w:val="decimal"/>
      <w:lvlText w:val="%1.%2.%3.%4.%5.%6"/>
      <w:lvlJc w:val="left"/>
      <w:pPr>
        <w:ind w:left="3260" w:hanging="1134"/>
      </w:pPr>
      <w:rPr>
        <w:rFonts w:ascii="Meiryo UI" w:eastAsia="Meiryo UI" w:hAnsi="Meiryo UI" w:hint="eastAsia"/>
      </w:rPr>
    </w:lvl>
    <w:lvl w:ilvl="6">
      <w:start w:val="1"/>
      <w:numFmt w:val="decimal"/>
      <w:lvlText w:val="%1.%2.%3.%4.%5.%6.%7"/>
      <w:lvlJc w:val="left"/>
      <w:pPr>
        <w:ind w:left="3827" w:hanging="1276"/>
      </w:pPr>
      <w:rPr>
        <w:rFonts w:ascii="Meiryo UI" w:eastAsia="Meiryo UI" w:hAnsi="Meiryo UI"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2B383A5D"/>
    <w:multiLevelType w:val="hybridMultilevel"/>
    <w:tmpl w:val="81A405FE"/>
    <w:lvl w:ilvl="0" w:tplc="0409000B">
      <w:start w:val="1"/>
      <w:numFmt w:val="bullet"/>
      <w:lvlText w:val=""/>
      <w:lvlJc w:val="left"/>
      <w:pPr>
        <w:ind w:left="2120" w:hanging="420"/>
      </w:pPr>
      <w:rPr>
        <w:rFonts w:ascii="Wingdings" w:hAnsi="Wingdings" w:hint="default"/>
      </w:rPr>
    </w:lvl>
    <w:lvl w:ilvl="1" w:tplc="0409000B">
      <w:start w:val="1"/>
      <w:numFmt w:val="bullet"/>
      <w:lvlText w:val=""/>
      <w:lvlJc w:val="left"/>
      <w:pPr>
        <w:ind w:left="2540" w:hanging="420"/>
      </w:pPr>
      <w:rPr>
        <w:rFonts w:ascii="Wingdings" w:hAnsi="Wingdings" w:hint="default"/>
      </w:rPr>
    </w:lvl>
    <w:lvl w:ilvl="2" w:tplc="0409000D"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B" w:tentative="1">
      <w:start w:val="1"/>
      <w:numFmt w:val="bullet"/>
      <w:lvlText w:val=""/>
      <w:lvlJc w:val="left"/>
      <w:pPr>
        <w:ind w:left="3800" w:hanging="420"/>
      </w:pPr>
      <w:rPr>
        <w:rFonts w:ascii="Wingdings" w:hAnsi="Wingdings" w:hint="default"/>
      </w:rPr>
    </w:lvl>
    <w:lvl w:ilvl="5" w:tplc="0409000D"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B" w:tentative="1">
      <w:start w:val="1"/>
      <w:numFmt w:val="bullet"/>
      <w:lvlText w:val=""/>
      <w:lvlJc w:val="left"/>
      <w:pPr>
        <w:ind w:left="5060" w:hanging="420"/>
      </w:pPr>
      <w:rPr>
        <w:rFonts w:ascii="Wingdings" w:hAnsi="Wingdings" w:hint="default"/>
      </w:rPr>
    </w:lvl>
    <w:lvl w:ilvl="8" w:tplc="0409000D" w:tentative="1">
      <w:start w:val="1"/>
      <w:numFmt w:val="bullet"/>
      <w:lvlText w:val=""/>
      <w:lvlJc w:val="left"/>
      <w:pPr>
        <w:ind w:left="5480" w:hanging="420"/>
      </w:pPr>
      <w:rPr>
        <w:rFonts w:ascii="Wingdings" w:hAnsi="Wingdings" w:hint="default"/>
      </w:rPr>
    </w:lvl>
  </w:abstractNum>
  <w:abstractNum w:abstractNumId="33" w15:restartNumberingAfterBreak="0">
    <w:nsid w:val="2C53270A"/>
    <w:multiLevelType w:val="hybridMultilevel"/>
    <w:tmpl w:val="3F88C824"/>
    <w:lvl w:ilvl="0" w:tplc="D5D8497E">
      <w:numFmt w:val="bullet"/>
      <w:lvlText w:val="・"/>
      <w:lvlJc w:val="left"/>
      <w:pPr>
        <w:ind w:left="2937" w:hanging="420"/>
      </w:pPr>
      <w:rPr>
        <w:rFonts w:ascii="Times New Roman" w:eastAsia="ＭＳ 明朝" w:hAnsi="Times New Roman" w:cs="Times New Roman" w:hint="default"/>
      </w:rPr>
    </w:lvl>
    <w:lvl w:ilvl="1" w:tplc="0409000B" w:tentative="1">
      <w:start w:val="1"/>
      <w:numFmt w:val="bullet"/>
      <w:lvlText w:val=""/>
      <w:lvlJc w:val="left"/>
      <w:pPr>
        <w:ind w:left="3357" w:hanging="420"/>
      </w:pPr>
      <w:rPr>
        <w:rFonts w:ascii="Wingdings" w:hAnsi="Wingdings" w:hint="default"/>
      </w:rPr>
    </w:lvl>
    <w:lvl w:ilvl="2" w:tplc="0409000D" w:tentative="1">
      <w:start w:val="1"/>
      <w:numFmt w:val="bullet"/>
      <w:lvlText w:val=""/>
      <w:lvlJc w:val="left"/>
      <w:pPr>
        <w:ind w:left="3777" w:hanging="420"/>
      </w:pPr>
      <w:rPr>
        <w:rFonts w:ascii="Wingdings" w:hAnsi="Wingdings" w:hint="default"/>
      </w:rPr>
    </w:lvl>
    <w:lvl w:ilvl="3" w:tplc="04090001" w:tentative="1">
      <w:start w:val="1"/>
      <w:numFmt w:val="bullet"/>
      <w:lvlText w:val=""/>
      <w:lvlJc w:val="left"/>
      <w:pPr>
        <w:ind w:left="4197" w:hanging="420"/>
      </w:pPr>
      <w:rPr>
        <w:rFonts w:ascii="Wingdings" w:hAnsi="Wingdings" w:hint="default"/>
      </w:rPr>
    </w:lvl>
    <w:lvl w:ilvl="4" w:tplc="0409000B" w:tentative="1">
      <w:start w:val="1"/>
      <w:numFmt w:val="bullet"/>
      <w:lvlText w:val=""/>
      <w:lvlJc w:val="left"/>
      <w:pPr>
        <w:ind w:left="4617" w:hanging="420"/>
      </w:pPr>
      <w:rPr>
        <w:rFonts w:ascii="Wingdings" w:hAnsi="Wingdings" w:hint="default"/>
      </w:rPr>
    </w:lvl>
    <w:lvl w:ilvl="5" w:tplc="0409000D" w:tentative="1">
      <w:start w:val="1"/>
      <w:numFmt w:val="bullet"/>
      <w:lvlText w:val=""/>
      <w:lvlJc w:val="left"/>
      <w:pPr>
        <w:ind w:left="5037" w:hanging="420"/>
      </w:pPr>
      <w:rPr>
        <w:rFonts w:ascii="Wingdings" w:hAnsi="Wingdings" w:hint="default"/>
      </w:rPr>
    </w:lvl>
    <w:lvl w:ilvl="6" w:tplc="04090001" w:tentative="1">
      <w:start w:val="1"/>
      <w:numFmt w:val="bullet"/>
      <w:lvlText w:val=""/>
      <w:lvlJc w:val="left"/>
      <w:pPr>
        <w:ind w:left="5457" w:hanging="420"/>
      </w:pPr>
      <w:rPr>
        <w:rFonts w:ascii="Wingdings" w:hAnsi="Wingdings" w:hint="default"/>
      </w:rPr>
    </w:lvl>
    <w:lvl w:ilvl="7" w:tplc="0409000B" w:tentative="1">
      <w:start w:val="1"/>
      <w:numFmt w:val="bullet"/>
      <w:lvlText w:val=""/>
      <w:lvlJc w:val="left"/>
      <w:pPr>
        <w:ind w:left="5877" w:hanging="420"/>
      </w:pPr>
      <w:rPr>
        <w:rFonts w:ascii="Wingdings" w:hAnsi="Wingdings" w:hint="default"/>
      </w:rPr>
    </w:lvl>
    <w:lvl w:ilvl="8" w:tplc="0409000D" w:tentative="1">
      <w:start w:val="1"/>
      <w:numFmt w:val="bullet"/>
      <w:lvlText w:val=""/>
      <w:lvlJc w:val="left"/>
      <w:pPr>
        <w:ind w:left="6297" w:hanging="420"/>
      </w:pPr>
      <w:rPr>
        <w:rFonts w:ascii="Wingdings" w:hAnsi="Wingdings" w:hint="default"/>
      </w:rPr>
    </w:lvl>
  </w:abstractNum>
  <w:abstractNum w:abstractNumId="34" w15:restartNumberingAfterBreak="0">
    <w:nsid w:val="329128E4"/>
    <w:multiLevelType w:val="hybridMultilevel"/>
    <w:tmpl w:val="97B46A62"/>
    <w:lvl w:ilvl="0" w:tplc="0409000F">
      <w:start w:val="1"/>
      <w:numFmt w:val="decimal"/>
      <w:lvlText w:val="%1."/>
      <w:lvlJc w:val="left"/>
      <w:pPr>
        <w:ind w:left="2937" w:hanging="420"/>
      </w:pPr>
    </w:lvl>
    <w:lvl w:ilvl="1" w:tplc="04090017">
      <w:start w:val="1"/>
      <w:numFmt w:val="aiueoFullWidth"/>
      <w:lvlText w:val="(%2)"/>
      <w:lvlJc w:val="left"/>
      <w:pPr>
        <w:ind w:left="3357" w:hanging="420"/>
      </w:pPr>
    </w:lvl>
    <w:lvl w:ilvl="2" w:tplc="04090011">
      <w:start w:val="1"/>
      <w:numFmt w:val="decimalEnclosedCircle"/>
      <w:lvlText w:val="%3"/>
      <w:lvlJc w:val="left"/>
      <w:pPr>
        <w:ind w:left="3777" w:hanging="420"/>
      </w:pPr>
    </w:lvl>
    <w:lvl w:ilvl="3" w:tplc="0409000F">
      <w:start w:val="1"/>
      <w:numFmt w:val="decimal"/>
      <w:lvlText w:val="%4."/>
      <w:lvlJc w:val="left"/>
      <w:pPr>
        <w:ind w:left="4197" w:hanging="420"/>
      </w:pPr>
    </w:lvl>
    <w:lvl w:ilvl="4" w:tplc="04090017">
      <w:start w:val="1"/>
      <w:numFmt w:val="aiueoFullWidth"/>
      <w:lvlText w:val="(%5)"/>
      <w:lvlJc w:val="left"/>
      <w:pPr>
        <w:ind w:left="4617" w:hanging="420"/>
      </w:pPr>
    </w:lvl>
    <w:lvl w:ilvl="5" w:tplc="04090011">
      <w:start w:val="1"/>
      <w:numFmt w:val="decimalEnclosedCircle"/>
      <w:lvlText w:val="%6"/>
      <w:lvlJc w:val="left"/>
      <w:pPr>
        <w:ind w:left="5037" w:hanging="420"/>
      </w:pPr>
    </w:lvl>
    <w:lvl w:ilvl="6" w:tplc="0409000F">
      <w:start w:val="1"/>
      <w:numFmt w:val="decimal"/>
      <w:lvlText w:val="%7."/>
      <w:lvlJc w:val="left"/>
      <w:pPr>
        <w:ind w:left="5457" w:hanging="420"/>
      </w:pPr>
    </w:lvl>
    <w:lvl w:ilvl="7" w:tplc="04090017">
      <w:start w:val="1"/>
      <w:numFmt w:val="aiueoFullWidth"/>
      <w:lvlText w:val="(%8)"/>
      <w:lvlJc w:val="left"/>
      <w:pPr>
        <w:ind w:left="5877" w:hanging="420"/>
      </w:pPr>
    </w:lvl>
    <w:lvl w:ilvl="8" w:tplc="04090011">
      <w:start w:val="1"/>
      <w:numFmt w:val="decimalEnclosedCircle"/>
      <w:lvlText w:val="%9"/>
      <w:lvlJc w:val="left"/>
      <w:pPr>
        <w:ind w:left="6297" w:hanging="420"/>
      </w:pPr>
    </w:lvl>
  </w:abstractNum>
  <w:abstractNum w:abstractNumId="35" w15:restartNumberingAfterBreak="0">
    <w:nsid w:val="336B5550"/>
    <w:multiLevelType w:val="hybridMultilevel"/>
    <w:tmpl w:val="1D3CFC12"/>
    <w:lvl w:ilvl="0" w:tplc="2A24EC4E">
      <w:start w:val="1"/>
      <w:numFmt w:val="decimalEnclosedCircle"/>
      <w:lvlText w:val="%1"/>
      <w:lvlJc w:val="left"/>
      <w:pPr>
        <w:ind w:left="2060" w:hanging="360"/>
      </w:pPr>
      <w:rPr>
        <w:rFonts w:hint="default"/>
      </w:rPr>
    </w:lvl>
    <w:lvl w:ilvl="1" w:tplc="04090017" w:tentative="1">
      <w:start w:val="1"/>
      <w:numFmt w:val="aiueoFullWidth"/>
      <w:lvlText w:val="(%2)"/>
      <w:lvlJc w:val="left"/>
      <w:pPr>
        <w:ind w:left="2540" w:hanging="420"/>
      </w:pPr>
    </w:lvl>
    <w:lvl w:ilvl="2" w:tplc="04090011" w:tentative="1">
      <w:start w:val="1"/>
      <w:numFmt w:val="decimalEnclosedCircle"/>
      <w:lvlText w:val="%3"/>
      <w:lvlJc w:val="left"/>
      <w:pPr>
        <w:ind w:left="2960" w:hanging="420"/>
      </w:pPr>
    </w:lvl>
    <w:lvl w:ilvl="3" w:tplc="0409000F" w:tentative="1">
      <w:start w:val="1"/>
      <w:numFmt w:val="decimal"/>
      <w:lvlText w:val="%4."/>
      <w:lvlJc w:val="left"/>
      <w:pPr>
        <w:ind w:left="3380" w:hanging="420"/>
      </w:pPr>
    </w:lvl>
    <w:lvl w:ilvl="4" w:tplc="04090017" w:tentative="1">
      <w:start w:val="1"/>
      <w:numFmt w:val="aiueoFullWidth"/>
      <w:lvlText w:val="(%5)"/>
      <w:lvlJc w:val="left"/>
      <w:pPr>
        <w:ind w:left="3800" w:hanging="420"/>
      </w:pPr>
    </w:lvl>
    <w:lvl w:ilvl="5" w:tplc="04090011" w:tentative="1">
      <w:start w:val="1"/>
      <w:numFmt w:val="decimalEnclosedCircle"/>
      <w:lvlText w:val="%6"/>
      <w:lvlJc w:val="left"/>
      <w:pPr>
        <w:ind w:left="4220" w:hanging="420"/>
      </w:pPr>
    </w:lvl>
    <w:lvl w:ilvl="6" w:tplc="0409000F" w:tentative="1">
      <w:start w:val="1"/>
      <w:numFmt w:val="decimal"/>
      <w:lvlText w:val="%7."/>
      <w:lvlJc w:val="left"/>
      <w:pPr>
        <w:ind w:left="4640" w:hanging="420"/>
      </w:pPr>
    </w:lvl>
    <w:lvl w:ilvl="7" w:tplc="04090017" w:tentative="1">
      <w:start w:val="1"/>
      <w:numFmt w:val="aiueoFullWidth"/>
      <w:lvlText w:val="(%8)"/>
      <w:lvlJc w:val="left"/>
      <w:pPr>
        <w:ind w:left="5060" w:hanging="420"/>
      </w:pPr>
    </w:lvl>
    <w:lvl w:ilvl="8" w:tplc="04090011" w:tentative="1">
      <w:start w:val="1"/>
      <w:numFmt w:val="decimalEnclosedCircle"/>
      <w:lvlText w:val="%9"/>
      <w:lvlJc w:val="left"/>
      <w:pPr>
        <w:ind w:left="5480" w:hanging="420"/>
      </w:pPr>
    </w:lvl>
  </w:abstractNum>
  <w:abstractNum w:abstractNumId="36" w15:restartNumberingAfterBreak="0">
    <w:nsid w:val="33835C84"/>
    <w:multiLevelType w:val="hybridMultilevel"/>
    <w:tmpl w:val="DD0224B6"/>
    <w:lvl w:ilvl="0" w:tplc="32D0DE1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7" w15:restartNumberingAfterBreak="0">
    <w:nsid w:val="39110F7F"/>
    <w:multiLevelType w:val="hybridMultilevel"/>
    <w:tmpl w:val="8EB66AA6"/>
    <w:lvl w:ilvl="0" w:tplc="0409000B">
      <w:start w:val="1"/>
      <w:numFmt w:val="bullet"/>
      <w:lvlText w:val=""/>
      <w:lvlJc w:val="left"/>
      <w:pPr>
        <w:ind w:left="2120" w:hanging="420"/>
      </w:pPr>
      <w:rPr>
        <w:rFonts w:ascii="Wingdings" w:hAnsi="Wingdings" w:hint="default"/>
      </w:rPr>
    </w:lvl>
    <w:lvl w:ilvl="1" w:tplc="0409000B" w:tentative="1">
      <w:start w:val="1"/>
      <w:numFmt w:val="bullet"/>
      <w:lvlText w:val=""/>
      <w:lvlJc w:val="left"/>
      <w:pPr>
        <w:ind w:left="2540" w:hanging="420"/>
      </w:pPr>
      <w:rPr>
        <w:rFonts w:ascii="Wingdings" w:hAnsi="Wingdings" w:hint="default"/>
      </w:rPr>
    </w:lvl>
    <w:lvl w:ilvl="2" w:tplc="0409000D"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B" w:tentative="1">
      <w:start w:val="1"/>
      <w:numFmt w:val="bullet"/>
      <w:lvlText w:val=""/>
      <w:lvlJc w:val="left"/>
      <w:pPr>
        <w:ind w:left="3800" w:hanging="420"/>
      </w:pPr>
      <w:rPr>
        <w:rFonts w:ascii="Wingdings" w:hAnsi="Wingdings" w:hint="default"/>
      </w:rPr>
    </w:lvl>
    <w:lvl w:ilvl="5" w:tplc="0409000D"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B" w:tentative="1">
      <w:start w:val="1"/>
      <w:numFmt w:val="bullet"/>
      <w:lvlText w:val=""/>
      <w:lvlJc w:val="left"/>
      <w:pPr>
        <w:ind w:left="5060" w:hanging="420"/>
      </w:pPr>
      <w:rPr>
        <w:rFonts w:ascii="Wingdings" w:hAnsi="Wingdings" w:hint="default"/>
      </w:rPr>
    </w:lvl>
    <w:lvl w:ilvl="8" w:tplc="0409000D" w:tentative="1">
      <w:start w:val="1"/>
      <w:numFmt w:val="bullet"/>
      <w:lvlText w:val=""/>
      <w:lvlJc w:val="left"/>
      <w:pPr>
        <w:ind w:left="5480" w:hanging="420"/>
      </w:pPr>
      <w:rPr>
        <w:rFonts w:ascii="Wingdings" w:hAnsi="Wingdings" w:hint="default"/>
      </w:rPr>
    </w:lvl>
  </w:abstractNum>
  <w:abstractNum w:abstractNumId="38" w15:restartNumberingAfterBreak="0">
    <w:nsid w:val="3C7A4A69"/>
    <w:multiLevelType w:val="hybridMultilevel"/>
    <w:tmpl w:val="AECA2796"/>
    <w:lvl w:ilvl="0" w:tplc="4F40DE44">
      <w:numFmt w:val="bullet"/>
      <w:lvlText w:val="・"/>
      <w:lvlJc w:val="left"/>
      <w:pPr>
        <w:ind w:left="2937" w:hanging="420"/>
      </w:pPr>
      <w:rPr>
        <w:rFonts w:ascii="Meiryo UI" w:eastAsia="Meiryo UI" w:hAnsi="Meiryo UI" w:cstheme="minorBidi" w:hint="eastAsia"/>
        <w:color w:val="auto"/>
      </w:rPr>
    </w:lvl>
    <w:lvl w:ilvl="1" w:tplc="0409000B">
      <w:start w:val="1"/>
      <w:numFmt w:val="bullet"/>
      <w:lvlText w:val=""/>
      <w:lvlJc w:val="left"/>
      <w:pPr>
        <w:ind w:left="3357" w:hanging="420"/>
      </w:pPr>
      <w:rPr>
        <w:rFonts w:ascii="Wingdings" w:hAnsi="Wingdings" w:hint="default"/>
      </w:rPr>
    </w:lvl>
    <w:lvl w:ilvl="2" w:tplc="0409000D">
      <w:start w:val="1"/>
      <w:numFmt w:val="bullet"/>
      <w:lvlText w:val=""/>
      <w:lvlJc w:val="left"/>
      <w:pPr>
        <w:ind w:left="3777" w:hanging="420"/>
      </w:pPr>
      <w:rPr>
        <w:rFonts w:ascii="Wingdings" w:hAnsi="Wingdings" w:hint="default"/>
      </w:rPr>
    </w:lvl>
    <w:lvl w:ilvl="3" w:tplc="04090001">
      <w:start w:val="1"/>
      <w:numFmt w:val="bullet"/>
      <w:lvlText w:val=""/>
      <w:lvlJc w:val="left"/>
      <w:pPr>
        <w:ind w:left="4197" w:hanging="420"/>
      </w:pPr>
      <w:rPr>
        <w:rFonts w:ascii="Wingdings" w:hAnsi="Wingdings" w:hint="default"/>
      </w:rPr>
    </w:lvl>
    <w:lvl w:ilvl="4" w:tplc="0409000B">
      <w:start w:val="1"/>
      <w:numFmt w:val="bullet"/>
      <w:lvlText w:val=""/>
      <w:lvlJc w:val="left"/>
      <w:pPr>
        <w:ind w:left="4617" w:hanging="420"/>
      </w:pPr>
      <w:rPr>
        <w:rFonts w:ascii="Wingdings" w:hAnsi="Wingdings" w:hint="default"/>
      </w:rPr>
    </w:lvl>
    <w:lvl w:ilvl="5" w:tplc="0409000D">
      <w:start w:val="1"/>
      <w:numFmt w:val="bullet"/>
      <w:lvlText w:val=""/>
      <w:lvlJc w:val="left"/>
      <w:pPr>
        <w:ind w:left="5037" w:hanging="420"/>
      </w:pPr>
      <w:rPr>
        <w:rFonts w:ascii="Wingdings" w:hAnsi="Wingdings" w:hint="default"/>
      </w:rPr>
    </w:lvl>
    <w:lvl w:ilvl="6" w:tplc="04090001">
      <w:start w:val="1"/>
      <w:numFmt w:val="bullet"/>
      <w:lvlText w:val=""/>
      <w:lvlJc w:val="left"/>
      <w:pPr>
        <w:ind w:left="5457" w:hanging="420"/>
      </w:pPr>
      <w:rPr>
        <w:rFonts w:ascii="Wingdings" w:hAnsi="Wingdings" w:hint="default"/>
      </w:rPr>
    </w:lvl>
    <w:lvl w:ilvl="7" w:tplc="0409000B">
      <w:start w:val="1"/>
      <w:numFmt w:val="bullet"/>
      <w:lvlText w:val=""/>
      <w:lvlJc w:val="left"/>
      <w:pPr>
        <w:ind w:left="5877" w:hanging="420"/>
      </w:pPr>
      <w:rPr>
        <w:rFonts w:ascii="Wingdings" w:hAnsi="Wingdings" w:hint="default"/>
      </w:rPr>
    </w:lvl>
    <w:lvl w:ilvl="8" w:tplc="0409000D">
      <w:start w:val="1"/>
      <w:numFmt w:val="bullet"/>
      <w:lvlText w:val=""/>
      <w:lvlJc w:val="left"/>
      <w:pPr>
        <w:ind w:left="6297" w:hanging="420"/>
      </w:pPr>
      <w:rPr>
        <w:rFonts w:ascii="Wingdings" w:hAnsi="Wingdings" w:hint="default"/>
      </w:rPr>
    </w:lvl>
  </w:abstractNum>
  <w:abstractNum w:abstractNumId="39" w15:restartNumberingAfterBreak="0">
    <w:nsid w:val="3E144EDD"/>
    <w:multiLevelType w:val="hybridMultilevel"/>
    <w:tmpl w:val="5B5C683A"/>
    <w:lvl w:ilvl="0" w:tplc="04090011">
      <w:start w:val="1"/>
      <w:numFmt w:val="decimalEnclosedCircle"/>
      <w:lvlText w:val="%1"/>
      <w:lvlJc w:val="left"/>
      <w:pPr>
        <w:ind w:left="2518" w:hanging="420"/>
      </w:pPr>
      <w:rPr>
        <w:rFonts w:hint="default"/>
      </w:rPr>
    </w:lvl>
    <w:lvl w:ilvl="1" w:tplc="0409000B">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40" w15:restartNumberingAfterBreak="0">
    <w:nsid w:val="3EF61832"/>
    <w:multiLevelType w:val="hybridMultilevel"/>
    <w:tmpl w:val="C31EE4F0"/>
    <w:lvl w:ilvl="0" w:tplc="0409000B">
      <w:start w:val="1"/>
      <w:numFmt w:val="bullet"/>
      <w:lvlText w:val=""/>
      <w:lvlJc w:val="left"/>
      <w:pPr>
        <w:ind w:left="2262" w:hanging="420"/>
      </w:pPr>
      <w:rPr>
        <w:rFonts w:ascii="Wingdings" w:hAnsi="Wingdings" w:hint="default"/>
      </w:rPr>
    </w:lvl>
    <w:lvl w:ilvl="1" w:tplc="0409000B" w:tentative="1">
      <w:start w:val="1"/>
      <w:numFmt w:val="bullet"/>
      <w:lvlText w:val=""/>
      <w:lvlJc w:val="left"/>
      <w:pPr>
        <w:ind w:left="2682" w:hanging="420"/>
      </w:pPr>
      <w:rPr>
        <w:rFonts w:ascii="Wingdings" w:hAnsi="Wingdings" w:hint="default"/>
      </w:rPr>
    </w:lvl>
    <w:lvl w:ilvl="2" w:tplc="0409000D" w:tentative="1">
      <w:start w:val="1"/>
      <w:numFmt w:val="bullet"/>
      <w:lvlText w:val=""/>
      <w:lvlJc w:val="left"/>
      <w:pPr>
        <w:ind w:left="3102" w:hanging="420"/>
      </w:pPr>
      <w:rPr>
        <w:rFonts w:ascii="Wingdings" w:hAnsi="Wingdings" w:hint="default"/>
      </w:rPr>
    </w:lvl>
    <w:lvl w:ilvl="3" w:tplc="04090001" w:tentative="1">
      <w:start w:val="1"/>
      <w:numFmt w:val="bullet"/>
      <w:lvlText w:val=""/>
      <w:lvlJc w:val="left"/>
      <w:pPr>
        <w:ind w:left="3522" w:hanging="420"/>
      </w:pPr>
      <w:rPr>
        <w:rFonts w:ascii="Wingdings" w:hAnsi="Wingdings" w:hint="default"/>
      </w:rPr>
    </w:lvl>
    <w:lvl w:ilvl="4" w:tplc="0409000B" w:tentative="1">
      <w:start w:val="1"/>
      <w:numFmt w:val="bullet"/>
      <w:lvlText w:val=""/>
      <w:lvlJc w:val="left"/>
      <w:pPr>
        <w:ind w:left="3942" w:hanging="420"/>
      </w:pPr>
      <w:rPr>
        <w:rFonts w:ascii="Wingdings" w:hAnsi="Wingdings" w:hint="default"/>
      </w:rPr>
    </w:lvl>
    <w:lvl w:ilvl="5" w:tplc="0409000D" w:tentative="1">
      <w:start w:val="1"/>
      <w:numFmt w:val="bullet"/>
      <w:lvlText w:val=""/>
      <w:lvlJc w:val="left"/>
      <w:pPr>
        <w:ind w:left="4362" w:hanging="420"/>
      </w:pPr>
      <w:rPr>
        <w:rFonts w:ascii="Wingdings" w:hAnsi="Wingdings" w:hint="default"/>
      </w:rPr>
    </w:lvl>
    <w:lvl w:ilvl="6" w:tplc="04090001" w:tentative="1">
      <w:start w:val="1"/>
      <w:numFmt w:val="bullet"/>
      <w:lvlText w:val=""/>
      <w:lvlJc w:val="left"/>
      <w:pPr>
        <w:ind w:left="4782" w:hanging="420"/>
      </w:pPr>
      <w:rPr>
        <w:rFonts w:ascii="Wingdings" w:hAnsi="Wingdings" w:hint="default"/>
      </w:rPr>
    </w:lvl>
    <w:lvl w:ilvl="7" w:tplc="0409000B" w:tentative="1">
      <w:start w:val="1"/>
      <w:numFmt w:val="bullet"/>
      <w:lvlText w:val=""/>
      <w:lvlJc w:val="left"/>
      <w:pPr>
        <w:ind w:left="5202" w:hanging="420"/>
      </w:pPr>
      <w:rPr>
        <w:rFonts w:ascii="Wingdings" w:hAnsi="Wingdings" w:hint="default"/>
      </w:rPr>
    </w:lvl>
    <w:lvl w:ilvl="8" w:tplc="0409000D" w:tentative="1">
      <w:start w:val="1"/>
      <w:numFmt w:val="bullet"/>
      <w:lvlText w:val=""/>
      <w:lvlJc w:val="left"/>
      <w:pPr>
        <w:ind w:left="5622" w:hanging="420"/>
      </w:pPr>
      <w:rPr>
        <w:rFonts w:ascii="Wingdings" w:hAnsi="Wingdings" w:hint="default"/>
      </w:rPr>
    </w:lvl>
  </w:abstractNum>
  <w:abstractNum w:abstractNumId="41" w15:restartNumberingAfterBreak="0">
    <w:nsid w:val="3F352733"/>
    <w:multiLevelType w:val="multilevel"/>
    <w:tmpl w:val="5EBCBE66"/>
    <w:lvl w:ilvl="0">
      <w:start w:val="1"/>
      <w:numFmt w:val="decimal"/>
      <w:pStyle w:val="1"/>
      <w:lvlText w:val="%1"/>
      <w:lvlJc w:val="left"/>
      <w:pPr>
        <w:ind w:left="425" w:hanging="425"/>
      </w:pPr>
      <w:rPr>
        <w:rFonts w:ascii="Meiryo UI" w:eastAsia="Meiryo UI" w:hAnsi="Meiryo UI" w:hint="eastAsia"/>
      </w:rPr>
    </w:lvl>
    <w:lvl w:ilvl="1">
      <w:start w:val="1"/>
      <w:numFmt w:val="decimal"/>
      <w:pStyle w:val="2"/>
      <w:lvlText w:val="%1.%2"/>
      <w:lvlJc w:val="left"/>
      <w:pPr>
        <w:ind w:left="992" w:hanging="567"/>
      </w:pPr>
      <w:rPr>
        <w:rFonts w:ascii="Meiryo UI" w:eastAsia="Meiryo UI" w:hAnsi="Meiryo UI" w:hint="eastAsia"/>
      </w:rPr>
    </w:lvl>
    <w:lvl w:ilvl="2">
      <w:start w:val="1"/>
      <w:numFmt w:val="decimal"/>
      <w:pStyle w:val="3"/>
      <w:lvlText w:val="%1.%2.%3"/>
      <w:lvlJc w:val="left"/>
      <w:pPr>
        <w:ind w:left="1418" w:hanging="567"/>
      </w:pPr>
      <w:rPr>
        <w:rFonts w:ascii="Meiryo UI" w:eastAsia="Meiryo UI" w:hAnsi="Meiryo UI" w:hint="eastAsia"/>
      </w:rPr>
    </w:lvl>
    <w:lvl w:ilvl="3">
      <w:start w:val="1"/>
      <w:numFmt w:val="decimal"/>
      <w:lvlRestart w:val="0"/>
      <w:pStyle w:val="4"/>
      <w:lvlText w:val="%1.%2.%3.%4"/>
      <w:lvlJc w:val="left"/>
      <w:pPr>
        <w:ind w:left="1984" w:hanging="708"/>
      </w:pPr>
      <w:rPr>
        <w:rFonts w:ascii="Meiryo UI" w:eastAsia="Meiryo UI" w:hAnsi="Meiryo UI" w:hint="eastAsia"/>
      </w:rPr>
    </w:lvl>
    <w:lvl w:ilvl="4">
      <w:start w:val="1"/>
      <w:numFmt w:val="decimal"/>
      <w:pStyle w:val="50"/>
      <w:lvlText w:val="%1.%2.%3.%4.%5"/>
      <w:lvlJc w:val="left"/>
      <w:pPr>
        <w:ind w:left="2551" w:hanging="1190"/>
      </w:pPr>
      <w:rPr>
        <w:rFonts w:ascii="Meiryo UI" w:eastAsia="Meiryo UI" w:hAnsi="Meiryo UI" w:hint="eastAsia"/>
      </w:rPr>
    </w:lvl>
    <w:lvl w:ilvl="5">
      <w:start w:val="1"/>
      <w:numFmt w:val="decimal"/>
      <w:pStyle w:val="6"/>
      <w:lvlText w:val="%1.%2.%3.%4.%5.%6"/>
      <w:lvlJc w:val="left"/>
      <w:pPr>
        <w:ind w:left="3260" w:hanging="1134"/>
      </w:pPr>
      <w:rPr>
        <w:rFonts w:ascii="Meiryo UI" w:eastAsia="Meiryo UI" w:hAnsi="Meiryo UI" w:hint="eastAsia"/>
      </w:rPr>
    </w:lvl>
    <w:lvl w:ilvl="6">
      <w:start w:val="1"/>
      <w:numFmt w:val="decimal"/>
      <w:pStyle w:val="7"/>
      <w:lvlText w:val="%1.%2.%3.%4.%5.%6.%7"/>
      <w:lvlJc w:val="left"/>
      <w:pPr>
        <w:ind w:left="3827" w:hanging="1276"/>
      </w:pPr>
      <w:rPr>
        <w:rFonts w:ascii="Meiryo UI" w:eastAsia="Meiryo UI" w:hAnsi="Meiryo UI"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4068149E"/>
    <w:multiLevelType w:val="hybridMultilevel"/>
    <w:tmpl w:val="01C88D28"/>
    <w:lvl w:ilvl="0" w:tplc="F55A4838">
      <w:start w:val="1"/>
      <w:numFmt w:val="decimal"/>
      <w:lvlText w:val="%1)"/>
      <w:lvlJc w:val="left"/>
      <w:pPr>
        <w:ind w:left="2060" w:hanging="360"/>
      </w:pPr>
      <w:rPr>
        <w:rFonts w:hint="default"/>
      </w:rPr>
    </w:lvl>
    <w:lvl w:ilvl="1" w:tplc="A68858F0">
      <w:start w:val="1"/>
      <w:numFmt w:val="decimalEnclosedCircle"/>
      <w:lvlText w:val="%2"/>
      <w:lvlJc w:val="left"/>
      <w:pPr>
        <w:ind w:left="2480" w:hanging="360"/>
      </w:pPr>
      <w:rPr>
        <w:rFonts w:hint="default"/>
      </w:rPr>
    </w:lvl>
    <w:lvl w:ilvl="2" w:tplc="04090011" w:tentative="1">
      <w:start w:val="1"/>
      <w:numFmt w:val="decimalEnclosedCircle"/>
      <w:lvlText w:val="%3"/>
      <w:lvlJc w:val="left"/>
      <w:pPr>
        <w:ind w:left="2960" w:hanging="420"/>
      </w:pPr>
    </w:lvl>
    <w:lvl w:ilvl="3" w:tplc="0409000F" w:tentative="1">
      <w:start w:val="1"/>
      <w:numFmt w:val="decimal"/>
      <w:lvlText w:val="%4."/>
      <w:lvlJc w:val="left"/>
      <w:pPr>
        <w:ind w:left="3380" w:hanging="420"/>
      </w:pPr>
    </w:lvl>
    <w:lvl w:ilvl="4" w:tplc="04090017" w:tentative="1">
      <w:start w:val="1"/>
      <w:numFmt w:val="aiueoFullWidth"/>
      <w:lvlText w:val="(%5)"/>
      <w:lvlJc w:val="left"/>
      <w:pPr>
        <w:ind w:left="3800" w:hanging="420"/>
      </w:pPr>
    </w:lvl>
    <w:lvl w:ilvl="5" w:tplc="04090011" w:tentative="1">
      <w:start w:val="1"/>
      <w:numFmt w:val="decimalEnclosedCircle"/>
      <w:lvlText w:val="%6"/>
      <w:lvlJc w:val="left"/>
      <w:pPr>
        <w:ind w:left="4220" w:hanging="420"/>
      </w:pPr>
    </w:lvl>
    <w:lvl w:ilvl="6" w:tplc="0409000F" w:tentative="1">
      <w:start w:val="1"/>
      <w:numFmt w:val="decimal"/>
      <w:lvlText w:val="%7."/>
      <w:lvlJc w:val="left"/>
      <w:pPr>
        <w:ind w:left="4640" w:hanging="420"/>
      </w:pPr>
    </w:lvl>
    <w:lvl w:ilvl="7" w:tplc="04090017" w:tentative="1">
      <w:start w:val="1"/>
      <w:numFmt w:val="aiueoFullWidth"/>
      <w:lvlText w:val="(%8)"/>
      <w:lvlJc w:val="left"/>
      <w:pPr>
        <w:ind w:left="5060" w:hanging="420"/>
      </w:pPr>
    </w:lvl>
    <w:lvl w:ilvl="8" w:tplc="04090011" w:tentative="1">
      <w:start w:val="1"/>
      <w:numFmt w:val="decimalEnclosedCircle"/>
      <w:lvlText w:val="%9"/>
      <w:lvlJc w:val="left"/>
      <w:pPr>
        <w:ind w:left="5480" w:hanging="420"/>
      </w:pPr>
    </w:lvl>
  </w:abstractNum>
  <w:abstractNum w:abstractNumId="43" w15:restartNumberingAfterBreak="0">
    <w:nsid w:val="42491CA3"/>
    <w:multiLevelType w:val="hybridMultilevel"/>
    <w:tmpl w:val="95D69634"/>
    <w:lvl w:ilvl="0" w:tplc="0409000B">
      <w:start w:val="1"/>
      <w:numFmt w:val="bullet"/>
      <w:lvlText w:val=""/>
      <w:lvlJc w:val="left"/>
      <w:pPr>
        <w:ind w:left="2547" w:hanging="420"/>
      </w:pPr>
      <w:rPr>
        <w:rFonts w:ascii="Wingdings" w:hAnsi="Wingdings" w:hint="default"/>
      </w:rPr>
    </w:lvl>
    <w:lvl w:ilvl="1" w:tplc="0409000B" w:tentative="1">
      <w:start w:val="1"/>
      <w:numFmt w:val="bullet"/>
      <w:lvlText w:val=""/>
      <w:lvlJc w:val="left"/>
      <w:pPr>
        <w:ind w:left="2967" w:hanging="420"/>
      </w:pPr>
      <w:rPr>
        <w:rFonts w:ascii="Wingdings" w:hAnsi="Wingdings" w:hint="default"/>
      </w:rPr>
    </w:lvl>
    <w:lvl w:ilvl="2" w:tplc="0409000D" w:tentative="1">
      <w:start w:val="1"/>
      <w:numFmt w:val="bullet"/>
      <w:lvlText w:val=""/>
      <w:lvlJc w:val="left"/>
      <w:pPr>
        <w:ind w:left="3387" w:hanging="420"/>
      </w:pPr>
      <w:rPr>
        <w:rFonts w:ascii="Wingdings" w:hAnsi="Wingdings" w:hint="default"/>
      </w:rPr>
    </w:lvl>
    <w:lvl w:ilvl="3" w:tplc="04090001" w:tentative="1">
      <w:start w:val="1"/>
      <w:numFmt w:val="bullet"/>
      <w:lvlText w:val=""/>
      <w:lvlJc w:val="left"/>
      <w:pPr>
        <w:ind w:left="3807" w:hanging="420"/>
      </w:pPr>
      <w:rPr>
        <w:rFonts w:ascii="Wingdings" w:hAnsi="Wingdings" w:hint="default"/>
      </w:rPr>
    </w:lvl>
    <w:lvl w:ilvl="4" w:tplc="0409000B" w:tentative="1">
      <w:start w:val="1"/>
      <w:numFmt w:val="bullet"/>
      <w:lvlText w:val=""/>
      <w:lvlJc w:val="left"/>
      <w:pPr>
        <w:ind w:left="4227" w:hanging="420"/>
      </w:pPr>
      <w:rPr>
        <w:rFonts w:ascii="Wingdings" w:hAnsi="Wingdings" w:hint="default"/>
      </w:rPr>
    </w:lvl>
    <w:lvl w:ilvl="5" w:tplc="0409000D" w:tentative="1">
      <w:start w:val="1"/>
      <w:numFmt w:val="bullet"/>
      <w:lvlText w:val=""/>
      <w:lvlJc w:val="left"/>
      <w:pPr>
        <w:ind w:left="4647" w:hanging="420"/>
      </w:pPr>
      <w:rPr>
        <w:rFonts w:ascii="Wingdings" w:hAnsi="Wingdings" w:hint="default"/>
      </w:rPr>
    </w:lvl>
    <w:lvl w:ilvl="6" w:tplc="04090001" w:tentative="1">
      <w:start w:val="1"/>
      <w:numFmt w:val="bullet"/>
      <w:lvlText w:val=""/>
      <w:lvlJc w:val="left"/>
      <w:pPr>
        <w:ind w:left="5067" w:hanging="420"/>
      </w:pPr>
      <w:rPr>
        <w:rFonts w:ascii="Wingdings" w:hAnsi="Wingdings" w:hint="default"/>
      </w:rPr>
    </w:lvl>
    <w:lvl w:ilvl="7" w:tplc="0409000B" w:tentative="1">
      <w:start w:val="1"/>
      <w:numFmt w:val="bullet"/>
      <w:lvlText w:val=""/>
      <w:lvlJc w:val="left"/>
      <w:pPr>
        <w:ind w:left="5487" w:hanging="420"/>
      </w:pPr>
      <w:rPr>
        <w:rFonts w:ascii="Wingdings" w:hAnsi="Wingdings" w:hint="default"/>
      </w:rPr>
    </w:lvl>
    <w:lvl w:ilvl="8" w:tplc="0409000D" w:tentative="1">
      <w:start w:val="1"/>
      <w:numFmt w:val="bullet"/>
      <w:lvlText w:val=""/>
      <w:lvlJc w:val="left"/>
      <w:pPr>
        <w:ind w:left="5907" w:hanging="420"/>
      </w:pPr>
      <w:rPr>
        <w:rFonts w:ascii="Wingdings" w:hAnsi="Wingdings" w:hint="default"/>
      </w:rPr>
    </w:lvl>
  </w:abstractNum>
  <w:abstractNum w:abstractNumId="44" w15:restartNumberingAfterBreak="0">
    <w:nsid w:val="4389241F"/>
    <w:multiLevelType w:val="hybridMultilevel"/>
    <w:tmpl w:val="95D69634"/>
    <w:lvl w:ilvl="0" w:tplc="0409000B">
      <w:start w:val="1"/>
      <w:numFmt w:val="bullet"/>
      <w:lvlText w:val=""/>
      <w:lvlJc w:val="left"/>
      <w:pPr>
        <w:ind w:left="2547" w:hanging="420"/>
      </w:pPr>
      <w:rPr>
        <w:rFonts w:ascii="Wingdings" w:hAnsi="Wingdings" w:hint="default"/>
      </w:rPr>
    </w:lvl>
    <w:lvl w:ilvl="1" w:tplc="0409000B" w:tentative="1">
      <w:start w:val="1"/>
      <w:numFmt w:val="bullet"/>
      <w:lvlText w:val=""/>
      <w:lvlJc w:val="left"/>
      <w:pPr>
        <w:ind w:left="2967" w:hanging="420"/>
      </w:pPr>
      <w:rPr>
        <w:rFonts w:ascii="Wingdings" w:hAnsi="Wingdings" w:hint="default"/>
      </w:rPr>
    </w:lvl>
    <w:lvl w:ilvl="2" w:tplc="0409000D" w:tentative="1">
      <w:start w:val="1"/>
      <w:numFmt w:val="bullet"/>
      <w:lvlText w:val=""/>
      <w:lvlJc w:val="left"/>
      <w:pPr>
        <w:ind w:left="3387" w:hanging="420"/>
      </w:pPr>
      <w:rPr>
        <w:rFonts w:ascii="Wingdings" w:hAnsi="Wingdings" w:hint="default"/>
      </w:rPr>
    </w:lvl>
    <w:lvl w:ilvl="3" w:tplc="04090001" w:tentative="1">
      <w:start w:val="1"/>
      <w:numFmt w:val="bullet"/>
      <w:lvlText w:val=""/>
      <w:lvlJc w:val="left"/>
      <w:pPr>
        <w:ind w:left="3807" w:hanging="420"/>
      </w:pPr>
      <w:rPr>
        <w:rFonts w:ascii="Wingdings" w:hAnsi="Wingdings" w:hint="default"/>
      </w:rPr>
    </w:lvl>
    <w:lvl w:ilvl="4" w:tplc="0409000B" w:tentative="1">
      <w:start w:val="1"/>
      <w:numFmt w:val="bullet"/>
      <w:lvlText w:val=""/>
      <w:lvlJc w:val="left"/>
      <w:pPr>
        <w:ind w:left="4227" w:hanging="420"/>
      </w:pPr>
      <w:rPr>
        <w:rFonts w:ascii="Wingdings" w:hAnsi="Wingdings" w:hint="default"/>
      </w:rPr>
    </w:lvl>
    <w:lvl w:ilvl="5" w:tplc="0409000D" w:tentative="1">
      <w:start w:val="1"/>
      <w:numFmt w:val="bullet"/>
      <w:lvlText w:val=""/>
      <w:lvlJc w:val="left"/>
      <w:pPr>
        <w:ind w:left="4647" w:hanging="420"/>
      </w:pPr>
      <w:rPr>
        <w:rFonts w:ascii="Wingdings" w:hAnsi="Wingdings" w:hint="default"/>
      </w:rPr>
    </w:lvl>
    <w:lvl w:ilvl="6" w:tplc="04090001" w:tentative="1">
      <w:start w:val="1"/>
      <w:numFmt w:val="bullet"/>
      <w:lvlText w:val=""/>
      <w:lvlJc w:val="left"/>
      <w:pPr>
        <w:ind w:left="5067" w:hanging="420"/>
      </w:pPr>
      <w:rPr>
        <w:rFonts w:ascii="Wingdings" w:hAnsi="Wingdings" w:hint="default"/>
      </w:rPr>
    </w:lvl>
    <w:lvl w:ilvl="7" w:tplc="0409000B" w:tentative="1">
      <w:start w:val="1"/>
      <w:numFmt w:val="bullet"/>
      <w:lvlText w:val=""/>
      <w:lvlJc w:val="left"/>
      <w:pPr>
        <w:ind w:left="5487" w:hanging="420"/>
      </w:pPr>
      <w:rPr>
        <w:rFonts w:ascii="Wingdings" w:hAnsi="Wingdings" w:hint="default"/>
      </w:rPr>
    </w:lvl>
    <w:lvl w:ilvl="8" w:tplc="0409000D" w:tentative="1">
      <w:start w:val="1"/>
      <w:numFmt w:val="bullet"/>
      <w:lvlText w:val=""/>
      <w:lvlJc w:val="left"/>
      <w:pPr>
        <w:ind w:left="5907" w:hanging="420"/>
      </w:pPr>
      <w:rPr>
        <w:rFonts w:ascii="Wingdings" w:hAnsi="Wingdings" w:hint="default"/>
      </w:rPr>
    </w:lvl>
  </w:abstractNum>
  <w:abstractNum w:abstractNumId="45" w15:restartNumberingAfterBreak="0">
    <w:nsid w:val="462832F8"/>
    <w:multiLevelType w:val="hybridMultilevel"/>
    <w:tmpl w:val="14127360"/>
    <w:lvl w:ilvl="0" w:tplc="C8A61F60">
      <w:start w:val="1"/>
      <w:numFmt w:val="decimalEnclosedCircle"/>
      <w:lvlText w:val="%1"/>
      <w:lvlJc w:val="left"/>
      <w:pPr>
        <w:ind w:left="2203" w:hanging="360"/>
      </w:pPr>
      <w:rPr>
        <w:rFonts w:hint="default"/>
      </w:rPr>
    </w:lvl>
    <w:lvl w:ilvl="1" w:tplc="04090017" w:tentative="1">
      <w:start w:val="1"/>
      <w:numFmt w:val="aiueoFullWidth"/>
      <w:lvlText w:val="(%2)"/>
      <w:lvlJc w:val="left"/>
      <w:pPr>
        <w:ind w:left="2683" w:hanging="420"/>
      </w:pPr>
    </w:lvl>
    <w:lvl w:ilvl="2" w:tplc="04090011" w:tentative="1">
      <w:start w:val="1"/>
      <w:numFmt w:val="decimalEnclosedCircle"/>
      <w:lvlText w:val="%3"/>
      <w:lvlJc w:val="left"/>
      <w:pPr>
        <w:ind w:left="3103" w:hanging="420"/>
      </w:pPr>
    </w:lvl>
    <w:lvl w:ilvl="3" w:tplc="0409000F" w:tentative="1">
      <w:start w:val="1"/>
      <w:numFmt w:val="decimal"/>
      <w:lvlText w:val="%4."/>
      <w:lvlJc w:val="left"/>
      <w:pPr>
        <w:ind w:left="3523" w:hanging="420"/>
      </w:pPr>
    </w:lvl>
    <w:lvl w:ilvl="4" w:tplc="04090017" w:tentative="1">
      <w:start w:val="1"/>
      <w:numFmt w:val="aiueoFullWidth"/>
      <w:lvlText w:val="(%5)"/>
      <w:lvlJc w:val="left"/>
      <w:pPr>
        <w:ind w:left="3943" w:hanging="420"/>
      </w:pPr>
    </w:lvl>
    <w:lvl w:ilvl="5" w:tplc="04090011" w:tentative="1">
      <w:start w:val="1"/>
      <w:numFmt w:val="decimalEnclosedCircle"/>
      <w:lvlText w:val="%6"/>
      <w:lvlJc w:val="left"/>
      <w:pPr>
        <w:ind w:left="4363" w:hanging="420"/>
      </w:pPr>
    </w:lvl>
    <w:lvl w:ilvl="6" w:tplc="0409000F" w:tentative="1">
      <w:start w:val="1"/>
      <w:numFmt w:val="decimal"/>
      <w:lvlText w:val="%7."/>
      <w:lvlJc w:val="left"/>
      <w:pPr>
        <w:ind w:left="4783" w:hanging="420"/>
      </w:pPr>
    </w:lvl>
    <w:lvl w:ilvl="7" w:tplc="04090017" w:tentative="1">
      <w:start w:val="1"/>
      <w:numFmt w:val="aiueoFullWidth"/>
      <w:lvlText w:val="(%8)"/>
      <w:lvlJc w:val="left"/>
      <w:pPr>
        <w:ind w:left="5203" w:hanging="420"/>
      </w:pPr>
    </w:lvl>
    <w:lvl w:ilvl="8" w:tplc="04090011" w:tentative="1">
      <w:start w:val="1"/>
      <w:numFmt w:val="decimalEnclosedCircle"/>
      <w:lvlText w:val="%9"/>
      <w:lvlJc w:val="left"/>
      <w:pPr>
        <w:ind w:left="5623" w:hanging="420"/>
      </w:pPr>
    </w:lvl>
  </w:abstractNum>
  <w:abstractNum w:abstractNumId="46" w15:restartNumberingAfterBreak="0">
    <w:nsid w:val="476377BF"/>
    <w:multiLevelType w:val="hybridMultilevel"/>
    <w:tmpl w:val="9E663B06"/>
    <w:lvl w:ilvl="0" w:tplc="0FCA1EEC">
      <w:start w:val="1"/>
      <w:numFmt w:val="decimal"/>
      <w:lvlText w:val="%1)"/>
      <w:lvlJc w:val="left"/>
      <w:pPr>
        <w:ind w:left="2622" w:hanging="360"/>
      </w:pPr>
      <w:rPr>
        <w:rFonts w:hint="default"/>
      </w:rPr>
    </w:lvl>
    <w:lvl w:ilvl="1" w:tplc="04090017" w:tentative="1">
      <w:start w:val="1"/>
      <w:numFmt w:val="aiueoFullWidth"/>
      <w:lvlText w:val="(%2)"/>
      <w:lvlJc w:val="left"/>
      <w:pPr>
        <w:ind w:left="3102" w:hanging="420"/>
      </w:pPr>
    </w:lvl>
    <w:lvl w:ilvl="2" w:tplc="04090011" w:tentative="1">
      <w:start w:val="1"/>
      <w:numFmt w:val="decimalEnclosedCircle"/>
      <w:lvlText w:val="%3"/>
      <w:lvlJc w:val="left"/>
      <w:pPr>
        <w:ind w:left="3522" w:hanging="420"/>
      </w:pPr>
    </w:lvl>
    <w:lvl w:ilvl="3" w:tplc="0409000F" w:tentative="1">
      <w:start w:val="1"/>
      <w:numFmt w:val="decimal"/>
      <w:lvlText w:val="%4."/>
      <w:lvlJc w:val="left"/>
      <w:pPr>
        <w:ind w:left="3942" w:hanging="420"/>
      </w:pPr>
    </w:lvl>
    <w:lvl w:ilvl="4" w:tplc="04090017" w:tentative="1">
      <w:start w:val="1"/>
      <w:numFmt w:val="aiueoFullWidth"/>
      <w:lvlText w:val="(%5)"/>
      <w:lvlJc w:val="left"/>
      <w:pPr>
        <w:ind w:left="4362" w:hanging="420"/>
      </w:pPr>
    </w:lvl>
    <w:lvl w:ilvl="5" w:tplc="04090011" w:tentative="1">
      <w:start w:val="1"/>
      <w:numFmt w:val="decimalEnclosedCircle"/>
      <w:lvlText w:val="%6"/>
      <w:lvlJc w:val="left"/>
      <w:pPr>
        <w:ind w:left="4782" w:hanging="420"/>
      </w:pPr>
    </w:lvl>
    <w:lvl w:ilvl="6" w:tplc="0409000F" w:tentative="1">
      <w:start w:val="1"/>
      <w:numFmt w:val="decimal"/>
      <w:lvlText w:val="%7."/>
      <w:lvlJc w:val="left"/>
      <w:pPr>
        <w:ind w:left="5202" w:hanging="420"/>
      </w:pPr>
    </w:lvl>
    <w:lvl w:ilvl="7" w:tplc="04090017" w:tentative="1">
      <w:start w:val="1"/>
      <w:numFmt w:val="aiueoFullWidth"/>
      <w:lvlText w:val="(%8)"/>
      <w:lvlJc w:val="left"/>
      <w:pPr>
        <w:ind w:left="5622" w:hanging="420"/>
      </w:pPr>
    </w:lvl>
    <w:lvl w:ilvl="8" w:tplc="04090011" w:tentative="1">
      <w:start w:val="1"/>
      <w:numFmt w:val="decimalEnclosedCircle"/>
      <w:lvlText w:val="%9"/>
      <w:lvlJc w:val="left"/>
      <w:pPr>
        <w:ind w:left="6042" w:hanging="420"/>
      </w:pPr>
    </w:lvl>
  </w:abstractNum>
  <w:abstractNum w:abstractNumId="47" w15:restartNumberingAfterBreak="0">
    <w:nsid w:val="4A6A0FB1"/>
    <w:multiLevelType w:val="hybridMultilevel"/>
    <w:tmpl w:val="9E663B06"/>
    <w:lvl w:ilvl="0" w:tplc="0FCA1EEC">
      <w:start w:val="1"/>
      <w:numFmt w:val="decimal"/>
      <w:lvlText w:val="%1)"/>
      <w:lvlJc w:val="left"/>
      <w:pPr>
        <w:ind w:left="2622" w:hanging="360"/>
      </w:pPr>
      <w:rPr>
        <w:rFonts w:hint="default"/>
      </w:rPr>
    </w:lvl>
    <w:lvl w:ilvl="1" w:tplc="04090017" w:tentative="1">
      <w:start w:val="1"/>
      <w:numFmt w:val="aiueoFullWidth"/>
      <w:lvlText w:val="(%2)"/>
      <w:lvlJc w:val="left"/>
      <w:pPr>
        <w:ind w:left="3102" w:hanging="420"/>
      </w:pPr>
    </w:lvl>
    <w:lvl w:ilvl="2" w:tplc="04090011" w:tentative="1">
      <w:start w:val="1"/>
      <w:numFmt w:val="decimalEnclosedCircle"/>
      <w:lvlText w:val="%3"/>
      <w:lvlJc w:val="left"/>
      <w:pPr>
        <w:ind w:left="3522" w:hanging="420"/>
      </w:pPr>
    </w:lvl>
    <w:lvl w:ilvl="3" w:tplc="0409000F" w:tentative="1">
      <w:start w:val="1"/>
      <w:numFmt w:val="decimal"/>
      <w:lvlText w:val="%4."/>
      <w:lvlJc w:val="left"/>
      <w:pPr>
        <w:ind w:left="3942" w:hanging="420"/>
      </w:pPr>
    </w:lvl>
    <w:lvl w:ilvl="4" w:tplc="04090017" w:tentative="1">
      <w:start w:val="1"/>
      <w:numFmt w:val="aiueoFullWidth"/>
      <w:lvlText w:val="(%5)"/>
      <w:lvlJc w:val="left"/>
      <w:pPr>
        <w:ind w:left="4362" w:hanging="420"/>
      </w:pPr>
    </w:lvl>
    <w:lvl w:ilvl="5" w:tplc="04090011" w:tentative="1">
      <w:start w:val="1"/>
      <w:numFmt w:val="decimalEnclosedCircle"/>
      <w:lvlText w:val="%6"/>
      <w:lvlJc w:val="left"/>
      <w:pPr>
        <w:ind w:left="4782" w:hanging="420"/>
      </w:pPr>
    </w:lvl>
    <w:lvl w:ilvl="6" w:tplc="0409000F" w:tentative="1">
      <w:start w:val="1"/>
      <w:numFmt w:val="decimal"/>
      <w:lvlText w:val="%7."/>
      <w:lvlJc w:val="left"/>
      <w:pPr>
        <w:ind w:left="5202" w:hanging="420"/>
      </w:pPr>
    </w:lvl>
    <w:lvl w:ilvl="7" w:tplc="04090017" w:tentative="1">
      <w:start w:val="1"/>
      <w:numFmt w:val="aiueoFullWidth"/>
      <w:lvlText w:val="(%8)"/>
      <w:lvlJc w:val="left"/>
      <w:pPr>
        <w:ind w:left="5622" w:hanging="420"/>
      </w:pPr>
    </w:lvl>
    <w:lvl w:ilvl="8" w:tplc="04090011" w:tentative="1">
      <w:start w:val="1"/>
      <w:numFmt w:val="decimalEnclosedCircle"/>
      <w:lvlText w:val="%9"/>
      <w:lvlJc w:val="left"/>
      <w:pPr>
        <w:ind w:left="6042" w:hanging="420"/>
      </w:pPr>
    </w:lvl>
  </w:abstractNum>
  <w:abstractNum w:abstractNumId="48" w15:restartNumberingAfterBreak="0">
    <w:nsid w:val="4F5F2CB2"/>
    <w:multiLevelType w:val="hybridMultilevel"/>
    <w:tmpl w:val="7F8A6028"/>
    <w:lvl w:ilvl="0" w:tplc="F55A4838">
      <w:start w:val="1"/>
      <w:numFmt w:val="decimal"/>
      <w:lvlText w:val="%1)"/>
      <w:lvlJc w:val="left"/>
      <w:pPr>
        <w:ind w:left="2262" w:hanging="420"/>
      </w:pPr>
      <w:rPr>
        <w:rFonts w:hint="default"/>
      </w:rPr>
    </w:lvl>
    <w:lvl w:ilvl="1" w:tplc="47CCBE06">
      <w:start w:val="1"/>
      <w:numFmt w:val="decimalEnclosedCircle"/>
      <w:lvlText w:val="%2"/>
      <w:lvlJc w:val="left"/>
      <w:pPr>
        <w:ind w:left="2622" w:hanging="360"/>
      </w:pPr>
      <w:rPr>
        <w:rFonts w:hint="default"/>
      </w:rPr>
    </w:lvl>
    <w:lvl w:ilvl="2" w:tplc="04090011" w:tentative="1">
      <w:start w:val="1"/>
      <w:numFmt w:val="decimalEnclosedCircle"/>
      <w:lvlText w:val="%3"/>
      <w:lvlJc w:val="left"/>
      <w:pPr>
        <w:ind w:left="3102" w:hanging="420"/>
      </w:pPr>
    </w:lvl>
    <w:lvl w:ilvl="3" w:tplc="0409000F" w:tentative="1">
      <w:start w:val="1"/>
      <w:numFmt w:val="decimal"/>
      <w:lvlText w:val="%4."/>
      <w:lvlJc w:val="left"/>
      <w:pPr>
        <w:ind w:left="3522" w:hanging="420"/>
      </w:pPr>
    </w:lvl>
    <w:lvl w:ilvl="4" w:tplc="04090017" w:tentative="1">
      <w:start w:val="1"/>
      <w:numFmt w:val="aiueoFullWidth"/>
      <w:lvlText w:val="(%5)"/>
      <w:lvlJc w:val="left"/>
      <w:pPr>
        <w:ind w:left="3942" w:hanging="420"/>
      </w:pPr>
    </w:lvl>
    <w:lvl w:ilvl="5" w:tplc="04090011" w:tentative="1">
      <w:start w:val="1"/>
      <w:numFmt w:val="decimalEnclosedCircle"/>
      <w:lvlText w:val="%6"/>
      <w:lvlJc w:val="left"/>
      <w:pPr>
        <w:ind w:left="4362" w:hanging="420"/>
      </w:pPr>
    </w:lvl>
    <w:lvl w:ilvl="6" w:tplc="0409000F" w:tentative="1">
      <w:start w:val="1"/>
      <w:numFmt w:val="decimal"/>
      <w:lvlText w:val="%7."/>
      <w:lvlJc w:val="left"/>
      <w:pPr>
        <w:ind w:left="4782" w:hanging="420"/>
      </w:pPr>
    </w:lvl>
    <w:lvl w:ilvl="7" w:tplc="04090017" w:tentative="1">
      <w:start w:val="1"/>
      <w:numFmt w:val="aiueoFullWidth"/>
      <w:lvlText w:val="(%8)"/>
      <w:lvlJc w:val="left"/>
      <w:pPr>
        <w:ind w:left="5202" w:hanging="420"/>
      </w:pPr>
    </w:lvl>
    <w:lvl w:ilvl="8" w:tplc="04090011" w:tentative="1">
      <w:start w:val="1"/>
      <w:numFmt w:val="decimalEnclosedCircle"/>
      <w:lvlText w:val="%9"/>
      <w:lvlJc w:val="left"/>
      <w:pPr>
        <w:ind w:left="5622" w:hanging="420"/>
      </w:pPr>
    </w:lvl>
  </w:abstractNum>
  <w:abstractNum w:abstractNumId="49" w15:restartNumberingAfterBreak="0">
    <w:nsid w:val="51637923"/>
    <w:multiLevelType w:val="hybridMultilevel"/>
    <w:tmpl w:val="F8FA2288"/>
    <w:lvl w:ilvl="0" w:tplc="0409000B">
      <w:start w:val="1"/>
      <w:numFmt w:val="bullet"/>
      <w:lvlText w:val=""/>
      <w:lvlJc w:val="left"/>
      <w:pPr>
        <w:ind w:left="2098" w:hanging="420"/>
      </w:pPr>
      <w:rPr>
        <w:rFonts w:ascii="Wingdings" w:hAnsi="Wingdings" w:hint="default"/>
      </w:rPr>
    </w:lvl>
    <w:lvl w:ilvl="1" w:tplc="0409000B" w:tentative="1">
      <w:start w:val="1"/>
      <w:numFmt w:val="bullet"/>
      <w:lvlText w:val=""/>
      <w:lvlJc w:val="left"/>
      <w:pPr>
        <w:ind w:left="2518" w:hanging="420"/>
      </w:pPr>
      <w:rPr>
        <w:rFonts w:ascii="Wingdings" w:hAnsi="Wingdings" w:hint="default"/>
      </w:rPr>
    </w:lvl>
    <w:lvl w:ilvl="2" w:tplc="0409000D" w:tentative="1">
      <w:start w:val="1"/>
      <w:numFmt w:val="bullet"/>
      <w:lvlText w:val=""/>
      <w:lvlJc w:val="left"/>
      <w:pPr>
        <w:ind w:left="2938" w:hanging="420"/>
      </w:pPr>
      <w:rPr>
        <w:rFonts w:ascii="Wingdings" w:hAnsi="Wingdings" w:hint="default"/>
      </w:rPr>
    </w:lvl>
    <w:lvl w:ilvl="3" w:tplc="04090001" w:tentative="1">
      <w:start w:val="1"/>
      <w:numFmt w:val="bullet"/>
      <w:lvlText w:val=""/>
      <w:lvlJc w:val="left"/>
      <w:pPr>
        <w:ind w:left="3358" w:hanging="420"/>
      </w:pPr>
      <w:rPr>
        <w:rFonts w:ascii="Wingdings" w:hAnsi="Wingdings" w:hint="default"/>
      </w:rPr>
    </w:lvl>
    <w:lvl w:ilvl="4" w:tplc="0409000B" w:tentative="1">
      <w:start w:val="1"/>
      <w:numFmt w:val="bullet"/>
      <w:lvlText w:val=""/>
      <w:lvlJc w:val="left"/>
      <w:pPr>
        <w:ind w:left="3778" w:hanging="420"/>
      </w:pPr>
      <w:rPr>
        <w:rFonts w:ascii="Wingdings" w:hAnsi="Wingdings" w:hint="default"/>
      </w:rPr>
    </w:lvl>
    <w:lvl w:ilvl="5" w:tplc="0409000D" w:tentative="1">
      <w:start w:val="1"/>
      <w:numFmt w:val="bullet"/>
      <w:lvlText w:val=""/>
      <w:lvlJc w:val="left"/>
      <w:pPr>
        <w:ind w:left="4198" w:hanging="420"/>
      </w:pPr>
      <w:rPr>
        <w:rFonts w:ascii="Wingdings" w:hAnsi="Wingdings" w:hint="default"/>
      </w:rPr>
    </w:lvl>
    <w:lvl w:ilvl="6" w:tplc="04090001" w:tentative="1">
      <w:start w:val="1"/>
      <w:numFmt w:val="bullet"/>
      <w:lvlText w:val=""/>
      <w:lvlJc w:val="left"/>
      <w:pPr>
        <w:ind w:left="4618" w:hanging="420"/>
      </w:pPr>
      <w:rPr>
        <w:rFonts w:ascii="Wingdings" w:hAnsi="Wingdings" w:hint="default"/>
      </w:rPr>
    </w:lvl>
    <w:lvl w:ilvl="7" w:tplc="0409000B" w:tentative="1">
      <w:start w:val="1"/>
      <w:numFmt w:val="bullet"/>
      <w:lvlText w:val=""/>
      <w:lvlJc w:val="left"/>
      <w:pPr>
        <w:ind w:left="5038" w:hanging="420"/>
      </w:pPr>
      <w:rPr>
        <w:rFonts w:ascii="Wingdings" w:hAnsi="Wingdings" w:hint="default"/>
      </w:rPr>
    </w:lvl>
    <w:lvl w:ilvl="8" w:tplc="0409000D" w:tentative="1">
      <w:start w:val="1"/>
      <w:numFmt w:val="bullet"/>
      <w:lvlText w:val=""/>
      <w:lvlJc w:val="left"/>
      <w:pPr>
        <w:ind w:left="5458" w:hanging="420"/>
      </w:pPr>
      <w:rPr>
        <w:rFonts w:ascii="Wingdings" w:hAnsi="Wingdings" w:hint="default"/>
      </w:rPr>
    </w:lvl>
  </w:abstractNum>
  <w:abstractNum w:abstractNumId="50" w15:restartNumberingAfterBreak="0">
    <w:nsid w:val="52DC0B93"/>
    <w:multiLevelType w:val="hybridMultilevel"/>
    <w:tmpl w:val="BAFE4E38"/>
    <w:lvl w:ilvl="0" w:tplc="E3D4CEA2">
      <w:start w:val="1"/>
      <w:numFmt w:val="decimalEnclosedCircle"/>
      <w:lvlText w:val="%1"/>
      <w:lvlJc w:val="left"/>
      <w:pPr>
        <w:ind w:left="2877" w:hanging="360"/>
      </w:pPr>
      <w:rPr>
        <w:rFonts w:hint="default"/>
      </w:rPr>
    </w:lvl>
    <w:lvl w:ilvl="1" w:tplc="04090017" w:tentative="1">
      <w:start w:val="1"/>
      <w:numFmt w:val="aiueoFullWidth"/>
      <w:lvlText w:val="(%2)"/>
      <w:lvlJc w:val="left"/>
      <w:pPr>
        <w:ind w:left="3357" w:hanging="420"/>
      </w:pPr>
    </w:lvl>
    <w:lvl w:ilvl="2" w:tplc="04090011" w:tentative="1">
      <w:start w:val="1"/>
      <w:numFmt w:val="decimalEnclosedCircle"/>
      <w:lvlText w:val="%3"/>
      <w:lvlJc w:val="left"/>
      <w:pPr>
        <w:ind w:left="3777" w:hanging="420"/>
      </w:pPr>
    </w:lvl>
    <w:lvl w:ilvl="3" w:tplc="0409000F" w:tentative="1">
      <w:start w:val="1"/>
      <w:numFmt w:val="decimal"/>
      <w:lvlText w:val="%4."/>
      <w:lvlJc w:val="left"/>
      <w:pPr>
        <w:ind w:left="4197" w:hanging="420"/>
      </w:pPr>
    </w:lvl>
    <w:lvl w:ilvl="4" w:tplc="04090017" w:tentative="1">
      <w:start w:val="1"/>
      <w:numFmt w:val="aiueoFullWidth"/>
      <w:lvlText w:val="(%5)"/>
      <w:lvlJc w:val="left"/>
      <w:pPr>
        <w:ind w:left="4617" w:hanging="420"/>
      </w:pPr>
    </w:lvl>
    <w:lvl w:ilvl="5" w:tplc="04090011" w:tentative="1">
      <w:start w:val="1"/>
      <w:numFmt w:val="decimalEnclosedCircle"/>
      <w:lvlText w:val="%6"/>
      <w:lvlJc w:val="left"/>
      <w:pPr>
        <w:ind w:left="5037" w:hanging="420"/>
      </w:pPr>
    </w:lvl>
    <w:lvl w:ilvl="6" w:tplc="0409000F" w:tentative="1">
      <w:start w:val="1"/>
      <w:numFmt w:val="decimal"/>
      <w:lvlText w:val="%7."/>
      <w:lvlJc w:val="left"/>
      <w:pPr>
        <w:ind w:left="5457" w:hanging="420"/>
      </w:pPr>
    </w:lvl>
    <w:lvl w:ilvl="7" w:tplc="04090017" w:tentative="1">
      <w:start w:val="1"/>
      <w:numFmt w:val="aiueoFullWidth"/>
      <w:lvlText w:val="(%8)"/>
      <w:lvlJc w:val="left"/>
      <w:pPr>
        <w:ind w:left="5877" w:hanging="420"/>
      </w:pPr>
    </w:lvl>
    <w:lvl w:ilvl="8" w:tplc="04090011" w:tentative="1">
      <w:start w:val="1"/>
      <w:numFmt w:val="decimalEnclosedCircle"/>
      <w:lvlText w:val="%9"/>
      <w:lvlJc w:val="left"/>
      <w:pPr>
        <w:ind w:left="6297" w:hanging="420"/>
      </w:pPr>
    </w:lvl>
  </w:abstractNum>
  <w:abstractNum w:abstractNumId="51" w15:restartNumberingAfterBreak="0">
    <w:nsid w:val="550849F1"/>
    <w:multiLevelType w:val="hybridMultilevel"/>
    <w:tmpl w:val="B022B140"/>
    <w:lvl w:ilvl="0" w:tplc="47CCBE06">
      <w:start w:val="1"/>
      <w:numFmt w:val="decimalEnclosedCircle"/>
      <w:lvlText w:val="%1"/>
      <w:lvlJc w:val="left"/>
      <w:pPr>
        <w:ind w:left="262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59426FA4"/>
    <w:multiLevelType w:val="hybridMultilevel"/>
    <w:tmpl w:val="55D09524"/>
    <w:lvl w:ilvl="0" w:tplc="A8381E5E">
      <w:start w:val="1"/>
      <w:numFmt w:val="decimalEnclosedCircle"/>
      <w:lvlText w:val="%1"/>
      <w:lvlJc w:val="left"/>
      <w:pPr>
        <w:ind w:left="2060" w:hanging="360"/>
      </w:pPr>
      <w:rPr>
        <w:rFonts w:ascii="Segoe UI" w:hAnsi="Segoe UI" w:cs="Segoe UI" w:hint="default"/>
        <w:color w:val="242424"/>
        <w:sz w:val="21"/>
      </w:rPr>
    </w:lvl>
    <w:lvl w:ilvl="1" w:tplc="04090017" w:tentative="1">
      <w:start w:val="1"/>
      <w:numFmt w:val="aiueoFullWidth"/>
      <w:lvlText w:val="(%2)"/>
      <w:lvlJc w:val="left"/>
      <w:pPr>
        <w:ind w:left="2540" w:hanging="420"/>
      </w:pPr>
    </w:lvl>
    <w:lvl w:ilvl="2" w:tplc="04090011" w:tentative="1">
      <w:start w:val="1"/>
      <w:numFmt w:val="decimalEnclosedCircle"/>
      <w:lvlText w:val="%3"/>
      <w:lvlJc w:val="left"/>
      <w:pPr>
        <w:ind w:left="2960" w:hanging="420"/>
      </w:pPr>
    </w:lvl>
    <w:lvl w:ilvl="3" w:tplc="0409000F" w:tentative="1">
      <w:start w:val="1"/>
      <w:numFmt w:val="decimal"/>
      <w:lvlText w:val="%4."/>
      <w:lvlJc w:val="left"/>
      <w:pPr>
        <w:ind w:left="3380" w:hanging="420"/>
      </w:pPr>
    </w:lvl>
    <w:lvl w:ilvl="4" w:tplc="04090017" w:tentative="1">
      <w:start w:val="1"/>
      <w:numFmt w:val="aiueoFullWidth"/>
      <w:lvlText w:val="(%5)"/>
      <w:lvlJc w:val="left"/>
      <w:pPr>
        <w:ind w:left="3800" w:hanging="420"/>
      </w:pPr>
    </w:lvl>
    <w:lvl w:ilvl="5" w:tplc="04090011" w:tentative="1">
      <w:start w:val="1"/>
      <w:numFmt w:val="decimalEnclosedCircle"/>
      <w:lvlText w:val="%6"/>
      <w:lvlJc w:val="left"/>
      <w:pPr>
        <w:ind w:left="4220" w:hanging="420"/>
      </w:pPr>
    </w:lvl>
    <w:lvl w:ilvl="6" w:tplc="0409000F" w:tentative="1">
      <w:start w:val="1"/>
      <w:numFmt w:val="decimal"/>
      <w:lvlText w:val="%7."/>
      <w:lvlJc w:val="left"/>
      <w:pPr>
        <w:ind w:left="4640" w:hanging="420"/>
      </w:pPr>
    </w:lvl>
    <w:lvl w:ilvl="7" w:tplc="04090017" w:tentative="1">
      <w:start w:val="1"/>
      <w:numFmt w:val="aiueoFullWidth"/>
      <w:lvlText w:val="(%8)"/>
      <w:lvlJc w:val="left"/>
      <w:pPr>
        <w:ind w:left="5060" w:hanging="420"/>
      </w:pPr>
    </w:lvl>
    <w:lvl w:ilvl="8" w:tplc="04090011" w:tentative="1">
      <w:start w:val="1"/>
      <w:numFmt w:val="decimalEnclosedCircle"/>
      <w:lvlText w:val="%9"/>
      <w:lvlJc w:val="left"/>
      <w:pPr>
        <w:ind w:left="5480" w:hanging="420"/>
      </w:pPr>
    </w:lvl>
  </w:abstractNum>
  <w:abstractNum w:abstractNumId="53" w15:restartNumberingAfterBreak="0">
    <w:nsid w:val="598A4BC2"/>
    <w:multiLevelType w:val="hybridMultilevel"/>
    <w:tmpl w:val="D862C2A6"/>
    <w:lvl w:ilvl="0" w:tplc="4E9045F2">
      <w:start w:val="1"/>
      <w:numFmt w:val="decimalEnclosedCircle"/>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54" w15:restartNumberingAfterBreak="0">
    <w:nsid w:val="59BF3CD0"/>
    <w:multiLevelType w:val="hybridMultilevel"/>
    <w:tmpl w:val="77CC30C2"/>
    <w:lvl w:ilvl="0" w:tplc="0409000B">
      <w:start w:val="1"/>
      <w:numFmt w:val="bullet"/>
      <w:lvlText w:val=""/>
      <w:lvlJc w:val="left"/>
      <w:pPr>
        <w:ind w:left="1980" w:hanging="420"/>
      </w:pPr>
      <w:rPr>
        <w:rFonts w:ascii="Wingdings" w:hAnsi="Wingdings" w:hint="default"/>
      </w:rPr>
    </w:lvl>
    <w:lvl w:ilvl="1" w:tplc="0409000B" w:tentative="1">
      <w:start w:val="1"/>
      <w:numFmt w:val="bullet"/>
      <w:lvlText w:val=""/>
      <w:lvlJc w:val="left"/>
      <w:pPr>
        <w:ind w:left="2400" w:hanging="420"/>
      </w:pPr>
      <w:rPr>
        <w:rFonts w:ascii="Wingdings" w:hAnsi="Wingdings" w:hint="default"/>
      </w:rPr>
    </w:lvl>
    <w:lvl w:ilvl="2" w:tplc="0409000D"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B" w:tentative="1">
      <w:start w:val="1"/>
      <w:numFmt w:val="bullet"/>
      <w:lvlText w:val=""/>
      <w:lvlJc w:val="left"/>
      <w:pPr>
        <w:ind w:left="3660" w:hanging="420"/>
      </w:pPr>
      <w:rPr>
        <w:rFonts w:ascii="Wingdings" w:hAnsi="Wingdings" w:hint="default"/>
      </w:rPr>
    </w:lvl>
    <w:lvl w:ilvl="5" w:tplc="0409000D"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B" w:tentative="1">
      <w:start w:val="1"/>
      <w:numFmt w:val="bullet"/>
      <w:lvlText w:val=""/>
      <w:lvlJc w:val="left"/>
      <w:pPr>
        <w:ind w:left="4920" w:hanging="420"/>
      </w:pPr>
      <w:rPr>
        <w:rFonts w:ascii="Wingdings" w:hAnsi="Wingdings" w:hint="default"/>
      </w:rPr>
    </w:lvl>
    <w:lvl w:ilvl="8" w:tplc="0409000D" w:tentative="1">
      <w:start w:val="1"/>
      <w:numFmt w:val="bullet"/>
      <w:lvlText w:val=""/>
      <w:lvlJc w:val="left"/>
      <w:pPr>
        <w:ind w:left="5340" w:hanging="420"/>
      </w:pPr>
      <w:rPr>
        <w:rFonts w:ascii="Wingdings" w:hAnsi="Wingdings" w:hint="default"/>
      </w:rPr>
    </w:lvl>
  </w:abstractNum>
  <w:abstractNum w:abstractNumId="55" w15:restartNumberingAfterBreak="0">
    <w:nsid w:val="5B64561E"/>
    <w:multiLevelType w:val="hybridMultilevel"/>
    <w:tmpl w:val="1B70E186"/>
    <w:lvl w:ilvl="0" w:tplc="0409000B">
      <w:start w:val="1"/>
      <w:numFmt w:val="bullet"/>
      <w:lvlText w:val=""/>
      <w:lvlJc w:val="left"/>
      <w:pPr>
        <w:ind w:left="2120" w:hanging="420"/>
      </w:pPr>
      <w:rPr>
        <w:rFonts w:ascii="Wingdings" w:hAnsi="Wingdings" w:hint="default"/>
      </w:rPr>
    </w:lvl>
    <w:lvl w:ilvl="1" w:tplc="0409000B" w:tentative="1">
      <w:start w:val="1"/>
      <w:numFmt w:val="bullet"/>
      <w:lvlText w:val=""/>
      <w:lvlJc w:val="left"/>
      <w:pPr>
        <w:ind w:left="2540" w:hanging="420"/>
      </w:pPr>
      <w:rPr>
        <w:rFonts w:ascii="Wingdings" w:hAnsi="Wingdings" w:hint="default"/>
      </w:rPr>
    </w:lvl>
    <w:lvl w:ilvl="2" w:tplc="0409000D"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B" w:tentative="1">
      <w:start w:val="1"/>
      <w:numFmt w:val="bullet"/>
      <w:lvlText w:val=""/>
      <w:lvlJc w:val="left"/>
      <w:pPr>
        <w:ind w:left="3800" w:hanging="420"/>
      </w:pPr>
      <w:rPr>
        <w:rFonts w:ascii="Wingdings" w:hAnsi="Wingdings" w:hint="default"/>
      </w:rPr>
    </w:lvl>
    <w:lvl w:ilvl="5" w:tplc="0409000D"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B" w:tentative="1">
      <w:start w:val="1"/>
      <w:numFmt w:val="bullet"/>
      <w:lvlText w:val=""/>
      <w:lvlJc w:val="left"/>
      <w:pPr>
        <w:ind w:left="5060" w:hanging="420"/>
      </w:pPr>
      <w:rPr>
        <w:rFonts w:ascii="Wingdings" w:hAnsi="Wingdings" w:hint="default"/>
      </w:rPr>
    </w:lvl>
    <w:lvl w:ilvl="8" w:tplc="0409000D" w:tentative="1">
      <w:start w:val="1"/>
      <w:numFmt w:val="bullet"/>
      <w:lvlText w:val=""/>
      <w:lvlJc w:val="left"/>
      <w:pPr>
        <w:ind w:left="5480" w:hanging="420"/>
      </w:pPr>
      <w:rPr>
        <w:rFonts w:ascii="Wingdings" w:hAnsi="Wingdings" w:hint="default"/>
      </w:rPr>
    </w:lvl>
  </w:abstractNum>
  <w:abstractNum w:abstractNumId="56" w15:restartNumberingAfterBreak="0">
    <w:nsid w:val="5C655D81"/>
    <w:multiLevelType w:val="hybridMultilevel"/>
    <w:tmpl w:val="3008F336"/>
    <w:lvl w:ilvl="0" w:tplc="04090011">
      <w:start w:val="1"/>
      <w:numFmt w:val="decimalEnclosedCircle"/>
      <w:lvlText w:val="%1"/>
      <w:lvlJc w:val="left"/>
      <w:pPr>
        <w:ind w:left="2518" w:hanging="420"/>
      </w:pPr>
      <w:rPr>
        <w:rFonts w:hint="default"/>
      </w:rPr>
    </w:lvl>
    <w:lvl w:ilvl="1" w:tplc="0409000B">
      <w:start w:val="1"/>
      <w:numFmt w:val="bullet"/>
      <w:lvlText w:val=""/>
      <w:lvlJc w:val="left"/>
      <w:pPr>
        <w:ind w:left="2938" w:hanging="420"/>
      </w:pPr>
      <w:rPr>
        <w:rFonts w:ascii="Wingdings" w:hAnsi="Wingdings" w:hint="default"/>
      </w:rPr>
    </w:lvl>
    <w:lvl w:ilvl="2" w:tplc="0409000D" w:tentative="1">
      <w:start w:val="1"/>
      <w:numFmt w:val="bullet"/>
      <w:lvlText w:val=""/>
      <w:lvlJc w:val="left"/>
      <w:pPr>
        <w:ind w:left="3358" w:hanging="420"/>
      </w:pPr>
      <w:rPr>
        <w:rFonts w:ascii="Wingdings" w:hAnsi="Wingdings" w:hint="default"/>
      </w:rPr>
    </w:lvl>
    <w:lvl w:ilvl="3" w:tplc="04090001" w:tentative="1">
      <w:start w:val="1"/>
      <w:numFmt w:val="bullet"/>
      <w:lvlText w:val=""/>
      <w:lvlJc w:val="left"/>
      <w:pPr>
        <w:ind w:left="3778" w:hanging="420"/>
      </w:pPr>
      <w:rPr>
        <w:rFonts w:ascii="Wingdings" w:hAnsi="Wingdings" w:hint="default"/>
      </w:rPr>
    </w:lvl>
    <w:lvl w:ilvl="4" w:tplc="0409000B" w:tentative="1">
      <w:start w:val="1"/>
      <w:numFmt w:val="bullet"/>
      <w:lvlText w:val=""/>
      <w:lvlJc w:val="left"/>
      <w:pPr>
        <w:ind w:left="4198" w:hanging="420"/>
      </w:pPr>
      <w:rPr>
        <w:rFonts w:ascii="Wingdings" w:hAnsi="Wingdings" w:hint="default"/>
      </w:rPr>
    </w:lvl>
    <w:lvl w:ilvl="5" w:tplc="0409000D" w:tentative="1">
      <w:start w:val="1"/>
      <w:numFmt w:val="bullet"/>
      <w:lvlText w:val=""/>
      <w:lvlJc w:val="left"/>
      <w:pPr>
        <w:ind w:left="4618" w:hanging="420"/>
      </w:pPr>
      <w:rPr>
        <w:rFonts w:ascii="Wingdings" w:hAnsi="Wingdings" w:hint="default"/>
      </w:rPr>
    </w:lvl>
    <w:lvl w:ilvl="6" w:tplc="04090001" w:tentative="1">
      <w:start w:val="1"/>
      <w:numFmt w:val="bullet"/>
      <w:lvlText w:val=""/>
      <w:lvlJc w:val="left"/>
      <w:pPr>
        <w:ind w:left="5038" w:hanging="420"/>
      </w:pPr>
      <w:rPr>
        <w:rFonts w:ascii="Wingdings" w:hAnsi="Wingdings" w:hint="default"/>
      </w:rPr>
    </w:lvl>
    <w:lvl w:ilvl="7" w:tplc="0409000B" w:tentative="1">
      <w:start w:val="1"/>
      <w:numFmt w:val="bullet"/>
      <w:lvlText w:val=""/>
      <w:lvlJc w:val="left"/>
      <w:pPr>
        <w:ind w:left="5458" w:hanging="420"/>
      </w:pPr>
      <w:rPr>
        <w:rFonts w:ascii="Wingdings" w:hAnsi="Wingdings" w:hint="default"/>
      </w:rPr>
    </w:lvl>
    <w:lvl w:ilvl="8" w:tplc="0409000D" w:tentative="1">
      <w:start w:val="1"/>
      <w:numFmt w:val="bullet"/>
      <w:lvlText w:val=""/>
      <w:lvlJc w:val="left"/>
      <w:pPr>
        <w:ind w:left="5878" w:hanging="420"/>
      </w:pPr>
      <w:rPr>
        <w:rFonts w:ascii="Wingdings" w:hAnsi="Wingdings" w:hint="default"/>
      </w:rPr>
    </w:lvl>
  </w:abstractNum>
  <w:abstractNum w:abstractNumId="57" w15:restartNumberingAfterBreak="0">
    <w:nsid w:val="5C7E253E"/>
    <w:multiLevelType w:val="hybridMultilevel"/>
    <w:tmpl w:val="8D30E712"/>
    <w:lvl w:ilvl="0" w:tplc="BD70E696">
      <w:start w:val="1"/>
      <w:numFmt w:val="decimalEnclosedCircle"/>
      <w:lvlText w:val="%1"/>
      <w:lvlJc w:val="left"/>
      <w:pPr>
        <w:ind w:left="2203" w:hanging="360"/>
      </w:pPr>
      <w:rPr>
        <w:rFonts w:hint="default"/>
      </w:rPr>
    </w:lvl>
    <w:lvl w:ilvl="1" w:tplc="04090017" w:tentative="1">
      <w:start w:val="1"/>
      <w:numFmt w:val="aiueoFullWidth"/>
      <w:lvlText w:val="(%2)"/>
      <w:lvlJc w:val="left"/>
      <w:pPr>
        <w:ind w:left="2683" w:hanging="420"/>
      </w:pPr>
    </w:lvl>
    <w:lvl w:ilvl="2" w:tplc="04090011" w:tentative="1">
      <w:start w:val="1"/>
      <w:numFmt w:val="decimalEnclosedCircle"/>
      <w:lvlText w:val="%3"/>
      <w:lvlJc w:val="left"/>
      <w:pPr>
        <w:ind w:left="3103" w:hanging="420"/>
      </w:pPr>
    </w:lvl>
    <w:lvl w:ilvl="3" w:tplc="0409000F" w:tentative="1">
      <w:start w:val="1"/>
      <w:numFmt w:val="decimal"/>
      <w:lvlText w:val="%4."/>
      <w:lvlJc w:val="left"/>
      <w:pPr>
        <w:ind w:left="3523" w:hanging="420"/>
      </w:pPr>
    </w:lvl>
    <w:lvl w:ilvl="4" w:tplc="04090017" w:tentative="1">
      <w:start w:val="1"/>
      <w:numFmt w:val="aiueoFullWidth"/>
      <w:lvlText w:val="(%5)"/>
      <w:lvlJc w:val="left"/>
      <w:pPr>
        <w:ind w:left="3943" w:hanging="420"/>
      </w:pPr>
    </w:lvl>
    <w:lvl w:ilvl="5" w:tplc="04090011" w:tentative="1">
      <w:start w:val="1"/>
      <w:numFmt w:val="decimalEnclosedCircle"/>
      <w:lvlText w:val="%6"/>
      <w:lvlJc w:val="left"/>
      <w:pPr>
        <w:ind w:left="4363" w:hanging="420"/>
      </w:pPr>
    </w:lvl>
    <w:lvl w:ilvl="6" w:tplc="0409000F" w:tentative="1">
      <w:start w:val="1"/>
      <w:numFmt w:val="decimal"/>
      <w:lvlText w:val="%7."/>
      <w:lvlJc w:val="left"/>
      <w:pPr>
        <w:ind w:left="4783" w:hanging="420"/>
      </w:pPr>
    </w:lvl>
    <w:lvl w:ilvl="7" w:tplc="04090017" w:tentative="1">
      <w:start w:val="1"/>
      <w:numFmt w:val="aiueoFullWidth"/>
      <w:lvlText w:val="(%8)"/>
      <w:lvlJc w:val="left"/>
      <w:pPr>
        <w:ind w:left="5203" w:hanging="420"/>
      </w:pPr>
    </w:lvl>
    <w:lvl w:ilvl="8" w:tplc="04090011" w:tentative="1">
      <w:start w:val="1"/>
      <w:numFmt w:val="decimalEnclosedCircle"/>
      <w:lvlText w:val="%9"/>
      <w:lvlJc w:val="left"/>
      <w:pPr>
        <w:ind w:left="5623" w:hanging="420"/>
      </w:pPr>
    </w:lvl>
  </w:abstractNum>
  <w:abstractNum w:abstractNumId="58" w15:restartNumberingAfterBreak="0">
    <w:nsid w:val="61390CEE"/>
    <w:multiLevelType w:val="hybridMultilevel"/>
    <w:tmpl w:val="01C88D28"/>
    <w:lvl w:ilvl="0" w:tplc="F55A4838">
      <w:start w:val="1"/>
      <w:numFmt w:val="decimal"/>
      <w:lvlText w:val="%1)"/>
      <w:lvlJc w:val="left"/>
      <w:pPr>
        <w:ind w:left="2060" w:hanging="360"/>
      </w:pPr>
      <w:rPr>
        <w:rFonts w:hint="default"/>
      </w:rPr>
    </w:lvl>
    <w:lvl w:ilvl="1" w:tplc="A68858F0">
      <w:start w:val="1"/>
      <w:numFmt w:val="decimalEnclosedCircle"/>
      <w:lvlText w:val="%2"/>
      <w:lvlJc w:val="left"/>
      <w:pPr>
        <w:ind w:left="2480" w:hanging="360"/>
      </w:pPr>
      <w:rPr>
        <w:rFonts w:hint="default"/>
      </w:rPr>
    </w:lvl>
    <w:lvl w:ilvl="2" w:tplc="04090011" w:tentative="1">
      <w:start w:val="1"/>
      <w:numFmt w:val="decimalEnclosedCircle"/>
      <w:lvlText w:val="%3"/>
      <w:lvlJc w:val="left"/>
      <w:pPr>
        <w:ind w:left="2960" w:hanging="420"/>
      </w:pPr>
    </w:lvl>
    <w:lvl w:ilvl="3" w:tplc="0409000F" w:tentative="1">
      <w:start w:val="1"/>
      <w:numFmt w:val="decimal"/>
      <w:lvlText w:val="%4."/>
      <w:lvlJc w:val="left"/>
      <w:pPr>
        <w:ind w:left="3380" w:hanging="420"/>
      </w:pPr>
    </w:lvl>
    <w:lvl w:ilvl="4" w:tplc="04090017" w:tentative="1">
      <w:start w:val="1"/>
      <w:numFmt w:val="aiueoFullWidth"/>
      <w:lvlText w:val="(%5)"/>
      <w:lvlJc w:val="left"/>
      <w:pPr>
        <w:ind w:left="3800" w:hanging="420"/>
      </w:pPr>
    </w:lvl>
    <w:lvl w:ilvl="5" w:tplc="04090011" w:tentative="1">
      <w:start w:val="1"/>
      <w:numFmt w:val="decimalEnclosedCircle"/>
      <w:lvlText w:val="%6"/>
      <w:lvlJc w:val="left"/>
      <w:pPr>
        <w:ind w:left="4220" w:hanging="420"/>
      </w:pPr>
    </w:lvl>
    <w:lvl w:ilvl="6" w:tplc="0409000F" w:tentative="1">
      <w:start w:val="1"/>
      <w:numFmt w:val="decimal"/>
      <w:lvlText w:val="%7."/>
      <w:lvlJc w:val="left"/>
      <w:pPr>
        <w:ind w:left="4640" w:hanging="420"/>
      </w:pPr>
    </w:lvl>
    <w:lvl w:ilvl="7" w:tplc="04090017" w:tentative="1">
      <w:start w:val="1"/>
      <w:numFmt w:val="aiueoFullWidth"/>
      <w:lvlText w:val="(%8)"/>
      <w:lvlJc w:val="left"/>
      <w:pPr>
        <w:ind w:left="5060" w:hanging="420"/>
      </w:pPr>
    </w:lvl>
    <w:lvl w:ilvl="8" w:tplc="04090011" w:tentative="1">
      <w:start w:val="1"/>
      <w:numFmt w:val="decimalEnclosedCircle"/>
      <w:lvlText w:val="%9"/>
      <w:lvlJc w:val="left"/>
      <w:pPr>
        <w:ind w:left="5480" w:hanging="420"/>
      </w:pPr>
    </w:lvl>
  </w:abstractNum>
  <w:abstractNum w:abstractNumId="59" w15:restartNumberingAfterBreak="0">
    <w:nsid w:val="62400D56"/>
    <w:multiLevelType w:val="hybridMultilevel"/>
    <w:tmpl w:val="B12C7C6E"/>
    <w:lvl w:ilvl="0" w:tplc="0409000B">
      <w:start w:val="1"/>
      <w:numFmt w:val="bullet"/>
      <w:lvlText w:val=""/>
      <w:lvlJc w:val="left"/>
      <w:pPr>
        <w:ind w:left="1980" w:hanging="420"/>
      </w:pPr>
      <w:rPr>
        <w:rFonts w:ascii="Wingdings" w:hAnsi="Wingdings" w:hint="default"/>
      </w:rPr>
    </w:lvl>
    <w:lvl w:ilvl="1" w:tplc="0409000B" w:tentative="1">
      <w:start w:val="1"/>
      <w:numFmt w:val="bullet"/>
      <w:lvlText w:val=""/>
      <w:lvlJc w:val="left"/>
      <w:pPr>
        <w:ind w:left="2400" w:hanging="420"/>
      </w:pPr>
      <w:rPr>
        <w:rFonts w:ascii="Wingdings" w:hAnsi="Wingdings" w:hint="default"/>
      </w:rPr>
    </w:lvl>
    <w:lvl w:ilvl="2" w:tplc="0409000D"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B" w:tentative="1">
      <w:start w:val="1"/>
      <w:numFmt w:val="bullet"/>
      <w:lvlText w:val=""/>
      <w:lvlJc w:val="left"/>
      <w:pPr>
        <w:ind w:left="3660" w:hanging="420"/>
      </w:pPr>
      <w:rPr>
        <w:rFonts w:ascii="Wingdings" w:hAnsi="Wingdings" w:hint="default"/>
      </w:rPr>
    </w:lvl>
    <w:lvl w:ilvl="5" w:tplc="0409000D"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B" w:tentative="1">
      <w:start w:val="1"/>
      <w:numFmt w:val="bullet"/>
      <w:lvlText w:val=""/>
      <w:lvlJc w:val="left"/>
      <w:pPr>
        <w:ind w:left="4920" w:hanging="420"/>
      </w:pPr>
      <w:rPr>
        <w:rFonts w:ascii="Wingdings" w:hAnsi="Wingdings" w:hint="default"/>
      </w:rPr>
    </w:lvl>
    <w:lvl w:ilvl="8" w:tplc="0409000D" w:tentative="1">
      <w:start w:val="1"/>
      <w:numFmt w:val="bullet"/>
      <w:lvlText w:val=""/>
      <w:lvlJc w:val="left"/>
      <w:pPr>
        <w:ind w:left="5340" w:hanging="420"/>
      </w:pPr>
      <w:rPr>
        <w:rFonts w:ascii="Wingdings" w:hAnsi="Wingdings" w:hint="default"/>
      </w:rPr>
    </w:lvl>
  </w:abstractNum>
  <w:abstractNum w:abstractNumId="60" w15:restartNumberingAfterBreak="0">
    <w:nsid w:val="62830487"/>
    <w:multiLevelType w:val="hybridMultilevel"/>
    <w:tmpl w:val="3F88C824"/>
    <w:lvl w:ilvl="0" w:tplc="D5D8497E">
      <w:numFmt w:val="bullet"/>
      <w:lvlText w:val="・"/>
      <w:lvlJc w:val="left"/>
      <w:pPr>
        <w:ind w:left="2937" w:hanging="420"/>
      </w:pPr>
      <w:rPr>
        <w:rFonts w:ascii="Times New Roman" w:eastAsia="ＭＳ 明朝" w:hAnsi="Times New Roman" w:cs="Times New Roman" w:hint="default"/>
      </w:rPr>
    </w:lvl>
    <w:lvl w:ilvl="1" w:tplc="0409000B" w:tentative="1">
      <w:start w:val="1"/>
      <w:numFmt w:val="bullet"/>
      <w:lvlText w:val=""/>
      <w:lvlJc w:val="left"/>
      <w:pPr>
        <w:ind w:left="3357" w:hanging="420"/>
      </w:pPr>
      <w:rPr>
        <w:rFonts w:ascii="Wingdings" w:hAnsi="Wingdings" w:hint="default"/>
      </w:rPr>
    </w:lvl>
    <w:lvl w:ilvl="2" w:tplc="0409000D" w:tentative="1">
      <w:start w:val="1"/>
      <w:numFmt w:val="bullet"/>
      <w:lvlText w:val=""/>
      <w:lvlJc w:val="left"/>
      <w:pPr>
        <w:ind w:left="3777" w:hanging="420"/>
      </w:pPr>
      <w:rPr>
        <w:rFonts w:ascii="Wingdings" w:hAnsi="Wingdings" w:hint="default"/>
      </w:rPr>
    </w:lvl>
    <w:lvl w:ilvl="3" w:tplc="04090001" w:tentative="1">
      <w:start w:val="1"/>
      <w:numFmt w:val="bullet"/>
      <w:lvlText w:val=""/>
      <w:lvlJc w:val="left"/>
      <w:pPr>
        <w:ind w:left="4197" w:hanging="420"/>
      </w:pPr>
      <w:rPr>
        <w:rFonts w:ascii="Wingdings" w:hAnsi="Wingdings" w:hint="default"/>
      </w:rPr>
    </w:lvl>
    <w:lvl w:ilvl="4" w:tplc="0409000B" w:tentative="1">
      <w:start w:val="1"/>
      <w:numFmt w:val="bullet"/>
      <w:lvlText w:val=""/>
      <w:lvlJc w:val="left"/>
      <w:pPr>
        <w:ind w:left="4617" w:hanging="420"/>
      </w:pPr>
      <w:rPr>
        <w:rFonts w:ascii="Wingdings" w:hAnsi="Wingdings" w:hint="default"/>
      </w:rPr>
    </w:lvl>
    <w:lvl w:ilvl="5" w:tplc="0409000D" w:tentative="1">
      <w:start w:val="1"/>
      <w:numFmt w:val="bullet"/>
      <w:lvlText w:val=""/>
      <w:lvlJc w:val="left"/>
      <w:pPr>
        <w:ind w:left="5037" w:hanging="420"/>
      </w:pPr>
      <w:rPr>
        <w:rFonts w:ascii="Wingdings" w:hAnsi="Wingdings" w:hint="default"/>
      </w:rPr>
    </w:lvl>
    <w:lvl w:ilvl="6" w:tplc="04090001" w:tentative="1">
      <w:start w:val="1"/>
      <w:numFmt w:val="bullet"/>
      <w:lvlText w:val=""/>
      <w:lvlJc w:val="left"/>
      <w:pPr>
        <w:ind w:left="5457" w:hanging="420"/>
      </w:pPr>
      <w:rPr>
        <w:rFonts w:ascii="Wingdings" w:hAnsi="Wingdings" w:hint="default"/>
      </w:rPr>
    </w:lvl>
    <w:lvl w:ilvl="7" w:tplc="0409000B" w:tentative="1">
      <w:start w:val="1"/>
      <w:numFmt w:val="bullet"/>
      <w:lvlText w:val=""/>
      <w:lvlJc w:val="left"/>
      <w:pPr>
        <w:ind w:left="5877" w:hanging="420"/>
      </w:pPr>
      <w:rPr>
        <w:rFonts w:ascii="Wingdings" w:hAnsi="Wingdings" w:hint="default"/>
      </w:rPr>
    </w:lvl>
    <w:lvl w:ilvl="8" w:tplc="0409000D" w:tentative="1">
      <w:start w:val="1"/>
      <w:numFmt w:val="bullet"/>
      <w:lvlText w:val=""/>
      <w:lvlJc w:val="left"/>
      <w:pPr>
        <w:ind w:left="6297" w:hanging="420"/>
      </w:pPr>
      <w:rPr>
        <w:rFonts w:ascii="Wingdings" w:hAnsi="Wingdings" w:hint="default"/>
      </w:rPr>
    </w:lvl>
  </w:abstractNum>
  <w:abstractNum w:abstractNumId="61" w15:restartNumberingAfterBreak="0">
    <w:nsid w:val="62CF64CE"/>
    <w:multiLevelType w:val="hybridMultilevel"/>
    <w:tmpl w:val="E70C6E12"/>
    <w:lvl w:ilvl="0" w:tplc="0409000F">
      <w:start w:val="1"/>
      <w:numFmt w:val="decimal"/>
      <w:lvlText w:val="%1."/>
      <w:lvlJc w:val="left"/>
      <w:pPr>
        <w:ind w:left="2937" w:hanging="420"/>
      </w:pPr>
    </w:lvl>
    <w:lvl w:ilvl="1" w:tplc="04090017">
      <w:start w:val="1"/>
      <w:numFmt w:val="aiueoFullWidth"/>
      <w:lvlText w:val="(%2)"/>
      <w:lvlJc w:val="left"/>
      <w:pPr>
        <w:ind w:left="3357" w:hanging="420"/>
      </w:pPr>
    </w:lvl>
    <w:lvl w:ilvl="2" w:tplc="04090011">
      <w:start w:val="1"/>
      <w:numFmt w:val="decimalEnclosedCircle"/>
      <w:lvlText w:val="%3"/>
      <w:lvlJc w:val="left"/>
      <w:pPr>
        <w:ind w:left="3777" w:hanging="420"/>
      </w:pPr>
    </w:lvl>
    <w:lvl w:ilvl="3" w:tplc="0409000F">
      <w:start w:val="1"/>
      <w:numFmt w:val="decimal"/>
      <w:lvlText w:val="%4."/>
      <w:lvlJc w:val="left"/>
      <w:pPr>
        <w:ind w:left="4197" w:hanging="420"/>
      </w:pPr>
    </w:lvl>
    <w:lvl w:ilvl="4" w:tplc="04090017">
      <w:start w:val="1"/>
      <w:numFmt w:val="aiueoFullWidth"/>
      <w:lvlText w:val="(%5)"/>
      <w:lvlJc w:val="left"/>
      <w:pPr>
        <w:ind w:left="4617" w:hanging="420"/>
      </w:pPr>
    </w:lvl>
    <w:lvl w:ilvl="5" w:tplc="04090011">
      <w:start w:val="1"/>
      <w:numFmt w:val="decimalEnclosedCircle"/>
      <w:lvlText w:val="%6"/>
      <w:lvlJc w:val="left"/>
      <w:pPr>
        <w:ind w:left="5037" w:hanging="420"/>
      </w:pPr>
    </w:lvl>
    <w:lvl w:ilvl="6" w:tplc="0409000F">
      <w:start w:val="1"/>
      <w:numFmt w:val="decimal"/>
      <w:lvlText w:val="%7."/>
      <w:lvlJc w:val="left"/>
      <w:pPr>
        <w:ind w:left="5457" w:hanging="420"/>
      </w:pPr>
    </w:lvl>
    <w:lvl w:ilvl="7" w:tplc="04090017">
      <w:start w:val="1"/>
      <w:numFmt w:val="aiueoFullWidth"/>
      <w:lvlText w:val="(%8)"/>
      <w:lvlJc w:val="left"/>
      <w:pPr>
        <w:ind w:left="5877" w:hanging="420"/>
      </w:pPr>
    </w:lvl>
    <w:lvl w:ilvl="8" w:tplc="04090011">
      <w:start w:val="1"/>
      <w:numFmt w:val="decimalEnclosedCircle"/>
      <w:lvlText w:val="%9"/>
      <w:lvlJc w:val="left"/>
      <w:pPr>
        <w:ind w:left="6297" w:hanging="420"/>
      </w:pPr>
    </w:lvl>
  </w:abstractNum>
  <w:abstractNum w:abstractNumId="62" w15:restartNumberingAfterBreak="0">
    <w:nsid w:val="64AE399B"/>
    <w:multiLevelType w:val="hybridMultilevel"/>
    <w:tmpl w:val="EB105480"/>
    <w:lvl w:ilvl="0" w:tplc="0409000B">
      <w:start w:val="1"/>
      <w:numFmt w:val="bullet"/>
      <w:lvlText w:val=""/>
      <w:lvlJc w:val="left"/>
      <w:pPr>
        <w:ind w:left="2120" w:hanging="420"/>
      </w:pPr>
      <w:rPr>
        <w:rFonts w:ascii="Wingdings" w:hAnsi="Wingdings" w:hint="default"/>
      </w:rPr>
    </w:lvl>
    <w:lvl w:ilvl="1" w:tplc="0409000B">
      <w:start w:val="1"/>
      <w:numFmt w:val="bullet"/>
      <w:lvlText w:val=""/>
      <w:lvlJc w:val="left"/>
      <w:pPr>
        <w:ind w:left="2540" w:hanging="420"/>
      </w:pPr>
      <w:rPr>
        <w:rFonts w:ascii="Wingdings" w:hAnsi="Wingdings" w:hint="default"/>
      </w:rPr>
    </w:lvl>
    <w:lvl w:ilvl="2" w:tplc="0409000D"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B" w:tentative="1">
      <w:start w:val="1"/>
      <w:numFmt w:val="bullet"/>
      <w:lvlText w:val=""/>
      <w:lvlJc w:val="left"/>
      <w:pPr>
        <w:ind w:left="3800" w:hanging="420"/>
      </w:pPr>
      <w:rPr>
        <w:rFonts w:ascii="Wingdings" w:hAnsi="Wingdings" w:hint="default"/>
      </w:rPr>
    </w:lvl>
    <w:lvl w:ilvl="5" w:tplc="0409000D"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B" w:tentative="1">
      <w:start w:val="1"/>
      <w:numFmt w:val="bullet"/>
      <w:lvlText w:val=""/>
      <w:lvlJc w:val="left"/>
      <w:pPr>
        <w:ind w:left="5060" w:hanging="420"/>
      </w:pPr>
      <w:rPr>
        <w:rFonts w:ascii="Wingdings" w:hAnsi="Wingdings" w:hint="default"/>
      </w:rPr>
    </w:lvl>
    <w:lvl w:ilvl="8" w:tplc="0409000D" w:tentative="1">
      <w:start w:val="1"/>
      <w:numFmt w:val="bullet"/>
      <w:lvlText w:val=""/>
      <w:lvlJc w:val="left"/>
      <w:pPr>
        <w:ind w:left="5480" w:hanging="420"/>
      </w:pPr>
      <w:rPr>
        <w:rFonts w:ascii="Wingdings" w:hAnsi="Wingdings" w:hint="default"/>
      </w:rPr>
    </w:lvl>
  </w:abstractNum>
  <w:abstractNum w:abstractNumId="63" w15:restartNumberingAfterBreak="0">
    <w:nsid w:val="64D801F0"/>
    <w:multiLevelType w:val="hybridMultilevel"/>
    <w:tmpl w:val="ECB6A12A"/>
    <w:lvl w:ilvl="0" w:tplc="0409000B">
      <w:start w:val="1"/>
      <w:numFmt w:val="bullet"/>
      <w:lvlText w:val=""/>
      <w:lvlJc w:val="left"/>
      <w:pPr>
        <w:ind w:left="1413" w:hanging="420"/>
      </w:pPr>
      <w:rPr>
        <w:rFonts w:ascii="Wingdings" w:hAnsi="Wingdings" w:hint="default"/>
      </w:rPr>
    </w:lvl>
    <w:lvl w:ilvl="1" w:tplc="0409000B">
      <w:start w:val="1"/>
      <w:numFmt w:val="bullet"/>
      <w:lvlText w:val=""/>
      <w:lvlJc w:val="left"/>
      <w:pPr>
        <w:ind w:left="2122" w:hanging="420"/>
      </w:pPr>
      <w:rPr>
        <w:rFonts w:ascii="Wingdings" w:hAnsi="Wingdings" w:hint="default"/>
      </w:rPr>
    </w:lvl>
    <w:lvl w:ilvl="2" w:tplc="0409000D"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B" w:tentative="1">
      <w:start w:val="1"/>
      <w:numFmt w:val="bullet"/>
      <w:lvlText w:val=""/>
      <w:lvlJc w:val="left"/>
      <w:pPr>
        <w:ind w:left="3093" w:hanging="420"/>
      </w:pPr>
      <w:rPr>
        <w:rFonts w:ascii="Wingdings" w:hAnsi="Wingdings" w:hint="default"/>
      </w:rPr>
    </w:lvl>
    <w:lvl w:ilvl="5" w:tplc="0409000D"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B" w:tentative="1">
      <w:start w:val="1"/>
      <w:numFmt w:val="bullet"/>
      <w:lvlText w:val=""/>
      <w:lvlJc w:val="left"/>
      <w:pPr>
        <w:ind w:left="4353" w:hanging="420"/>
      </w:pPr>
      <w:rPr>
        <w:rFonts w:ascii="Wingdings" w:hAnsi="Wingdings" w:hint="default"/>
      </w:rPr>
    </w:lvl>
    <w:lvl w:ilvl="8" w:tplc="0409000D" w:tentative="1">
      <w:start w:val="1"/>
      <w:numFmt w:val="bullet"/>
      <w:lvlText w:val=""/>
      <w:lvlJc w:val="left"/>
      <w:pPr>
        <w:ind w:left="4773" w:hanging="420"/>
      </w:pPr>
      <w:rPr>
        <w:rFonts w:ascii="Wingdings" w:hAnsi="Wingdings" w:hint="default"/>
      </w:rPr>
    </w:lvl>
  </w:abstractNum>
  <w:abstractNum w:abstractNumId="64" w15:restartNumberingAfterBreak="0">
    <w:nsid w:val="6548388D"/>
    <w:multiLevelType w:val="hybridMultilevel"/>
    <w:tmpl w:val="8994732A"/>
    <w:lvl w:ilvl="0" w:tplc="BDF4CB9A">
      <w:start w:val="1"/>
      <w:numFmt w:val="decimalEnclosedCircle"/>
      <w:lvlText w:val="%1"/>
      <w:lvlJc w:val="left"/>
      <w:pPr>
        <w:ind w:left="2060" w:hanging="360"/>
      </w:pPr>
      <w:rPr>
        <w:rFonts w:hint="default"/>
      </w:rPr>
    </w:lvl>
    <w:lvl w:ilvl="1" w:tplc="04090017" w:tentative="1">
      <w:start w:val="1"/>
      <w:numFmt w:val="aiueoFullWidth"/>
      <w:lvlText w:val="(%2)"/>
      <w:lvlJc w:val="left"/>
      <w:pPr>
        <w:ind w:left="2540" w:hanging="420"/>
      </w:pPr>
    </w:lvl>
    <w:lvl w:ilvl="2" w:tplc="04090011" w:tentative="1">
      <w:start w:val="1"/>
      <w:numFmt w:val="decimalEnclosedCircle"/>
      <w:lvlText w:val="%3"/>
      <w:lvlJc w:val="left"/>
      <w:pPr>
        <w:ind w:left="2960" w:hanging="420"/>
      </w:pPr>
    </w:lvl>
    <w:lvl w:ilvl="3" w:tplc="0409000F" w:tentative="1">
      <w:start w:val="1"/>
      <w:numFmt w:val="decimal"/>
      <w:lvlText w:val="%4."/>
      <w:lvlJc w:val="left"/>
      <w:pPr>
        <w:ind w:left="3380" w:hanging="420"/>
      </w:pPr>
    </w:lvl>
    <w:lvl w:ilvl="4" w:tplc="04090017" w:tentative="1">
      <w:start w:val="1"/>
      <w:numFmt w:val="aiueoFullWidth"/>
      <w:lvlText w:val="(%5)"/>
      <w:lvlJc w:val="left"/>
      <w:pPr>
        <w:ind w:left="3800" w:hanging="420"/>
      </w:pPr>
    </w:lvl>
    <w:lvl w:ilvl="5" w:tplc="04090011" w:tentative="1">
      <w:start w:val="1"/>
      <w:numFmt w:val="decimalEnclosedCircle"/>
      <w:lvlText w:val="%6"/>
      <w:lvlJc w:val="left"/>
      <w:pPr>
        <w:ind w:left="4220" w:hanging="420"/>
      </w:pPr>
    </w:lvl>
    <w:lvl w:ilvl="6" w:tplc="0409000F" w:tentative="1">
      <w:start w:val="1"/>
      <w:numFmt w:val="decimal"/>
      <w:lvlText w:val="%7."/>
      <w:lvlJc w:val="left"/>
      <w:pPr>
        <w:ind w:left="4640" w:hanging="420"/>
      </w:pPr>
    </w:lvl>
    <w:lvl w:ilvl="7" w:tplc="04090017" w:tentative="1">
      <w:start w:val="1"/>
      <w:numFmt w:val="aiueoFullWidth"/>
      <w:lvlText w:val="(%8)"/>
      <w:lvlJc w:val="left"/>
      <w:pPr>
        <w:ind w:left="5060" w:hanging="420"/>
      </w:pPr>
    </w:lvl>
    <w:lvl w:ilvl="8" w:tplc="04090011" w:tentative="1">
      <w:start w:val="1"/>
      <w:numFmt w:val="decimalEnclosedCircle"/>
      <w:lvlText w:val="%9"/>
      <w:lvlJc w:val="left"/>
      <w:pPr>
        <w:ind w:left="5480" w:hanging="420"/>
      </w:pPr>
    </w:lvl>
  </w:abstractNum>
  <w:abstractNum w:abstractNumId="65" w15:restartNumberingAfterBreak="0">
    <w:nsid w:val="66BB5C05"/>
    <w:multiLevelType w:val="hybridMultilevel"/>
    <w:tmpl w:val="95D69634"/>
    <w:lvl w:ilvl="0" w:tplc="0409000B">
      <w:start w:val="1"/>
      <w:numFmt w:val="bullet"/>
      <w:lvlText w:val=""/>
      <w:lvlJc w:val="left"/>
      <w:pPr>
        <w:ind w:left="2547" w:hanging="420"/>
      </w:pPr>
      <w:rPr>
        <w:rFonts w:ascii="Wingdings" w:hAnsi="Wingdings" w:hint="default"/>
      </w:rPr>
    </w:lvl>
    <w:lvl w:ilvl="1" w:tplc="0409000B" w:tentative="1">
      <w:start w:val="1"/>
      <w:numFmt w:val="bullet"/>
      <w:lvlText w:val=""/>
      <w:lvlJc w:val="left"/>
      <w:pPr>
        <w:ind w:left="2967" w:hanging="420"/>
      </w:pPr>
      <w:rPr>
        <w:rFonts w:ascii="Wingdings" w:hAnsi="Wingdings" w:hint="default"/>
      </w:rPr>
    </w:lvl>
    <w:lvl w:ilvl="2" w:tplc="0409000D" w:tentative="1">
      <w:start w:val="1"/>
      <w:numFmt w:val="bullet"/>
      <w:lvlText w:val=""/>
      <w:lvlJc w:val="left"/>
      <w:pPr>
        <w:ind w:left="3387" w:hanging="420"/>
      </w:pPr>
      <w:rPr>
        <w:rFonts w:ascii="Wingdings" w:hAnsi="Wingdings" w:hint="default"/>
      </w:rPr>
    </w:lvl>
    <w:lvl w:ilvl="3" w:tplc="04090001" w:tentative="1">
      <w:start w:val="1"/>
      <w:numFmt w:val="bullet"/>
      <w:lvlText w:val=""/>
      <w:lvlJc w:val="left"/>
      <w:pPr>
        <w:ind w:left="3807" w:hanging="420"/>
      </w:pPr>
      <w:rPr>
        <w:rFonts w:ascii="Wingdings" w:hAnsi="Wingdings" w:hint="default"/>
      </w:rPr>
    </w:lvl>
    <w:lvl w:ilvl="4" w:tplc="0409000B" w:tentative="1">
      <w:start w:val="1"/>
      <w:numFmt w:val="bullet"/>
      <w:lvlText w:val=""/>
      <w:lvlJc w:val="left"/>
      <w:pPr>
        <w:ind w:left="4227" w:hanging="420"/>
      </w:pPr>
      <w:rPr>
        <w:rFonts w:ascii="Wingdings" w:hAnsi="Wingdings" w:hint="default"/>
      </w:rPr>
    </w:lvl>
    <w:lvl w:ilvl="5" w:tplc="0409000D" w:tentative="1">
      <w:start w:val="1"/>
      <w:numFmt w:val="bullet"/>
      <w:lvlText w:val=""/>
      <w:lvlJc w:val="left"/>
      <w:pPr>
        <w:ind w:left="4647" w:hanging="420"/>
      </w:pPr>
      <w:rPr>
        <w:rFonts w:ascii="Wingdings" w:hAnsi="Wingdings" w:hint="default"/>
      </w:rPr>
    </w:lvl>
    <w:lvl w:ilvl="6" w:tplc="04090001" w:tentative="1">
      <w:start w:val="1"/>
      <w:numFmt w:val="bullet"/>
      <w:lvlText w:val=""/>
      <w:lvlJc w:val="left"/>
      <w:pPr>
        <w:ind w:left="5067" w:hanging="420"/>
      </w:pPr>
      <w:rPr>
        <w:rFonts w:ascii="Wingdings" w:hAnsi="Wingdings" w:hint="default"/>
      </w:rPr>
    </w:lvl>
    <w:lvl w:ilvl="7" w:tplc="0409000B" w:tentative="1">
      <w:start w:val="1"/>
      <w:numFmt w:val="bullet"/>
      <w:lvlText w:val=""/>
      <w:lvlJc w:val="left"/>
      <w:pPr>
        <w:ind w:left="5487" w:hanging="420"/>
      </w:pPr>
      <w:rPr>
        <w:rFonts w:ascii="Wingdings" w:hAnsi="Wingdings" w:hint="default"/>
      </w:rPr>
    </w:lvl>
    <w:lvl w:ilvl="8" w:tplc="0409000D" w:tentative="1">
      <w:start w:val="1"/>
      <w:numFmt w:val="bullet"/>
      <w:lvlText w:val=""/>
      <w:lvlJc w:val="left"/>
      <w:pPr>
        <w:ind w:left="5907" w:hanging="420"/>
      </w:pPr>
      <w:rPr>
        <w:rFonts w:ascii="Wingdings" w:hAnsi="Wingdings" w:hint="default"/>
      </w:rPr>
    </w:lvl>
  </w:abstractNum>
  <w:abstractNum w:abstractNumId="66" w15:restartNumberingAfterBreak="0">
    <w:nsid w:val="68D50B68"/>
    <w:multiLevelType w:val="hybridMultilevel"/>
    <w:tmpl w:val="EA80D1BC"/>
    <w:lvl w:ilvl="0" w:tplc="079409C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7" w15:restartNumberingAfterBreak="0">
    <w:nsid w:val="69B50630"/>
    <w:multiLevelType w:val="multilevel"/>
    <w:tmpl w:val="09288C54"/>
    <w:lvl w:ilvl="0">
      <w:start w:val="1"/>
      <w:numFmt w:val="decimal"/>
      <w:lvlText w:val="%1."/>
      <w:lvlJc w:val="left"/>
      <w:pPr>
        <w:ind w:left="425" w:hanging="425"/>
      </w:pPr>
    </w:lvl>
    <w:lvl w:ilvl="1">
      <w:start w:val="1"/>
      <w:numFmt w:val="decimal"/>
      <w:lvlText w:val="%1.%2."/>
      <w:lvlJc w:val="left"/>
      <w:pPr>
        <w:ind w:left="567" w:hanging="567"/>
      </w:pPr>
      <w:rPr>
        <w:rFonts w:ascii="Meiryo UI" w:eastAsia="Meiryo UI" w:hAnsi="Meiryo UI"/>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09" w:hanging="709"/>
      </w:pPr>
    </w:lvl>
    <w:lvl w:ilvl="3">
      <w:start w:val="1"/>
      <w:numFmt w:val="decimal"/>
      <w:pStyle w:val="40"/>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8" w15:restartNumberingAfterBreak="0">
    <w:nsid w:val="6EE80E99"/>
    <w:multiLevelType w:val="hybridMultilevel"/>
    <w:tmpl w:val="9E663B06"/>
    <w:lvl w:ilvl="0" w:tplc="0FCA1EEC">
      <w:start w:val="1"/>
      <w:numFmt w:val="decimal"/>
      <w:lvlText w:val="%1)"/>
      <w:lvlJc w:val="left"/>
      <w:pPr>
        <w:ind w:left="2622" w:hanging="360"/>
      </w:pPr>
      <w:rPr>
        <w:rFonts w:hint="default"/>
      </w:rPr>
    </w:lvl>
    <w:lvl w:ilvl="1" w:tplc="04090017" w:tentative="1">
      <w:start w:val="1"/>
      <w:numFmt w:val="aiueoFullWidth"/>
      <w:lvlText w:val="(%2)"/>
      <w:lvlJc w:val="left"/>
      <w:pPr>
        <w:ind w:left="3102" w:hanging="420"/>
      </w:pPr>
    </w:lvl>
    <w:lvl w:ilvl="2" w:tplc="04090011" w:tentative="1">
      <w:start w:val="1"/>
      <w:numFmt w:val="decimalEnclosedCircle"/>
      <w:lvlText w:val="%3"/>
      <w:lvlJc w:val="left"/>
      <w:pPr>
        <w:ind w:left="3522" w:hanging="420"/>
      </w:pPr>
    </w:lvl>
    <w:lvl w:ilvl="3" w:tplc="0409000F" w:tentative="1">
      <w:start w:val="1"/>
      <w:numFmt w:val="decimal"/>
      <w:lvlText w:val="%4."/>
      <w:lvlJc w:val="left"/>
      <w:pPr>
        <w:ind w:left="3942" w:hanging="420"/>
      </w:pPr>
    </w:lvl>
    <w:lvl w:ilvl="4" w:tplc="04090017" w:tentative="1">
      <w:start w:val="1"/>
      <w:numFmt w:val="aiueoFullWidth"/>
      <w:lvlText w:val="(%5)"/>
      <w:lvlJc w:val="left"/>
      <w:pPr>
        <w:ind w:left="4362" w:hanging="420"/>
      </w:pPr>
    </w:lvl>
    <w:lvl w:ilvl="5" w:tplc="04090011" w:tentative="1">
      <w:start w:val="1"/>
      <w:numFmt w:val="decimalEnclosedCircle"/>
      <w:lvlText w:val="%6"/>
      <w:lvlJc w:val="left"/>
      <w:pPr>
        <w:ind w:left="4782" w:hanging="420"/>
      </w:pPr>
    </w:lvl>
    <w:lvl w:ilvl="6" w:tplc="0409000F" w:tentative="1">
      <w:start w:val="1"/>
      <w:numFmt w:val="decimal"/>
      <w:lvlText w:val="%7."/>
      <w:lvlJc w:val="left"/>
      <w:pPr>
        <w:ind w:left="5202" w:hanging="420"/>
      </w:pPr>
    </w:lvl>
    <w:lvl w:ilvl="7" w:tplc="04090017" w:tentative="1">
      <w:start w:val="1"/>
      <w:numFmt w:val="aiueoFullWidth"/>
      <w:lvlText w:val="(%8)"/>
      <w:lvlJc w:val="left"/>
      <w:pPr>
        <w:ind w:left="5622" w:hanging="420"/>
      </w:pPr>
    </w:lvl>
    <w:lvl w:ilvl="8" w:tplc="04090011" w:tentative="1">
      <w:start w:val="1"/>
      <w:numFmt w:val="decimalEnclosedCircle"/>
      <w:lvlText w:val="%9"/>
      <w:lvlJc w:val="left"/>
      <w:pPr>
        <w:ind w:left="6042" w:hanging="420"/>
      </w:pPr>
    </w:lvl>
  </w:abstractNum>
  <w:abstractNum w:abstractNumId="69" w15:restartNumberingAfterBreak="0">
    <w:nsid w:val="71F63DBA"/>
    <w:multiLevelType w:val="hybridMultilevel"/>
    <w:tmpl w:val="95D69634"/>
    <w:lvl w:ilvl="0" w:tplc="0409000B">
      <w:start w:val="1"/>
      <w:numFmt w:val="bullet"/>
      <w:lvlText w:val=""/>
      <w:lvlJc w:val="left"/>
      <w:pPr>
        <w:ind w:left="2547" w:hanging="420"/>
      </w:pPr>
      <w:rPr>
        <w:rFonts w:ascii="Wingdings" w:hAnsi="Wingdings" w:hint="default"/>
      </w:rPr>
    </w:lvl>
    <w:lvl w:ilvl="1" w:tplc="0409000B" w:tentative="1">
      <w:start w:val="1"/>
      <w:numFmt w:val="bullet"/>
      <w:lvlText w:val=""/>
      <w:lvlJc w:val="left"/>
      <w:pPr>
        <w:ind w:left="2967" w:hanging="420"/>
      </w:pPr>
      <w:rPr>
        <w:rFonts w:ascii="Wingdings" w:hAnsi="Wingdings" w:hint="default"/>
      </w:rPr>
    </w:lvl>
    <w:lvl w:ilvl="2" w:tplc="0409000D" w:tentative="1">
      <w:start w:val="1"/>
      <w:numFmt w:val="bullet"/>
      <w:lvlText w:val=""/>
      <w:lvlJc w:val="left"/>
      <w:pPr>
        <w:ind w:left="3387" w:hanging="420"/>
      </w:pPr>
      <w:rPr>
        <w:rFonts w:ascii="Wingdings" w:hAnsi="Wingdings" w:hint="default"/>
      </w:rPr>
    </w:lvl>
    <w:lvl w:ilvl="3" w:tplc="04090001" w:tentative="1">
      <w:start w:val="1"/>
      <w:numFmt w:val="bullet"/>
      <w:lvlText w:val=""/>
      <w:lvlJc w:val="left"/>
      <w:pPr>
        <w:ind w:left="3807" w:hanging="420"/>
      </w:pPr>
      <w:rPr>
        <w:rFonts w:ascii="Wingdings" w:hAnsi="Wingdings" w:hint="default"/>
      </w:rPr>
    </w:lvl>
    <w:lvl w:ilvl="4" w:tplc="0409000B" w:tentative="1">
      <w:start w:val="1"/>
      <w:numFmt w:val="bullet"/>
      <w:lvlText w:val=""/>
      <w:lvlJc w:val="left"/>
      <w:pPr>
        <w:ind w:left="4227" w:hanging="420"/>
      </w:pPr>
      <w:rPr>
        <w:rFonts w:ascii="Wingdings" w:hAnsi="Wingdings" w:hint="default"/>
      </w:rPr>
    </w:lvl>
    <w:lvl w:ilvl="5" w:tplc="0409000D" w:tentative="1">
      <w:start w:val="1"/>
      <w:numFmt w:val="bullet"/>
      <w:lvlText w:val=""/>
      <w:lvlJc w:val="left"/>
      <w:pPr>
        <w:ind w:left="4647" w:hanging="420"/>
      </w:pPr>
      <w:rPr>
        <w:rFonts w:ascii="Wingdings" w:hAnsi="Wingdings" w:hint="default"/>
      </w:rPr>
    </w:lvl>
    <w:lvl w:ilvl="6" w:tplc="04090001" w:tentative="1">
      <w:start w:val="1"/>
      <w:numFmt w:val="bullet"/>
      <w:lvlText w:val=""/>
      <w:lvlJc w:val="left"/>
      <w:pPr>
        <w:ind w:left="5067" w:hanging="420"/>
      </w:pPr>
      <w:rPr>
        <w:rFonts w:ascii="Wingdings" w:hAnsi="Wingdings" w:hint="default"/>
      </w:rPr>
    </w:lvl>
    <w:lvl w:ilvl="7" w:tplc="0409000B" w:tentative="1">
      <w:start w:val="1"/>
      <w:numFmt w:val="bullet"/>
      <w:lvlText w:val=""/>
      <w:lvlJc w:val="left"/>
      <w:pPr>
        <w:ind w:left="5487" w:hanging="420"/>
      </w:pPr>
      <w:rPr>
        <w:rFonts w:ascii="Wingdings" w:hAnsi="Wingdings" w:hint="default"/>
      </w:rPr>
    </w:lvl>
    <w:lvl w:ilvl="8" w:tplc="0409000D" w:tentative="1">
      <w:start w:val="1"/>
      <w:numFmt w:val="bullet"/>
      <w:lvlText w:val=""/>
      <w:lvlJc w:val="left"/>
      <w:pPr>
        <w:ind w:left="5907" w:hanging="420"/>
      </w:pPr>
      <w:rPr>
        <w:rFonts w:ascii="Wingdings" w:hAnsi="Wingdings" w:hint="default"/>
      </w:rPr>
    </w:lvl>
  </w:abstractNum>
  <w:abstractNum w:abstractNumId="70" w15:restartNumberingAfterBreak="0">
    <w:nsid w:val="72E635AB"/>
    <w:multiLevelType w:val="hybridMultilevel"/>
    <w:tmpl w:val="52FE48B6"/>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1" w15:restartNumberingAfterBreak="0">
    <w:nsid w:val="74C04868"/>
    <w:multiLevelType w:val="hybridMultilevel"/>
    <w:tmpl w:val="D2021496"/>
    <w:lvl w:ilvl="0" w:tplc="0C58F9E8">
      <w:numFmt w:val="bullet"/>
      <w:pStyle w:val="a"/>
      <w:lvlText w:val="・"/>
      <w:lvlJc w:val="left"/>
      <w:pPr>
        <w:tabs>
          <w:tab w:val="num" w:pos="984"/>
        </w:tabs>
        <w:ind w:left="984" w:hanging="360"/>
      </w:pPr>
      <w:rPr>
        <w:rFonts w:hAnsi="ＭＳ 明朝" w:cs="Times New Roman"/>
        <w:color w:val="auto"/>
        <w:lang w:val="en-US"/>
      </w:rPr>
    </w:lvl>
    <w:lvl w:ilvl="1" w:tplc="04090017">
      <w:start w:val="1"/>
      <w:numFmt w:val="bullet"/>
      <w:pStyle w:val="a0"/>
      <w:lvlText w:val=""/>
      <w:lvlJc w:val="left"/>
      <w:pPr>
        <w:tabs>
          <w:tab w:val="num" w:pos="51"/>
        </w:tabs>
        <w:ind w:left="51" w:hanging="420"/>
      </w:pPr>
      <w:rPr>
        <w:rFonts w:ascii="Wingdings" w:hAnsi="Wingdings" w:hint="default"/>
      </w:rPr>
    </w:lvl>
    <w:lvl w:ilvl="2" w:tplc="04090011">
      <w:start w:val="1"/>
      <w:numFmt w:val="bullet"/>
      <w:pStyle w:val="a1"/>
      <w:lvlText w:val=""/>
      <w:lvlJc w:val="left"/>
      <w:pPr>
        <w:tabs>
          <w:tab w:val="num" w:pos="1242"/>
        </w:tabs>
        <w:ind w:left="1242" w:hanging="420"/>
      </w:pPr>
      <w:rPr>
        <w:rFonts w:ascii="Wingdings" w:hAnsi="Wingdings" w:hint="default"/>
      </w:rPr>
    </w:lvl>
    <w:lvl w:ilvl="3" w:tplc="0409000F">
      <w:start w:val="1"/>
      <w:numFmt w:val="bullet"/>
      <w:pStyle w:val="a2"/>
      <w:lvlText w:val=""/>
      <w:lvlJc w:val="left"/>
      <w:pPr>
        <w:tabs>
          <w:tab w:val="num" w:pos="1662"/>
        </w:tabs>
        <w:ind w:left="1662" w:hanging="420"/>
      </w:pPr>
      <w:rPr>
        <w:rFonts w:ascii="Wingdings" w:hAnsi="Wingdings" w:hint="default"/>
      </w:rPr>
    </w:lvl>
    <w:lvl w:ilvl="4" w:tplc="04090017">
      <w:start w:val="1"/>
      <w:numFmt w:val="bullet"/>
      <w:pStyle w:val="a3"/>
      <w:lvlText w:val=""/>
      <w:lvlJc w:val="left"/>
      <w:pPr>
        <w:tabs>
          <w:tab w:val="num" w:pos="2082"/>
        </w:tabs>
        <w:ind w:left="2082" w:hanging="420"/>
      </w:pPr>
      <w:rPr>
        <w:rFonts w:ascii="Wingdings" w:hAnsi="Wingdings" w:hint="default"/>
      </w:rPr>
    </w:lvl>
    <w:lvl w:ilvl="5" w:tplc="04090011">
      <w:start w:val="1"/>
      <w:numFmt w:val="bullet"/>
      <w:lvlText w:val=""/>
      <w:lvlJc w:val="left"/>
      <w:pPr>
        <w:tabs>
          <w:tab w:val="num" w:pos="2502"/>
        </w:tabs>
        <w:ind w:left="2502" w:hanging="420"/>
      </w:pPr>
      <w:rPr>
        <w:rFonts w:ascii="Wingdings" w:hAnsi="Wingdings" w:hint="default"/>
      </w:rPr>
    </w:lvl>
    <w:lvl w:ilvl="6" w:tplc="0409000F">
      <w:start w:val="1"/>
      <w:numFmt w:val="bullet"/>
      <w:lvlText w:val=""/>
      <w:lvlJc w:val="left"/>
      <w:pPr>
        <w:tabs>
          <w:tab w:val="num" w:pos="2922"/>
        </w:tabs>
        <w:ind w:left="2922" w:hanging="420"/>
      </w:pPr>
      <w:rPr>
        <w:rFonts w:ascii="Wingdings" w:hAnsi="Wingdings" w:hint="default"/>
      </w:rPr>
    </w:lvl>
    <w:lvl w:ilvl="7" w:tplc="04090017">
      <w:start w:val="1"/>
      <w:numFmt w:val="bullet"/>
      <w:lvlText w:val=""/>
      <w:lvlJc w:val="left"/>
      <w:pPr>
        <w:tabs>
          <w:tab w:val="num" w:pos="3342"/>
        </w:tabs>
        <w:ind w:left="3342" w:hanging="420"/>
      </w:pPr>
      <w:rPr>
        <w:rFonts w:ascii="Wingdings" w:hAnsi="Wingdings" w:hint="default"/>
      </w:rPr>
    </w:lvl>
    <w:lvl w:ilvl="8" w:tplc="04090011">
      <w:start w:val="1"/>
      <w:numFmt w:val="bullet"/>
      <w:lvlText w:val=""/>
      <w:lvlJc w:val="left"/>
      <w:pPr>
        <w:tabs>
          <w:tab w:val="num" w:pos="3762"/>
        </w:tabs>
        <w:ind w:left="3762" w:hanging="420"/>
      </w:pPr>
      <w:rPr>
        <w:rFonts w:ascii="Wingdings" w:hAnsi="Wingdings" w:hint="default"/>
      </w:rPr>
    </w:lvl>
  </w:abstractNum>
  <w:abstractNum w:abstractNumId="72" w15:restartNumberingAfterBreak="0">
    <w:nsid w:val="74DD0BB4"/>
    <w:multiLevelType w:val="hybridMultilevel"/>
    <w:tmpl w:val="9E663B06"/>
    <w:lvl w:ilvl="0" w:tplc="0FCA1EEC">
      <w:start w:val="1"/>
      <w:numFmt w:val="decimal"/>
      <w:lvlText w:val="%1)"/>
      <w:lvlJc w:val="left"/>
      <w:pPr>
        <w:ind w:left="2622" w:hanging="360"/>
      </w:pPr>
      <w:rPr>
        <w:rFonts w:hint="default"/>
      </w:rPr>
    </w:lvl>
    <w:lvl w:ilvl="1" w:tplc="04090017" w:tentative="1">
      <w:start w:val="1"/>
      <w:numFmt w:val="aiueoFullWidth"/>
      <w:lvlText w:val="(%2)"/>
      <w:lvlJc w:val="left"/>
      <w:pPr>
        <w:ind w:left="3102" w:hanging="420"/>
      </w:pPr>
    </w:lvl>
    <w:lvl w:ilvl="2" w:tplc="04090011" w:tentative="1">
      <w:start w:val="1"/>
      <w:numFmt w:val="decimalEnclosedCircle"/>
      <w:lvlText w:val="%3"/>
      <w:lvlJc w:val="left"/>
      <w:pPr>
        <w:ind w:left="3522" w:hanging="420"/>
      </w:pPr>
    </w:lvl>
    <w:lvl w:ilvl="3" w:tplc="0409000F" w:tentative="1">
      <w:start w:val="1"/>
      <w:numFmt w:val="decimal"/>
      <w:lvlText w:val="%4."/>
      <w:lvlJc w:val="left"/>
      <w:pPr>
        <w:ind w:left="3942" w:hanging="420"/>
      </w:pPr>
    </w:lvl>
    <w:lvl w:ilvl="4" w:tplc="04090017" w:tentative="1">
      <w:start w:val="1"/>
      <w:numFmt w:val="aiueoFullWidth"/>
      <w:lvlText w:val="(%5)"/>
      <w:lvlJc w:val="left"/>
      <w:pPr>
        <w:ind w:left="4362" w:hanging="420"/>
      </w:pPr>
    </w:lvl>
    <w:lvl w:ilvl="5" w:tplc="04090011" w:tentative="1">
      <w:start w:val="1"/>
      <w:numFmt w:val="decimalEnclosedCircle"/>
      <w:lvlText w:val="%6"/>
      <w:lvlJc w:val="left"/>
      <w:pPr>
        <w:ind w:left="4782" w:hanging="420"/>
      </w:pPr>
    </w:lvl>
    <w:lvl w:ilvl="6" w:tplc="0409000F" w:tentative="1">
      <w:start w:val="1"/>
      <w:numFmt w:val="decimal"/>
      <w:lvlText w:val="%7."/>
      <w:lvlJc w:val="left"/>
      <w:pPr>
        <w:ind w:left="5202" w:hanging="420"/>
      </w:pPr>
    </w:lvl>
    <w:lvl w:ilvl="7" w:tplc="04090017" w:tentative="1">
      <w:start w:val="1"/>
      <w:numFmt w:val="aiueoFullWidth"/>
      <w:lvlText w:val="(%8)"/>
      <w:lvlJc w:val="left"/>
      <w:pPr>
        <w:ind w:left="5622" w:hanging="420"/>
      </w:pPr>
    </w:lvl>
    <w:lvl w:ilvl="8" w:tplc="04090011" w:tentative="1">
      <w:start w:val="1"/>
      <w:numFmt w:val="decimalEnclosedCircle"/>
      <w:lvlText w:val="%9"/>
      <w:lvlJc w:val="left"/>
      <w:pPr>
        <w:ind w:left="6042" w:hanging="420"/>
      </w:pPr>
    </w:lvl>
  </w:abstractNum>
  <w:abstractNum w:abstractNumId="73" w15:restartNumberingAfterBreak="0">
    <w:nsid w:val="75AC20EF"/>
    <w:multiLevelType w:val="hybridMultilevel"/>
    <w:tmpl w:val="61A45F08"/>
    <w:lvl w:ilvl="0" w:tplc="0409000B">
      <w:start w:val="1"/>
      <w:numFmt w:val="bullet"/>
      <w:lvlText w:val=""/>
      <w:lvlJc w:val="left"/>
      <w:pPr>
        <w:ind w:left="1820" w:hanging="420"/>
      </w:pPr>
      <w:rPr>
        <w:rFonts w:ascii="Wingdings" w:hAnsi="Wingdings" w:hint="default"/>
      </w:rPr>
    </w:lvl>
    <w:lvl w:ilvl="1" w:tplc="0409000B" w:tentative="1">
      <w:start w:val="1"/>
      <w:numFmt w:val="bullet"/>
      <w:lvlText w:val=""/>
      <w:lvlJc w:val="left"/>
      <w:pPr>
        <w:ind w:left="2240" w:hanging="420"/>
      </w:pPr>
      <w:rPr>
        <w:rFonts w:ascii="Wingdings" w:hAnsi="Wingdings" w:hint="default"/>
      </w:rPr>
    </w:lvl>
    <w:lvl w:ilvl="2" w:tplc="0409000D" w:tentative="1">
      <w:start w:val="1"/>
      <w:numFmt w:val="bullet"/>
      <w:lvlText w:val=""/>
      <w:lvlJc w:val="left"/>
      <w:pPr>
        <w:ind w:left="2660" w:hanging="420"/>
      </w:pPr>
      <w:rPr>
        <w:rFonts w:ascii="Wingdings" w:hAnsi="Wingdings" w:hint="default"/>
      </w:rPr>
    </w:lvl>
    <w:lvl w:ilvl="3" w:tplc="04090001" w:tentative="1">
      <w:start w:val="1"/>
      <w:numFmt w:val="bullet"/>
      <w:lvlText w:val=""/>
      <w:lvlJc w:val="left"/>
      <w:pPr>
        <w:ind w:left="3080" w:hanging="420"/>
      </w:pPr>
      <w:rPr>
        <w:rFonts w:ascii="Wingdings" w:hAnsi="Wingdings" w:hint="default"/>
      </w:rPr>
    </w:lvl>
    <w:lvl w:ilvl="4" w:tplc="0409000B" w:tentative="1">
      <w:start w:val="1"/>
      <w:numFmt w:val="bullet"/>
      <w:lvlText w:val=""/>
      <w:lvlJc w:val="left"/>
      <w:pPr>
        <w:ind w:left="3500" w:hanging="420"/>
      </w:pPr>
      <w:rPr>
        <w:rFonts w:ascii="Wingdings" w:hAnsi="Wingdings" w:hint="default"/>
      </w:rPr>
    </w:lvl>
    <w:lvl w:ilvl="5" w:tplc="0409000D" w:tentative="1">
      <w:start w:val="1"/>
      <w:numFmt w:val="bullet"/>
      <w:lvlText w:val=""/>
      <w:lvlJc w:val="left"/>
      <w:pPr>
        <w:ind w:left="3920" w:hanging="420"/>
      </w:pPr>
      <w:rPr>
        <w:rFonts w:ascii="Wingdings" w:hAnsi="Wingdings" w:hint="default"/>
      </w:rPr>
    </w:lvl>
    <w:lvl w:ilvl="6" w:tplc="04090001" w:tentative="1">
      <w:start w:val="1"/>
      <w:numFmt w:val="bullet"/>
      <w:lvlText w:val=""/>
      <w:lvlJc w:val="left"/>
      <w:pPr>
        <w:ind w:left="4340" w:hanging="420"/>
      </w:pPr>
      <w:rPr>
        <w:rFonts w:ascii="Wingdings" w:hAnsi="Wingdings" w:hint="default"/>
      </w:rPr>
    </w:lvl>
    <w:lvl w:ilvl="7" w:tplc="0409000B" w:tentative="1">
      <w:start w:val="1"/>
      <w:numFmt w:val="bullet"/>
      <w:lvlText w:val=""/>
      <w:lvlJc w:val="left"/>
      <w:pPr>
        <w:ind w:left="4760" w:hanging="420"/>
      </w:pPr>
      <w:rPr>
        <w:rFonts w:ascii="Wingdings" w:hAnsi="Wingdings" w:hint="default"/>
      </w:rPr>
    </w:lvl>
    <w:lvl w:ilvl="8" w:tplc="0409000D" w:tentative="1">
      <w:start w:val="1"/>
      <w:numFmt w:val="bullet"/>
      <w:lvlText w:val=""/>
      <w:lvlJc w:val="left"/>
      <w:pPr>
        <w:ind w:left="5180" w:hanging="420"/>
      </w:pPr>
      <w:rPr>
        <w:rFonts w:ascii="Wingdings" w:hAnsi="Wingdings" w:hint="default"/>
      </w:rPr>
    </w:lvl>
  </w:abstractNum>
  <w:abstractNum w:abstractNumId="74" w15:restartNumberingAfterBreak="0">
    <w:nsid w:val="76DE7A3B"/>
    <w:multiLevelType w:val="hybridMultilevel"/>
    <w:tmpl w:val="9A08CC1A"/>
    <w:lvl w:ilvl="0" w:tplc="7CE6E6BA">
      <w:start w:val="1"/>
      <w:numFmt w:val="decimalEnclosedCircle"/>
      <w:lvlText w:val="%1"/>
      <w:lvlJc w:val="left"/>
      <w:pPr>
        <w:ind w:left="2060" w:hanging="360"/>
      </w:pPr>
      <w:rPr>
        <w:rFonts w:hint="default"/>
      </w:rPr>
    </w:lvl>
    <w:lvl w:ilvl="1" w:tplc="7876DE58">
      <w:start w:val="1"/>
      <w:numFmt w:val="decimalEnclosedCircle"/>
      <w:lvlText w:val="%2"/>
      <w:lvlJc w:val="left"/>
      <w:pPr>
        <w:ind w:left="2480" w:hanging="360"/>
      </w:pPr>
      <w:rPr>
        <w:rFonts w:hint="default"/>
      </w:rPr>
    </w:lvl>
    <w:lvl w:ilvl="2" w:tplc="04090011" w:tentative="1">
      <w:start w:val="1"/>
      <w:numFmt w:val="decimalEnclosedCircle"/>
      <w:lvlText w:val="%3"/>
      <w:lvlJc w:val="left"/>
      <w:pPr>
        <w:ind w:left="2960" w:hanging="420"/>
      </w:pPr>
    </w:lvl>
    <w:lvl w:ilvl="3" w:tplc="0409000F" w:tentative="1">
      <w:start w:val="1"/>
      <w:numFmt w:val="decimal"/>
      <w:lvlText w:val="%4."/>
      <w:lvlJc w:val="left"/>
      <w:pPr>
        <w:ind w:left="3380" w:hanging="420"/>
      </w:pPr>
    </w:lvl>
    <w:lvl w:ilvl="4" w:tplc="04090017" w:tentative="1">
      <w:start w:val="1"/>
      <w:numFmt w:val="aiueoFullWidth"/>
      <w:lvlText w:val="(%5)"/>
      <w:lvlJc w:val="left"/>
      <w:pPr>
        <w:ind w:left="3800" w:hanging="420"/>
      </w:pPr>
    </w:lvl>
    <w:lvl w:ilvl="5" w:tplc="04090011" w:tentative="1">
      <w:start w:val="1"/>
      <w:numFmt w:val="decimalEnclosedCircle"/>
      <w:lvlText w:val="%6"/>
      <w:lvlJc w:val="left"/>
      <w:pPr>
        <w:ind w:left="4220" w:hanging="420"/>
      </w:pPr>
    </w:lvl>
    <w:lvl w:ilvl="6" w:tplc="0409000F" w:tentative="1">
      <w:start w:val="1"/>
      <w:numFmt w:val="decimal"/>
      <w:lvlText w:val="%7."/>
      <w:lvlJc w:val="left"/>
      <w:pPr>
        <w:ind w:left="4640" w:hanging="420"/>
      </w:pPr>
    </w:lvl>
    <w:lvl w:ilvl="7" w:tplc="04090017" w:tentative="1">
      <w:start w:val="1"/>
      <w:numFmt w:val="aiueoFullWidth"/>
      <w:lvlText w:val="(%8)"/>
      <w:lvlJc w:val="left"/>
      <w:pPr>
        <w:ind w:left="5060" w:hanging="420"/>
      </w:pPr>
    </w:lvl>
    <w:lvl w:ilvl="8" w:tplc="04090011" w:tentative="1">
      <w:start w:val="1"/>
      <w:numFmt w:val="decimalEnclosedCircle"/>
      <w:lvlText w:val="%9"/>
      <w:lvlJc w:val="left"/>
      <w:pPr>
        <w:ind w:left="5480" w:hanging="420"/>
      </w:pPr>
    </w:lvl>
  </w:abstractNum>
  <w:abstractNum w:abstractNumId="75" w15:restartNumberingAfterBreak="0">
    <w:nsid w:val="78465796"/>
    <w:multiLevelType w:val="hybridMultilevel"/>
    <w:tmpl w:val="D64A8A8A"/>
    <w:lvl w:ilvl="0" w:tplc="0409000B">
      <w:start w:val="1"/>
      <w:numFmt w:val="bullet"/>
      <w:lvlText w:val=""/>
      <w:lvlJc w:val="left"/>
      <w:pPr>
        <w:ind w:left="2262" w:hanging="420"/>
      </w:pPr>
      <w:rPr>
        <w:rFonts w:ascii="Wingdings" w:hAnsi="Wingdings" w:hint="default"/>
      </w:rPr>
    </w:lvl>
    <w:lvl w:ilvl="1" w:tplc="0409000B" w:tentative="1">
      <w:start w:val="1"/>
      <w:numFmt w:val="bullet"/>
      <w:lvlText w:val=""/>
      <w:lvlJc w:val="left"/>
      <w:pPr>
        <w:ind w:left="2682" w:hanging="420"/>
      </w:pPr>
      <w:rPr>
        <w:rFonts w:ascii="Wingdings" w:hAnsi="Wingdings" w:hint="default"/>
      </w:rPr>
    </w:lvl>
    <w:lvl w:ilvl="2" w:tplc="0409000D" w:tentative="1">
      <w:start w:val="1"/>
      <w:numFmt w:val="bullet"/>
      <w:lvlText w:val=""/>
      <w:lvlJc w:val="left"/>
      <w:pPr>
        <w:ind w:left="3102" w:hanging="420"/>
      </w:pPr>
      <w:rPr>
        <w:rFonts w:ascii="Wingdings" w:hAnsi="Wingdings" w:hint="default"/>
      </w:rPr>
    </w:lvl>
    <w:lvl w:ilvl="3" w:tplc="04090001" w:tentative="1">
      <w:start w:val="1"/>
      <w:numFmt w:val="bullet"/>
      <w:lvlText w:val=""/>
      <w:lvlJc w:val="left"/>
      <w:pPr>
        <w:ind w:left="3522" w:hanging="420"/>
      </w:pPr>
      <w:rPr>
        <w:rFonts w:ascii="Wingdings" w:hAnsi="Wingdings" w:hint="default"/>
      </w:rPr>
    </w:lvl>
    <w:lvl w:ilvl="4" w:tplc="0409000B" w:tentative="1">
      <w:start w:val="1"/>
      <w:numFmt w:val="bullet"/>
      <w:lvlText w:val=""/>
      <w:lvlJc w:val="left"/>
      <w:pPr>
        <w:ind w:left="3942" w:hanging="420"/>
      </w:pPr>
      <w:rPr>
        <w:rFonts w:ascii="Wingdings" w:hAnsi="Wingdings" w:hint="default"/>
      </w:rPr>
    </w:lvl>
    <w:lvl w:ilvl="5" w:tplc="0409000D" w:tentative="1">
      <w:start w:val="1"/>
      <w:numFmt w:val="bullet"/>
      <w:lvlText w:val=""/>
      <w:lvlJc w:val="left"/>
      <w:pPr>
        <w:ind w:left="4362" w:hanging="420"/>
      </w:pPr>
      <w:rPr>
        <w:rFonts w:ascii="Wingdings" w:hAnsi="Wingdings" w:hint="default"/>
      </w:rPr>
    </w:lvl>
    <w:lvl w:ilvl="6" w:tplc="04090001" w:tentative="1">
      <w:start w:val="1"/>
      <w:numFmt w:val="bullet"/>
      <w:lvlText w:val=""/>
      <w:lvlJc w:val="left"/>
      <w:pPr>
        <w:ind w:left="4782" w:hanging="420"/>
      </w:pPr>
      <w:rPr>
        <w:rFonts w:ascii="Wingdings" w:hAnsi="Wingdings" w:hint="default"/>
      </w:rPr>
    </w:lvl>
    <w:lvl w:ilvl="7" w:tplc="0409000B" w:tentative="1">
      <w:start w:val="1"/>
      <w:numFmt w:val="bullet"/>
      <w:lvlText w:val=""/>
      <w:lvlJc w:val="left"/>
      <w:pPr>
        <w:ind w:left="5202" w:hanging="420"/>
      </w:pPr>
      <w:rPr>
        <w:rFonts w:ascii="Wingdings" w:hAnsi="Wingdings" w:hint="default"/>
      </w:rPr>
    </w:lvl>
    <w:lvl w:ilvl="8" w:tplc="0409000D" w:tentative="1">
      <w:start w:val="1"/>
      <w:numFmt w:val="bullet"/>
      <w:lvlText w:val=""/>
      <w:lvlJc w:val="left"/>
      <w:pPr>
        <w:ind w:left="5622" w:hanging="420"/>
      </w:pPr>
      <w:rPr>
        <w:rFonts w:ascii="Wingdings" w:hAnsi="Wingdings" w:hint="default"/>
      </w:rPr>
    </w:lvl>
  </w:abstractNum>
  <w:abstractNum w:abstractNumId="76" w15:restartNumberingAfterBreak="0">
    <w:nsid w:val="7A51490C"/>
    <w:multiLevelType w:val="hybridMultilevel"/>
    <w:tmpl w:val="20E8E130"/>
    <w:lvl w:ilvl="0" w:tplc="16FE7954">
      <w:start w:val="1"/>
      <w:numFmt w:val="decimalEnclosedCircle"/>
      <w:lvlText w:val="%1"/>
      <w:lvlJc w:val="left"/>
      <w:pPr>
        <w:ind w:left="2420" w:hanging="360"/>
      </w:pPr>
      <w:rPr>
        <w:rFonts w:hint="default"/>
      </w:rPr>
    </w:lvl>
    <w:lvl w:ilvl="1" w:tplc="04090017">
      <w:start w:val="1"/>
      <w:numFmt w:val="aiueoFullWidth"/>
      <w:lvlText w:val="(%2)"/>
      <w:lvlJc w:val="left"/>
      <w:pPr>
        <w:ind w:left="2900" w:hanging="420"/>
      </w:pPr>
    </w:lvl>
    <w:lvl w:ilvl="2" w:tplc="04090011" w:tentative="1">
      <w:start w:val="1"/>
      <w:numFmt w:val="decimalEnclosedCircle"/>
      <w:lvlText w:val="%3"/>
      <w:lvlJc w:val="left"/>
      <w:pPr>
        <w:ind w:left="3320" w:hanging="420"/>
      </w:pPr>
    </w:lvl>
    <w:lvl w:ilvl="3" w:tplc="0409000F" w:tentative="1">
      <w:start w:val="1"/>
      <w:numFmt w:val="decimal"/>
      <w:lvlText w:val="%4."/>
      <w:lvlJc w:val="left"/>
      <w:pPr>
        <w:ind w:left="3740" w:hanging="420"/>
      </w:pPr>
    </w:lvl>
    <w:lvl w:ilvl="4" w:tplc="04090017" w:tentative="1">
      <w:start w:val="1"/>
      <w:numFmt w:val="aiueoFullWidth"/>
      <w:lvlText w:val="(%5)"/>
      <w:lvlJc w:val="left"/>
      <w:pPr>
        <w:ind w:left="4160" w:hanging="420"/>
      </w:pPr>
    </w:lvl>
    <w:lvl w:ilvl="5" w:tplc="04090011" w:tentative="1">
      <w:start w:val="1"/>
      <w:numFmt w:val="decimalEnclosedCircle"/>
      <w:lvlText w:val="%6"/>
      <w:lvlJc w:val="left"/>
      <w:pPr>
        <w:ind w:left="4580" w:hanging="420"/>
      </w:pPr>
    </w:lvl>
    <w:lvl w:ilvl="6" w:tplc="0409000F" w:tentative="1">
      <w:start w:val="1"/>
      <w:numFmt w:val="decimal"/>
      <w:lvlText w:val="%7."/>
      <w:lvlJc w:val="left"/>
      <w:pPr>
        <w:ind w:left="5000" w:hanging="420"/>
      </w:pPr>
    </w:lvl>
    <w:lvl w:ilvl="7" w:tplc="04090017" w:tentative="1">
      <w:start w:val="1"/>
      <w:numFmt w:val="aiueoFullWidth"/>
      <w:lvlText w:val="(%8)"/>
      <w:lvlJc w:val="left"/>
      <w:pPr>
        <w:ind w:left="5420" w:hanging="420"/>
      </w:pPr>
    </w:lvl>
    <w:lvl w:ilvl="8" w:tplc="04090011" w:tentative="1">
      <w:start w:val="1"/>
      <w:numFmt w:val="decimalEnclosedCircle"/>
      <w:lvlText w:val="%9"/>
      <w:lvlJc w:val="left"/>
      <w:pPr>
        <w:ind w:left="5840" w:hanging="420"/>
      </w:pPr>
    </w:lvl>
  </w:abstractNum>
  <w:abstractNum w:abstractNumId="77" w15:restartNumberingAfterBreak="0">
    <w:nsid w:val="7BB22D6F"/>
    <w:multiLevelType w:val="hybridMultilevel"/>
    <w:tmpl w:val="CB7E4CF8"/>
    <w:lvl w:ilvl="0" w:tplc="0409000B">
      <w:start w:val="1"/>
      <w:numFmt w:val="bullet"/>
      <w:lvlText w:val=""/>
      <w:lvlJc w:val="left"/>
      <w:pPr>
        <w:ind w:left="2098" w:hanging="420"/>
      </w:pPr>
      <w:rPr>
        <w:rFonts w:ascii="Wingdings" w:hAnsi="Wingdings" w:hint="default"/>
      </w:rPr>
    </w:lvl>
    <w:lvl w:ilvl="1" w:tplc="4F40DE44">
      <w:numFmt w:val="bullet"/>
      <w:lvlText w:val="・"/>
      <w:lvlJc w:val="left"/>
      <w:pPr>
        <w:ind w:left="2458" w:hanging="360"/>
      </w:pPr>
      <w:rPr>
        <w:rFonts w:ascii="Meiryo UI" w:eastAsia="Meiryo UI" w:hAnsi="Meiryo UI" w:cstheme="minorBidi" w:hint="eastAsia"/>
        <w:color w:val="auto"/>
      </w:rPr>
    </w:lvl>
    <w:lvl w:ilvl="2" w:tplc="0409000D" w:tentative="1">
      <w:start w:val="1"/>
      <w:numFmt w:val="bullet"/>
      <w:lvlText w:val=""/>
      <w:lvlJc w:val="left"/>
      <w:pPr>
        <w:ind w:left="2938" w:hanging="420"/>
      </w:pPr>
      <w:rPr>
        <w:rFonts w:ascii="Wingdings" w:hAnsi="Wingdings" w:hint="default"/>
      </w:rPr>
    </w:lvl>
    <w:lvl w:ilvl="3" w:tplc="04090001" w:tentative="1">
      <w:start w:val="1"/>
      <w:numFmt w:val="bullet"/>
      <w:lvlText w:val=""/>
      <w:lvlJc w:val="left"/>
      <w:pPr>
        <w:ind w:left="3358" w:hanging="420"/>
      </w:pPr>
      <w:rPr>
        <w:rFonts w:ascii="Wingdings" w:hAnsi="Wingdings" w:hint="default"/>
      </w:rPr>
    </w:lvl>
    <w:lvl w:ilvl="4" w:tplc="0409000B" w:tentative="1">
      <w:start w:val="1"/>
      <w:numFmt w:val="bullet"/>
      <w:lvlText w:val=""/>
      <w:lvlJc w:val="left"/>
      <w:pPr>
        <w:ind w:left="3778" w:hanging="420"/>
      </w:pPr>
      <w:rPr>
        <w:rFonts w:ascii="Wingdings" w:hAnsi="Wingdings" w:hint="default"/>
      </w:rPr>
    </w:lvl>
    <w:lvl w:ilvl="5" w:tplc="0409000D" w:tentative="1">
      <w:start w:val="1"/>
      <w:numFmt w:val="bullet"/>
      <w:lvlText w:val=""/>
      <w:lvlJc w:val="left"/>
      <w:pPr>
        <w:ind w:left="4198" w:hanging="420"/>
      </w:pPr>
      <w:rPr>
        <w:rFonts w:ascii="Wingdings" w:hAnsi="Wingdings" w:hint="default"/>
      </w:rPr>
    </w:lvl>
    <w:lvl w:ilvl="6" w:tplc="04090001" w:tentative="1">
      <w:start w:val="1"/>
      <w:numFmt w:val="bullet"/>
      <w:lvlText w:val=""/>
      <w:lvlJc w:val="left"/>
      <w:pPr>
        <w:ind w:left="4618" w:hanging="420"/>
      </w:pPr>
      <w:rPr>
        <w:rFonts w:ascii="Wingdings" w:hAnsi="Wingdings" w:hint="default"/>
      </w:rPr>
    </w:lvl>
    <w:lvl w:ilvl="7" w:tplc="0409000B" w:tentative="1">
      <w:start w:val="1"/>
      <w:numFmt w:val="bullet"/>
      <w:lvlText w:val=""/>
      <w:lvlJc w:val="left"/>
      <w:pPr>
        <w:ind w:left="5038" w:hanging="420"/>
      </w:pPr>
      <w:rPr>
        <w:rFonts w:ascii="Wingdings" w:hAnsi="Wingdings" w:hint="default"/>
      </w:rPr>
    </w:lvl>
    <w:lvl w:ilvl="8" w:tplc="0409000D" w:tentative="1">
      <w:start w:val="1"/>
      <w:numFmt w:val="bullet"/>
      <w:lvlText w:val=""/>
      <w:lvlJc w:val="left"/>
      <w:pPr>
        <w:ind w:left="5458" w:hanging="420"/>
      </w:pPr>
      <w:rPr>
        <w:rFonts w:ascii="Wingdings" w:hAnsi="Wingdings" w:hint="default"/>
      </w:rPr>
    </w:lvl>
  </w:abstractNum>
  <w:abstractNum w:abstractNumId="78" w15:restartNumberingAfterBreak="0">
    <w:nsid w:val="7E9205B2"/>
    <w:multiLevelType w:val="hybridMultilevel"/>
    <w:tmpl w:val="E09442EC"/>
    <w:lvl w:ilvl="0" w:tplc="0409000B">
      <w:start w:val="1"/>
      <w:numFmt w:val="bullet"/>
      <w:lvlText w:val=""/>
      <w:lvlJc w:val="left"/>
      <w:pPr>
        <w:ind w:left="1980" w:hanging="420"/>
      </w:pPr>
      <w:rPr>
        <w:rFonts w:ascii="Wingdings" w:hAnsi="Wingdings" w:hint="default"/>
        <w:lang w:val="en-US"/>
      </w:rPr>
    </w:lvl>
    <w:lvl w:ilvl="1" w:tplc="0409000B" w:tentative="1">
      <w:start w:val="1"/>
      <w:numFmt w:val="bullet"/>
      <w:lvlText w:val=""/>
      <w:lvlJc w:val="left"/>
      <w:pPr>
        <w:ind w:left="2400" w:hanging="420"/>
      </w:pPr>
      <w:rPr>
        <w:rFonts w:ascii="Wingdings" w:hAnsi="Wingdings" w:hint="default"/>
      </w:rPr>
    </w:lvl>
    <w:lvl w:ilvl="2" w:tplc="0409000D"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B" w:tentative="1">
      <w:start w:val="1"/>
      <w:numFmt w:val="bullet"/>
      <w:lvlText w:val=""/>
      <w:lvlJc w:val="left"/>
      <w:pPr>
        <w:ind w:left="3660" w:hanging="420"/>
      </w:pPr>
      <w:rPr>
        <w:rFonts w:ascii="Wingdings" w:hAnsi="Wingdings" w:hint="default"/>
      </w:rPr>
    </w:lvl>
    <w:lvl w:ilvl="5" w:tplc="0409000D"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B" w:tentative="1">
      <w:start w:val="1"/>
      <w:numFmt w:val="bullet"/>
      <w:lvlText w:val=""/>
      <w:lvlJc w:val="left"/>
      <w:pPr>
        <w:ind w:left="4920" w:hanging="420"/>
      </w:pPr>
      <w:rPr>
        <w:rFonts w:ascii="Wingdings" w:hAnsi="Wingdings" w:hint="default"/>
      </w:rPr>
    </w:lvl>
    <w:lvl w:ilvl="8" w:tplc="0409000D" w:tentative="1">
      <w:start w:val="1"/>
      <w:numFmt w:val="bullet"/>
      <w:lvlText w:val=""/>
      <w:lvlJc w:val="left"/>
      <w:pPr>
        <w:ind w:left="5340" w:hanging="420"/>
      </w:pPr>
      <w:rPr>
        <w:rFonts w:ascii="Wingdings" w:hAnsi="Wingdings" w:hint="default"/>
      </w:rPr>
    </w:lvl>
  </w:abstractNum>
  <w:abstractNum w:abstractNumId="79" w15:restartNumberingAfterBreak="0">
    <w:nsid w:val="7F3E5326"/>
    <w:multiLevelType w:val="hybridMultilevel"/>
    <w:tmpl w:val="3ACE6B68"/>
    <w:lvl w:ilvl="0" w:tplc="4F40DE44">
      <w:numFmt w:val="bullet"/>
      <w:lvlText w:val="・"/>
      <w:lvlJc w:val="left"/>
      <w:pPr>
        <w:ind w:left="2937" w:hanging="420"/>
      </w:pPr>
      <w:rPr>
        <w:rFonts w:ascii="Meiryo UI" w:eastAsia="Meiryo UI" w:hAnsi="Meiryo UI" w:cstheme="minorBidi" w:hint="eastAsia"/>
        <w:color w:val="auto"/>
      </w:rPr>
    </w:lvl>
    <w:lvl w:ilvl="1" w:tplc="0409000B">
      <w:start w:val="1"/>
      <w:numFmt w:val="bullet"/>
      <w:lvlText w:val=""/>
      <w:lvlJc w:val="left"/>
      <w:pPr>
        <w:ind w:left="3357" w:hanging="420"/>
      </w:pPr>
      <w:rPr>
        <w:rFonts w:ascii="Wingdings" w:hAnsi="Wingdings" w:hint="default"/>
      </w:rPr>
    </w:lvl>
    <w:lvl w:ilvl="2" w:tplc="0409000D">
      <w:start w:val="1"/>
      <w:numFmt w:val="bullet"/>
      <w:lvlText w:val=""/>
      <w:lvlJc w:val="left"/>
      <w:pPr>
        <w:ind w:left="3777" w:hanging="420"/>
      </w:pPr>
      <w:rPr>
        <w:rFonts w:ascii="Wingdings" w:hAnsi="Wingdings" w:hint="default"/>
      </w:rPr>
    </w:lvl>
    <w:lvl w:ilvl="3" w:tplc="04090001">
      <w:start w:val="1"/>
      <w:numFmt w:val="bullet"/>
      <w:lvlText w:val=""/>
      <w:lvlJc w:val="left"/>
      <w:pPr>
        <w:ind w:left="4197" w:hanging="420"/>
      </w:pPr>
      <w:rPr>
        <w:rFonts w:ascii="Wingdings" w:hAnsi="Wingdings" w:hint="default"/>
      </w:rPr>
    </w:lvl>
    <w:lvl w:ilvl="4" w:tplc="0409000B">
      <w:start w:val="1"/>
      <w:numFmt w:val="bullet"/>
      <w:lvlText w:val=""/>
      <w:lvlJc w:val="left"/>
      <w:pPr>
        <w:ind w:left="4617" w:hanging="420"/>
      </w:pPr>
      <w:rPr>
        <w:rFonts w:ascii="Wingdings" w:hAnsi="Wingdings" w:hint="default"/>
      </w:rPr>
    </w:lvl>
    <w:lvl w:ilvl="5" w:tplc="0409000D">
      <w:start w:val="1"/>
      <w:numFmt w:val="bullet"/>
      <w:lvlText w:val=""/>
      <w:lvlJc w:val="left"/>
      <w:pPr>
        <w:ind w:left="5037" w:hanging="420"/>
      </w:pPr>
      <w:rPr>
        <w:rFonts w:ascii="Wingdings" w:hAnsi="Wingdings" w:hint="default"/>
      </w:rPr>
    </w:lvl>
    <w:lvl w:ilvl="6" w:tplc="04090001">
      <w:start w:val="1"/>
      <w:numFmt w:val="bullet"/>
      <w:lvlText w:val=""/>
      <w:lvlJc w:val="left"/>
      <w:pPr>
        <w:ind w:left="5457" w:hanging="420"/>
      </w:pPr>
      <w:rPr>
        <w:rFonts w:ascii="Wingdings" w:hAnsi="Wingdings" w:hint="default"/>
      </w:rPr>
    </w:lvl>
    <w:lvl w:ilvl="7" w:tplc="0409000B">
      <w:start w:val="1"/>
      <w:numFmt w:val="bullet"/>
      <w:lvlText w:val=""/>
      <w:lvlJc w:val="left"/>
      <w:pPr>
        <w:ind w:left="5877" w:hanging="420"/>
      </w:pPr>
      <w:rPr>
        <w:rFonts w:ascii="Wingdings" w:hAnsi="Wingdings" w:hint="default"/>
      </w:rPr>
    </w:lvl>
    <w:lvl w:ilvl="8" w:tplc="0409000D">
      <w:start w:val="1"/>
      <w:numFmt w:val="bullet"/>
      <w:lvlText w:val=""/>
      <w:lvlJc w:val="left"/>
      <w:pPr>
        <w:ind w:left="6297" w:hanging="420"/>
      </w:pPr>
      <w:rPr>
        <w:rFonts w:ascii="Wingdings" w:hAnsi="Wingdings" w:hint="default"/>
      </w:rPr>
    </w:lvl>
  </w:abstractNum>
  <w:num w:numId="1">
    <w:abstractNumId w:val="31"/>
  </w:num>
  <w:num w:numId="2">
    <w:abstractNumId w:val="67"/>
  </w:num>
  <w:num w:numId="3">
    <w:abstractNumId w:val="63"/>
  </w:num>
  <w:num w:numId="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7"/>
  </w:num>
  <w:num w:numId="7">
    <w:abstractNumId w:val="19"/>
  </w:num>
  <w:num w:numId="8">
    <w:abstractNumId w:val="49"/>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4"/>
  </w:num>
  <w:num w:numId="1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0"/>
  </w:num>
  <w:num w:numId="17">
    <w:abstractNumId w:val="59"/>
  </w:num>
  <w:num w:numId="18">
    <w:abstractNumId w:val="29"/>
  </w:num>
  <w:num w:numId="1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26"/>
  </w:num>
  <w:num w:numId="25">
    <w:abstractNumId w:val="79"/>
  </w:num>
  <w:num w:numId="26">
    <w:abstractNumId w:val="7"/>
  </w:num>
  <w:num w:numId="27">
    <w:abstractNumId w:val="38"/>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4"/>
  </w:num>
  <w:num w:numId="4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1"/>
  </w:num>
  <w:num w:numId="44">
    <w:abstractNumId w:val="71"/>
  </w:num>
  <w:num w:numId="45">
    <w:abstractNumId w:val="22"/>
  </w:num>
  <w:num w:numId="46">
    <w:abstractNumId w:val="39"/>
  </w:num>
  <w:num w:numId="47">
    <w:abstractNumId w:val="2"/>
  </w:num>
  <w:num w:numId="48">
    <w:abstractNumId w:val="24"/>
  </w:num>
  <w:num w:numId="49">
    <w:abstractNumId w:val="56"/>
  </w:num>
  <w:num w:numId="50">
    <w:abstractNumId w:val="10"/>
  </w:num>
  <w:num w:numId="51">
    <w:abstractNumId w:val="18"/>
  </w:num>
  <w:num w:numId="52">
    <w:abstractNumId w:val="50"/>
  </w:num>
  <w:num w:numId="53">
    <w:abstractNumId w:val="20"/>
  </w:num>
  <w:num w:numId="54">
    <w:abstractNumId w:val="41"/>
  </w:num>
  <w:num w:numId="55">
    <w:abstractNumId w:val="32"/>
  </w:num>
  <w:num w:numId="5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70"/>
  </w:num>
  <w:num w:numId="5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
  </w:num>
  <w:num w:numId="60">
    <w:abstractNumId w:val="30"/>
  </w:num>
  <w:num w:numId="61">
    <w:abstractNumId w:val="11"/>
  </w:num>
  <w:num w:numId="6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
  </w:num>
  <w:num w:numId="64">
    <w:abstractNumId w:val="40"/>
  </w:num>
  <w:num w:numId="65">
    <w:abstractNumId w:val="13"/>
  </w:num>
  <w:num w:numId="6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3"/>
  </w:num>
  <w:num w:numId="71">
    <w:abstractNumId w:val="25"/>
  </w:num>
  <w:num w:numId="72">
    <w:abstractNumId w:val="4"/>
  </w:num>
  <w:num w:numId="7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5"/>
  </w:num>
  <w:num w:numId="7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6"/>
  </w:num>
  <w:num w:numId="78">
    <w:abstractNumId w:val="48"/>
  </w:num>
  <w:num w:numId="7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
  </w:num>
  <w:num w:numId="82">
    <w:abstractNumId w:val="75"/>
  </w:num>
  <w:num w:numId="8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1"/>
  </w:num>
  <w:num w:numId="85">
    <w:abstractNumId w:val="12"/>
  </w:num>
  <w:num w:numId="86">
    <w:abstractNumId w:val="73"/>
  </w:num>
  <w:num w:numId="8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8"/>
  </w:num>
  <w:num w:numId="91">
    <w:abstractNumId w:val="9"/>
  </w:num>
  <w:num w:numId="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3"/>
  </w:num>
  <w:num w:numId="95">
    <w:abstractNumId w:val="60"/>
  </w:num>
  <w:num w:numId="9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23"/>
  </w:num>
  <w:num w:numId="9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8"/>
  </w:num>
  <w:num w:numId="100">
    <w:abstractNumId w:val="44"/>
  </w:num>
  <w:num w:numId="101">
    <w:abstractNumId w:val="69"/>
  </w:num>
  <w:num w:numId="102">
    <w:abstractNumId w:val="65"/>
  </w:num>
  <w:num w:numId="103">
    <w:abstractNumId w:val="42"/>
  </w:num>
  <w:num w:numId="10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37"/>
  </w:num>
  <w:num w:numId="10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35"/>
  </w:num>
  <w:num w:numId="112">
    <w:abstractNumId w:val="52"/>
  </w:num>
  <w:num w:numId="113">
    <w:abstractNumId w:val="6"/>
  </w:num>
  <w:num w:numId="11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4"/>
  </w:num>
  <w:num w:numId="116">
    <w:abstractNumId w:val="8"/>
  </w:num>
  <w:num w:numId="117">
    <w:abstractNumId w:val="15"/>
  </w:num>
  <w:num w:numId="118">
    <w:abstractNumId w:val="74"/>
  </w:num>
  <w:num w:numId="11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7"/>
  </w:num>
  <w:num w:numId="121">
    <w:abstractNumId w:val="45"/>
  </w:num>
  <w:num w:numId="1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41"/>
    <w:lvlOverride w:ilvl="0">
      <w:startOverride w:val="4"/>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46"/>
  </w:num>
  <w:num w:numId="130">
    <w:abstractNumId w:val="47"/>
  </w:num>
  <w:num w:numId="131">
    <w:abstractNumId w:val="51"/>
  </w:num>
  <w:num w:numId="132">
    <w:abstractNumId w:val="68"/>
  </w:num>
  <w:num w:numId="133">
    <w:abstractNumId w:val="72"/>
  </w:num>
  <w:num w:numId="134">
    <w:abstractNumId w:val="76"/>
  </w:num>
  <w:num w:numId="135">
    <w:abstractNumId w:val="62"/>
  </w:num>
  <w:num w:numId="1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66"/>
  </w:num>
  <w:num w:numId="140">
    <w:abstractNumId w:val="36"/>
  </w:num>
  <w:num w:numId="141">
    <w:abstractNumId w:val="53"/>
  </w:num>
  <w:num w:numId="142">
    <w:abstractNumId w:val="14"/>
  </w:num>
  <w:num w:numId="143">
    <w:abstractNumId w:val="27"/>
  </w:num>
  <w:num w:numId="144">
    <w:abstractNumId w:val="33"/>
  </w:num>
  <w:num w:numId="145">
    <w:abstractNumId w:val="28"/>
  </w:num>
  <w:numIdMacAtCleanup w:val="13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関谷 啓吾">
    <w15:presenceInfo w15:providerId="AD" w15:userId="S-1-5-21-2052111302-1757981266-1801674531-7145"/>
  </w15:person>
  <w15:person w15:author="小西 博和 Hirokazu Konishi">
    <w15:presenceInfo w15:providerId="AD" w15:userId="S::konishi.hirokazu@isid.co.jp::54dd44e1-e412-44bf-8d52-f5174b2c1126"/>
  </w15:person>
  <w15:person w15:author="柴崎 幸一 Koichi Shibasaki">
    <w15:presenceInfo w15:providerId="AD" w15:userId="S::xshibasaki.koichi@contract.isid.co.jp::61b3d557-5ad2-47b0-9717-49d227154d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trackRevisions/>
  <w:defaultTabStop w:val="840"/>
  <w:drawingGridHorizontalSpacing w:val="213"/>
  <w:drawingGridVerticalSpacing w:val="365"/>
  <w:displayHorizontalDrawingGridEvery w:val="0"/>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6B50"/>
    <w:rsid w:val="0000102A"/>
    <w:rsid w:val="00001A50"/>
    <w:rsid w:val="00001C4A"/>
    <w:rsid w:val="0000262A"/>
    <w:rsid w:val="0000292A"/>
    <w:rsid w:val="00002CBF"/>
    <w:rsid w:val="00002D0C"/>
    <w:rsid w:val="00002D23"/>
    <w:rsid w:val="0000416E"/>
    <w:rsid w:val="00004ED6"/>
    <w:rsid w:val="000059FC"/>
    <w:rsid w:val="00005D18"/>
    <w:rsid w:val="00005D95"/>
    <w:rsid w:val="00006688"/>
    <w:rsid w:val="00007009"/>
    <w:rsid w:val="0000771F"/>
    <w:rsid w:val="0000792D"/>
    <w:rsid w:val="00007D4C"/>
    <w:rsid w:val="00010274"/>
    <w:rsid w:val="000111D6"/>
    <w:rsid w:val="000113D5"/>
    <w:rsid w:val="000118B5"/>
    <w:rsid w:val="00011E9B"/>
    <w:rsid w:val="000125D0"/>
    <w:rsid w:val="00012808"/>
    <w:rsid w:val="0001362B"/>
    <w:rsid w:val="000138D9"/>
    <w:rsid w:val="00013F8A"/>
    <w:rsid w:val="00014105"/>
    <w:rsid w:val="00014206"/>
    <w:rsid w:val="00014A35"/>
    <w:rsid w:val="00014F93"/>
    <w:rsid w:val="000152BE"/>
    <w:rsid w:val="000152DC"/>
    <w:rsid w:val="0001540E"/>
    <w:rsid w:val="000163DA"/>
    <w:rsid w:val="000168C0"/>
    <w:rsid w:val="000169F4"/>
    <w:rsid w:val="0002047F"/>
    <w:rsid w:val="00021FCB"/>
    <w:rsid w:val="000237E6"/>
    <w:rsid w:val="0002421C"/>
    <w:rsid w:val="000248AD"/>
    <w:rsid w:val="00024A16"/>
    <w:rsid w:val="000251C7"/>
    <w:rsid w:val="00025323"/>
    <w:rsid w:val="00025462"/>
    <w:rsid w:val="0002612C"/>
    <w:rsid w:val="0002737F"/>
    <w:rsid w:val="00027719"/>
    <w:rsid w:val="00027E01"/>
    <w:rsid w:val="000304EE"/>
    <w:rsid w:val="00031670"/>
    <w:rsid w:val="00031B5C"/>
    <w:rsid w:val="00032860"/>
    <w:rsid w:val="00032AF4"/>
    <w:rsid w:val="0003337B"/>
    <w:rsid w:val="00033943"/>
    <w:rsid w:val="000351B2"/>
    <w:rsid w:val="000354B1"/>
    <w:rsid w:val="00035706"/>
    <w:rsid w:val="000359C3"/>
    <w:rsid w:val="00036B32"/>
    <w:rsid w:val="00037372"/>
    <w:rsid w:val="000375E7"/>
    <w:rsid w:val="00037F46"/>
    <w:rsid w:val="00040152"/>
    <w:rsid w:val="00040607"/>
    <w:rsid w:val="000426DD"/>
    <w:rsid w:val="00042958"/>
    <w:rsid w:val="00042B0B"/>
    <w:rsid w:val="000440B4"/>
    <w:rsid w:val="00044217"/>
    <w:rsid w:val="00044E35"/>
    <w:rsid w:val="0004566A"/>
    <w:rsid w:val="00045BFE"/>
    <w:rsid w:val="00045E4B"/>
    <w:rsid w:val="0004655B"/>
    <w:rsid w:val="00046EF6"/>
    <w:rsid w:val="000471B0"/>
    <w:rsid w:val="00047932"/>
    <w:rsid w:val="000510D6"/>
    <w:rsid w:val="000511B3"/>
    <w:rsid w:val="00051939"/>
    <w:rsid w:val="000519AE"/>
    <w:rsid w:val="00051BF5"/>
    <w:rsid w:val="00051C50"/>
    <w:rsid w:val="00052D47"/>
    <w:rsid w:val="0005337B"/>
    <w:rsid w:val="000534DE"/>
    <w:rsid w:val="00055323"/>
    <w:rsid w:val="00055A5A"/>
    <w:rsid w:val="00055FD2"/>
    <w:rsid w:val="000564F0"/>
    <w:rsid w:val="0005682F"/>
    <w:rsid w:val="00056FE4"/>
    <w:rsid w:val="00057C85"/>
    <w:rsid w:val="00057DF6"/>
    <w:rsid w:val="00060767"/>
    <w:rsid w:val="00061166"/>
    <w:rsid w:val="000614A3"/>
    <w:rsid w:val="0006184B"/>
    <w:rsid w:val="00061CAE"/>
    <w:rsid w:val="000621B0"/>
    <w:rsid w:val="00062D78"/>
    <w:rsid w:val="0006344A"/>
    <w:rsid w:val="0006378A"/>
    <w:rsid w:val="000637B9"/>
    <w:rsid w:val="00063B15"/>
    <w:rsid w:val="00063D26"/>
    <w:rsid w:val="000646EF"/>
    <w:rsid w:val="00064E0D"/>
    <w:rsid w:val="00064EED"/>
    <w:rsid w:val="000660CE"/>
    <w:rsid w:val="00066352"/>
    <w:rsid w:val="000663D0"/>
    <w:rsid w:val="000663E4"/>
    <w:rsid w:val="00066727"/>
    <w:rsid w:val="00066DF0"/>
    <w:rsid w:val="000670ED"/>
    <w:rsid w:val="00067A00"/>
    <w:rsid w:val="00067AD3"/>
    <w:rsid w:val="00070A25"/>
    <w:rsid w:val="00070ED8"/>
    <w:rsid w:val="00070EDA"/>
    <w:rsid w:val="0007114F"/>
    <w:rsid w:val="0007119B"/>
    <w:rsid w:val="00071D60"/>
    <w:rsid w:val="00072E7E"/>
    <w:rsid w:val="00073116"/>
    <w:rsid w:val="00073490"/>
    <w:rsid w:val="0007478E"/>
    <w:rsid w:val="00074847"/>
    <w:rsid w:val="00074B32"/>
    <w:rsid w:val="00075300"/>
    <w:rsid w:val="000757D6"/>
    <w:rsid w:val="00076DBE"/>
    <w:rsid w:val="00077329"/>
    <w:rsid w:val="000774B3"/>
    <w:rsid w:val="000776EF"/>
    <w:rsid w:val="000777DB"/>
    <w:rsid w:val="000808BE"/>
    <w:rsid w:val="000809E4"/>
    <w:rsid w:val="00080E36"/>
    <w:rsid w:val="00080E98"/>
    <w:rsid w:val="00080F53"/>
    <w:rsid w:val="00081D73"/>
    <w:rsid w:val="00082360"/>
    <w:rsid w:val="000824DE"/>
    <w:rsid w:val="000824ED"/>
    <w:rsid w:val="00082788"/>
    <w:rsid w:val="00082864"/>
    <w:rsid w:val="000838EB"/>
    <w:rsid w:val="00084086"/>
    <w:rsid w:val="000840D9"/>
    <w:rsid w:val="00084104"/>
    <w:rsid w:val="000843D0"/>
    <w:rsid w:val="00084A68"/>
    <w:rsid w:val="0008526A"/>
    <w:rsid w:val="0008581B"/>
    <w:rsid w:val="00085CB0"/>
    <w:rsid w:val="00085EFD"/>
    <w:rsid w:val="000864D4"/>
    <w:rsid w:val="00086599"/>
    <w:rsid w:val="00086720"/>
    <w:rsid w:val="00086CE7"/>
    <w:rsid w:val="00086E3A"/>
    <w:rsid w:val="0008774D"/>
    <w:rsid w:val="00087B25"/>
    <w:rsid w:val="00087D97"/>
    <w:rsid w:val="000904F1"/>
    <w:rsid w:val="0009055C"/>
    <w:rsid w:val="000929CB"/>
    <w:rsid w:val="00092BC4"/>
    <w:rsid w:val="00093B5D"/>
    <w:rsid w:val="00093C17"/>
    <w:rsid w:val="0009411D"/>
    <w:rsid w:val="0009477D"/>
    <w:rsid w:val="00094ACC"/>
    <w:rsid w:val="00094EDB"/>
    <w:rsid w:val="00094FAF"/>
    <w:rsid w:val="00095649"/>
    <w:rsid w:val="000956A0"/>
    <w:rsid w:val="00095923"/>
    <w:rsid w:val="0009670F"/>
    <w:rsid w:val="00096E7D"/>
    <w:rsid w:val="00097C3A"/>
    <w:rsid w:val="000A065D"/>
    <w:rsid w:val="000A06C7"/>
    <w:rsid w:val="000A076D"/>
    <w:rsid w:val="000A0B8D"/>
    <w:rsid w:val="000A0BDF"/>
    <w:rsid w:val="000A2267"/>
    <w:rsid w:val="000A29E8"/>
    <w:rsid w:val="000A382D"/>
    <w:rsid w:val="000A3FFA"/>
    <w:rsid w:val="000A4DE3"/>
    <w:rsid w:val="000A63B3"/>
    <w:rsid w:val="000A6572"/>
    <w:rsid w:val="000A6B9B"/>
    <w:rsid w:val="000A6F30"/>
    <w:rsid w:val="000B0D22"/>
    <w:rsid w:val="000B0EDA"/>
    <w:rsid w:val="000B1750"/>
    <w:rsid w:val="000B2B38"/>
    <w:rsid w:val="000B2FA1"/>
    <w:rsid w:val="000B319E"/>
    <w:rsid w:val="000B51FF"/>
    <w:rsid w:val="000B5588"/>
    <w:rsid w:val="000B5E68"/>
    <w:rsid w:val="000B6627"/>
    <w:rsid w:val="000B6794"/>
    <w:rsid w:val="000B6CFC"/>
    <w:rsid w:val="000B7EEA"/>
    <w:rsid w:val="000C084A"/>
    <w:rsid w:val="000C1331"/>
    <w:rsid w:val="000C151A"/>
    <w:rsid w:val="000C1B79"/>
    <w:rsid w:val="000C1D3D"/>
    <w:rsid w:val="000C1D49"/>
    <w:rsid w:val="000C2657"/>
    <w:rsid w:val="000C2C46"/>
    <w:rsid w:val="000C30AF"/>
    <w:rsid w:val="000C3A90"/>
    <w:rsid w:val="000C3D03"/>
    <w:rsid w:val="000C4FB6"/>
    <w:rsid w:val="000C646B"/>
    <w:rsid w:val="000C6B37"/>
    <w:rsid w:val="000C6FD7"/>
    <w:rsid w:val="000C7479"/>
    <w:rsid w:val="000C7526"/>
    <w:rsid w:val="000C7CD4"/>
    <w:rsid w:val="000D03DD"/>
    <w:rsid w:val="000D041C"/>
    <w:rsid w:val="000D0623"/>
    <w:rsid w:val="000D22B2"/>
    <w:rsid w:val="000D299D"/>
    <w:rsid w:val="000D2BBD"/>
    <w:rsid w:val="000D2FB9"/>
    <w:rsid w:val="000D3266"/>
    <w:rsid w:val="000D3298"/>
    <w:rsid w:val="000D34E5"/>
    <w:rsid w:val="000D364F"/>
    <w:rsid w:val="000D3B32"/>
    <w:rsid w:val="000D4080"/>
    <w:rsid w:val="000D43F9"/>
    <w:rsid w:val="000D4B6A"/>
    <w:rsid w:val="000D5B40"/>
    <w:rsid w:val="000D5B70"/>
    <w:rsid w:val="000D668B"/>
    <w:rsid w:val="000D6E9A"/>
    <w:rsid w:val="000D6F9D"/>
    <w:rsid w:val="000D72FE"/>
    <w:rsid w:val="000D7503"/>
    <w:rsid w:val="000D7E59"/>
    <w:rsid w:val="000E02D6"/>
    <w:rsid w:val="000E05A2"/>
    <w:rsid w:val="000E0872"/>
    <w:rsid w:val="000E10C8"/>
    <w:rsid w:val="000E1DFC"/>
    <w:rsid w:val="000E31EC"/>
    <w:rsid w:val="000E34EF"/>
    <w:rsid w:val="000E3CB8"/>
    <w:rsid w:val="000E3E99"/>
    <w:rsid w:val="000E4074"/>
    <w:rsid w:val="000E429C"/>
    <w:rsid w:val="000E51DA"/>
    <w:rsid w:val="000E5B28"/>
    <w:rsid w:val="000E68C9"/>
    <w:rsid w:val="000E6C67"/>
    <w:rsid w:val="000E72A6"/>
    <w:rsid w:val="000E735F"/>
    <w:rsid w:val="000E75ED"/>
    <w:rsid w:val="000E7E7C"/>
    <w:rsid w:val="000F0673"/>
    <w:rsid w:val="000F077C"/>
    <w:rsid w:val="000F1272"/>
    <w:rsid w:val="000F1A75"/>
    <w:rsid w:val="000F2486"/>
    <w:rsid w:val="000F2C8E"/>
    <w:rsid w:val="000F3084"/>
    <w:rsid w:val="000F34FB"/>
    <w:rsid w:val="000F45EC"/>
    <w:rsid w:val="000F4902"/>
    <w:rsid w:val="000F66DC"/>
    <w:rsid w:val="000F6D45"/>
    <w:rsid w:val="000F6E37"/>
    <w:rsid w:val="000F6EE0"/>
    <w:rsid w:val="000F77BE"/>
    <w:rsid w:val="000F7E2F"/>
    <w:rsid w:val="000F7EE1"/>
    <w:rsid w:val="00100FB7"/>
    <w:rsid w:val="00101577"/>
    <w:rsid w:val="001015D7"/>
    <w:rsid w:val="00102424"/>
    <w:rsid w:val="001024CC"/>
    <w:rsid w:val="0010269C"/>
    <w:rsid w:val="00102919"/>
    <w:rsid w:val="00102E47"/>
    <w:rsid w:val="00103513"/>
    <w:rsid w:val="00104A31"/>
    <w:rsid w:val="00104D55"/>
    <w:rsid w:val="001055D3"/>
    <w:rsid w:val="0010588C"/>
    <w:rsid w:val="00105CCA"/>
    <w:rsid w:val="00105DA4"/>
    <w:rsid w:val="001067E9"/>
    <w:rsid w:val="00106CE4"/>
    <w:rsid w:val="00107617"/>
    <w:rsid w:val="00107973"/>
    <w:rsid w:val="00107A2E"/>
    <w:rsid w:val="001109B8"/>
    <w:rsid w:val="00110B62"/>
    <w:rsid w:val="00110C63"/>
    <w:rsid w:val="00111178"/>
    <w:rsid w:val="001117E3"/>
    <w:rsid w:val="00111982"/>
    <w:rsid w:val="00111A21"/>
    <w:rsid w:val="00112B1A"/>
    <w:rsid w:val="00112B28"/>
    <w:rsid w:val="00112F3C"/>
    <w:rsid w:val="00113861"/>
    <w:rsid w:val="0011388B"/>
    <w:rsid w:val="00113AB8"/>
    <w:rsid w:val="00113D8B"/>
    <w:rsid w:val="00114587"/>
    <w:rsid w:val="00114791"/>
    <w:rsid w:val="001155CB"/>
    <w:rsid w:val="00115621"/>
    <w:rsid w:val="0011626A"/>
    <w:rsid w:val="001165AF"/>
    <w:rsid w:val="001173D1"/>
    <w:rsid w:val="00117486"/>
    <w:rsid w:val="001178AB"/>
    <w:rsid w:val="00117A76"/>
    <w:rsid w:val="00117B3D"/>
    <w:rsid w:val="00117C37"/>
    <w:rsid w:val="00117DD6"/>
    <w:rsid w:val="0012077F"/>
    <w:rsid w:val="00120BEF"/>
    <w:rsid w:val="00120DEC"/>
    <w:rsid w:val="00120E46"/>
    <w:rsid w:val="00121F05"/>
    <w:rsid w:val="00123E85"/>
    <w:rsid w:val="001246E0"/>
    <w:rsid w:val="00124701"/>
    <w:rsid w:val="00124AED"/>
    <w:rsid w:val="00124DC1"/>
    <w:rsid w:val="001255CC"/>
    <w:rsid w:val="00125C22"/>
    <w:rsid w:val="00126824"/>
    <w:rsid w:val="00127472"/>
    <w:rsid w:val="001276AE"/>
    <w:rsid w:val="00127F8A"/>
    <w:rsid w:val="001301FD"/>
    <w:rsid w:val="001307F3"/>
    <w:rsid w:val="00132CDA"/>
    <w:rsid w:val="00133015"/>
    <w:rsid w:val="00133745"/>
    <w:rsid w:val="00133F7D"/>
    <w:rsid w:val="00134223"/>
    <w:rsid w:val="00134D7C"/>
    <w:rsid w:val="00134FFF"/>
    <w:rsid w:val="001354DF"/>
    <w:rsid w:val="0013589D"/>
    <w:rsid w:val="00135F1A"/>
    <w:rsid w:val="001360BA"/>
    <w:rsid w:val="00136BF5"/>
    <w:rsid w:val="00137549"/>
    <w:rsid w:val="00137CA6"/>
    <w:rsid w:val="00137EAB"/>
    <w:rsid w:val="00137EFD"/>
    <w:rsid w:val="00140020"/>
    <w:rsid w:val="00140274"/>
    <w:rsid w:val="00141668"/>
    <w:rsid w:val="001416DC"/>
    <w:rsid w:val="0014170F"/>
    <w:rsid w:val="00142DA1"/>
    <w:rsid w:val="00143B78"/>
    <w:rsid w:val="00144263"/>
    <w:rsid w:val="00144597"/>
    <w:rsid w:val="00144819"/>
    <w:rsid w:val="00144FA8"/>
    <w:rsid w:val="00145031"/>
    <w:rsid w:val="0014511E"/>
    <w:rsid w:val="00145394"/>
    <w:rsid w:val="001457F8"/>
    <w:rsid w:val="001470F7"/>
    <w:rsid w:val="001471A3"/>
    <w:rsid w:val="00147D12"/>
    <w:rsid w:val="00147F41"/>
    <w:rsid w:val="00150316"/>
    <w:rsid w:val="00150E58"/>
    <w:rsid w:val="00152156"/>
    <w:rsid w:val="0015230D"/>
    <w:rsid w:val="001530CF"/>
    <w:rsid w:val="00153566"/>
    <w:rsid w:val="00155A7E"/>
    <w:rsid w:val="0015604B"/>
    <w:rsid w:val="00156187"/>
    <w:rsid w:val="001561F3"/>
    <w:rsid w:val="001564EA"/>
    <w:rsid w:val="001564EC"/>
    <w:rsid w:val="00156CCD"/>
    <w:rsid w:val="00156D87"/>
    <w:rsid w:val="00156DE0"/>
    <w:rsid w:val="001570D9"/>
    <w:rsid w:val="001575BD"/>
    <w:rsid w:val="0016014F"/>
    <w:rsid w:val="001602B9"/>
    <w:rsid w:val="00162E63"/>
    <w:rsid w:val="00163060"/>
    <w:rsid w:val="0016310E"/>
    <w:rsid w:val="00163228"/>
    <w:rsid w:val="001637D4"/>
    <w:rsid w:val="00163D10"/>
    <w:rsid w:val="00164007"/>
    <w:rsid w:val="0016467E"/>
    <w:rsid w:val="001648DD"/>
    <w:rsid w:val="001648F0"/>
    <w:rsid w:val="00164A3E"/>
    <w:rsid w:val="00164BAF"/>
    <w:rsid w:val="001652D1"/>
    <w:rsid w:val="00165548"/>
    <w:rsid w:val="00165AE4"/>
    <w:rsid w:val="00165F87"/>
    <w:rsid w:val="0016665E"/>
    <w:rsid w:val="0016726B"/>
    <w:rsid w:val="001674A3"/>
    <w:rsid w:val="001678FE"/>
    <w:rsid w:val="00167AA3"/>
    <w:rsid w:val="00167CC1"/>
    <w:rsid w:val="001701BB"/>
    <w:rsid w:val="00172358"/>
    <w:rsid w:val="00172608"/>
    <w:rsid w:val="00173032"/>
    <w:rsid w:val="00174286"/>
    <w:rsid w:val="00175310"/>
    <w:rsid w:val="00175765"/>
    <w:rsid w:val="00175802"/>
    <w:rsid w:val="0017591D"/>
    <w:rsid w:val="00176AD4"/>
    <w:rsid w:val="00176B9C"/>
    <w:rsid w:val="00176DA9"/>
    <w:rsid w:val="00180179"/>
    <w:rsid w:val="001807E6"/>
    <w:rsid w:val="001809D4"/>
    <w:rsid w:val="00180A35"/>
    <w:rsid w:val="00180E39"/>
    <w:rsid w:val="00181165"/>
    <w:rsid w:val="00181EB0"/>
    <w:rsid w:val="001820D6"/>
    <w:rsid w:val="00183292"/>
    <w:rsid w:val="00183855"/>
    <w:rsid w:val="001839EE"/>
    <w:rsid w:val="00183ED3"/>
    <w:rsid w:val="00184DB9"/>
    <w:rsid w:val="0018572E"/>
    <w:rsid w:val="00185790"/>
    <w:rsid w:val="001859F2"/>
    <w:rsid w:val="00185AFE"/>
    <w:rsid w:val="00185F34"/>
    <w:rsid w:val="001866F8"/>
    <w:rsid w:val="0018688D"/>
    <w:rsid w:val="00186D5E"/>
    <w:rsid w:val="0018723A"/>
    <w:rsid w:val="00187B7B"/>
    <w:rsid w:val="00187C96"/>
    <w:rsid w:val="00187F3D"/>
    <w:rsid w:val="001906AA"/>
    <w:rsid w:val="00190943"/>
    <w:rsid w:val="001916FF"/>
    <w:rsid w:val="00191DAC"/>
    <w:rsid w:val="0019218A"/>
    <w:rsid w:val="00192339"/>
    <w:rsid w:val="00192B00"/>
    <w:rsid w:val="00193155"/>
    <w:rsid w:val="00193191"/>
    <w:rsid w:val="0019325F"/>
    <w:rsid w:val="00193837"/>
    <w:rsid w:val="00193935"/>
    <w:rsid w:val="00193F63"/>
    <w:rsid w:val="0019437B"/>
    <w:rsid w:val="001948BA"/>
    <w:rsid w:val="001948E3"/>
    <w:rsid w:val="001949CD"/>
    <w:rsid w:val="00195605"/>
    <w:rsid w:val="00195869"/>
    <w:rsid w:val="00195A0A"/>
    <w:rsid w:val="00196008"/>
    <w:rsid w:val="001962B2"/>
    <w:rsid w:val="001969E4"/>
    <w:rsid w:val="00196A4D"/>
    <w:rsid w:val="00197189"/>
    <w:rsid w:val="001972DA"/>
    <w:rsid w:val="00197823"/>
    <w:rsid w:val="00197C2E"/>
    <w:rsid w:val="00197D89"/>
    <w:rsid w:val="001A185B"/>
    <w:rsid w:val="001A232D"/>
    <w:rsid w:val="001A2C22"/>
    <w:rsid w:val="001A2F3C"/>
    <w:rsid w:val="001A30DC"/>
    <w:rsid w:val="001A344C"/>
    <w:rsid w:val="001A472C"/>
    <w:rsid w:val="001A4F24"/>
    <w:rsid w:val="001A50D7"/>
    <w:rsid w:val="001A536D"/>
    <w:rsid w:val="001A6BA3"/>
    <w:rsid w:val="001A6BD5"/>
    <w:rsid w:val="001A6C69"/>
    <w:rsid w:val="001A757B"/>
    <w:rsid w:val="001A75FB"/>
    <w:rsid w:val="001A787D"/>
    <w:rsid w:val="001B1254"/>
    <w:rsid w:val="001B12A6"/>
    <w:rsid w:val="001B1CB6"/>
    <w:rsid w:val="001B20CB"/>
    <w:rsid w:val="001B24B4"/>
    <w:rsid w:val="001B2639"/>
    <w:rsid w:val="001B2C47"/>
    <w:rsid w:val="001B2F9A"/>
    <w:rsid w:val="001B31F4"/>
    <w:rsid w:val="001B3446"/>
    <w:rsid w:val="001B376A"/>
    <w:rsid w:val="001B38E0"/>
    <w:rsid w:val="001B4295"/>
    <w:rsid w:val="001B556B"/>
    <w:rsid w:val="001B6C78"/>
    <w:rsid w:val="001B7729"/>
    <w:rsid w:val="001C0102"/>
    <w:rsid w:val="001C0625"/>
    <w:rsid w:val="001C0F33"/>
    <w:rsid w:val="001C1066"/>
    <w:rsid w:val="001C114A"/>
    <w:rsid w:val="001C13B7"/>
    <w:rsid w:val="001C15E2"/>
    <w:rsid w:val="001C2319"/>
    <w:rsid w:val="001C2673"/>
    <w:rsid w:val="001C2DFF"/>
    <w:rsid w:val="001C3DCC"/>
    <w:rsid w:val="001C3F1B"/>
    <w:rsid w:val="001C5BA6"/>
    <w:rsid w:val="001C6002"/>
    <w:rsid w:val="001C6577"/>
    <w:rsid w:val="001C689B"/>
    <w:rsid w:val="001C73B6"/>
    <w:rsid w:val="001C7F22"/>
    <w:rsid w:val="001D0271"/>
    <w:rsid w:val="001D051B"/>
    <w:rsid w:val="001D0A5D"/>
    <w:rsid w:val="001D0C33"/>
    <w:rsid w:val="001D1F3B"/>
    <w:rsid w:val="001D2985"/>
    <w:rsid w:val="001D2D1F"/>
    <w:rsid w:val="001D43FC"/>
    <w:rsid w:val="001D47D4"/>
    <w:rsid w:val="001D49EA"/>
    <w:rsid w:val="001D6919"/>
    <w:rsid w:val="001D7464"/>
    <w:rsid w:val="001D76DF"/>
    <w:rsid w:val="001D78F4"/>
    <w:rsid w:val="001E0E98"/>
    <w:rsid w:val="001E17CA"/>
    <w:rsid w:val="001E2568"/>
    <w:rsid w:val="001E2A61"/>
    <w:rsid w:val="001E2B8E"/>
    <w:rsid w:val="001E3099"/>
    <w:rsid w:val="001E30AA"/>
    <w:rsid w:val="001E34A0"/>
    <w:rsid w:val="001E352E"/>
    <w:rsid w:val="001E3D6A"/>
    <w:rsid w:val="001E3FDA"/>
    <w:rsid w:val="001E4260"/>
    <w:rsid w:val="001E4499"/>
    <w:rsid w:val="001E44D6"/>
    <w:rsid w:val="001E46C2"/>
    <w:rsid w:val="001E472D"/>
    <w:rsid w:val="001E4B1D"/>
    <w:rsid w:val="001E4CD3"/>
    <w:rsid w:val="001E4F52"/>
    <w:rsid w:val="001E5153"/>
    <w:rsid w:val="001E6244"/>
    <w:rsid w:val="001E67C9"/>
    <w:rsid w:val="001E6A86"/>
    <w:rsid w:val="001E7976"/>
    <w:rsid w:val="001E79A6"/>
    <w:rsid w:val="001F046D"/>
    <w:rsid w:val="001F0829"/>
    <w:rsid w:val="001F0C95"/>
    <w:rsid w:val="001F0FB6"/>
    <w:rsid w:val="001F1AF9"/>
    <w:rsid w:val="001F1F44"/>
    <w:rsid w:val="001F1FDA"/>
    <w:rsid w:val="001F342B"/>
    <w:rsid w:val="001F3D80"/>
    <w:rsid w:val="001F3E1C"/>
    <w:rsid w:val="001F3E65"/>
    <w:rsid w:val="001F4409"/>
    <w:rsid w:val="001F4B65"/>
    <w:rsid w:val="001F54B1"/>
    <w:rsid w:val="001F5F58"/>
    <w:rsid w:val="001F5FDC"/>
    <w:rsid w:val="001F657B"/>
    <w:rsid w:val="001F663E"/>
    <w:rsid w:val="001F66C1"/>
    <w:rsid w:val="001F79C2"/>
    <w:rsid w:val="001F7C28"/>
    <w:rsid w:val="001F7C4C"/>
    <w:rsid w:val="00200265"/>
    <w:rsid w:val="00200DF2"/>
    <w:rsid w:val="00200ED8"/>
    <w:rsid w:val="00201C53"/>
    <w:rsid w:val="00201ED3"/>
    <w:rsid w:val="00201FC8"/>
    <w:rsid w:val="002021C5"/>
    <w:rsid w:val="0020237E"/>
    <w:rsid w:val="002023BE"/>
    <w:rsid w:val="002024F3"/>
    <w:rsid w:val="00202639"/>
    <w:rsid w:val="002039B0"/>
    <w:rsid w:val="00203D88"/>
    <w:rsid w:val="00204E23"/>
    <w:rsid w:val="002052AC"/>
    <w:rsid w:val="0020703F"/>
    <w:rsid w:val="002073B6"/>
    <w:rsid w:val="00207C73"/>
    <w:rsid w:val="002101B3"/>
    <w:rsid w:val="00210246"/>
    <w:rsid w:val="00210C21"/>
    <w:rsid w:val="00210E68"/>
    <w:rsid w:val="00211D87"/>
    <w:rsid w:val="00212739"/>
    <w:rsid w:val="00212E2B"/>
    <w:rsid w:val="00213B0B"/>
    <w:rsid w:val="00213DC5"/>
    <w:rsid w:val="002147EF"/>
    <w:rsid w:val="0021481C"/>
    <w:rsid w:val="00214D2D"/>
    <w:rsid w:val="0021536E"/>
    <w:rsid w:val="00215B2F"/>
    <w:rsid w:val="0021630B"/>
    <w:rsid w:val="002166C8"/>
    <w:rsid w:val="002167BE"/>
    <w:rsid w:val="00216A80"/>
    <w:rsid w:val="00216BA8"/>
    <w:rsid w:val="00216F9A"/>
    <w:rsid w:val="002170FA"/>
    <w:rsid w:val="00217288"/>
    <w:rsid w:val="00217DEB"/>
    <w:rsid w:val="00220651"/>
    <w:rsid w:val="00221BCB"/>
    <w:rsid w:val="00221E81"/>
    <w:rsid w:val="00222321"/>
    <w:rsid w:val="002225FF"/>
    <w:rsid w:val="002228EC"/>
    <w:rsid w:val="00222BF4"/>
    <w:rsid w:val="00222F0E"/>
    <w:rsid w:val="00223081"/>
    <w:rsid w:val="002231A2"/>
    <w:rsid w:val="00223899"/>
    <w:rsid w:val="002238A2"/>
    <w:rsid w:val="002246CE"/>
    <w:rsid w:val="00224C4B"/>
    <w:rsid w:val="00226055"/>
    <w:rsid w:val="00226E86"/>
    <w:rsid w:val="0023039F"/>
    <w:rsid w:val="00230EA0"/>
    <w:rsid w:val="00230FB2"/>
    <w:rsid w:val="00231283"/>
    <w:rsid w:val="00231341"/>
    <w:rsid w:val="0023136F"/>
    <w:rsid w:val="00231ADE"/>
    <w:rsid w:val="00231F19"/>
    <w:rsid w:val="00232290"/>
    <w:rsid w:val="002324C9"/>
    <w:rsid w:val="0023275B"/>
    <w:rsid w:val="00233F9D"/>
    <w:rsid w:val="00234563"/>
    <w:rsid w:val="002346D9"/>
    <w:rsid w:val="00234C66"/>
    <w:rsid w:val="00234E83"/>
    <w:rsid w:val="0023581F"/>
    <w:rsid w:val="00235F59"/>
    <w:rsid w:val="00236D6D"/>
    <w:rsid w:val="00236D72"/>
    <w:rsid w:val="00237674"/>
    <w:rsid w:val="0023774E"/>
    <w:rsid w:val="00237D48"/>
    <w:rsid w:val="002408AB"/>
    <w:rsid w:val="0024125A"/>
    <w:rsid w:val="00241336"/>
    <w:rsid w:val="00241E43"/>
    <w:rsid w:val="00241FCF"/>
    <w:rsid w:val="0024224D"/>
    <w:rsid w:val="002428F2"/>
    <w:rsid w:val="00242BF9"/>
    <w:rsid w:val="00243038"/>
    <w:rsid w:val="0024317B"/>
    <w:rsid w:val="00243AF5"/>
    <w:rsid w:val="00243B8F"/>
    <w:rsid w:val="0024415A"/>
    <w:rsid w:val="00244199"/>
    <w:rsid w:val="002441A4"/>
    <w:rsid w:val="00244796"/>
    <w:rsid w:val="00244BEA"/>
    <w:rsid w:val="00245164"/>
    <w:rsid w:val="00245188"/>
    <w:rsid w:val="002454E4"/>
    <w:rsid w:val="002457AA"/>
    <w:rsid w:val="00245CB8"/>
    <w:rsid w:val="00246611"/>
    <w:rsid w:val="00246746"/>
    <w:rsid w:val="00246C5F"/>
    <w:rsid w:val="00246CDE"/>
    <w:rsid w:val="00247019"/>
    <w:rsid w:val="00247145"/>
    <w:rsid w:val="002479B9"/>
    <w:rsid w:val="00247AD5"/>
    <w:rsid w:val="00247F4B"/>
    <w:rsid w:val="0025081E"/>
    <w:rsid w:val="00250B1B"/>
    <w:rsid w:val="00250BA0"/>
    <w:rsid w:val="0025144B"/>
    <w:rsid w:val="002518C4"/>
    <w:rsid w:val="00252351"/>
    <w:rsid w:val="002523AE"/>
    <w:rsid w:val="002528E8"/>
    <w:rsid w:val="00252DB6"/>
    <w:rsid w:val="00253177"/>
    <w:rsid w:val="00254687"/>
    <w:rsid w:val="00254B18"/>
    <w:rsid w:val="002552C4"/>
    <w:rsid w:val="00256CC2"/>
    <w:rsid w:val="00260476"/>
    <w:rsid w:val="0026117E"/>
    <w:rsid w:val="00261D6F"/>
    <w:rsid w:val="002626CD"/>
    <w:rsid w:val="002627A6"/>
    <w:rsid w:val="002629B8"/>
    <w:rsid w:val="00262A46"/>
    <w:rsid w:val="00262B47"/>
    <w:rsid w:val="00262CB4"/>
    <w:rsid w:val="0026336B"/>
    <w:rsid w:val="00263636"/>
    <w:rsid w:val="00264367"/>
    <w:rsid w:val="00265418"/>
    <w:rsid w:val="00266121"/>
    <w:rsid w:val="0026683D"/>
    <w:rsid w:val="00266D53"/>
    <w:rsid w:val="00266FF0"/>
    <w:rsid w:val="00267728"/>
    <w:rsid w:val="0027009A"/>
    <w:rsid w:val="002703FD"/>
    <w:rsid w:val="00270669"/>
    <w:rsid w:val="00270F77"/>
    <w:rsid w:val="00271EF1"/>
    <w:rsid w:val="00272791"/>
    <w:rsid w:val="0027284C"/>
    <w:rsid w:val="00272CE6"/>
    <w:rsid w:val="00272FFF"/>
    <w:rsid w:val="00273823"/>
    <w:rsid w:val="0027382E"/>
    <w:rsid w:val="00273BFB"/>
    <w:rsid w:val="00273C06"/>
    <w:rsid w:val="00273D2A"/>
    <w:rsid w:val="002742A7"/>
    <w:rsid w:val="002744F8"/>
    <w:rsid w:val="00275653"/>
    <w:rsid w:val="002759A1"/>
    <w:rsid w:val="00276832"/>
    <w:rsid w:val="002805B5"/>
    <w:rsid w:val="0028075B"/>
    <w:rsid w:val="00280846"/>
    <w:rsid w:val="002809C6"/>
    <w:rsid w:val="0028161F"/>
    <w:rsid w:val="00281E19"/>
    <w:rsid w:val="002820A2"/>
    <w:rsid w:val="00282465"/>
    <w:rsid w:val="002827F9"/>
    <w:rsid w:val="00282D18"/>
    <w:rsid w:val="00283347"/>
    <w:rsid w:val="00284406"/>
    <w:rsid w:val="0028479B"/>
    <w:rsid w:val="0028535F"/>
    <w:rsid w:val="0028553C"/>
    <w:rsid w:val="00285663"/>
    <w:rsid w:val="00285C12"/>
    <w:rsid w:val="00286342"/>
    <w:rsid w:val="002864C1"/>
    <w:rsid w:val="002907CD"/>
    <w:rsid w:val="0029138F"/>
    <w:rsid w:val="00291992"/>
    <w:rsid w:val="002925DE"/>
    <w:rsid w:val="00292C8D"/>
    <w:rsid w:val="00293908"/>
    <w:rsid w:val="00293911"/>
    <w:rsid w:val="00293F8D"/>
    <w:rsid w:val="0029414E"/>
    <w:rsid w:val="002942CA"/>
    <w:rsid w:val="0029442D"/>
    <w:rsid w:val="002945EB"/>
    <w:rsid w:val="00294B6F"/>
    <w:rsid w:val="00294DEF"/>
    <w:rsid w:val="002963A7"/>
    <w:rsid w:val="00297795"/>
    <w:rsid w:val="002A0DBC"/>
    <w:rsid w:val="002A183E"/>
    <w:rsid w:val="002A1EEA"/>
    <w:rsid w:val="002A23E5"/>
    <w:rsid w:val="002A25AD"/>
    <w:rsid w:val="002A3A0C"/>
    <w:rsid w:val="002A429A"/>
    <w:rsid w:val="002A43BE"/>
    <w:rsid w:val="002A4D38"/>
    <w:rsid w:val="002A50C1"/>
    <w:rsid w:val="002A5D9B"/>
    <w:rsid w:val="002A63A8"/>
    <w:rsid w:val="002A6D44"/>
    <w:rsid w:val="002A7738"/>
    <w:rsid w:val="002A7BE3"/>
    <w:rsid w:val="002B050C"/>
    <w:rsid w:val="002B06F2"/>
    <w:rsid w:val="002B071A"/>
    <w:rsid w:val="002B1EA5"/>
    <w:rsid w:val="002B2CB6"/>
    <w:rsid w:val="002B3326"/>
    <w:rsid w:val="002B3782"/>
    <w:rsid w:val="002B3DE4"/>
    <w:rsid w:val="002B4571"/>
    <w:rsid w:val="002B4805"/>
    <w:rsid w:val="002B4EE1"/>
    <w:rsid w:val="002B4FC5"/>
    <w:rsid w:val="002B5509"/>
    <w:rsid w:val="002B5614"/>
    <w:rsid w:val="002B6853"/>
    <w:rsid w:val="002B73BB"/>
    <w:rsid w:val="002B766F"/>
    <w:rsid w:val="002B7A22"/>
    <w:rsid w:val="002B7B5A"/>
    <w:rsid w:val="002C071F"/>
    <w:rsid w:val="002C0A08"/>
    <w:rsid w:val="002C0C25"/>
    <w:rsid w:val="002C13E9"/>
    <w:rsid w:val="002C16F6"/>
    <w:rsid w:val="002C26CA"/>
    <w:rsid w:val="002C290E"/>
    <w:rsid w:val="002C3645"/>
    <w:rsid w:val="002C3689"/>
    <w:rsid w:val="002C4174"/>
    <w:rsid w:val="002C43B6"/>
    <w:rsid w:val="002C4AB4"/>
    <w:rsid w:val="002C4E45"/>
    <w:rsid w:val="002C5947"/>
    <w:rsid w:val="002C5DF2"/>
    <w:rsid w:val="002C62B3"/>
    <w:rsid w:val="002C72BF"/>
    <w:rsid w:val="002C75CC"/>
    <w:rsid w:val="002C7CAB"/>
    <w:rsid w:val="002C7DED"/>
    <w:rsid w:val="002D04A8"/>
    <w:rsid w:val="002D0604"/>
    <w:rsid w:val="002D0ECA"/>
    <w:rsid w:val="002D14C5"/>
    <w:rsid w:val="002D1A25"/>
    <w:rsid w:val="002D22D4"/>
    <w:rsid w:val="002D2856"/>
    <w:rsid w:val="002D34B1"/>
    <w:rsid w:val="002D45B0"/>
    <w:rsid w:val="002D5315"/>
    <w:rsid w:val="002D5790"/>
    <w:rsid w:val="002D57B0"/>
    <w:rsid w:val="002D592F"/>
    <w:rsid w:val="002D651C"/>
    <w:rsid w:val="002E11A7"/>
    <w:rsid w:val="002E1A03"/>
    <w:rsid w:val="002E240B"/>
    <w:rsid w:val="002E306A"/>
    <w:rsid w:val="002E33F6"/>
    <w:rsid w:val="002E34F4"/>
    <w:rsid w:val="002E4464"/>
    <w:rsid w:val="002E4681"/>
    <w:rsid w:val="002E4B22"/>
    <w:rsid w:val="002E543F"/>
    <w:rsid w:val="002E5B07"/>
    <w:rsid w:val="002E62D5"/>
    <w:rsid w:val="002E7100"/>
    <w:rsid w:val="002E7208"/>
    <w:rsid w:val="002E7216"/>
    <w:rsid w:val="002E77E5"/>
    <w:rsid w:val="002F0B58"/>
    <w:rsid w:val="002F1F1D"/>
    <w:rsid w:val="002F23D4"/>
    <w:rsid w:val="002F3223"/>
    <w:rsid w:val="002F3CE7"/>
    <w:rsid w:val="002F47FD"/>
    <w:rsid w:val="002F4F50"/>
    <w:rsid w:val="002F53AC"/>
    <w:rsid w:val="002F5921"/>
    <w:rsid w:val="002F6DBD"/>
    <w:rsid w:val="002F6F57"/>
    <w:rsid w:val="002F75D8"/>
    <w:rsid w:val="002F7616"/>
    <w:rsid w:val="002F77FD"/>
    <w:rsid w:val="002F7A1B"/>
    <w:rsid w:val="00300279"/>
    <w:rsid w:val="00300696"/>
    <w:rsid w:val="00300C05"/>
    <w:rsid w:val="00300F0F"/>
    <w:rsid w:val="003010A8"/>
    <w:rsid w:val="003015CB"/>
    <w:rsid w:val="00301AEF"/>
    <w:rsid w:val="00301BB1"/>
    <w:rsid w:val="0030215D"/>
    <w:rsid w:val="003038C5"/>
    <w:rsid w:val="00303E15"/>
    <w:rsid w:val="003043AF"/>
    <w:rsid w:val="00304665"/>
    <w:rsid w:val="00304B0C"/>
    <w:rsid w:val="00304F42"/>
    <w:rsid w:val="00304F93"/>
    <w:rsid w:val="00306135"/>
    <w:rsid w:val="00307163"/>
    <w:rsid w:val="00307FB8"/>
    <w:rsid w:val="003115D5"/>
    <w:rsid w:val="00313E3B"/>
    <w:rsid w:val="00314479"/>
    <w:rsid w:val="00314AD8"/>
    <w:rsid w:val="003150BF"/>
    <w:rsid w:val="0031528C"/>
    <w:rsid w:val="00315297"/>
    <w:rsid w:val="003154BC"/>
    <w:rsid w:val="00315C46"/>
    <w:rsid w:val="00316074"/>
    <w:rsid w:val="003202D9"/>
    <w:rsid w:val="00320432"/>
    <w:rsid w:val="00320551"/>
    <w:rsid w:val="0032238C"/>
    <w:rsid w:val="00322E94"/>
    <w:rsid w:val="00323A7A"/>
    <w:rsid w:val="00323B4E"/>
    <w:rsid w:val="00323D85"/>
    <w:rsid w:val="003251AB"/>
    <w:rsid w:val="00325944"/>
    <w:rsid w:val="003265E3"/>
    <w:rsid w:val="00327C00"/>
    <w:rsid w:val="003301F5"/>
    <w:rsid w:val="00330801"/>
    <w:rsid w:val="00330E21"/>
    <w:rsid w:val="003315C2"/>
    <w:rsid w:val="0033197B"/>
    <w:rsid w:val="00331A3D"/>
    <w:rsid w:val="00331FFC"/>
    <w:rsid w:val="003321F0"/>
    <w:rsid w:val="00332EC3"/>
    <w:rsid w:val="00332F78"/>
    <w:rsid w:val="00333035"/>
    <w:rsid w:val="003340D1"/>
    <w:rsid w:val="00334A90"/>
    <w:rsid w:val="003355C5"/>
    <w:rsid w:val="00335D4C"/>
    <w:rsid w:val="0033602C"/>
    <w:rsid w:val="00337216"/>
    <w:rsid w:val="00337D50"/>
    <w:rsid w:val="00337EBC"/>
    <w:rsid w:val="0034034F"/>
    <w:rsid w:val="00340A74"/>
    <w:rsid w:val="00341065"/>
    <w:rsid w:val="00342ADA"/>
    <w:rsid w:val="0034380F"/>
    <w:rsid w:val="003447F5"/>
    <w:rsid w:val="0034481D"/>
    <w:rsid w:val="003458E4"/>
    <w:rsid w:val="003466F7"/>
    <w:rsid w:val="00347748"/>
    <w:rsid w:val="00347A30"/>
    <w:rsid w:val="00347F26"/>
    <w:rsid w:val="0035172B"/>
    <w:rsid w:val="00351BA9"/>
    <w:rsid w:val="00352054"/>
    <w:rsid w:val="00352107"/>
    <w:rsid w:val="00352B3B"/>
    <w:rsid w:val="00353763"/>
    <w:rsid w:val="00353A77"/>
    <w:rsid w:val="003558E3"/>
    <w:rsid w:val="00355981"/>
    <w:rsid w:val="00356033"/>
    <w:rsid w:val="0035649D"/>
    <w:rsid w:val="003565D1"/>
    <w:rsid w:val="00356703"/>
    <w:rsid w:val="003568E2"/>
    <w:rsid w:val="00357670"/>
    <w:rsid w:val="00361DEC"/>
    <w:rsid w:val="00361FAD"/>
    <w:rsid w:val="0036210F"/>
    <w:rsid w:val="00362817"/>
    <w:rsid w:val="0036350C"/>
    <w:rsid w:val="003636BE"/>
    <w:rsid w:val="0036372A"/>
    <w:rsid w:val="0036411C"/>
    <w:rsid w:val="00364142"/>
    <w:rsid w:val="00364794"/>
    <w:rsid w:val="00365967"/>
    <w:rsid w:val="00365AC0"/>
    <w:rsid w:val="003667DD"/>
    <w:rsid w:val="00366F9F"/>
    <w:rsid w:val="003671ED"/>
    <w:rsid w:val="003674D1"/>
    <w:rsid w:val="00367A4F"/>
    <w:rsid w:val="00367FAC"/>
    <w:rsid w:val="003704CD"/>
    <w:rsid w:val="003707DD"/>
    <w:rsid w:val="003716B6"/>
    <w:rsid w:val="0037174B"/>
    <w:rsid w:val="0037257A"/>
    <w:rsid w:val="00372C70"/>
    <w:rsid w:val="00373342"/>
    <w:rsid w:val="003741B7"/>
    <w:rsid w:val="00374990"/>
    <w:rsid w:val="00374F12"/>
    <w:rsid w:val="0037543C"/>
    <w:rsid w:val="003768FE"/>
    <w:rsid w:val="00376C6A"/>
    <w:rsid w:val="00376C8D"/>
    <w:rsid w:val="003777D2"/>
    <w:rsid w:val="00377D5D"/>
    <w:rsid w:val="003807A2"/>
    <w:rsid w:val="00380B01"/>
    <w:rsid w:val="00381782"/>
    <w:rsid w:val="00381986"/>
    <w:rsid w:val="00381EBC"/>
    <w:rsid w:val="0038271A"/>
    <w:rsid w:val="00383242"/>
    <w:rsid w:val="00383258"/>
    <w:rsid w:val="003845D8"/>
    <w:rsid w:val="00384924"/>
    <w:rsid w:val="00384A31"/>
    <w:rsid w:val="003856E5"/>
    <w:rsid w:val="003859A8"/>
    <w:rsid w:val="0038601D"/>
    <w:rsid w:val="00387429"/>
    <w:rsid w:val="00387A05"/>
    <w:rsid w:val="00387A4D"/>
    <w:rsid w:val="00387FC0"/>
    <w:rsid w:val="00390D00"/>
    <w:rsid w:val="00391088"/>
    <w:rsid w:val="00391866"/>
    <w:rsid w:val="00391881"/>
    <w:rsid w:val="003919D2"/>
    <w:rsid w:val="00392495"/>
    <w:rsid w:val="003926A5"/>
    <w:rsid w:val="00392C08"/>
    <w:rsid w:val="003936A8"/>
    <w:rsid w:val="00393E60"/>
    <w:rsid w:val="003941AE"/>
    <w:rsid w:val="00394975"/>
    <w:rsid w:val="00394C24"/>
    <w:rsid w:val="00395B72"/>
    <w:rsid w:val="00395DE1"/>
    <w:rsid w:val="00396967"/>
    <w:rsid w:val="00396C28"/>
    <w:rsid w:val="003A0377"/>
    <w:rsid w:val="003A1A45"/>
    <w:rsid w:val="003A1FE9"/>
    <w:rsid w:val="003A2011"/>
    <w:rsid w:val="003A206B"/>
    <w:rsid w:val="003A20BF"/>
    <w:rsid w:val="003A2309"/>
    <w:rsid w:val="003A2888"/>
    <w:rsid w:val="003A2A57"/>
    <w:rsid w:val="003A2ACE"/>
    <w:rsid w:val="003A2AEE"/>
    <w:rsid w:val="003A2F8D"/>
    <w:rsid w:val="003A3D4B"/>
    <w:rsid w:val="003A5102"/>
    <w:rsid w:val="003A584E"/>
    <w:rsid w:val="003A58A2"/>
    <w:rsid w:val="003A5A4C"/>
    <w:rsid w:val="003A5E32"/>
    <w:rsid w:val="003A61DE"/>
    <w:rsid w:val="003A629D"/>
    <w:rsid w:val="003A7C41"/>
    <w:rsid w:val="003A7F84"/>
    <w:rsid w:val="003B02A3"/>
    <w:rsid w:val="003B12C9"/>
    <w:rsid w:val="003B15ED"/>
    <w:rsid w:val="003B15FF"/>
    <w:rsid w:val="003B1DF6"/>
    <w:rsid w:val="003B2870"/>
    <w:rsid w:val="003B2EBF"/>
    <w:rsid w:val="003B37A4"/>
    <w:rsid w:val="003B3B50"/>
    <w:rsid w:val="003B3C7E"/>
    <w:rsid w:val="003B44D9"/>
    <w:rsid w:val="003B487A"/>
    <w:rsid w:val="003B5415"/>
    <w:rsid w:val="003B553E"/>
    <w:rsid w:val="003B5908"/>
    <w:rsid w:val="003B5CCD"/>
    <w:rsid w:val="003B60B0"/>
    <w:rsid w:val="003B6255"/>
    <w:rsid w:val="003B6865"/>
    <w:rsid w:val="003B7131"/>
    <w:rsid w:val="003B71A2"/>
    <w:rsid w:val="003B71DE"/>
    <w:rsid w:val="003B7B0D"/>
    <w:rsid w:val="003C09BB"/>
    <w:rsid w:val="003C0BD6"/>
    <w:rsid w:val="003C0E81"/>
    <w:rsid w:val="003C155A"/>
    <w:rsid w:val="003C1CE7"/>
    <w:rsid w:val="003C43C0"/>
    <w:rsid w:val="003C4968"/>
    <w:rsid w:val="003C4988"/>
    <w:rsid w:val="003C49D5"/>
    <w:rsid w:val="003C6165"/>
    <w:rsid w:val="003C697E"/>
    <w:rsid w:val="003C6B06"/>
    <w:rsid w:val="003C70C7"/>
    <w:rsid w:val="003C7187"/>
    <w:rsid w:val="003C75CD"/>
    <w:rsid w:val="003C786C"/>
    <w:rsid w:val="003D082A"/>
    <w:rsid w:val="003D16D6"/>
    <w:rsid w:val="003D1892"/>
    <w:rsid w:val="003D1B7C"/>
    <w:rsid w:val="003D1BF2"/>
    <w:rsid w:val="003D1D28"/>
    <w:rsid w:val="003D2ADC"/>
    <w:rsid w:val="003D2FA0"/>
    <w:rsid w:val="003D4F27"/>
    <w:rsid w:val="003D60AD"/>
    <w:rsid w:val="003D64DF"/>
    <w:rsid w:val="003D66BD"/>
    <w:rsid w:val="003D79B6"/>
    <w:rsid w:val="003D7CC6"/>
    <w:rsid w:val="003E02CA"/>
    <w:rsid w:val="003E1016"/>
    <w:rsid w:val="003E14B8"/>
    <w:rsid w:val="003E1661"/>
    <w:rsid w:val="003E1F15"/>
    <w:rsid w:val="003E21A2"/>
    <w:rsid w:val="003E4580"/>
    <w:rsid w:val="003E4B4A"/>
    <w:rsid w:val="003E4BD6"/>
    <w:rsid w:val="003E4E81"/>
    <w:rsid w:val="003E5051"/>
    <w:rsid w:val="003E51EF"/>
    <w:rsid w:val="003E5FAB"/>
    <w:rsid w:val="003E6224"/>
    <w:rsid w:val="003E66E0"/>
    <w:rsid w:val="003E7052"/>
    <w:rsid w:val="003E73B1"/>
    <w:rsid w:val="003F01A6"/>
    <w:rsid w:val="003F0469"/>
    <w:rsid w:val="003F3162"/>
    <w:rsid w:val="003F3C33"/>
    <w:rsid w:val="003F42FB"/>
    <w:rsid w:val="003F4334"/>
    <w:rsid w:val="003F4B74"/>
    <w:rsid w:val="003F552C"/>
    <w:rsid w:val="003F5865"/>
    <w:rsid w:val="003F5B6D"/>
    <w:rsid w:val="003F6BC5"/>
    <w:rsid w:val="003F6D86"/>
    <w:rsid w:val="003F6ED2"/>
    <w:rsid w:val="003F7796"/>
    <w:rsid w:val="003F7C51"/>
    <w:rsid w:val="004002CF"/>
    <w:rsid w:val="004005C5"/>
    <w:rsid w:val="0040085F"/>
    <w:rsid w:val="00400E41"/>
    <w:rsid w:val="004014B6"/>
    <w:rsid w:val="00401BEF"/>
    <w:rsid w:val="004021DA"/>
    <w:rsid w:val="00402FB0"/>
    <w:rsid w:val="00404017"/>
    <w:rsid w:val="00404046"/>
    <w:rsid w:val="00404514"/>
    <w:rsid w:val="00405217"/>
    <w:rsid w:val="00406044"/>
    <w:rsid w:val="0040686B"/>
    <w:rsid w:val="00407254"/>
    <w:rsid w:val="0040731C"/>
    <w:rsid w:val="0040775F"/>
    <w:rsid w:val="00407B74"/>
    <w:rsid w:val="00407D86"/>
    <w:rsid w:val="00407D99"/>
    <w:rsid w:val="0041026A"/>
    <w:rsid w:val="00410E4D"/>
    <w:rsid w:val="00411BCC"/>
    <w:rsid w:val="00412C49"/>
    <w:rsid w:val="00412F44"/>
    <w:rsid w:val="00413263"/>
    <w:rsid w:val="00415188"/>
    <w:rsid w:val="0041547A"/>
    <w:rsid w:val="0041597E"/>
    <w:rsid w:val="00416422"/>
    <w:rsid w:val="004167DE"/>
    <w:rsid w:val="00416DEB"/>
    <w:rsid w:val="00417246"/>
    <w:rsid w:val="00417531"/>
    <w:rsid w:val="0041757B"/>
    <w:rsid w:val="0041758E"/>
    <w:rsid w:val="00417CCF"/>
    <w:rsid w:val="00417D25"/>
    <w:rsid w:val="00417EA9"/>
    <w:rsid w:val="00420877"/>
    <w:rsid w:val="004222B3"/>
    <w:rsid w:val="0042245D"/>
    <w:rsid w:val="004235E8"/>
    <w:rsid w:val="0042364B"/>
    <w:rsid w:val="00423BCC"/>
    <w:rsid w:val="00423D43"/>
    <w:rsid w:val="00424728"/>
    <w:rsid w:val="00424BDB"/>
    <w:rsid w:val="0042512D"/>
    <w:rsid w:val="0042549E"/>
    <w:rsid w:val="004262A3"/>
    <w:rsid w:val="00427762"/>
    <w:rsid w:val="00427A0E"/>
    <w:rsid w:val="00427B07"/>
    <w:rsid w:val="00427B67"/>
    <w:rsid w:val="00430A9E"/>
    <w:rsid w:val="00430CC1"/>
    <w:rsid w:val="00431FDB"/>
    <w:rsid w:val="00431FE1"/>
    <w:rsid w:val="00432135"/>
    <w:rsid w:val="004321EF"/>
    <w:rsid w:val="004322E4"/>
    <w:rsid w:val="0043239F"/>
    <w:rsid w:val="00432682"/>
    <w:rsid w:val="00432C8D"/>
    <w:rsid w:val="00433307"/>
    <w:rsid w:val="00433874"/>
    <w:rsid w:val="0043416E"/>
    <w:rsid w:val="00434170"/>
    <w:rsid w:val="00435FD7"/>
    <w:rsid w:val="004363BE"/>
    <w:rsid w:val="00436B4B"/>
    <w:rsid w:val="00437430"/>
    <w:rsid w:val="00440D3F"/>
    <w:rsid w:val="004411DD"/>
    <w:rsid w:val="00441345"/>
    <w:rsid w:val="00441647"/>
    <w:rsid w:val="00442219"/>
    <w:rsid w:val="00442332"/>
    <w:rsid w:val="004435B1"/>
    <w:rsid w:val="0044480E"/>
    <w:rsid w:val="00444ACE"/>
    <w:rsid w:val="00444C83"/>
    <w:rsid w:val="0044678A"/>
    <w:rsid w:val="004467A1"/>
    <w:rsid w:val="00446B67"/>
    <w:rsid w:val="00450448"/>
    <w:rsid w:val="004505E7"/>
    <w:rsid w:val="00450FF9"/>
    <w:rsid w:val="0045181E"/>
    <w:rsid w:val="0045183D"/>
    <w:rsid w:val="004518DC"/>
    <w:rsid w:val="00451DC6"/>
    <w:rsid w:val="00453E64"/>
    <w:rsid w:val="00454457"/>
    <w:rsid w:val="00454800"/>
    <w:rsid w:val="00454C14"/>
    <w:rsid w:val="00455AFB"/>
    <w:rsid w:val="00455CDD"/>
    <w:rsid w:val="00455E76"/>
    <w:rsid w:val="004561CC"/>
    <w:rsid w:val="00456C13"/>
    <w:rsid w:val="004571D4"/>
    <w:rsid w:val="0045732E"/>
    <w:rsid w:val="0045752C"/>
    <w:rsid w:val="004576D4"/>
    <w:rsid w:val="00460CF1"/>
    <w:rsid w:val="004626CF"/>
    <w:rsid w:val="00462CE4"/>
    <w:rsid w:val="00462D27"/>
    <w:rsid w:val="00463179"/>
    <w:rsid w:val="004633BC"/>
    <w:rsid w:val="00463B0C"/>
    <w:rsid w:val="00463F34"/>
    <w:rsid w:val="00464024"/>
    <w:rsid w:val="00464467"/>
    <w:rsid w:val="004644E4"/>
    <w:rsid w:val="004647D0"/>
    <w:rsid w:val="00464985"/>
    <w:rsid w:val="00464D3F"/>
    <w:rsid w:val="0046661F"/>
    <w:rsid w:val="0047023C"/>
    <w:rsid w:val="004703BB"/>
    <w:rsid w:val="004706E1"/>
    <w:rsid w:val="00471B56"/>
    <w:rsid w:val="00472037"/>
    <w:rsid w:val="00472283"/>
    <w:rsid w:val="00472537"/>
    <w:rsid w:val="0047289A"/>
    <w:rsid w:val="004728C2"/>
    <w:rsid w:val="0047372A"/>
    <w:rsid w:val="00473B00"/>
    <w:rsid w:val="00473CAE"/>
    <w:rsid w:val="00474989"/>
    <w:rsid w:val="00474D24"/>
    <w:rsid w:val="0047546E"/>
    <w:rsid w:val="00475BB8"/>
    <w:rsid w:val="00475D9B"/>
    <w:rsid w:val="00476107"/>
    <w:rsid w:val="00476738"/>
    <w:rsid w:val="00476FA8"/>
    <w:rsid w:val="00476FF2"/>
    <w:rsid w:val="00480097"/>
    <w:rsid w:val="00482176"/>
    <w:rsid w:val="0048256B"/>
    <w:rsid w:val="00484474"/>
    <w:rsid w:val="00484D18"/>
    <w:rsid w:val="00484DFC"/>
    <w:rsid w:val="00485138"/>
    <w:rsid w:val="004857B7"/>
    <w:rsid w:val="00485A93"/>
    <w:rsid w:val="00486FB1"/>
    <w:rsid w:val="00487726"/>
    <w:rsid w:val="00487C9E"/>
    <w:rsid w:val="00490B5E"/>
    <w:rsid w:val="00490EBE"/>
    <w:rsid w:val="004917B9"/>
    <w:rsid w:val="00491C6F"/>
    <w:rsid w:val="004928A6"/>
    <w:rsid w:val="00492934"/>
    <w:rsid w:val="00492E76"/>
    <w:rsid w:val="00492FF1"/>
    <w:rsid w:val="004936BF"/>
    <w:rsid w:val="00493B57"/>
    <w:rsid w:val="00493F36"/>
    <w:rsid w:val="00494207"/>
    <w:rsid w:val="0049478D"/>
    <w:rsid w:val="0049494C"/>
    <w:rsid w:val="00494A29"/>
    <w:rsid w:val="00494C60"/>
    <w:rsid w:val="004958AC"/>
    <w:rsid w:val="00495B88"/>
    <w:rsid w:val="00496136"/>
    <w:rsid w:val="004969EF"/>
    <w:rsid w:val="00496AD7"/>
    <w:rsid w:val="004973BE"/>
    <w:rsid w:val="004979BA"/>
    <w:rsid w:val="00497C41"/>
    <w:rsid w:val="00497F31"/>
    <w:rsid w:val="004A0D9A"/>
    <w:rsid w:val="004A2180"/>
    <w:rsid w:val="004A2ACC"/>
    <w:rsid w:val="004A2D16"/>
    <w:rsid w:val="004A2E5B"/>
    <w:rsid w:val="004A3F6B"/>
    <w:rsid w:val="004A47EB"/>
    <w:rsid w:val="004A4A80"/>
    <w:rsid w:val="004A4D15"/>
    <w:rsid w:val="004A4EFE"/>
    <w:rsid w:val="004A4FFE"/>
    <w:rsid w:val="004A507B"/>
    <w:rsid w:val="004A6C20"/>
    <w:rsid w:val="004A7746"/>
    <w:rsid w:val="004A7833"/>
    <w:rsid w:val="004B18DE"/>
    <w:rsid w:val="004B285D"/>
    <w:rsid w:val="004B3030"/>
    <w:rsid w:val="004B3ACF"/>
    <w:rsid w:val="004B3BC0"/>
    <w:rsid w:val="004B42E6"/>
    <w:rsid w:val="004B4EF1"/>
    <w:rsid w:val="004B5403"/>
    <w:rsid w:val="004B6891"/>
    <w:rsid w:val="004B70DA"/>
    <w:rsid w:val="004B7146"/>
    <w:rsid w:val="004B72D1"/>
    <w:rsid w:val="004B7808"/>
    <w:rsid w:val="004B7822"/>
    <w:rsid w:val="004B7D5D"/>
    <w:rsid w:val="004C02B8"/>
    <w:rsid w:val="004C18DC"/>
    <w:rsid w:val="004C1C01"/>
    <w:rsid w:val="004C1C6E"/>
    <w:rsid w:val="004C2281"/>
    <w:rsid w:val="004C2359"/>
    <w:rsid w:val="004C23C4"/>
    <w:rsid w:val="004C244E"/>
    <w:rsid w:val="004C35BC"/>
    <w:rsid w:val="004C3607"/>
    <w:rsid w:val="004C3730"/>
    <w:rsid w:val="004C4E7E"/>
    <w:rsid w:val="004C5581"/>
    <w:rsid w:val="004C591E"/>
    <w:rsid w:val="004C6370"/>
    <w:rsid w:val="004C73DF"/>
    <w:rsid w:val="004C7B07"/>
    <w:rsid w:val="004D0BEA"/>
    <w:rsid w:val="004D0C1C"/>
    <w:rsid w:val="004D0FAE"/>
    <w:rsid w:val="004D10F2"/>
    <w:rsid w:val="004D27BB"/>
    <w:rsid w:val="004D3042"/>
    <w:rsid w:val="004D3FF7"/>
    <w:rsid w:val="004D45B8"/>
    <w:rsid w:val="004D4854"/>
    <w:rsid w:val="004D4EA7"/>
    <w:rsid w:val="004D5022"/>
    <w:rsid w:val="004D5AA6"/>
    <w:rsid w:val="004D69F7"/>
    <w:rsid w:val="004D6C77"/>
    <w:rsid w:val="004D7337"/>
    <w:rsid w:val="004D758F"/>
    <w:rsid w:val="004D7A34"/>
    <w:rsid w:val="004E0415"/>
    <w:rsid w:val="004E1FB4"/>
    <w:rsid w:val="004E27AB"/>
    <w:rsid w:val="004E29B3"/>
    <w:rsid w:val="004E3406"/>
    <w:rsid w:val="004E3449"/>
    <w:rsid w:val="004E354E"/>
    <w:rsid w:val="004E46C9"/>
    <w:rsid w:val="004E4A4E"/>
    <w:rsid w:val="004E5AD0"/>
    <w:rsid w:val="004E6476"/>
    <w:rsid w:val="004E650B"/>
    <w:rsid w:val="004E6CBA"/>
    <w:rsid w:val="004E73E2"/>
    <w:rsid w:val="004E78EB"/>
    <w:rsid w:val="004E78FD"/>
    <w:rsid w:val="004F09F6"/>
    <w:rsid w:val="004F1439"/>
    <w:rsid w:val="004F2413"/>
    <w:rsid w:val="004F2E8E"/>
    <w:rsid w:val="004F2FB4"/>
    <w:rsid w:val="004F32BA"/>
    <w:rsid w:val="004F36DF"/>
    <w:rsid w:val="004F3F73"/>
    <w:rsid w:val="004F4369"/>
    <w:rsid w:val="004F466A"/>
    <w:rsid w:val="004F60A7"/>
    <w:rsid w:val="004F61EE"/>
    <w:rsid w:val="004F636E"/>
    <w:rsid w:val="004F677E"/>
    <w:rsid w:val="004F79E9"/>
    <w:rsid w:val="00500430"/>
    <w:rsid w:val="00500810"/>
    <w:rsid w:val="0050097E"/>
    <w:rsid w:val="00500F1C"/>
    <w:rsid w:val="0050163C"/>
    <w:rsid w:val="00501CB6"/>
    <w:rsid w:val="005024E1"/>
    <w:rsid w:val="00503D79"/>
    <w:rsid w:val="00504B4F"/>
    <w:rsid w:val="00504C08"/>
    <w:rsid w:val="005051B3"/>
    <w:rsid w:val="0050522B"/>
    <w:rsid w:val="0050586E"/>
    <w:rsid w:val="0050590B"/>
    <w:rsid w:val="005059C0"/>
    <w:rsid w:val="00505B45"/>
    <w:rsid w:val="005060A0"/>
    <w:rsid w:val="005063A2"/>
    <w:rsid w:val="00506585"/>
    <w:rsid w:val="005066DA"/>
    <w:rsid w:val="0050734E"/>
    <w:rsid w:val="0051079A"/>
    <w:rsid w:val="0051079F"/>
    <w:rsid w:val="00510F4C"/>
    <w:rsid w:val="0051111B"/>
    <w:rsid w:val="00511471"/>
    <w:rsid w:val="00512814"/>
    <w:rsid w:val="005129F7"/>
    <w:rsid w:val="00513502"/>
    <w:rsid w:val="00513BF5"/>
    <w:rsid w:val="00513F3C"/>
    <w:rsid w:val="005141B5"/>
    <w:rsid w:val="005149BE"/>
    <w:rsid w:val="00516017"/>
    <w:rsid w:val="00516B20"/>
    <w:rsid w:val="00517062"/>
    <w:rsid w:val="005175D4"/>
    <w:rsid w:val="005178B7"/>
    <w:rsid w:val="005204D5"/>
    <w:rsid w:val="00520703"/>
    <w:rsid w:val="00520711"/>
    <w:rsid w:val="0052088C"/>
    <w:rsid w:val="00521079"/>
    <w:rsid w:val="00521BCB"/>
    <w:rsid w:val="0052228C"/>
    <w:rsid w:val="00522B66"/>
    <w:rsid w:val="00522C65"/>
    <w:rsid w:val="00522DC9"/>
    <w:rsid w:val="00522E08"/>
    <w:rsid w:val="00522E5C"/>
    <w:rsid w:val="0052353B"/>
    <w:rsid w:val="00523758"/>
    <w:rsid w:val="005239D3"/>
    <w:rsid w:val="00523DC5"/>
    <w:rsid w:val="0052408F"/>
    <w:rsid w:val="00524663"/>
    <w:rsid w:val="00524917"/>
    <w:rsid w:val="00524E52"/>
    <w:rsid w:val="0052570F"/>
    <w:rsid w:val="00526E81"/>
    <w:rsid w:val="0052705C"/>
    <w:rsid w:val="00527A46"/>
    <w:rsid w:val="005300BA"/>
    <w:rsid w:val="00530B79"/>
    <w:rsid w:val="00531418"/>
    <w:rsid w:val="00531618"/>
    <w:rsid w:val="00531B2B"/>
    <w:rsid w:val="00531E97"/>
    <w:rsid w:val="005323F9"/>
    <w:rsid w:val="005328BC"/>
    <w:rsid w:val="00533481"/>
    <w:rsid w:val="00533513"/>
    <w:rsid w:val="00533B53"/>
    <w:rsid w:val="00533D85"/>
    <w:rsid w:val="0053430F"/>
    <w:rsid w:val="005350BA"/>
    <w:rsid w:val="005352FE"/>
    <w:rsid w:val="005369A0"/>
    <w:rsid w:val="00536B3D"/>
    <w:rsid w:val="00536E5E"/>
    <w:rsid w:val="005374CE"/>
    <w:rsid w:val="005375D5"/>
    <w:rsid w:val="005378E8"/>
    <w:rsid w:val="005406DB"/>
    <w:rsid w:val="00543221"/>
    <w:rsid w:val="00543CA9"/>
    <w:rsid w:val="0054411A"/>
    <w:rsid w:val="005443AA"/>
    <w:rsid w:val="00544439"/>
    <w:rsid w:val="0054443B"/>
    <w:rsid w:val="00544616"/>
    <w:rsid w:val="0054473C"/>
    <w:rsid w:val="00544F87"/>
    <w:rsid w:val="0054551F"/>
    <w:rsid w:val="0054552B"/>
    <w:rsid w:val="00545745"/>
    <w:rsid w:val="00546045"/>
    <w:rsid w:val="0054634E"/>
    <w:rsid w:val="00546DFD"/>
    <w:rsid w:val="00546E44"/>
    <w:rsid w:val="00547598"/>
    <w:rsid w:val="00547703"/>
    <w:rsid w:val="00547CC6"/>
    <w:rsid w:val="00550D83"/>
    <w:rsid w:val="005510AD"/>
    <w:rsid w:val="0055277E"/>
    <w:rsid w:val="00552B4A"/>
    <w:rsid w:val="00553102"/>
    <w:rsid w:val="00553BBB"/>
    <w:rsid w:val="00553CF1"/>
    <w:rsid w:val="005541F6"/>
    <w:rsid w:val="005546FD"/>
    <w:rsid w:val="00554732"/>
    <w:rsid w:val="00554FF9"/>
    <w:rsid w:val="00555A6B"/>
    <w:rsid w:val="00555C82"/>
    <w:rsid w:val="00556061"/>
    <w:rsid w:val="00556164"/>
    <w:rsid w:val="00556F6E"/>
    <w:rsid w:val="005570F0"/>
    <w:rsid w:val="00557390"/>
    <w:rsid w:val="00557C0B"/>
    <w:rsid w:val="00560030"/>
    <w:rsid w:val="00560529"/>
    <w:rsid w:val="00560901"/>
    <w:rsid w:val="00560D2E"/>
    <w:rsid w:val="00561338"/>
    <w:rsid w:val="0056231E"/>
    <w:rsid w:val="00562599"/>
    <w:rsid w:val="00562798"/>
    <w:rsid w:val="00562DF2"/>
    <w:rsid w:val="00564137"/>
    <w:rsid w:val="005646EE"/>
    <w:rsid w:val="005656D1"/>
    <w:rsid w:val="00565AB4"/>
    <w:rsid w:val="0056671F"/>
    <w:rsid w:val="0056694E"/>
    <w:rsid w:val="005671F7"/>
    <w:rsid w:val="0056731B"/>
    <w:rsid w:val="00567646"/>
    <w:rsid w:val="00567BD7"/>
    <w:rsid w:val="0057014A"/>
    <w:rsid w:val="005704CC"/>
    <w:rsid w:val="00570515"/>
    <w:rsid w:val="00571755"/>
    <w:rsid w:val="00571D57"/>
    <w:rsid w:val="00571D95"/>
    <w:rsid w:val="005726C6"/>
    <w:rsid w:val="00572A1B"/>
    <w:rsid w:val="00572B7A"/>
    <w:rsid w:val="005737F8"/>
    <w:rsid w:val="005740E9"/>
    <w:rsid w:val="00574EDD"/>
    <w:rsid w:val="005755F6"/>
    <w:rsid w:val="00575AB8"/>
    <w:rsid w:val="00576E2F"/>
    <w:rsid w:val="00576FE1"/>
    <w:rsid w:val="005775E6"/>
    <w:rsid w:val="005806E1"/>
    <w:rsid w:val="00580B1A"/>
    <w:rsid w:val="00580F30"/>
    <w:rsid w:val="00581237"/>
    <w:rsid w:val="005824A9"/>
    <w:rsid w:val="00582A1C"/>
    <w:rsid w:val="00582E14"/>
    <w:rsid w:val="00582F00"/>
    <w:rsid w:val="005832A6"/>
    <w:rsid w:val="005836B6"/>
    <w:rsid w:val="00583D45"/>
    <w:rsid w:val="0058494C"/>
    <w:rsid w:val="00585152"/>
    <w:rsid w:val="00585804"/>
    <w:rsid w:val="005858D6"/>
    <w:rsid w:val="00585E9F"/>
    <w:rsid w:val="0058603A"/>
    <w:rsid w:val="005866E2"/>
    <w:rsid w:val="005877F9"/>
    <w:rsid w:val="005879F7"/>
    <w:rsid w:val="00587B36"/>
    <w:rsid w:val="005902D9"/>
    <w:rsid w:val="0059128A"/>
    <w:rsid w:val="005913F1"/>
    <w:rsid w:val="005916A6"/>
    <w:rsid w:val="00592347"/>
    <w:rsid w:val="0059263A"/>
    <w:rsid w:val="005928E0"/>
    <w:rsid w:val="005931FD"/>
    <w:rsid w:val="00593256"/>
    <w:rsid w:val="005932D5"/>
    <w:rsid w:val="005935D9"/>
    <w:rsid w:val="00593C36"/>
    <w:rsid w:val="00593FEB"/>
    <w:rsid w:val="00594341"/>
    <w:rsid w:val="00594909"/>
    <w:rsid w:val="00594A3E"/>
    <w:rsid w:val="00595478"/>
    <w:rsid w:val="00595653"/>
    <w:rsid w:val="00595B52"/>
    <w:rsid w:val="00595D67"/>
    <w:rsid w:val="00595F27"/>
    <w:rsid w:val="00596E5E"/>
    <w:rsid w:val="00596F05"/>
    <w:rsid w:val="00597405"/>
    <w:rsid w:val="00597942"/>
    <w:rsid w:val="00597B91"/>
    <w:rsid w:val="00597D4A"/>
    <w:rsid w:val="00597D50"/>
    <w:rsid w:val="005A0146"/>
    <w:rsid w:val="005A07A0"/>
    <w:rsid w:val="005A094A"/>
    <w:rsid w:val="005A1140"/>
    <w:rsid w:val="005A1333"/>
    <w:rsid w:val="005A13D3"/>
    <w:rsid w:val="005A146F"/>
    <w:rsid w:val="005A1777"/>
    <w:rsid w:val="005A344C"/>
    <w:rsid w:val="005A3AC4"/>
    <w:rsid w:val="005A4792"/>
    <w:rsid w:val="005A481B"/>
    <w:rsid w:val="005A4939"/>
    <w:rsid w:val="005A5578"/>
    <w:rsid w:val="005A6866"/>
    <w:rsid w:val="005A74FD"/>
    <w:rsid w:val="005B08E4"/>
    <w:rsid w:val="005B0EA6"/>
    <w:rsid w:val="005B13DE"/>
    <w:rsid w:val="005B1901"/>
    <w:rsid w:val="005B1B54"/>
    <w:rsid w:val="005B2289"/>
    <w:rsid w:val="005B295C"/>
    <w:rsid w:val="005B3120"/>
    <w:rsid w:val="005B359E"/>
    <w:rsid w:val="005B43B0"/>
    <w:rsid w:val="005B5206"/>
    <w:rsid w:val="005B5AF9"/>
    <w:rsid w:val="005B63BC"/>
    <w:rsid w:val="005B65A6"/>
    <w:rsid w:val="005B65F9"/>
    <w:rsid w:val="005B7F2D"/>
    <w:rsid w:val="005C0768"/>
    <w:rsid w:val="005C0A50"/>
    <w:rsid w:val="005C13F6"/>
    <w:rsid w:val="005C1630"/>
    <w:rsid w:val="005C1F34"/>
    <w:rsid w:val="005C2BA0"/>
    <w:rsid w:val="005C3B54"/>
    <w:rsid w:val="005C426F"/>
    <w:rsid w:val="005C43E7"/>
    <w:rsid w:val="005C518C"/>
    <w:rsid w:val="005C57E7"/>
    <w:rsid w:val="005C68E7"/>
    <w:rsid w:val="005C6CD0"/>
    <w:rsid w:val="005C74BB"/>
    <w:rsid w:val="005C777C"/>
    <w:rsid w:val="005C7943"/>
    <w:rsid w:val="005C7A1D"/>
    <w:rsid w:val="005D0D98"/>
    <w:rsid w:val="005D14EB"/>
    <w:rsid w:val="005D1CE2"/>
    <w:rsid w:val="005D2E6D"/>
    <w:rsid w:val="005D2F22"/>
    <w:rsid w:val="005D38B2"/>
    <w:rsid w:val="005D3CEB"/>
    <w:rsid w:val="005D4463"/>
    <w:rsid w:val="005D463D"/>
    <w:rsid w:val="005D471B"/>
    <w:rsid w:val="005D4AEA"/>
    <w:rsid w:val="005D5FC6"/>
    <w:rsid w:val="005D635A"/>
    <w:rsid w:val="005D6AE3"/>
    <w:rsid w:val="005D7090"/>
    <w:rsid w:val="005D7139"/>
    <w:rsid w:val="005E0207"/>
    <w:rsid w:val="005E0C5B"/>
    <w:rsid w:val="005E0DB1"/>
    <w:rsid w:val="005E13A6"/>
    <w:rsid w:val="005E15B7"/>
    <w:rsid w:val="005E1AD8"/>
    <w:rsid w:val="005E35EA"/>
    <w:rsid w:val="005E40F4"/>
    <w:rsid w:val="005E4161"/>
    <w:rsid w:val="005E44D4"/>
    <w:rsid w:val="005E5BB3"/>
    <w:rsid w:val="005E5D7D"/>
    <w:rsid w:val="005E5FBA"/>
    <w:rsid w:val="005E6119"/>
    <w:rsid w:val="005E65D0"/>
    <w:rsid w:val="005E76E0"/>
    <w:rsid w:val="005F01E9"/>
    <w:rsid w:val="005F021D"/>
    <w:rsid w:val="005F0230"/>
    <w:rsid w:val="005F116D"/>
    <w:rsid w:val="005F16BE"/>
    <w:rsid w:val="005F1C5E"/>
    <w:rsid w:val="005F22F1"/>
    <w:rsid w:val="005F27DB"/>
    <w:rsid w:val="005F2C41"/>
    <w:rsid w:val="005F320A"/>
    <w:rsid w:val="005F6835"/>
    <w:rsid w:val="005F6FA6"/>
    <w:rsid w:val="0060076C"/>
    <w:rsid w:val="00600A42"/>
    <w:rsid w:val="00600BCB"/>
    <w:rsid w:val="006011FF"/>
    <w:rsid w:val="0060176F"/>
    <w:rsid w:val="00601BD0"/>
    <w:rsid w:val="00603499"/>
    <w:rsid w:val="00603574"/>
    <w:rsid w:val="0060379E"/>
    <w:rsid w:val="00603CD4"/>
    <w:rsid w:val="006042D8"/>
    <w:rsid w:val="00604AE7"/>
    <w:rsid w:val="00604F18"/>
    <w:rsid w:val="006050F4"/>
    <w:rsid w:val="006059C1"/>
    <w:rsid w:val="00605A2F"/>
    <w:rsid w:val="00605C3D"/>
    <w:rsid w:val="00605DD4"/>
    <w:rsid w:val="006063E2"/>
    <w:rsid w:val="00606662"/>
    <w:rsid w:val="00606E6C"/>
    <w:rsid w:val="00606E7F"/>
    <w:rsid w:val="0060734D"/>
    <w:rsid w:val="006073DA"/>
    <w:rsid w:val="0060790C"/>
    <w:rsid w:val="006105C6"/>
    <w:rsid w:val="006111BE"/>
    <w:rsid w:val="006118CF"/>
    <w:rsid w:val="006119A3"/>
    <w:rsid w:val="00611A32"/>
    <w:rsid w:val="0061220C"/>
    <w:rsid w:val="006122C1"/>
    <w:rsid w:val="0061253E"/>
    <w:rsid w:val="00612828"/>
    <w:rsid w:val="0061297C"/>
    <w:rsid w:val="00613130"/>
    <w:rsid w:val="00613465"/>
    <w:rsid w:val="006137B8"/>
    <w:rsid w:val="00613988"/>
    <w:rsid w:val="00614C47"/>
    <w:rsid w:val="00615347"/>
    <w:rsid w:val="0061539B"/>
    <w:rsid w:val="006154DD"/>
    <w:rsid w:val="006154F8"/>
    <w:rsid w:val="00615D68"/>
    <w:rsid w:val="00615DF5"/>
    <w:rsid w:val="0061623A"/>
    <w:rsid w:val="00616C9D"/>
    <w:rsid w:val="00617630"/>
    <w:rsid w:val="0061784D"/>
    <w:rsid w:val="0062071A"/>
    <w:rsid w:val="006209C5"/>
    <w:rsid w:val="00621627"/>
    <w:rsid w:val="00621D69"/>
    <w:rsid w:val="00622A26"/>
    <w:rsid w:val="0062338E"/>
    <w:rsid w:val="006243A9"/>
    <w:rsid w:val="00624530"/>
    <w:rsid w:val="00625237"/>
    <w:rsid w:val="006256BC"/>
    <w:rsid w:val="006268E9"/>
    <w:rsid w:val="00631591"/>
    <w:rsid w:val="00631980"/>
    <w:rsid w:val="00631E5D"/>
    <w:rsid w:val="006325AA"/>
    <w:rsid w:val="006328EF"/>
    <w:rsid w:val="00633CE1"/>
    <w:rsid w:val="00635D3F"/>
    <w:rsid w:val="00635D8D"/>
    <w:rsid w:val="00636062"/>
    <w:rsid w:val="0063614D"/>
    <w:rsid w:val="00637619"/>
    <w:rsid w:val="0063798F"/>
    <w:rsid w:val="006403AD"/>
    <w:rsid w:val="00640AD8"/>
    <w:rsid w:val="00643160"/>
    <w:rsid w:val="00643C77"/>
    <w:rsid w:val="00645896"/>
    <w:rsid w:val="00645E87"/>
    <w:rsid w:val="0064636B"/>
    <w:rsid w:val="0064654A"/>
    <w:rsid w:val="006467AD"/>
    <w:rsid w:val="006468C0"/>
    <w:rsid w:val="00646B32"/>
    <w:rsid w:val="00647593"/>
    <w:rsid w:val="006476BF"/>
    <w:rsid w:val="006478CF"/>
    <w:rsid w:val="00647AB5"/>
    <w:rsid w:val="006512B8"/>
    <w:rsid w:val="00651627"/>
    <w:rsid w:val="0065237B"/>
    <w:rsid w:val="00652806"/>
    <w:rsid w:val="00652D37"/>
    <w:rsid w:val="0065316F"/>
    <w:rsid w:val="00654382"/>
    <w:rsid w:val="006544A2"/>
    <w:rsid w:val="0065457C"/>
    <w:rsid w:val="006548AD"/>
    <w:rsid w:val="00655348"/>
    <w:rsid w:val="00655416"/>
    <w:rsid w:val="00655606"/>
    <w:rsid w:val="0065571E"/>
    <w:rsid w:val="00655EF8"/>
    <w:rsid w:val="0065651D"/>
    <w:rsid w:val="0065706A"/>
    <w:rsid w:val="0065776E"/>
    <w:rsid w:val="00657CC8"/>
    <w:rsid w:val="006602E5"/>
    <w:rsid w:val="00660520"/>
    <w:rsid w:val="00661257"/>
    <w:rsid w:val="0066140B"/>
    <w:rsid w:val="006618B0"/>
    <w:rsid w:val="00661E9C"/>
    <w:rsid w:val="00662077"/>
    <w:rsid w:val="006638B0"/>
    <w:rsid w:val="006644C3"/>
    <w:rsid w:val="00664617"/>
    <w:rsid w:val="00664759"/>
    <w:rsid w:val="00665481"/>
    <w:rsid w:val="0066550B"/>
    <w:rsid w:val="00665FF9"/>
    <w:rsid w:val="00666579"/>
    <w:rsid w:val="00666E6B"/>
    <w:rsid w:val="00667621"/>
    <w:rsid w:val="00667873"/>
    <w:rsid w:val="00670E97"/>
    <w:rsid w:val="00671381"/>
    <w:rsid w:val="00671468"/>
    <w:rsid w:val="006715E0"/>
    <w:rsid w:val="00671BBF"/>
    <w:rsid w:val="00671C6E"/>
    <w:rsid w:val="006725C8"/>
    <w:rsid w:val="00672ADD"/>
    <w:rsid w:val="00673424"/>
    <w:rsid w:val="00673C3C"/>
    <w:rsid w:val="00674038"/>
    <w:rsid w:val="006744A1"/>
    <w:rsid w:val="0067485D"/>
    <w:rsid w:val="006749DC"/>
    <w:rsid w:val="00674CE2"/>
    <w:rsid w:val="00674D02"/>
    <w:rsid w:val="00674EBD"/>
    <w:rsid w:val="006752AB"/>
    <w:rsid w:val="0067783F"/>
    <w:rsid w:val="00677AE2"/>
    <w:rsid w:val="00677CD2"/>
    <w:rsid w:val="006808DC"/>
    <w:rsid w:val="00680DA1"/>
    <w:rsid w:val="006834C8"/>
    <w:rsid w:val="0068471D"/>
    <w:rsid w:val="00684CA4"/>
    <w:rsid w:val="006854F6"/>
    <w:rsid w:val="00685737"/>
    <w:rsid w:val="006859EC"/>
    <w:rsid w:val="00690156"/>
    <w:rsid w:val="0069049E"/>
    <w:rsid w:val="006905B2"/>
    <w:rsid w:val="006906B3"/>
    <w:rsid w:val="006911D8"/>
    <w:rsid w:val="00691231"/>
    <w:rsid w:val="00691AC6"/>
    <w:rsid w:val="00691AF4"/>
    <w:rsid w:val="00692D03"/>
    <w:rsid w:val="00692EB0"/>
    <w:rsid w:val="00692EFA"/>
    <w:rsid w:val="00694771"/>
    <w:rsid w:val="00694B58"/>
    <w:rsid w:val="00695FBD"/>
    <w:rsid w:val="00695FFB"/>
    <w:rsid w:val="00696148"/>
    <w:rsid w:val="006969DB"/>
    <w:rsid w:val="00697358"/>
    <w:rsid w:val="00697A7B"/>
    <w:rsid w:val="006A047B"/>
    <w:rsid w:val="006A0A74"/>
    <w:rsid w:val="006A0A7D"/>
    <w:rsid w:val="006A0D03"/>
    <w:rsid w:val="006A21E7"/>
    <w:rsid w:val="006A3B7E"/>
    <w:rsid w:val="006A3EDB"/>
    <w:rsid w:val="006A40A4"/>
    <w:rsid w:val="006A4117"/>
    <w:rsid w:val="006A41A3"/>
    <w:rsid w:val="006A45F0"/>
    <w:rsid w:val="006A4C89"/>
    <w:rsid w:val="006A4EA1"/>
    <w:rsid w:val="006A50EC"/>
    <w:rsid w:val="006A515A"/>
    <w:rsid w:val="006A5360"/>
    <w:rsid w:val="006A5838"/>
    <w:rsid w:val="006A585D"/>
    <w:rsid w:val="006A598F"/>
    <w:rsid w:val="006A6766"/>
    <w:rsid w:val="006A6970"/>
    <w:rsid w:val="006A69BF"/>
    <w:rsid w:val="006A6D1A"/>
    <w:rsid w:val="006A7656"/>
    <w:rsid w:val="006A7CF0"/>
    <w:rsid w:val="006B0770"/>
    <w:rsid w:val="006B07C7"/>
    <w:rsid w:val="006B10E3"/>
    <w:rsid w:val="006B1265"/>
    <w:rsid w:val="006B1591"/>
    <w:rsid w:val="006B3B7B"/>
    <w:rsid w:val="006B41F8"/>
    <w:rsid w:val="006B43EF"/>
    <w:rsid w:val="006B4412"/>
    <w:rsid w:val="006B4D82"/>
    <w:rsid w:val="006B5319"/>
    <w:rsid w:val="006B572D"/>
    <w:rsid w:val="006B5BBC"/>
    <w:rsid w:val="006B655F"/>
    <w:rsid w:val="006B6854"/>
    <w:rsid w:val="006B7A12"/>
    <w:rsid w:val="006C0065"/>
    <w:rsid w:val="006C10F5"/>
    <w:rsid w:val="006C20C5"/>
    <w:rsid w:val="006C2902"/>
    <w:rsid w:val="006C2BB4"/>
    <w:rsid w:val="006C2CA0"/>
    <w:rsid w:val="006C3058"/>
    <w:rsid w:val="006C34ED"/>
    <w:rsid w:val="006C3694"/>
    <w:rsid w:val="006C3A4B"/>
    <w:rsid w:val="006C3B3A"/>
    <w:rsid w:val="006C49E0"/>
    <w:rsid w:val="006C5052"/>
    <w:rsid w:val="006C57A4"/>
    <w:rsid w:val="006C6148"/>
    <w:rsid w:val="006C6FED"/>
    <w:rsid w:val="006C7FF5"/>
    <w:rsid w:val="006D0BCE"/>
    <w:rsid w:val="006D1E0D"/>
    <w:rsid w:val="006D1E7C"/>
    <w:rsid w:val="006D2058"/>
    <w:rsid w:val="006D3CAE"/>
    <w:rsid w:val="006D3D7D"/>
    <w:rsid w:val="006D4E5F"/>
    <w:rsid w:val="006D607B"/>
    <w:rsid w:val="006D609C"/>
    <w:rsid w:val="006D6481"/>
    <w:rsid w:val="006D6B3E"/>
    <w:rsid w:val="006D6C21"/>
    <w:rsid w:val="006D6CF7"/>
    <w:rsid w:val="006D71C6"/>
    <w:rsid w:val="006D729C"/>
    <w:rsid w:val="006E070E"/>
    <w:rsid w:val="006E08C7"/>
    <w:rsid w:val="006E0BEF"/>
    <w:rsid w:val="006E0FB5"/>
    <w:rsid w:val="006E1373"/>
    <w:rsid w:val="006E1DF9"/>
    <w:rsid w:val="006E2009"/>
    <w:rsid w:val="006E29B3"/>
    <w:rsid w:val="006E2E1C"/>
    <w:rsid w:val="006E4E86"/>
    <w:rsid w:val="006E5065"/>
    <w:rsid w:val="006E6342"/>
    <w:rsid w:val="006E7886"/>
    <w:rsid w:val="006F00EA"/>
    <w:rsid w:val="006F010C"/>
    <w:rsid w:val="006F0F68"/>
    <w:rsid w:val="006F1246"/>
    <w:rsid w:val="006F12B8"/>
    <w:rsid w:val="006F17C4"/>
    <w:rsid w:val="006F1C59"/>
    <w:rsid w:val="006F1F2F"/>
    <w:rsid w:val="006F2007"/>
    <w:rsid w:val="006F3587"/>
    <w:rsid w:val="006F3A27"/>
    <w:rsid w:val="006F3D5F"/>
    <w:rsid w:val="006F3EB3"/>
    <w:rsid w:val="006F3FC8"/>
    <w:rsid w:val="006F580C"/>
    <w:rsid w:val="006F603C"/>
    <w:rsid w:val="006F6866"/>
    <w:rsid w:val="006F7E1E"/>
    <w:rsid w:val="0070069B"/>
    <w:rsid w:val="00700C01"/>
    <w:rsid w:val="00700CF9"/>
    <w:rsid w:val="007018C4"/>
    <w:rsid w:val="00701903"/>
    <w:rsid w:val="00701AC1"/>
    <w:rsid w:val="00701BCA"/>
    <w:rsid w:val="00701DC2"/>
    <w:rsid w:val="0070246C"/>
    <w:rsid w:val="007025B6"/>
    <w:rsid w:val="007028CF"/>
    <w:rsid w:val="00702BAB"/>
    <w:rsid w:val="007032B8"/>
    <w:rsid w:val="0070351A"/>
    <w:rsid w:val="00703991"/>
    <w:rsid w:val="007041D5"/>
    <w:rsid w:val="007048AC"/>
    <w:rsid w:val="00704D57"/>
    <w:rsid w:val="00705699"/>
    <w:rsid w:val="00705EB2"/>
    <w:rsid w:val="00706301"/>
    <w:rsid w:val="007079A5"/>
    <w:rsid w:val="00710145"/>
    <w:rsid w:val="007101CD"/>
    <w:rsid w:val="0071046C"/>
    <w:rsid w:val="007108F9"/>
    <w:rsid w:val="00710B10"/>
    <w:rsid w:val="00710B53"/>
    <w:rsid w:val="007131CB"/>
    <w:rsid w:val="00713EF3"/>
    <w:rsid w:val="00715BF5"/>
    <w:rsid w:val="00715DCD"/>
    <w:rsid w:val="00715EB9"/>
    <w:rsid w:val="0071615B"/>
    <w:rsid w:val="00716427"/>
    <w:rsid w:val="00716518"/>
    <w:rsid w:val="007166AB"/>
    <w:rsid w:val="007167FA"/>
    <w:rsid w:val="007176C8"/>
    <w:rsid w:val="007177D5"/>
    <w:rsid w:val="00717EFD"/>
    <w:rsid w:val="00720A61"/>
    <w:rsid w:val="00721058"/>
    <w:rsid w:val="00721D0F"/>
    <w:rsid w:val="00723322"/>
    <w:rsid w:val="0072337C"/>
    <w:rsid w:val="00724842"/>
    <w:rsid w:val="00724BB5"/>
    <w:rsid w:val="0072503B"/>
    <w:rsid w:val="0072599F"/>
    <w:rsid w:val="00725C7E"/>
    <w:rsid w:val="00727036"/>
    <w:rsid w:val="00727123"/>
    <w:rsid w:val="00727142"/>
    <w:rsid w:val="0072751E"/>
    <w:rsid w:val="00727676"/>
    <w:rsid w:val="007279F2"/>
    <w:rsid w:val="00727EC6"/>
    <w:rsid w:val="0073111D"/>
    <w:rsid w:val="00732067"/>
    <w:rsid w:val="007323B0"/>
    <w:rsid w:val="0073290B"/>
    <w:rsid w:val="00732DE6"/>
    <w:rsid w:val="00733949"/>
    <w:rsid w:val="00734581"/>
    <w:rsid w:val="00734C4A"/>
    <w:rsid w:val="00736321"/>
    <w:rsid w:val="007364C0"/>
    <w:rsid w:val="007364E0"/>
    <w:rsid w:val="00736674"/>
    <w:rsid w:val="0073688C"/>
    <w:rsid w:val="00736D8F"/>
    <w:rsid w:val="007375B6"/>
    <w:rsid w:val="00737ECF"/>
    <w:rsid w:val="0074058B"/>
    <w:rsid w:val="007408D7"/>
    <w:rsid w:val="00740A43"/>
    <w:rsid w:val="007416C4"/>
    <w:rsid w:val="00741794"/>
    <w:rsid w:val="0074207A"/>
    <w:rsid w:val="00742306"/>
    <w:rsid w:val="0074381E"/>
    <w:rsid w:val="0074399F"/>
    <w:rsid w:val="00743BA5"/>
    <w:rsid w:val="007443BD"/>
    <w:rsid w:val="00744986"/>
    <w:rsid w:val="007451EA"/>
    <w:rsid w:val="007455EC"/>
    <w:rsid w:val="00745B52"/>
    <w:rsid w:val="007471E5"/>
    <w:rsid w:val="0074743C"/>
    <w:rsid w:val="00747455"/>
    <w:rsid w:val="00747F86"/>
    <w:rsid w:val="0075002F"/>
    <w:rsid w:val="00750A55"/>
    <w:rsid w:val="00750B30"/>
    <w:rsid w:val="00751B31"/>
    <w:rsid w:val="00751C3C"/>
    <w:rsid w:val="00751E1A"/>
    <w:rsid w:val="00752163"/>
    <w:rsid w:val="007535B5"/>
    <w:rsid w:val="00754C80"/>
    <w:rsid w:val="00754D47"/>
    <w:rsid w:val="007554D4"/>
    <w:rsid w:val="00755B49"/>
    <w:rsid w:val="00755D18"/>
    <w:rsid w:val="0075610E"/>
    <w:rsid w:val="007563E2"/>
    <w:rsid w:val="007564C0"/>
    <w:rsid w:val="007564F3"/>
    <w:rsid w:val="007565EE"/>
    <w:rsid w:val="00756E1F"/>
    <w:rsid w:val="00757061"/>
    <w:rsid w:val="007575BE"/>
    <w:rsid w:val="0075770F"/>
    <w:rsid w:val="00757B57"/>
    <w:rsid w:val="00757E2B"/>
    <w:rsid w:val="007604E4"/>
    <w:rsid w:val="007607FF"/>
    <w:rsid w:val="00760941"/>
    <w:rsid w:val="00760AAC"/>
    <w:rsid w:val="00761037"/>
    <w:rsid w:val="00762967"/>
    <w:rsid w:val="0076408F"/>
    <w:rsid w:val="007646D4"/>
    <w:rsid w:val="00764B49"/>
    <w:rsid w:val="00764CE7"/>
    <w:rsid w:val="00764D54"/>
    <w:rsid w:val="0076564B"/>
    <w:rsid w:val="007657EF"/>
    <w:rsid w:val="00765F06"/>
    <w:rsid w:val="00767A2F"/>
    <w:rsid w:val="00767A43"/>
    <w:rsid w:val="00767B2F"/>
    <w:rsid w:val="00767EB8"/>
    <w:rsid w:val="00770267"/>
    <w:rsid w:val="00770CEC"/>
    <w:rsid w:val="00770DFC"/>
    <w:rsid w:val="00770EEB"/>
    <w:rsid w:val="00770EFE"/>
    <w:rsid w:val="007717DE"/>
    <w:rsid w:val="00771A3A"/>
    <w:rsid w:val="00771D3B"/>
    <w:rsid w:val="00771FCD"/>
    <w:rsid w:val="00772088"/>
    <w:rsid w:val="007728DC"/>
    <w:rsid w:val="007729C8"/>
    <w:rsid w:val="007736FF"/>
    <w:rsid w:val="00773E18"/>
    <w:rsid w:val="007744BC"/>
    <w:rsid w:val="007744FF"/>
    <w:rsid w:val="00774504"/>
    <w:rsid w:val="00774583"/>
    <w:rsid w:val="00774595"/>
    <w:rsid w:val="0077471F"/>
    <w:rsid w:val="0077477D"/>
    <w:rsid w:val="00775314"/>
    <w:rsid w:val="00775620"/>
    <w:rsid w:val="007764E0"/>
    <w:rsid w:val="00776AAB"/>
    <w:rsid w:val="0077790A"/>
    <w:rsid w:val="00777CE4"/>
    <w:rsid w:val="00781F04"/>
    <w:rsid w:val="0078267F"/>
    <w:rsid w:val="0078274A"/>
    <w:rsid w:val="007839B6"/>
    <w:rsid w:val="00783DA5"/>
    <w:rsid w:val="00784732"/>
    <w:rsid w:val="007849AF"/>
    <w:rsid w:val="00785118"/>
    <w:rsid w:val="00785567"/>
    <w:rsid w:val="007864D6"/>
    <w:rsid w:val="00786F53"/>
    <w:rsid w:val="0078744C"/>
    <w:rsid w:val="00787F38"/>
    <w:rsid w:val="00790AE0"/>
    <w:rsid w:val="00791B8B"/>
    <w:rsid w:val="00791DC3"/>
    <w:rsid w:val="00792085"/>
    <w:rsid w:val="007920C5"/>
    <w:rsid w:val="00792944"/>
    <w:rsid w:val="00792AA9"/>
    <w:rsid w:val="00792C65"/>
    <w:rsid w:val="0079303A"/>
    <w:rsid w:val="00793928"/>
    <w:rsid w:val="00793BB6"/>
    <w:rsid w:val="00794422"/>
    <w:rsid w:val="0079443C"/>
    <w:rsid w:val="0079486A"/>
    <w:rsid w:val="00795513"/>
    <w:rsid w:val="00795A73"/>
    <w:rsid w:val="00795E18"/>
    <w:rsid w:val="00796BF8"/>
    <w:rsid w:val="00796C69"/>
    <w:rsid w:val="0079700A"/>
    <w:rsid w:val="00797748"/>
    <w:rsid w:val="00797C42"/>
    <w:rsid w:val="007A103F"/>
    <w:rsid w:val="007A136C"/>
    <w:rsid w:val="007A17BA"/>
    <w:rsid w:val="007A1D23"/>
    <w:rsid w:val="007A200F"/>
    <w:rsid w:val="007A257B"/>
    <w:rsid w:val="007A2ADD"/>
    <w:rsid w:val="007A2C94"/>
    <w:rsid w:val="007A2F87"/>
    <w:rsid w:val="007A37F3"/>
    <w:rsid w:val="007A381A"/>
    <w:rsid w:val="007A3869"/>
    <w:rsid w:val="007A3BA2"/>
    <w:rsid w:val="007A42F1"/>
    <w:rsid w:val="007A4352"/>
    <w:rsid w:val="007A459E"/>
    <w:rsid w:val="007A47D4"/>
    <w:rsid w:val="007A65F1"/>
    <w:rsid w:val="007A66B4"/>
    <w:rsid w:val="007A77BB"/>
    <w:rsid w:val="007B0452"/>
    <w:rsid w:val="007B0DD2"/>
    <w:rsid w:val="007B1023"/>
    <w:rsid w:val="007B1DCC"/>
    <w:rsid w:val="007B1E09"/>
    <w:rsid w:val="007B209D"/>
    <w:rsid w:val="007B20CB"/>
    <w:rsid w:val="007B224B"/>
    <w:rsid w:val="007B26C1"/>
    <w:rsid w:val="007B26C9"/>
    <w:rsid w:val="007B2C6C"/>
    <w:rsid w:val="007B4C39"/>
    <w:rsid w:val="007B4EBD"/>
    <w:rsid w:val="007B582B"/>
    <w:rsid w:val="007B651B"/>
    <w:rsid w:val="007B6573"/>
    <w:rsid w:val="007B7899"/>
    <w:rsid w:val="007B7962"/>
    <w:rsid w:val="007C00DB"/>
    <w:rsid w:val="007C0512"/>
    <w:rsid w:val="007C07C1"/>
    <w:rsid w:val="007C0971"/>
    <w:rsid w:val="007C0BB4"/>
    <w:rsid w:val="007C0DBC"/>
    <w:rsid w:val="007C12F1"/>
    <w:rsid w:val="007C1694"/>
    <w:rsid w:val="007C1BCB"/>
    <w:rsid w:val="007C2E5E"/>
    <w:rsid w:val="007C419B"/>
    <w:rsid w:val="007C4BC1"/>
    <w:rsid w:val="007C5002"/>
    <w:rsid w:val="007C551A"/>
    <w:rsid w:val="007C67D5"/>
    <w:rsid w:val="007C6D5F"/>
    <w:rsid w:val="007C74B0"/>
    <w:rsid w:val="007C74C8"/>
    <w:rsid w:val="007D0076"/>
    <w:rsid w:val="007D090F"/>
    <w:rsid w:val="007D0A36"/>
    <w:rsid w:val="007D1AFD"/>
    <w:rsid w:val="007D1D4E"/>
    <w:rsid w:val="007D3622"/>
    <w:rsid w:val="007D364C"/>
    <w:rsid w:val="007D38BB"/>
    <w:rsid w:val="007D3AAC"/>
    <w:rsid w:val="007D3DF7"/>
    <w:rsid w:val="007D4886"/>
    <w:rsid w:val="007D49B6"/>
    <w:rsid w:val="007D4DA7"/>
    <w:rsid w:val="007D535B"/>
    <w:rsid w:val="007D5CD7"/>
    <w:rsid w:val="007D6300"/>
    <w:rsid w:val="007D66E4"/>
    <w:rsid w:val="007D6934"/>
    <w:rsid w:val="007D6A21"/>
    <w:rsid w:val="007D76D4"/>
    <w:rsid w:val="007D77F1"/>
    <w:rsid w:val="007D7906"/>
    <w:rsid w:val="007D7FC7"/>
    <w:rsid w:val="007E0A04"/>
    <w:rsid w:val="007E0AB2"/>
    <w:rsid w:val="007E176B"/>
    <w:rsid w:val="007E1BA9"/>
    <w:rsid w:val="007E1C3F"/>
    <w:rsid w:val="007E1CE1"/>
    <w:rsid w:val="007E209B"/>
    <w:rsid w:val="007E244C"/>
    <w:rsid w:val="007E2811"/>
    <w:rsid w:val="007E3FFF"/>
    <w:rsid w:val="007E4C45"/>
    <w:rsid w:val="007E51D2"/>
    <w:rsid w:val="007E57A0"/>
    <w:rsid w:val="007E5B59"/>
    <w:rsid w:val="007E6803"/>
    <w:rsid w:val="007E6CE5"/>
    <w:rsid w:val="007E71F5"/>
    <w:rsid w:val="007E772E"/>
    <w:rsid w:val="007E7C59"/>
    <w:rsid w:val="007E7E51"/>
    <w:rsid w:val="007E7E8B"/>
    <w:rsid w:val="007F0114"/>
    <w:rsid w:val="007F07B6"/>
    <w:rsid w:val="007F0B72"/>
    <w:rsid w:val="007F0FDE"/>
    <w:rsid w:val="007F11C5"/>
    <w:rsid w:val="007F12C7"/>
    <w:rsid w:val="007F132D"/>
    <w:rsid w:val="007F15F2"/>
    <w:rsid w:val="007F2040"/>
    <w:rsid w:val="007F2D78"/>
    <w:rsid w:val="007F2E5F"/>
    <w:rsid w:val="007F3051"/>
    <w:rsid w:val="007F33F1"/>
    <w:rsid w:val="007F35D9"/>
    <w:rsid w:val="007F39C2"/>
    <w:rsid w:val="007F4A5B"/>
    <w:rsid w:val="007F5937"/>
    <w:rsid w:val="007F5E4E"/>
    <w:rsid w:val="007F67BD"/>
    <w:rsid w:val="007F6853"/>
    <w:rsid w:val="007F7043"/>
    <w:rsid w:val="007F746A"/>
    <w:rsid w:val="007F7B8D"/>
    <w:rsid w:val="007F7F28"/>
    <w:rsid w:val="00800AD2"/>
    <w:rsid w:val="00800AE0"/>
    <w:rsid w:val="0080155C"/>
    <w:rsid w:val="00802C21"/>
    <w:rsid w:val="00803286"/>
    <w:rsid w:val="008039D4"/>
    <w:rsid w:val="00803D35"/>
    <w:rsid w:val="00803F49"/>
    <w:rsid w:val="0080411C"/>
    <w:rsid w:val="00804432"/>
    <w:rsid w:val="00804731"/>
    <w:rsid w:val="0080539C"/>
    <w:rsid w:val="0080555A"/>
    <w:rsid w:val="0080594B"/>
    <w:rsid w:val="008059AA"/>
    <w:rsid w:val="0080704F"/>
    <w:rsid w:val="00810206"/>
    <w:rsid w:val="00810A6A"/>
    <w:rsid w:val="00810EFD"/>
    <w:rsid w:val="00810FF4"/>
    <w:rsid w:val="008110D3"/>
    <w:rsid w:val="00811E33"/>
    <w:rsid w:val="0081233C"/>
    <w:rsid w:val="008125B0"/>
    <w:rsid w:val="00812F35"/>
    <w:rsid w:val="008133CE"/>
    <w:rsid w:val="0081373E"/>
    <w:rsid w:val="00813F51"/>
    <w:rsid w:val="00813F98"/>
    <w:rsid w:val="00814016"/>
    <w:rsid w:val="00814364"/>
    <w:rsid w:val="008145EE"/>
    <w:rsid w:val="00814ABA"/>
    <w:rsid w:val="0081555D"/>
    <w:rsid w:val="00815A81"/>
    <w:rsid w:val="00816387"/>
    <w:rsid w:val="008177F0"/>
    <w:rsid w:val="0081787C"/>
    <w:rsid w:val="0081797B"/>
    <w:rsid w:val="008206A8"/>
    <w:rsid w:val="00821093"/>
    <w:rsid w:val="00822258"/>
    <w:rsid w:val="00822403"/>
    <w:rsid w:val="00822AB1"/>
    <w:rsid w:val="00822E57"/>
    <w:rsid w:val="00823192"/>
    <w:rsid w:val="008233F7"/>
    <w:rsid w:val="00823590"/>
    <w:rsid w:val="008235CF"/>
    <w:rsid w:val="00823F09"/>
    <w:rsid w:val="00824010"/>
    <w:rsid w:val="00824227"/>
    <w:rsid w:val="00824701"/>
    <w:rsid w:val="00824B65"/>
    <w:rsid w:val="00825D2D"/>
    <w:rsid w:val="00825E5B"/>
    <w:rsid w:val="0082648D"/>
    <w:rsid w:val="0082681E"/>
    <w:rsid w:val="008268EC"/>
    <w:rsid w:val="00826CA5"/>
    <w:rsid w:val="00827320"/>
    <w:rsid w:val="00827341"/>
    <w:rsid w:val="008274F6"/>
    <w:rsid w:val="008301AC"/>
    <w:rsid w:val="0083049D"/>
    <w:rsid w:val="00830EAB"/>
    <w:rsid w:val="00830FDA"/>
    <w:rsid w:val="00831A5B"/>
    <w:rsid w:val="00831BC5"/>
    <w:rsid w:val="0083407A"/>
    <w:rsid w:val="008347CF"/>
    <w:rsid w:val="00834D55"/>
    <w:rsid w:val="00835D13"/>
    <w:rsid w:val="00836002"/>
    <w:rsid w:val="008362F8"/>
    <w:rsid w:val="00836779"/>
    <w:rsid w:val="008370AC"/>
    <w:rsid w:val="0083762D"/>
    <w:rsid w:val="00837962"/>
    <w:rsid w:val="00840014"/>
    <w:rsid w:val="00840369"/>
    <w:rsid w:val="008405F3"/>
    <w:rsid w:val="00840662"/>
    <w:rsid w:val="0084086F"/>
    <w:rsid w:val="00840CD7"/>
    <w:rsid w:val="008411DB"/>
    <w:rsid w:val="00841F7E"/>
    <w:rsid w:val="008424F5"/>
    <w:rsid w:val="00842753"/>
    <w:rsid w:val="0084284E"/>
    <w:rsid w:val="00843AEF"/>
    <w:rsid w:val="008444B3"/>
    <w:rsid w:val="0084490C"/>
    <w:rsid w:val="008450EE"/>
    <w:rsid w:val="00845306"/>
    <w:rsid w:val="0084603C"/>
    <w:rsid w:val="0084604B"/>
    <w:rsid w:val="0084629A"/>
    <w:rsid w:val="008463BD"/>
    <w:rsid w:val="00846676"/>
    <w:rsid w:val="0084781B"/>
    <w:rsid w:val="00850B15"/>
    <w:rsid w:val="00850F37"/>
    <w:rsid w:val="0085198B"/>
    <w:rsid w:val="00852968"/>
    <w:rsid w:val="00852C43"/>
    <w:rsid w:val="008545EA"/>
    <w:rsid w:val="0085486E"/>
    <w:rsid w:val="0085557A"/>
    <w:rsid w:val="00855A44"/>
    <w:rsid w:val="00856671"/>
    <w:rsid w:val="00857356"/>
    <w:rsid w:val="00857669"/>
    <w:rsid w:val="00857CC3"/>
    <w:rsid w:val="00857DE4"/>
    <w:rsid w:val="008605B7"/>
    <w:rsid w:val="00860D7D"/>
    <w:rsid w:val="0086102D"/>
    <w:rsid w:val="00861205"/>
    <w:rsid w:val="0086184D"/>
    <w:rsid w:val="0086197E"/>
    <w:rsid w:val="0086201C"/>
    <w:rsid w:val="008626D4"/>
    <w:rsid w:val="00862888"/>
    <w:rsid w:val="008629F0"/>
    <w:rsid w:val="00862A4D"/>
    <w:rsid w:val="00863367"/>
    <w:rsid w:val="00863594"/>
    <w:rsid w:val="0086388C"/>
    <w:rsid w:val="00863AED"/>
    <w:rsid w:val="00863D11"/>
    <w:rsid w:val="00863D6A"/>
    <w:rsid w:val="00864804"/>
    <w:rsid w:val="00864C1A"/>
    <w:rsid w:val="00864F59"/>
    <w:rsid w:val="00865305"/>
    <w:rsid w:val="008658F4"/>
    <w:rsid w:val="00866052"/>
    <w:rsid w:val="008663D7"/>
    <w:rsid w:val="008675A1"/>
    <w:rsid w:val="00870F99"/>
    <w:rsid w:val="00871A1D"/>
    <w:rsid w:val="00871A6C"/>
    <w:rsid w:val="00871F10"/>
    <w:rsid w:val="008729AE"/>
    <w:rsid w:val="00872DC1"/>
    <w:rsid w:val="00873BFC"/>
    <w:rsid w:val="00873FE8"/>
    <w:rsid w:val="00874955"/>
    <w:rsid w:val="0087513A"/>
    <w:rsid w:val="0087532F"/>
    <w:rsid w:val="00876775"/>
    <w:rsid w:val="0087779A"/>
    <w:rsid w:val="00881AE7"/>
    <w:rsid w:val="008821B1"/>
    <w:rsid w:val="008828B1"/>
    <w:rsid w:val="008828C2"/>
    <w:rsid w:val="008831AA"/>
    <w:rsid w:val="00883CCD"/>
    <w:rsid w:val="00884A3F"/>
    <w:rsid w:val="00885488"/>
    <w:rsid w:val="00885BF1"/>
    <w:rsid w:val="00885FF0"/>
    <w:rsid w:val="00886099"/>
    <w:rsid w:val="008870E2"/>
    <w:rsid w:val="0088716A"/>
    <w:rsid w:val="00887DD3"/>
    <w:rsid w:val="0089021A"/>
    <w:rsid w:val="00891693"/>
    <w:rsid w:val="00891C6C"/>
    <w:rsid w:val="008928B1"/>
    <w:rsid w:val="008929E1"/>
    <w:rsid w:val="00892BF7"/>
    <w:rsid w:val="00892CE0"/>
    <w:rsid w:val="00892E95"/>
    <w:rsid w:val="008931E1"/>
    <w:rsid w:val="0089371E"/>
    <w:rsid w:val="0089383D"/>
    <w:rsid w:val="00893CEB"/>
    <w:rsid w:val="00894DCF"/>
    <w:rsid w:val="00895EAC"/>
    <w:rsid w:val="00895F1C"/>
    <w:rsid w:val="008960EE"/>
    <w:rsid w:val="00896B2D"/>
    <w:rsid w:val="00896BE9"/>
    <w:rsid w:val="00897EB4"/>
    <w:rsid w:val="00897F3D"/>
    <w:rsid w:val="008A106B"/>
    <w:rsid w:val="008A186E"/>
    <w:rsid w:val="008A25CC"/>
    <w:rsid w:val="008A27C7"/>
    <w:rsid w:val="008A2A6C"/>
    <w:rsid w:val="008A2B89"/>
    <w:rsid w:val="008A2CC1"/>
    <w:rsid w:val="008A2FBE"/>
    <w:rsid w:val="008A3A8F"/>
    <w:rsid w:val="008A41F0"/>
    <w:rsid w:val="008A4634"/>
    <w:rsid w:val="008A467F"/>
    <w:rsid w:val="008A4A1A"/>
    <w:rsid w:val="008A4C1D"/>
    <w:rsid w:val="008A501F"/>
    <w:rsid w:val="008A518F"/>
    <w:rsid w:val="008A527B"/>
    <w:rsid w:val="008A58D9"/>
    <w:rsid w:val="008A590C"/>
    <w:rsid w:val="008A5A5C"/>
    <w:rsid w:val="008A5CA2"/>
    <w:rsid w:val="008A67D1"/>
    <w:rsid w:val="008A6C51"/>
    <w:rsid w:val="008A72E2"/>
    <w:rsid w:val="008A77BF"/>
    <w:rsid w:val="008A7B07"/>
    <w:rsid w:val="008B0089"/>
    <w:rsid w:val="008B0944"/>
    <w:rsid w:val="008B0FC7"/>
    <w:rsid w:val="008B1CC4"/>
    <w:rsid w:val="008B26F1"/>
    <w:rsid w:val="008B2BDC"/>
    <w:rsid w:val="008B3DA0"/>
    <w:rsid w:val="008B3DA1"/>
    <w:rsid w:val="008B41CF"/>
    <w:rsid w:val="008B44BD"/>
    <w:rsid w:val="008B4CCD"/>
    <w:rsid w:val="008B4EAD"/>
    <w:rsid w:val="008B50B2"/>
    <w:rsid w:val="008B530D"/>
    <w:rsid w:val="008B5BE6"/>
    <w:rsid w:val="008B5E64"/>
    <w:rsid w:val="008B622C"/>
    <w:rsid w:val="008B642C"/>
    <w:rsid w:val="008B6E22"/>
    <w:rsid w:val="008B790B"/>
    <w:rsid w:val="008B7DE4"/>
    <w:rsid w:val="008C078D"/>
    <w:rsid w:val="008C0FAD"/>
    <w:rsid w:val="008C16E9"/>
    <w:rsid w:val="008C1899"/>
    <w:rsid w:val="008C1BDF"/>
    <w:rsid w:val="008C2CF0"/>
    <w:rsid w:val="008C2E0C"/>
    <w:rsid w:val="008C31E2"/>
    <w:rsid w:val="008C3567"/>
    <w:rsid w:val="008C39DD"/>
    <w:rsid w:val="008C4565"/>
    <w:rsid w:val="008C4E25"/>
    <w:rsid w:val="008C55A4"/>
    <w:rsid w:val="008C5F86"/>
    <w:rsid w:val="008C754B"/>
    <w:rsid w:val="008C76F2"/>
    <w:rsid w:val="008D00B3"/>
    <w:rsid w:val="008D01DA"/>
    <w:rsid w:val="008D023D"/>
    <w:rsid w:val="008D0B9A"/>
    <w:rsid w:val="008D1304"/>
    <w:rsid w:val="008D16EA"/>
    <w:rsid w:val="008D1A62"/>
    <w:rsid w:val="008D1DC1"/>
    <w:rsid w:val="008D249F"/>
    <w:rsid w:val="008D304A"/>
    <w:rsid w:val="008D341F"/>
    <w:rsid w:val="008D4111"/>
    <w:rsid w:val="008D47A7"/>
    <w:rsid w:val="008D4FB6"/>
    <w:rsid w:val="008D4FDE"/>
    <w:rsid w:val="008D5283"/>
    <w:rsid w:val="008D56AB"/>
    <w:rsid w:val="008D56D1"/>
    <w:rsid w:val="008D5BE2"/>
    <w:rsid w:val="008D5C4F"/>
    <w:rsid w:val="008D73C1"/>
    <w:rsid w:val="008D7B12"/>
    <w:rsid w:val="008D7C0F"/>
    <w:rsid w:val="008E0EA4"/>
    <w:rsid w:val="008E24CF"/>
    <w:rsid w:val="008E26FE"/>
    <w:rsid w:val="008E2C9B"/>
    <w:rsid w:val="008E32D5"/>
    <w:rsid w:val="008E32D6"/>
    <w:rsid w:val="008E3926"/>
    <w:rsid w:val="008E4A25"/>
    <w:rsid w:val="008E4A47"/>
    <w:rsid w:val="008E5024"/>
    <w:rsid w:val="008E7B1C"/>
    <w:rsid w:val="008E7D50"/>
    <w:rsid w:val="008F00EE"/>
    <w:rsid w:val="008F0539"/>
    <w:rsid w:val="008F0854"/>
    <w:rsid w:val="008F0BA0"/>
    <w:rsid w:val="008F10B3"/>
    <w:rsid w:val="008F14FC"/>
    <w:rsid w:val="008F2134"/>
    <w:rsid w:val="008F27D8"/>
    <w:rsid w:val="008F30E4"/>
    <w:rsid w:val="008F44AF"/>
    <w:rsid w:val="008F5A0D"/>
    <w:rsid w:val="008F5CF2"/>
    <w:rsid w:val="008F5CFB"/>
    <w:rsid w:val="008F6377"/>
    <w:rsid w:val="008F6807"/>
    <w:rsid w:val="008F7735"/>
    <w:rsid w:val="009000A4"/>
    <w:rsid w:val="00901057"/>
    <w:rsid w:val="00901111"/>
    <w:rsid w:val="009013A0"/>
    <w:rsid w:val="00901787"/>
    <w:rsid w:val="00901E93"/>
    <w:rsid w:val="0090202B"/>
    <w:rsid w:val="00902E6E"/>
    <w:rsid w:val="00903909"/>
    <w:rsid w:val="00903F92"/>
    <w:rsid w:val="009042A8"/>
    <w:rsid w:val="009046E6"/>
    <w:rsid w:val="009057E8"/>
    <w:rsid w:val="0090616B"/>
    <w:rsid w:val="0090621C"/>
    <w:rsid w:val="00906466"/>
    <w:rsid w:val="0090648F"/>
    <w:rsid w:val="00906ACC"/>
    <w:rsid w:val="00906F7E"/>
    <w:rsid w:val="00907092"/>
    <w:rsid w:val="0091057B"/>
    <w:rsid w:val="00910842"/>
    <w:rsid w:val="00910D02"/>
    <w:rsid w:val="00910D47"/>
    <w:rsid w:val="00910E1C"/>
    <w:rsid w:val="009112CD"/>
    <w:rsid w:val="0091169C"/>
    <w:rsid w:val="009117A1"/>
    <w:rsid w:val="009128FD"/>
    <w:rsid w:val="0091290F"/>
    <w:rsid w:val="00912BF7"/>
    <w:rsid w:val="00912DD1"/>
    <w:rsid w:val="009140CF"/>
    <w:rsid w:val="009141DF"/>
    <w:rsid w:val="009149CE"/>
    <w:rsid w:val="00915077"/>
    <w:rsid w:val="009153CD"/>
    <w:rsid w:val="00915F18"/>
    <w:rsid w:val="00917814"/>
    <w:rsid w:val="0092006F"/>
    <w:rsid w:val="0092072F"/>
    <w:rsid w:val="00920802"/>
    <w:rsid w:val="00920F20"/>
    <w:rsid w:val="00921BB0"/>
    <w:rsid w:val="00921E95"/>
    <w:rsid w:val="00921F14"/>
    <w:rsid w:val="00922100"/>
    <w:rsid w:val="00922278"/>
    <w:rsid w:val="0092231A"/>
    <w:rsid w:val="00922497"/>
    <w:rsid w:val="0092327D"/>
    <w:rsid w:val="009239A8"/>
    <w:rsid w:val="00923C96"/>
    <w:rsid w:val="00923E5D"/>
    <w:rsid w:val="0092466F"/>
    <w:rsid w:val="009255B1"/>
    <w:rsid w:val="00925797"/>
    <w:rsid w:val="00925869"/>
    <w:rsid w:val="0092589A"/>
    <w:rsid w:val="0092592D"/>
    <w:rsid w:val="00925D7F"/>
    <w:rsid w:val="0092641C"/>
    <w:rsid w:val="009268EF"/>
    <w:rsid w:val="00926A56"/>
    <w:rsid w:val="00926B92"/>
    <w:rsid w:val="009274D4"/>
    <w:rsid w:val="00927EBE"/>
    <w:rsid w:val="00930296"/>
    <w:rsid w:val="0093031F"/>
    <w:rsid w:val="00931149"/>
    <w:rsid w:val="0093165B"/>
    <w:rsid w:val="00931B6B"/>
    <w:rsid w:val="009321A6"/>
    <w:rsid w:val="0093294C"/>
    <w:rsid w:val="0093305D"/>
    <w:rsid w:val="00933F3A"/>
    <w:rsid w:val="009348C9"/>
    <w:rsid w:val="0093549B"/>
    <w:rsid w:val="009358A2"/>
    <w:rsid w:val="009358FE"/>
    <w:rsid w:val="00936304"/>
    <w:rsid w:val="009363FB"/>
    <w:rsid w:val="00936964"/>
    <w:rsid w:val="00936C13"/>
    <w:rsid w:val="00936F6F"/>
    <w:rsid w:val="009373FE"/>
    <w:rsid w:val="00940B08"/>
    <w:rsid w:val="0094240E"/>
    <w:rsid w:val="00942861"/>
    <w:rsid w:val="009433D0"/>
    <w:rsid w:val="009433EB"/>
    <w:rsid w:val="00944013"/>
    <w:rsid w:val="009443E1"/>
    <w:rsid w:val="0094479E"/>
    <w:rsid w:val="00944C54"/>
    <w:rsid w:val="00944FE7"/>
    <w:rsid w:val="00945640"/>
    <w:rsid w:val="00945B99"/>
    <w:rsid w:val="0094725C"/>
    <w:rsid w:val="00950350"/>
    <w:rsid w:val="009505B5"/>
    <w:rsid w:val="00951022"/>
    <w:rsid w:val="009518E4"/>
    <w:rsid w:val="00951D9B"/>
    <w:rsid w:val="0095228B"/>
    <w:rsid w:val="009529F7"/>
    <w:rsid w:val="00952A13"/>
    <w:rsid w:val="00952A9F"/>
    <w:rsid w:val="00952B1F"/>
    <w:rsid w:val="00952DD7"/>
    <w:rsid w:val="009537D8"/>
    <w:rsid w:val="00953D9C"/>
    <w:rsid w:val="009540D9"/>
    <w:rsid w:val="00955E91"/>
    <w:rsid w:val="00956FF7"/>
    <w:rsid w:val="00957819"/>
    <w:rsid w:val="009578B9"/>
    <w:rsid w:val="0096026C"/>
    <w:rsid w:val="0096062A"/>
    <w:rsid w:val="009606DA"/>
    <w:rsid w:val="009607BC"/>
    <w:rsid w:val="0096108A"/>
    <w:rsid w:val="009611AB"/>
    <w:rsid w:val="009622BE"/>
    <w:rsid w:val="0096269D"/>
    <w:rsid w:val="00962C98"/>
    <w:rsid w:val="00963B98"/>
    <w:rsid w:val="00964140"/>
    <w:rsid w:val="009644D3"/>
    <w:rsid w:val="00964FD2"/>
    <w:rsid w:val="00965D86"/>
    <w:rsid w:val="00966169"/>
    <w:rsid w:val="009661D9"/>
    <w:rsid w:val="00966497"/>
    <w:rsid w:val="00966FB7"/>
    <w:rsid w:val="009670DC"/>
    <w:rsid w:val="00967615"/>
    <w:rsid w:val="00970EDC"/>
    <w:rsid w:val="00971BF0"/>
    <w:rsid w:val="00972018"/>
    <w:rsid w:val="00972AD4"/>
    <w:rsid w:val="00972BD2"/>
    <w:rsid w:val="0097332E"/>
    <w:rsid w:val="009733A2"/>
    <w:rsid w:val="0097362A"/>
    <w:rsid w:val="009736BE"/>
    <w:rsid w:val="009759E5"/>
    <w:rsid w:val="0097726B"/>
    <w:rsid w:val="009777FF"/>
    <w:rsid w:val="00977E8C"/>
    <w:rsid w:val="009801A1"/>
    <w:rsid w:val="00980B39"/>
    <w:rsid w:val="00980F79"/>
    <w:rsid w:val="00980F96"/>
    <w:rsid w:val="009810E5"/>
    <w:rsid w:val="0098183B"/>
    <w:rsid w:val="00981C97"/>
    <w:rsid w:val="00981CA9"/>
    <w:rsid w:val="00982300"/>
    <w:rsid w:val="00982BE8"/>
    <w:rsid w:val="00982C0B"/>
    <w:rsid w:val="00982CBD"/>
    <w:rsid w:val="009834D8"/>
    <w:rsid w:val="009834E0"/>
    <w:rsid w:val="0098359A"/>
    <w:rsid w:val="009837FB"/>
    <w:rsid w:val="0098428D"/>
    <w:rsid w:val="009843FC"/>
    <w:rsid w:val="00984596"/>
    <w:rsid w:val="00984B0C"/>
    <w:rsid w:val="00985B36"/>
    <w:rsid w:val="00985B84"/>
    <w:rsid w:val="009863ED"/>
    <w:rsid w:val="00986AAA"/>
    <w:rsid w:val="00986F1D"/>
    <w:rsid w:val="009870D3"/>
    <w:rsid w:val="009873DB"/>
    <w:rsid w:val="009912B2"/>
    <w:rsid w:val="00991CF9"/>
    <w:rsid w:val="00991E06"/>
    <w:rsid w:val="00992A15"/>
    <w:rsid w:val="00992EB1"/>
    <w:rsid w:val="00993337"/>
    <w:rsid w:val="00993413"/>
    <w:rsid w:val="009940F0"/>
    <w:rsid w:val="00994641"/>
    <w:rsid w:val="009947C5"/>
    <w:rsid w:val="009954FC"/>
    <w:rsid w:val="00995BE9"/>
    <w:rsid w:val="00995E73"/>
    <w:rsid w:val="00995F5B"/>
    <w:rsid w:val="009960A2"/>
    <w:rsid w:val="00996423"/>
    <w:rsid w:val="00996735"/>
    <w:rsid w:val="00996936"/>
    <w:rsid w:val="00996E31"/>
    <w:rsid w:val="00997A0B"/>
    <w:rsid w:val="00997B8F"/>
    <w:rsid w:val="009A018B"/>
    <w:rsid w:val="009A0525"/>
    <w:rsid w:val="009A0AD4"/>
    <w:rsid w:val="009A0AFB"/>
    <w:rsid w:val="009A0B16"/>
    <w:rsid w:val="009A1150"/>
    <w:rsid w:val="009A2391"/>
    <w:rsid w:val="009A3028"/>
    <w:rsid w:val="009A31A8"/>
    <w:rsid w:val="009A4314"/>
    <w:rsid w:val="009A46C9"/>
    <w:rsid w:val="009A4C2A"/>
    <w:rsid w:val="009A4E3A"/>
    <w:rsid w:val="009A5452"/>
    <w:rsid w:val="009A567E"/>
    <w:rsid w:val="009A6860"/>
    <w:rsid w:val="009A6A2B"/>
    <w:rsid w:val="009A6E06"/>
    <w:rsid w:val="009A787D"/>
    <w:rsid w:val="009A7C36"/>
    <w:rsid w:val="009A7F6F"/>
    <w:rsid w:val="009B0B00"/>
    <w:rsid w:val="009B0F8F"/>
    <w:rsid w:val="009B12DD"/>
    <w:rsid w:val="009B16AE"/>
    <w:rsid w:val="009B191F"/>
    <w:rsid w:val="009B27F7"/>
    <w:rsid w:val="009B29C5"/>
    <w:rsid w:val="009B2EC6"/>
    <w:rsid w:val="009B3F17"/>
    <w:rsid w:val="009B484A"/>
    <w:rsid w:val="009B4AA6"/>
    <w:rsid w:val="009B4C45"/>
    <w:rsid w:val="009B6092"/>
    <w:rsid w:val="009B6177"/>
    <w:rsid w:val="009B6408"/>
    <w:rsid w:val="009B69E0"/>
    <w:rsid w:val="009B6F58"/>
    <w:rsid w:val="009B6FCE"/>
    <w:rsid w:val="009B7B3E"/>
    <w:rsid w:val="009B7FDA"/>
    <w:rsid w:val="009B7FF2"/>
    <w:rsid w:val="009C04DA"/>
    <w:rsid w:val="009C0DB9"/>
    <w:rsid w:val="009C1187"/>
    <w:rsid w:val="009C16A0"/>
    <w:rsid w:val="009C291B"/>
    <w:rsid w:val="009C2970"/>
    <w:rsid w:val="009C3317"/>
    <w:rsid w:val="009C3750"/>
    <w:rsid w:val="009C3880"/>
    <w:rsid w:val="009C3DCB"/>
    <w:rsid w:val="009C47BF"/>
    <w:rsid w:val="009C49C9"/>
    <w:rsid w:val="009C55AB"/>
    <w:rsid w:val="009C57FC"/>
    <w:rsid w:val="009C6274"/>
    <w:rsid w:val="009C65BD"/>
    <w:rsid w:val="009C6930"/>
    <w:rsid w:val="009C711D"/>
    <w:rsid w:val="009C74A2"/>
    <w:rsid w:val="009D0A55"/>
    <w:rsid w:val="009D0B60"/>
    <w:rsid w:val="009D1253"/>
    <w:rsid w:val="009D1FB2"/>
    <w:rsid w:val="009D235C"/>
    <w:rsid w:val="009D299B"/>
    <w:rsid w:val="009D29B2"/>
    <w:rsid w:val="009D2B22"/>
    <w:rsid w:val="009D2BE4"/>
    <w:rsid w:val="009D31B4"/>
    <w:rsid w:val="009D335A"/>
    <w:rsid w:val="009D34BC"/>
    <w:rsid w:val="009D39F3"/>
    <w:rsid w:val="009D3B86"/>
    <w:rsid w:val="009D3CE4"/>
    <w:rsid w:val="009D42BE"/>
    <w:rsid w:val="009D4417"/>
    <w:rsid w:val="009D50A3"/>
    <w:rsid w:val="009D60DD"/>
    <w:rsid w:val="009D675F"/>
    <w:rsid w:val="009D7C35"/>
    <w:rsid w:val="009D7F68"/>
    <w:rsid w:val="009D7F70"/>
    <w:rsid w:val="009E015D"/>
    <w:rsid w:val="009E038D"/>
    <w:rsid w:val="009E0904"/>
    <w:rsid w:val="009E1432"/>
    <w:rsid w:val="009E18EB"/>
    <w:rsid w:val="009E2843"/>
    <w:rsid w:val="009E36F2"/>
    <w:rsid w:val="009E4B96"/>
    <w:rsid w:val="009E599B"/>
    <w:rsid w:val="009E5D4C"/>
    <w:rsid w:val="009E615A"/>
    <w:rsid w:val="009E6A43"/>
    <w:rsid w:val="009E6E29"/>
    <w:rsid w:val="009E7D0D"/>
    <w:rsid w:val="009F0271"/>
    <w:rsid w:val="009F1B76"/>
    <w:rsid w:val="009F2287"/>
    <w:rsid w:val="009F243E"/>
    <w:rsid w:val="009F27E0"/>
    <w:rsid w:val="009F3098"/>
    <w:rsid w:val="009F33FD"/>
    <w:rsid w:val="009F38A7"/>
    <w:rsid w:val="009F4BBA"/>
    <w:rsid w:val="009F5287"/>
    <w:rsid w:val="009F57D8"/>
    <w:rsid w:val="009F625F"/>
    <w:rsid w:val="009F6BAB"/>
    <w:rsid w:val="009F6D48"/>
    <w:rsid w:val="009F6E67"/>
    <w:rsid w:val="009F7CD4"/>
    <w:rsid w:val="00A001EA"/>
    <w:rsid w:val="00A003C6"/>
    <w:rsid w:val="00A00E5F"/>
    <w:rsid w:val="00A0186A"/>
    <w:rsid w:val="00A018D1"/>
    <w:rsid w:val="00A022A8"/>
    <w:rsid w:val="00A02895"/>
    <w:rsid w:val="00A02969"/>
    <w:rsid w:val="00A03D94"/>
    <w:rsid w:val="00A04016"/>
    <w:rsid w:val="00A04F35"/>
    <w:rsid w:val="00A0632D"/>
    <w:rsid w:val="00A06A8E"/>
    <w:rsid w:val="00A06DC8"/>
    <w:rsid w:val="00A06F64"/>
    <w:rsid w:val="00A076D3"/>
    <w:rsid w:val="00A07747"/>
    <w:rsid w:val="00A10E5B"/>
    <w:rsid w:val="00A10E7D"/>
    <w:rsid w:val="00A11999"/>
    <w:rsid w:val="00A12919"/>
    <w:rsid w:val="00A12C42"/>
    <w:rsid w:val="00A12DE7"/>
    <w:rsid w:val="00A13104"/>
    <w:rsid w:val="00A1385E"/>
    <w:rsid w:val="00A138AF"/>
    <w:rsid w:val="00A13DE6"/>
    <w:rsid w:val="00A13E28"/>
    <w:rsid w:val="00A141FE"/>
    <w:rsid w:val="00A14283"/>
    <w:rsid w:val="00A1440A"/>
    <w:rsid w:val="00A1450C"/>
    <w:rsid w:val="00A14B2D"/>
    <w:rsid w:val="00A14D3B"/>
    <w:rsid w:val="00A150DD"/>
    <w:rsid w:val="00A15445"/>
    <w:rsid w:val="00A15B6F"/>
    <w:rsid w:val="00A16125"/>
    <w:rsid w:val="00A165AA"/>
    <w:rsid w:val="00A166FE"/>
    <w:rsid w:val="00A16D1F"/>
    <w:rsid w:val="00A175C3"/>
    <w:rsid w:val="00A17A80"/>
    <w:rsid w:val="00A17B33"/>
    <w:rsid w:val="00A20068"/>
    <w:rsid w:val="00A2027C"/>
    <w:rsid w:val="00A209D4"/>
    <w:rsid w:val="00A21F1A"/>
    <w:rsid w:val="00A21F96"/>
    <w:rsid w:val="00A22233"/>
    <w:rsid w:val="00A2292B"/>
    <w:rsid w:val="00A23034"/>
    <w:rsid w:val="00A23354"/>
    <w:rsid w:val="00A240AF"/>
    <w:rsid w:val="00A240D8"/>
    <w:rsid w:val="00A24121"/>
    <w:rsid w:val="00A241EB"/>
    <w:rsid w:val="00A24D34"/>
    <w:rsid w:val="00A25964"/>
    <w:rsid w:val="00A25B11"/>
    <w:rsid w:val="00A25D42"/>
    <w:rsid w:val="00A25EF2"/>
    <w:rsid w:val="00A263A0"/>
    <w:rsid w:val="00A27045"/>
    <w:rsid w:val="00A270B5"/>
    <w:rsid w:val="00A27943"/>
    <w:rsid w:val="00A27AB8"/>
    <w:rsid w:val="00A27D06"/>
    <w:rsid w:val="00A303BB"/>
    <w:rsid w:val="00A3045A"/>
    <w:rsid w:val="00A3078B"/>
    <w:rsid w:val="00A30841"/>
    <w:rsid w:val="00A31330"/>
    <w:rsid w:val="00A31537"/>
    <w:rsid w:val="00A31932"/>
    <w:rsid w:val="00A31980"/>
    <w:rsid w:val="00A3203E"/>
    <w:rsid w:val="00A325CB"/>
    <w:rsid w:val="00A33931"/>
    <w:rsid w:val="00A3453B"/>
    <w:rsid w:val="00A34AD3"/>
    <w:rsid w:val="00A35474"/>
    <w:rsid w:val="00A35480"/>
    <w:rsid w:val="00A35BD0"/>
    <w:rsid w:val="00A35E45"/>
    <w:rsid w:val="00A3647F"/>
    <w:rsid w:val="00A36822"/>
    <w:rsid w:val="00A368A3"/>
    <w:rsid w:val="00A368B0"/>
    <w:rsid w:val="00A3691C"/>
    <w:rsid w:val="00A36968"/>
    <w:rsid w:val="00A37017"/>
    <w:rsid w:val="00A40777"/>
    <w:rsid w:val="00A408C6"/>
    <w:rsid w:val="00A408DF"/>
    <w:rsid w:val="00A40CC6"/>
    <w:rsid w:val="00A40EF6"/>
    <w:rsid w:val="00A410E4"/>
    <w:rsid w:val="00A412FF"/>
    <w:rsid w:val="00A418D9"/>
    <w:rsid w:val="00A41B48"/>
    <w:rsid w:val="00A41F88"/>
    <w:rsid w:val="00A4249D"/>
    <w:rsid w:val="00A42ABD"/>
    <w:rsid w:val="00A42D69"/>
    <w:rsid w:val="00A438C3"/>
    <w:rsid w:val="00A445B7"/>
    <w:rsid w:val="00A44CF7"/>
    <w:rsid w:val="00A44DB0"/>
    <w:rsid w:val="00A44F60"/>
    <w:rsid w:val="00A453C7"/>
    <w:rsid w:val="00A4543E"/>
    <w:rsid w:val="00A456BE"/>
    <w:rsid w:val="00A457AE"/>
    <w:rsid w:val="00A46510"/>
    <w:rsid w:val="00A47D90"/>
    <w:rsid w:val="00A501C4"/>
    <w:rsid w:val="00A51D23"/>
    <w:rsid w:val="00A5213A"/>
    <w:rsid w:val="00A5237C"/>
    <w:rsid w:val="00A52A82"/>
    <w:rsid w:val="00A5300E"/>
    <w:rsid w:val="00A53571"/>
    <w:rsid w:val="00A535B6"/>
    <w:rsid w:val="00A53995"/>
    <w:rsid w:val="00A53CD9"/>
    <w:rsid w:val="00A53E9E"/>
    <w:rsid w:val="00A54672"/>
    <w:rsid w:val="00A54EB2"/>
    <w:rsid w:val="00A55015"/>
    <w:rsid w:val="00A5518B"/>
    <w:rsid w:val="00A6042E"/>
    <w:rsid w:val="00A609A9"/>
    <w:rsid w:val="00A6100B"/>
    <w:rsid w:val="00A61565"/>
    <w:rsid w:val="00A61D8F"/>
    <w:rsid w:val="00A621E0"/>
    <w:rsid w:val="00A62424"/>
    <w:rsid w:val="00A628E8"/>
    <w:rsid w:val="00A62A5D"/>
    <w:rsid w:val="00A62EC6"/>
    <w:rsid w:val="00A6312E"/>
    <w:rsid w:val="00A632E6"/>
    <w:rsid w:val="00A6442A"/>
    <w:rsid w:val="00A6467B"/>
    <w:rsid w:val="00A648A0"/>
    <w:rsid w:val="00A64BF4"/>
    <w:rsid w:val="00A658CA"/>
    <w:rsid w:val="00A669C0"/>
    <w:rsid w:val="00A66E9C"/>
    <w:rsid w:val="00A67CA3"/>
    <w:rsid w:val="00A67D67"/>
    <w:rsid w:val="00A70B67"/>
    <w:rsid w:val="00A7121A"/>
    <w:rsid w:val="00A725E2"/>
    <w:rsid w:val="00A72F77"/>
    <w:rsid w:val="00A73D6C"/>
    <w:rsid w:val="00A7403D"/>
    <w:rsid w:val="00A74D08"/>
    <w:rsid w:val="00A75457"/>
    <w:rsid w:val="00A7556C"/>
    <w:rsid w:val="00A7573E"/>
    <w:rsid w:val="00A75BC7"/>
    <w:rsid w:val="00A76252"/>
    <w:rsid w:val="00A76B39"/>
    <w:rsid w:val="00A7714B"/>
    <w:rsid w:val="00A77207"/>
    <w:rsid w:val="00A773DD"/>
    <w:rsid w:val="00A77477"/>
    <w:rsid w:val="00A774D8"/>
    <w:rsid w:val="00A77817"/>
    <w:rsid w:val="00A80899"/>
    <w:rsid w:val="00A8117D"/>
    <w:rsid w:val="00A818A4"/>
    <w:rsid w:val="00A8204B"/>
    <w:rsid w:val="00A836AA"/>
    <w:rsid w:val="00A8378F"/>
    <w:rsid w:val="00A8410B"/>
    <w:rsid w:val="00A85152"/>
    <w:rsid w:val="00A85436"/>
    <w:rsid w:val="00A8554D"/>
    <w:rsid w:val="00A8563E"/>
    <w:rsid w:val="00A85978"/>
    <w:rsid w:val="00A86196"/>
    <w:rsid w:val="00A86DC2"/>
    <w:rsid w:val="00A873DF"/>
    <w:rsid w:val="00A8764E"/>
    <w:rsid w:val="00A907F9"/>
    <w:rsid w:val="00A90E51"/>
    <w:rsid w:val="00A91132"/>
    <w:rsid w:val="00A912EE"/>
    <w:rsid w:val="00A91482"/>
    <w:rsid w:val="00A92270"/>
    <w:rsid w:val="00A92713"/>
    <w:rsid w:val="00A92DCE"/>
    <w:rsid w:val="00A9395C"/>
    <w:rsid w:val="00A93AFC"/>
    <w:rsid w:val="00A94483"/>
    <w:rsid w:val="00A945EC"/>
    <w:rsid w:val="00A9477E"/>
    <w:rsid w:val="00A956AA"/>
    <w:rsid w:val="00A9588E"/>
    <w:rsid w:val="00A96042"/>
    <w:rsid w:val="00A962A5"/>
    <w:rsid w:val="00A9709A"/>
    <w:rsid w:val="00AA020F"/>
    <w:rsid w:val="00AA12F3"/>
    <w:rsid w:val="00AA1881"/>
    <w:rsid w:val="00AA2239"/>
    <w:rsid w:val="00AA3447"/>
    <w:rsid w:val="00AA3915"/>
    <w:rsid w:val="00AA4654"/>
    <w:rsid w:val="00AA5670"/>
    <w:rsid w:val="00AA6BEB"/>
    <w:rsid w:val="00AA6C3E"/>
    <w:rsid w:val="00AA70A1"/>
    <w:rsid w:val="00AA7138"/>
    <w:rsid w:val="00AB1A44"/>
    <w:rsid w:val="00AB29D1"/>
    <w:rsid w:val="00AB3731"/>
    <w:rsid w:val="00AB5102"/>
    <w:rsid w:val="00AB5352"/>
    <w:rsid w:val="00AB5B09"/>
    <w:rsid w:val="00AB5D15"/>
    <w:rsid w:val="00AB5F20"/>
    <w:rsid w:val="00AB63D7"/>
    <w:rsid w:val="00AB7DCC"/>
    <w:rsid w:val="00AC06D9"/>
    <w:rsid w:val="00AC1780"/>
    <w:rsid w:val="00AC203E"/>
    <w:rsid w:val="00AC2626"/>
    <w:rsid w:val="00AC3498"/>
    <w:rsid w:val="00AC3EFC"/>
    <w:rsid w:val="00AC44EA"/>
    <w:rsid w:val="00AC4A87"/>
    <w:rsid w:val="00AC59DC"/>
    <w:rsid w:val="00AC5BAA"/>
    <w:rsid w:val="00AC5FF6"/>
    <w:rsid w:val="00AC6081"/>
    <w:rsid w:val="00AC619A"/>
    <w:rsid w:val="00AC6620"/>
    <w:rsid w:val="00AC70F3"/>
    <w:rsid w:val="00AC7B68"/>
    <w:rsid w:val="00AD05AC"/>
    <w:rsid w:val="00AD077B"/>
    <w:rsid w:val="00AD080B"/>
    <w:rsid w:val="00AD0913"/>
    <w:rsid w:val="00AD0E0D"/>
    <w:rsid w:val="00AD1560"/>
    <w:rsid w:val="00AD209A"/>
    <w:rsid w:val="00AD2363"/>
    <w:rsid w:val="00AD49B3"/>
    <w:rsid w:val="00AD4B42"/>
    <w:rsid w:val="00AD56DA"/>
    <w:rsid w:val="00AD5FE0"/>
    <w:rsid w:val="00AD623A"/>
    <w:rsid w:val="00AD6910"/>
    <w:rsid w:val="00AD6ACA"/>
    <w:rsid w:val="00AD6ADB"/>
    <w:rsid w:val="00AD7C42"/>
    <w:rsid w:val="00AD7E82"/>
    <w:rsid w:val="00AE0389"/>
    <w:rsid w:val="00AE068F"/>
    <w:rsid w:val="00AE089F"/>
    <w:rsid w:val="00AE1628"/>
    <w:rsid w:val="00AE195A"/>
    <w:rsid w:val="00AE2155"/>
    <w:rsid w:val="00AE25F2"/>
    <w:rsid w:val="00AE2808"/>
    <w:rsid w:val="00AE281A"/>
    <w:rsid w:val="00AE2AAA"/>
    <w:rsid w:val="00AE3885"/>
    <w:rsid w:val="00AE417A"/>
    <w:rsid w:val="00AE46FF"/>
    <w:rsid w:val="00AE4D5C"/>
    <w:rsid w:val="00AE4E24"/>
    <w:rsid w:val="00AE56B5"/>
    <w:rsid w:val="00AE5DA2"/>
    <w:rsid w:val="00AE61AB"/>
    <w:rsid w:val="00AE672A"/>
    <w:rsid w:val="00AE74B0"/>
    <w:rsid w:val="00AE7A7A"/>
    <w:rsid w:val="00AE7EB2"/>
    <w:rsid w:val="00AE7F53"/>
    <w:rsid w:val="00AF0344"/>
    <w:rsid w:val="00AF04A0"/>
    <w:rsid w:val="00AF0C96"/>
    <w:rsid w:val="00AF13BB"/>
    <w:rsid w:val="00AF2AF8"/>
    <w:rsid w:val="00AF2D99"/>
    <w:rsid w:val="00AF4663"/>
    <w:rsid w:val="00AF4E03"/>
    <w:rsid w:val="00AF55EA"/>
    <w:rsid w:val="00AF5F66"/>
    <w:rsid w:val="00AF6398"/>
    <w:rsid w:val="00AF6753"/>
    <w:rsid w:val="00AF70AF"/>
    <w:rsid w:val="00AF74D2"/>
    <w:rsid w:val="00AF7946"/>
    <w:rsid w:val="00AF7EF3"/>
    <w:rsid w:val="00B00066"/>
    <w:rsid w:val="00B007E6"/>
    <w:rsid w:val="00B00A85"/>
    <w:rsid w:val="00B00E7C"/>
    <w:rsid w:val="00B01B3F"/>
    <w:rsid w:val="00B020A9"/>
    <w:rsid w:val="00B02B6B"/>
    <w:rsid w:val="00B02BDA"/>
    <w:rsid w:val="00B02C65"/>
    <w:rsid w:val="00B0321C"/>
    <w:rsid w:val="00B03A13"/>
    <w:rsid w:val="00B0469E"/>
    <w:rsid w:val="00B049E1"/>
    <w:rsid w:val="00B04EF4"/>
    <w:rsid w:val="00B0514B"/>
    <w:rsid w:val="00B062F7"/>
    <w:rsid w:val="00B064D9"/>
    <w:rsid w:val="00B069CC"/>
    <w:rsid w:val="00B06A0D"/>
    <w:rsid w:val="00B07657"/>
    <w:rsid w:val="00B076F8"/>
    <w:rsid w:val="00B100AF"/>
    <w:rsid w:val="00B10119"/>
    <w:rsid w:val="00B104BB"/>
    <w:rsid w:val="00B1087C"/>
    <w:rsid w:val="00B10AFB"/>
    <w:rsid w:val="00B11B13"/>
    <w:rsid w:val="00B11C85"/>
    <w:rsid w:val="00B1262D"/>
    <w:rsid w:val="00B12CF8"/>
    <w:rsid w:val="00B13270"/>
    <w:rsid w:val="00B13512"/>
    <w:rsid w:val="00B13E86"/>
    <w:rsid w:val="00B148F2"/>
    <w:rsid w:val="00B14945"/>
    <w:rsid w:val="00B15D54"/>
    <w:rsid w:val="00B15EB8"/>
    <w:rsid w:val="00B17022"/>
    <w:rsid w:val="00B17141"/>
    <w:rsid w:val="00B1732C"/>
    <w:rsid w:val="00B17390"/>
    <w:rsid w:val="00B20960"/>
    <w:rsid w:val="00B20BBD"/>
    <w:rsid w:val="00B20F7A"/>
    <w:rsid w:val="00B2211C"/>
    <w:rsid w:val="00B22B6B"/>
    <w:rsid w:val="00B232AE"/>
    <w:rsid w:val="00B233B5"/>
    <w:rsid w:val="00B2390A"/>
    <w:rsid w:val="00B23AA7"/>
    <w:rsid w:val="00B23C40"/>
    <w:rsid w:val="00B243BE"/>
    <w:rsid w:val="00B248A5"/>
    <w:rsid w:val="00B24E52"/>
    <w:rsid w:val="00B25577"/>
    <w:rsid w:val="00B260C3"/>
    <w:rsid w:val="00B26258"/>
    <w:rsid w:val="00B27249"/>
    <w:rsid w:val="00B274A7"/>
    <w:rsid w:val="00B27845"/>
    <w:rsid w:val="00B30118"/>
    <w:rsid w:val="00B30D2E"/>
    <w:rsid w:val="00B30D64"/>
    <w:rsid w:val="00B31027"/>
    <w:rsid w:val="00B315D4"/>
    <w:rsid w:val="00B31665"/>
    <w:rsid w:val="00B32B72"/>
    <w:rsid w:val="00B3389A"/>
    <w:rsid w:val="00B33E73"/>
    <w:rsid w:val="00B3401C"/>
    <w:rsid w:val="00B34125"/>
    <w:rsid w:val="00B34D9B"/>
    <w:rsid w:val="00B35559"/>
    <w:rsid w:val="00B35705"/>
    <w:rsid w:val="00B3594A"/>
    <w:rsid w:val="00B35A25"/>
    <w:rsid w:val="00B369CE"/>
    <w:rsid w:val="00B36EA6"/>
    <w:rsid w:val="00B36F11"/>
    <w:rsid w:val="00B37038"/>
    <w:rsid w:val="00B37853"/>
    <w:rsid w:val="00B40071"/>
    <w:rsid w:val="00B40E73"/>
    <w:rsid w:val="00B4101D"/>
    <w:rsid w:val="00B41429"/>
    <w:rsid w:val="00B41DF3"/>
    <w:rsid w:val="00B4236D"/>
    <w:rsid w:val="00B424ED"/>
    <w:rsid w:val="00B4264A"/>
    <w:rsid w:val="00B42780"/>
    <w:rsid w:val="00B42E5A"/>
    <w:rsid w:val="00B43740"/>
    <w:rsid w:val="00B44B6C"/>
    <w:rsid w:val="00B44BAC"/>
    <w:rsid w:val="00B4559C"/>
    <w:rsid w:val="00B45730"/>
    <w:rsid w:val="00B45D5F"/>
    <w:rsid w:val="00B468DE"/>
    <w:rsid w:val="00B46D82"/>
    <w:rsid w:val="00B50094"/>
    <w:rsid w:val="00B50924"/>
    <w:rsid w:val="00B509CC"/>
    <w:rsid w:val="00B51649"/>
    <w:rsid w:val="00B51779"/>
    <w:rsid w:val="00B51928"/>
    <w:rsid w:val="00B51B7A"/>
    <w:rsid w:val="00B5289A"/>
    <w:rsid w:val="00B528E0"/>
    <w:rsid w:val="00B52E22"/>
    <w:rsid w:val="00B532B6"/>
    <w:rsid w:val="00B544A8"/>
    <w:rsid w:val="00B5471F"/>
    <w:rsid w:val="00B550A7"/>
    <w:rsid w:val="00B55717"/>
    <w:rsid w:val="00B55882"/>
    <w:rsid w:val="00B55B11"/>
    <w:rsid w:val="00B55D5A"/>
    <w:rsid w:val="00B56149"/>
    <w:rsid w:val="00B56489"/>
    <w:rsid w:val="00B567B1"/>
    <w:rsid w:val="00B56A25"/>
    <w:rsid w:val="00B57666"/>
    <w:rsid w:val="00B5785C"/>
    <w:rsid w:val="00B57FD2"/>
    <w:rsid w:val="00B60B36"/>
    <w:rsid w:val="00B60BDF"/>
    <w:rsid w:val="00B61EE6"/>
    <w:rsid w:val="00B6255B"/>
    <w:rsid w:val="00B634EC"/>
    <w:rsid w:val="00B63607"/>
    <w:rsid w:val="00B63E30"/>
    <w:rsid w:val="00B6478D"/>
    <w:rsid w:val="00B64817"/>
    <w:rsid w:val="00B64AFE"/>
    <w:rsid w:val="00B658F6"/>
    <w:rsid w:val="00B65F1E"/>
    <w:rsid w:val="00B65F20"/>
    <w:rsid w:val="00B66216"/>
    <w:rsid w:val="00B67965"/>
    <w:rsid w:val="00B67A92"/>
    <w:rsid w:val="00B67CE4"/>
    <w:rsid w:val="00B67EEC"/>
    <w:rsid w:val="00B67F9A"/>
    <w:rsid w:val="00B70011"/>
    <w:rsid w:val="00B707E8"/>
    <w:rsid w:val="00B70BBF"/>
    <w:rsid w:val="00B70D4F"/>
    <w:rsid w:val="00B70DA8"/>
    <w:rsid w:val="00B71CB9"/>
    <w:rsid w:val="00B71E16"/>
    <w:rsid w:val="00B72891"/>
    <w:rsid w:val="00B73316"/>
    <w:rsid w:val="00B742B8"/>
    <w:rsid w:val="00B746BF"/>
    <w:rsid w:val="00B74817"/>
    <w:rsid w:val="00B74CDB"/>
    <w:rsid w:val="00B74FAF"/>
    <w:rsid w:val="00B755D9"/>
    <w:rsid w:val="00B761ED"/>
    <w:rsid w:val="00B764D7"/>
    <w:rsid w:val="00B7667A"/>
    <w:rsid w:val="00B76C6E"/>
    <w:rsid w:val="00B80675"/>
    <w:rsid w:val="00B81647"/>
    <w:rsid w:val="00B81D42"/>
    <w:rsid w:val="00B81E99"/>
    <w:rsid w:val="00B82420"/>
    <w:rsid w:val="00B82780"/>
    <w:rsid w:val="00B828FF"/>
    <w:rsid w:val="00B82E5D"/>
    <w:rsid w:val="00B83B21"/>
    <w:rsid w:val="00B83EA6"/>
    <w:rsid w:val="00B83F2D"/>
    <w:rsid w:val="00B8439E"/>
    <w:rsid w:val="00B843D4"/>
    <w:rsid w:val="00B85334"/>
    <w:rsid w:val="00B85386"/>
    <w:rsid w:val="00B85801"/>
    <w:rsid w:val="00B85BC0"/>
    <w:rsid w:val="00B8617A"/>
    <w:rsid w:val="00B86C4B"/>
    <w:rsid w:val="00B870BB"/>
    <w:rsid w:val="00B87528"/>
    <w:rsid w:val="00B90AED"/>
    <w:rsid w:val="00B93CA9"/>
    <w:rsid w:val="00B942A3"/>
    <w:rsid w:val="00B94CC0"/>
    <w:rsid w:val="00B95376"/>
    <w:rsid w:val="00B95D91"/>
    <w:rsid w:val="00B96129"/>
    <w:rsid w:val="00B96502"/>
    <w:rsid w:val="00B9654D"/>
    <w:rsid w:val="00B967D6"/>
    <w:rsid w:val="00B97A41"/>
    <w:rsid w:val="00BA0626"/>
    <w:rsid w:val="00BA1080"/>
    <w:rsid w:val="00BA12E4"/>
    <w:rsid w:val="00BA163B"/>
    <w:rsid w:val="00BA1781"/>
    <w:rsid w:val="00BA1D3D"/>
    <w:rsid w:val="00BA284B"/>
    <w:rsid w:val="00BA2E28"/>
    <w:rsid w:val="00BA314F"/>
    <w:rsid w:val="00BA3252"/>
    <w:rsid w:val="00BA37ED"/>
    <w:rsid w:val="00BA59F2"/>
    <w:rsid w:val="00BA5C78"/>
    <w:rsid w:val="00BA6CB7"/>
    <w:rsid w:val="00BA7ACB"/>
    <w:rsid w:val="00BB0703"/>
    <w:rsid w:val="00BB0BA0"/>
    <w:rsid w:val="00BB13CB"/>
    <w:rsid w:val="00BB1446"/>
    <w:rsid w:val="00BB158E"/>
    <w:rsid w:val="00BB1CF3"/>
    <w:rsid w:val="00BB246B"/>
    <w:rsid w:val="00BB2582"/>
    <w:rsid w:val="00BB2849"/>
    <w:rsid w:val="00BB2F01"/>
    <w:rsid w:val="00BB3F16"/>
    <w:rsid w:val="00BB3FC5"/>
    <w:rsid w:val="00BB421F"/>
    <w:rsid w:val="00BB4720"/>
    <w:rsid w:val="00BB50A8"/>
    <w:rsid w:val="00BB5997"/>
    <w:rsid w:val="00BB5DB0"/>
    <w:rsid w:val="00BB686C"/>
    <w:rsid w:val="00BB6E06"/>
    <w:rsid w:val="00BB76EA"/>
    <w:rsid w:val="00BB78C4"/>
    <w:rsid w:val="00BC0127"/>
    <w:rsid w:val="00BC0D78"/>
    <w:rsid w:val="00BC17CE"/>
    <w:rsid w:val="00BC2ADD"/>
    <w:rsid w:val="00BC3DC2"/>
    <w:rsid w:val="00BC4F4B"/>
    <w:rsid w:val="00BC5613"/>
    <w:rsid w:val="00BC578B"/>
    <w:rsid w:val="00BC5AE0"/>
    <w:rsid w:val="00BC617D"/>
    <w:rsid w:val="00BC6592"/>
    <w:rsid w:val="00BC7063"/>
    <w:rsid w:val="00BC714E"/>
    <w:rsid w:val="00BC7877"/>
    <w:rsid w:val="00BC792A"/>
    <w:rsid w:val="00BC79DE"/>
    <w:rsid w:val="00BC7C56"/>
    <w:rsid w:val="00BD0084"/>
    <w:rsid w:val="00BD008A"/>
    <w:rsid w:val="00BD0B18"/>
    <w:rsid w:val="00BD0CB0"/>
    <w:rsid w:val="00BD1AD8"/>
    <w:rsid w:val="00BD208B"/>
    <w:rsid w:val="00BD30CD"/>
    <w:rsid w:val="00BD32CB"/>
    <w:rsid w:val="00BD3480"/>
    <w:rsid w:val="00BD36FF"/>
    <w:rsid w:val="00BD38CB"/>
    <w:rsid w:val="00BD4158"/>
    <w:rsid w:val="00BD450B"/>
    <w:rsid w:val="00BD4F94"/>
    <w:rsid w:val="00BD54B9"/>
    <w:rsid w:val="00BD54C1"/>
    <w:rsid w:val="00BD591E"/>
    <w:rsid w:val="00BD5922"/>
    <w:rsid w:val="00BD63E7"/>
    <w:rsid w:val="00BD64A5"/>
    <w:rsid w:val="00BD70E4"/>
    <w:rsid w:val="00BD7E44"/>
    <w:rsid w:val="00BE040B"/>
    <w:rsid w:val="00BE0520"/>
    <w:rsid w:val="00BE066E"/>
    <w:rsid w:val="00BE0BCE"/>
    <w:rsid w:val="00BE1947"/>
    <w:rsid w:val="00BE1F3F"/>
    <w:rsid w:val="00BE24A9"/>
    <w:rsid w:val="00BE2707"/>
    <w:rsid w:val="00BE2E48"/>
    <w:rsid w:val="00BE2EB2"/>
    <w:rsid w:val="00BE3089"/>
    <w:rsid w:val="00BE352E"/>
    <w:rsid w:val="00BE39C0"/>
    <w:rsid w:val="00BE4333"/>
    <w:rsid w:val="00BE45E7"/>
    <w:rsid w:val="00BE5DB8"/>
    <w:rsid w:val="00BE5E58"/>
    <w:rsid w:val="00BE6C21"/>
    <w:rsid w:val="00BE71E9"/>
    <w:rsid w:val="00BE77F0"/>
    <w:rsid w:val="00BF06B7"/>
    <w:rsid w:val="00BF112E"/>
    <w:rsid w:val="00BF2430"/>
    <w:rsid w:val="00BF2D9F"/>
    <w:rsid w:val="00BF3296"/>
    <w:rsid w:val="00BF4075"/>
    <w:rsid w:val="00BF5B0E"/>
    <w:rsid w:val="00BF60A7"/>
    <w:rsid w:val="00BF62AC"/>
    <w:rsid w:val="00BF6645"/>
    <w:rsid w:val="00BF67C8"/>
    <w:rsid w:val="00BF6A79"/>
    <w:rsid w:val="00BF6BA3"/>
    <w:rsid w:val="00BF7020"/>
    <w:rsid w:val="00BF7C49"/>
    <w:rsid w:val="00BF7FFC"/>
    <w:rsid w:val="00C0070D"/>
    <w:rsid w:val="00C00C97"/>
    <w:rsid w:val="00C025FC"/>
    <w:rsid w:val="00C02B2C"/>
    <w:rsid w:val="00C03367"/>
    <w:rsid w:val="00C03942"/>
    <w:rsid w:val="00C03E78"/>
    <w:rsid w:val="00C0401C"/>
    <w:rsid w:val="00C0461E"/>
    <w:rsid w:val="00C04E8B"/>
    <w:rsid w:val="00C05690"/>
    <w:rsid w:val="00C05C5A"/>
    <w:rsid w:val="00C06A66"/>
    <w:rsid w:val="00C10250"/>
    <w:rsid w:val="00C104B4"/>
    <w:rsid w:val="00C11CA9"/>
    <w:rsid w:val="00C1310F"/>
    <w:rsid w:val="00C13113"/>
    <w:rsid w:val="00C13702"/>
    <w:rsid w:val="00C137B2"/>
    <w:rsid w:val="00C149EF"/>
    <w:rsid w:val="00C14A2E"/>
    <w:rsid w:val="00C15141"/>
    <w:rsid w:val="00C1552F"/>
    <w:rsid w:val="00C1553A"/>
    <w:rsid w:val="00C15554"/>
    <w:rsid w:val="00C15FD4"/>
    <w:rsid w:val="00C160A6"/>
    <w:rsid w:val="00C163E7"/>
    <w:rsid w:val="00C16499"/>
    <w:rsid w:val="00C17507"/>
    <w:rsid w:val="00C17A94"/>
    <w:rsid w:val="00C17C90"/>
    <w:rsid w:val="00C209BA"/>
    <w:rsid w:val="00C20C76"/>
    <w:rsid w:val="00C210B1"/>
    <w:rsid w:val="00C218D8"/>
    <w:rsid w:val="00C2299F"/>
    <w:rsid w:val="00C22DB8"/>
    <w:rsid w:val="00C22F13"/>
    <w:rsid w:val="00C24513"/>
    <w:rsid w:val="00C24FED"/>
    <w:rsid w:val="00C26310"/>
    <w:rsid w:val="00C27D74"/>
    <w:rsid w:val="00C3040B"/>
    <w:rsid w:val="00C3073D"/>
    <w:rsid w:val="00C30BD3"/>
    <w:rsid w:val="00C30ED0"/>
    <w:rsid w:val="00C31E7B"/>
    <w:rsid w:val="00C32150"/>
    <w:rsid w:val="00C32171"/>
    <w:rsid w:val="00C32388"/>
    <w:rsid w:val="00C32FAE"/>
    <w:rsid w:val="00C3311D"/>
    <w:rsid w:val="00C332E6"/>
    <w:rsid w:val="00C33398"/>
    <w:rsid w:val="00C33536"/>
    <w:rsid w:val="00C339CA"/>
    <w:rsid w:val="00C339D6"/>
    <w:rsid w:val="00C34102"/>
    <w:rsid w:val="00C345DB"/>
    <w:rsid w:val="00C35FA5"/>
    <w:rsid w:val="00C360C5"/>
    <w:rsid w:val="00C36492"/>
    <w:rsid w:val="00C365E9"/>
    <w:rsid w:val="00C36AAB"/>
    <w:rsid w:val="00C36B1F"/>
    <w:rsid w:val="00C36B21"/>
    <w:rsid w:val="00C4011E"/>
    <w:rsid w:val="00C403A6"/>
    <w:rsid w:val="00C40482"/>
    <w:rsid w:val="00C4071B"/>
    <w:rsid w:val="00C40EA2"/>
    <w:rsid w:val="00C4110F"/>
    <w:rsid w:val="00C415D3"/>
    <w:rsid w:val="00C4182F"/>
    <w:rsid w:val="00C425B7"/>
    <w:rsid w:val="00C44233"/>
    <w:rsid w:val="00C45304"/>
    <w:rsid w:val="00C45452"/>
    <w:rsid w:val="00C456B9"/>
    <w:rsid w:val="00C46320"/>
    <w:rsid w:val="00C46A4F"/>
    <w:rsid w:val="00C47150"/>
    <w:rsid w:val="00C47F34"/>
    <w:rsid w:val="00C501FF"/>
    <w:rsid w:val="00C506CC"/>
    <w:rsid w:val="00C51A21"/>
    <w:rsid w:val="00C51F2C"/>
    <w:rsid w:val="00C52D6F"/>
    <w:rsid w:val="00C52FA8"/>
    <w:rsid w:val="00C530B7"/>
    <w:rsid w:val="00C53F37"/>
    <w:rsid w:val="00C53F71"/>
    <w:rsid w:val="00C540B0"/>
    <w:rsid w:val="00C5429F"/>
    <w:rsid w:val="00C55325"/>
    <w:rsid w:val="00C55BF0"/>
    <w:rsid w:val="00C55C04"/>
    <w:rsid w:val="00C55D73"/>
    <w:rsid w:val="00C569C2"/>
    <w:rsid w:val="00C56A59"/>
    <w:rsid w:val="00C56DE9"/>
    <w:rsid w:val="00C575A0"/>
    <w:rsid w:val="00C57C31"/>
    <w:rsid w:val="00C61AC1"/>
    <w:rsid w:val="00C62287"/>
    <w:rsid w:val="00C6241D"/>
    <w:rsid w:val="00C627DD"/>
    <w:rsid w:val="00C634A5"/>
    <w:rsid w:val="00C6382D"/>
    <w:rsid w:val="00C638E1"/>
    <w:rsid w:val="00C63901"/>
    <w:rsid w:val="00C63AF4"/>
    <w:rsid w:val="00C641F8"/>
    <w:rsid w:val="00C646A5"/>
    <w:rsid w:val="00C64833"/>
    <w:rsid w:val="00C64B69"/>
    <w:rsid w:val="00C65367"/>
    <w:rsid w:val="00C65612"/>
    <w:rsid w:val="00C65651"/>
    <w:rsid w:val="00C66516"/>
    <w:rsid w:val="00C66789"/>
    <w:rsid w:val="00C66C8D"/>
    <w:rsid w:val="00C66F1B"/>
    <w:rsid w:val="00C67219"/>
    <w:rsid w:val="00C67832"/>
    <w:rsid w:val="00C70086"/>
    <w:rsid w:val="00C70211"/>
    <w:rsid w:val="00C7054C"/>
    <w:rsid w:val="00C71D9B"/>
    <w:rsid w:val="00C723EF"/>
    <w:rsid w:val="00C733E6"/>
    <w:rsid w:val="00C737E4"/>
    <w:rsid w:val="00C73B10"/>
    <w:rsid w:val="00C74414"/>
    <w:rsid w:val="00C7503F"/>
    <w:rsid w:val="00C75A8E"/>
    <w:rsid w:val="00C763BD"/>
    <w:rsid w:val="00C76FD6"/>
    <w:rsid w:val="00C77089"/>
    <w:rsid w:val="00C77DE7"/>
    <w:rsid w:val="00C80085"/>
    <w:rsid w:val="00C80432"/>
    <w:rsid w:val="00C805FD"/>
    <w:rsid w:val="00C80EE5"/>
    <w:rsid w:val="00C817B4"/>
    <w:rsid w:val="00C81BB7"/>
    <w:rsid w:val="00C81CD1"/>
    <w:rsid w:val="00C825DF"/>
    <w:rsid w:val="00C82A0F"/>
    <w:rsid w:val="00C82E75"/>
    <w:rsid w:val="00C835BE"/>
    <w:rsid w:val="00C83A30"/>
    <w:rsid w:val="00C84377"/>
    <w:rsid w:val="00C84881"/>
    <w:rsid w:val="00C84DBC"/>
    <w:rsid w:val="00C84EC2"/>
    <w:rsid w:val="00C84ED4"/>
    <w:rsid w:val="00C8530F"/>
    <w:rsid w:val="00C85A0B"/>
    <w:rsid w:val="00C86076"/>
    <w:rsid w:val="00C868B7"/>
    <w:rsid w:val="00C86B67"/>
    <w:rsid w:val="00C86C55"/>
    <w:rsid w:val="00C876CA"/>
    <w:rsid w:val="00C87796"/>
    <w:rsid w:val="00C90640"/>
    <w:rsid w:val="00C90DA8"/>
    <w:rsid w:val="00C911DD"/>
    <w:rsid w:val="00C91890"/>
    <w:rsid w:val="00C9228B"/>
    <w:rsid w:val="00C92872"/>
    <w:rsid w:val="00C93140"/>
    <w:rsid w:val="00C93412"/>
    <w:rsid w:val="00C93A33"/>
    <w:rsid w:val="00C94F3B"/>
    <w:rsid w:val="00C9503F"/>
    <w:rsid w:val="00C95506"/>
    <w:rsid w:val="00C957D2"/>
    <w:rsid w:val="00C95B3D"/>
    <w:rsid w:val="00C96054"/>
    <w:rsid w:val="00C96207"/>
    <w:rsid w:val="00C9692D"/>
    <w:rsid w:val="00C97359"/>
    <w:rsid w:val="00C979DE"/>
    <w:rsid w:val="00CA02ED"/>
    <w:rsid w:val="00CA0357"/>
    <w:rsid w:val="00CA1A45"/>
    <w:rsid w:val="00CA1E0A"/>
    <w:rsid w:val="00CA20F1"/>
    <w:rsid w:val="00CA2963"/>
    <w:rsid w:val="00CA33D7"/>
    <w:rsid w:val="00CA433E"/>
    <w:rsid w:val="00CA44B7"/>
    <w:rsid w:val="00CA4908"/>
    <w:rsid w:val="00CA5D7A"/>
    <w:rsid w:val="00CA64DE"/>
    <w:rsid w:val="00CA68E5"/>
    <w:rsid w:val="00CA744F"/>
    <w:rsid w:val="00CB081D"/>
    <w:rsid w:val="00CB0CB6"/>
    <w:rsid w:val="00CB1111"/>
    <w:rsid w:val="00CB152A"/>
    <w:rsid w:val="00CB1AF3"/>
    <w:rsid w:val="00CB2230"/>
    <w:rsid w:val="00CB285B"/>
    <w:rsid w:val="00CB29CD"/>
    <w:rsid w:val="00CB308A"/>
    <w:rsid w:val="00CB3B83"/>
    <w:rsid w:val="00CB4107"/>
    <w:rsid w:val="00CB4125"/>
    <w:rsid w:val="00CB5445"/>
    <w:rsid w:val="00CB6571"/>
    <w:rsid w:val="00CB6B70"/>
    <w:rsid w:val="00CB7FAD"/>
    <w:rsid w:val="00CC065A"/>
    <w:rsid w:val="00CC0EB8"/>
    <w:rsid w:val="00CC11FA"/>
    <w:rsid w:val="00CC15B3"/>
    <w:rsid w:val="00CC1D57"/>
    <w:rsid w:val="00CC2472"/>
    <w:rsid w:val="00CC2EB0"/>
    <w:rsid w:val="00CC48B2"/>
    <w:rsid w:val="00CC4B2E"/>
    <w:rsid w:val="00CC4D24"/>
    <w:rsid w:val="00CC51B4"/>
    <w:rsid w:val="00CC52C4"/>
    <w:rsid w:val="00CC53B0"/>
    <w:rsid w:val="00CC58FA"/>
    <w:rsid w:val="00CC5CFF"/>
    <w:rsid w:val="00CC5FDC"/>
    <w:rsid w:val="00CC71AD"/>
    <w:rsid w:val="00CC7720"/>
    <w:rsid w:val="00CC7C4E"/>
    <w:rsid w:val="00CC7FB8"/>
    <w:rsid w:val="00CD0289"/>
    <w:rsid w:val="00CD06B2"/>
    <w:rsid w:val="00CD16CA"/>
    <w:rsid w:val="00CD1FDD"/>
    <w:rsid w:val="00CD290A"/>
    <w:rsid w:val="00CD314F"/>
    <w:rsid w:val="00CD38AE"/>
    <w:rsid w:val="00CD48DA"/>
    <w:rsid w:val="00CD4A55"/>
    <w:rsid w:val="00CD557A"/>
    <w:rsid w:val="00CD5A5D"/>
    <w:rsid w:val="00CD6460"/>
    <w:rsid w:val="00CD64D5"/>
    <w:rsid w:val="00CD6F67"/>
    <w:rsid w:val="00CD76DE"/>
    <w:rsid w:val="00CD799F"/>
    <w:rsid w:val="00CD7E27"/>
    <w:rsid w:val="00CE07BD"/>
    <w:rsid w:val="00CE0F32"/>
    <w:rsid w:val="00CE13D6"/>
    <w:rsid w:val="00CE1DD2"/>
    <w:rsid w:val="00CE2905"/>
    <w:rsid w:val="00CE2E79"/>
    <w:rsid w:val="00CE3BB1"/>
    <w:rsid w:val="00CE400F"/>
    <w:rsid w:val="00CE41D3"/>
    <w:rsid w:val="00CE4391"/>
    <w:rsid w:val="00CE5215"/>
    <w:rsid w:val="00CE6096"/>
    <w:rsid w:val="00CE6592"/>
    <w:rsid w:val="00CF0A84"/>
    <w:rsid w:val="00CF0A8D"/>
    <w:rsid w:val="00CF143F"/>
    <w:rsid w:val="00CF20E0"/>
    <w:rsid w:val="00CF2C76"/>
    <w:rsid w:val="00CF3258"/>
    <w:rsid w:val="00CF3336"/>
    <w:rsid w:val="00CF357A"/>
    <w:rsid w:val="00CF4150"/>
    <w:rsid w:val="00CF537D"/>
    <w:rsid w:val="00CF5AD3"/>
    <w:rsid w:val="00CF5F9A"/>
    <w:rsid w:val="00CF6DA9"/>
    <w:rsid w:val="00CF7DF4"/>
    <w:rsid w:val="00D000A5"/>
    <w:rsid w:val="00D00299"/>
    <w:rsid w:val="00D0041E"/>
    <w:rsid w:val="00D007E1"/>
    <w:rsid w:val="00D01071"/>
    <w:rsid w:val="00D01AB7"/>
    <w:rsid w:val="00D02FE6"/>
    <w:rsid w:val="00D03A26"/>
    <w:rsid w:val="00D03B4E"/>
    <w:rsid w:val="00D03D40"/>
    <w:rsid w:val="00D03E97"/>
    <w:rsid w:val="00D04FF7"/>
    <w:rsid w:val="00D05301"/>
    <w:rsid w:val="00D066AB"/>
    <w:rsid w:val="00D10265"/>
    <w:rsid w:val="00D10FCA"/>
    <w:rsid w:val="00D11165"/>
    <w:rsid w:val="00D112CC"/>
    <w:rsid w:val="00D1189E"/>
    <w:rsid w:val="00D11C98"/>
    <w:rsid w:val="00D12A54"/>
    <w:rsid w:val="00D1362C"/>
    <w:rsid w:val="00D136B4"/>
    <w:rsid w:val="00D138D6"/>
    <w:rsid w:val="00D139C5"/>
    <w:rsid w:val="00D13EAE"/>
    <w:rsid w:val="00D14229"/>
    <w:rsid w:val="00D14547"/>
    <w:rsid w:val="00D14790"/>
    <w:rsid w:val="00D15314"/>
    <w:rsid w:val="00D16468"/>
    <w:rsid w:val="00D16888"/>
    <w:rsid w:val="00D17698"/>
    <w:rsid w:val="00D20D64"/>
    <w:rsid w:val="00D210C5"/>
    <w:rsid w:val="00D217F2"/>
    <w:rsid w:val="00D21B94"/>
    <w:rsid w:val="00D21FB9"/>
    <w:rsid w:val="00D2205E"/>
    <w:rsid w:val="00D2261D"/>
    <w:rsid w:val="00D226DF"/>
    <w:rsid w:val="00D23728"/>
    <w:rsid w:val="00D23AF0"/>
    <w:rsid w:val="00D23C6E"/>
    <w:rsid w:val="00D249CC"/>
    <w:rsid w:val="00D24B22"/>
    <w:rsid w:val="00D26081"/>
    <w:rsid w:val="00D266C1"/>
    <w:rsid w:val="00D2675B"/>
    <w:rsid w:val="00D27562"/>
    <w:rsid w:val="00D275C6"/>
    <w:rsid w:val="00D27B92"/>
    <w:rsid w:val="00D27EEF"/>
    <w:rsid w:val="00D27F6D"/>
    <w:rsid w:val="00D3074E"/>
    <w:rsid w:val="00D3097A"/>
    <w:rsid w:val="00D31031"/>
    <w:rsid w:val="00D31473"/>
    <w:rsid w:val="00D31BEA"/>
    <w:rsid w:val="00D32071"/>
    <w:rsid w:val="00D3229F"/>
    <w:rsid w:val="00D32D53"/>
    <w:rsid w:val="00D339EF"/>
    <w:rsid w:val="00D33E75"/>
    <w:rsid w:val="00D33F8B"/>
    <w:rsid w:val="00D33F94"/>
    <w:rsid w:val="00D34C04"/>
    <w:rsid w:val="00D34E19"/>
    <w:rsid w:val="00D351E1"/>
    <w:rsid w:val="00D3555D"/>
    <w:rsid w:val="00D35D46"/>
    <w:rsid w:val="00D35E0C"/>
    <w:rsid w:val="00D360D5"/>
    <w:rsid w:val="00D36370"/>
    <w:rsid w:val="00D364DD"/>
    <w:rsid w:val="00D369F3"/>
    <w:rsid w:val="00D36C9A"/>
    <w:rsid w:val="00D36CCD"/>
    <w:rsid w:val="00D37292"/>
    <w:rsid w:val="00D37CDB"/>
    <w:rsid w:val="00D37D46"/>
    <w:rsid w:val="00D37E9F"/>
    <w:rsid w:val="00D37FF1"/>
    <w:rsid w:val="00D40034"/>
    <w:rsid w:val="00D4052C"/>
    <w:rsid w:val="00D405EC"/>
    <w:rsid w:val="00D40963"/>
    <w:rsid w:val="00D40F05"/>
    <w:rsid w:val="00D41903"/>
    <w:rsid w:val="00D41EFE"/>
    <w:rsid w:val="00D4214B"/>
    <w:rsid w:val="00D421DA"/>
    <w:rsid w:val="00D4291B"/>
    <w:rsid w:val="00D42E11"/>
    <w:rsid w:val="00D439B9"/>
    <w:rsid w:val="00D43DCD"/>
    <w:rsid w:val="00D4426C"/>
    <w:rsid w:val="00D44744"/>
    <w:rsid w:val="00D4481E"/>
    <w:rsid w:val="00D44A90"/>
    <w:rsid w:val="00D44DA6"/>
    <w:rsid w:val="00D44E28"/>
    <w:rsid w:val="00D450D9"/>
    <w:rsid w:val="00D451D7"/>
    <w:rsid w:val="00D461A0"/>
    <w:rsid w:val="00D46290"/>
    <w:rsid w:val="00D46A00"/>
    <w:rsid w:val="00D46DCC"/>
    <w:rsid w:val="00D472EC"/>
    <w:rsid w:val="00D47823"/>
    <w:rsid w:val="00D47C7A"/>
    <w:rsid w:val="00D500D9"/>
    <w:rsid w:val="00D50467"/>
    <w:rsid w:val="00D5081F"/>
    <w:rsid w:val="00D50EF9"/>
    <w:rsid w:val="00D51017"/>
    <w:rsid w:val="00D52134"/>
    <w:rsid w:val="00D528E1"/>
    <w:rsid w:val="00D52A3C"/>
    <w:rsid w:val="00D52BF7"/>
    <w:rsid w:val="00D52CB1"/>
    <w:rsid w:val="00D52CCF"/>
    <w:rsid w:val="00D53A20"/>
    <w:rsid w:val="00D5400A"/>
    <w:rsid w:val="00D541E3"/>
    <w:rsid w:val="00D542C8"/>
    <w:rsid w:val="00D54CDE"/>
    <w:rsid w:val="00D55779"/>
    <w:rsid w:val="00D55C4E"/>
    <w:rsid w:val="00D564DA"/>
    <w:rsid w:val="00D56F62"/>
    <w:rsid w:val="00D57D27"/>
    <w:rsid w:val="00D60191"/>
    <w:rsid w:val="00D60597"/>
    <w:rsid w:val="00D60D42"/>
    <w:rsid w:val="00D61829"/>
    <w:rsid w:val="00D61D4E"/>
    <w:rsid w:val="00D621A4"/>
    <w:rsid w:val="00D62B0F"/>
    <w:rsid w:val="00D62DE5"/>
    <w:rsid w:val="00D6378C"/>
    <w:rsid w:val="00D63D8D"/>
    <w:rsid w:val="00D63EF1"/>
    <w:rsid w:val="00D65D01"/>
    <w:rsid w:val="00D665B0"/>
    <w:rsid w:val="00D66CB9"/>
    <w:rsid w:val="00D66D55"/>
    <w:rsid w:val="00D66D99"/>
    <w:rsid w:val="00D66F4D"/>
    <w:rsid w:val="00D672D6"/>
    <w:rsid w:val="00D70D63"/>
    <w:rsid w:val="00D70F5B"/>
    <w:rsid w:val="00D72598"/>
    <w:rsid w:val="00D7267D"/>
    <w:rsid w:val="00D728B5"/>
    <w:rsid w:val="00D728F5"/>
    <w:rsid w:val="00D7367A"/>
    <w:rsid w:val="00D738FA"/>
    <w:rsid w:val="00D74ED9"/>
    <w:rsid w:val="00D7515F"/>
    <w:rsid w:val="00D760EC"/>
    <w:rsid w:val="00D7662F"/>
    <w:rsid w:val="00D771C4"/>
    <w:rsid w:val="00D80677"/>
    <w:rsid w:val="00D80A08"/>
    <w:rsid w:val="00D80C0A"/>
    <w:rsid w:val="00D8210E"/>
    <w:rsid w:val="00D830B5"/>
    <w:rsid w:val="00D832BA"/>
    <w:rsid w:val="00D833E3"/>
    <w:rsid w:val="00D8393D"/>
    <w:rsid w:val="00D8394D"/>
    <w:rsid w:val="00D839A7"/>
    <w:rsid w:val="00D83CF5"/>
    <w:rsid w:val="00D84006"/>
    <w:rsid w:val="00D84328"/>
    <w:rsid w:val="00D846FC"/>
    <w:rsid w:val="00D84ED4"/>
    <w:rsid w:val="00D852FA"/>
    <w:rsid w:val="00D8573C"/>
    <w:rsid w:val="00D86400"/>
    <w:rsid w:val="00D8734C"/>
    <w:rsid w:val="00D876AE"/>
    <w:rsid w:val="00D87E77"/>
    <w:rsid w:val="00D9107A"/>
    <w:rsid w:val="00D919E6"/>
    <w:rsid w:val="00D91C85"/>
    <w:rsid w:val="00D91D87"/>
    <w:rsid w:val="00D92249"/>
    <w:rsid w:val="00D9237B"/>
    <w:rsid w:val="00D92DEE"/>
    <w:rsid w:val="00D93294"/>
    <w:rsid w:val="00D937A2"/>
    <w:rsid w:val="00D940DF"/>
    <w:rsid w:val="00D95FD6"/>
    <w:rsid w:val="00D97AB8"/>
    <w:rsid w:val="00D97E7C"/>
    <w:rsid w:val="00D97FA6"/>
    <w:rsid w:val="00DA0792"/>
    <w:rsid w:val="00DA0DCA"/>
    <w:rsid w:val="00DA0F24"/>
    <w:rsid w:val="00DA12A4"/>
    <w:rsid w:val="00DA17C0"/>
    <w:rsid w:val="00DA17CE"/>
    <w:rsid w:val="00DA1B35"/>
    <w:rsid w:val="00DA2105"/>
    <w:rsid w:val="00DA2903"/>
    <w:rsid w:val="00DA2E40"/>
    <w:rsid w:val="00DA2F4D"/>
    <w:rsid w:val="00DA2F5A"/>
    <w:rsid w:val="00DA37D2"/>
    <w:rsid w:val="00DA4024"/>
    <w:rsid w:val="00DA43CB"/>
    <w:rsid w:val="00DA4F5A"/>
    <w:rsid w:val="00DA5A2C"/>
    <w:rsid w:val="00DA5C0C"/>
    <w:rsid w:val="00DA5DE7"/>
    <w:rsid w:val="00DA6E9C"/>
    <w:rsid w:val="00DA71D5"/>
    <w:rsid w:val="00DA741F"/>
    <w:rsid w:val="00DA7555"/>
    <w:rsid w:val="00DA7A69"/>
    <w:rsid w:val="00DA7B67"/>
    <w:rsid w:val="00DA7C3A"/>
    <w:rsid w:val="00DA7D32"/>
    <w:rsid w:val="00DA7DFC"/>
    <w:rsid w:val="00DB04FE"/>
    <w:rsid w:val="00DB0506"/>
    <w:rsid w:val="00DB0591"/>
    <w:rsid w:val="00DB0A36"/>
    <w:rsid w:val="00DB1915"/>
    <w:rsid w:val="00DB1FE1"/>
    <w:rsid w:val="00DB23F5"/>
    <w:rsid w:val="00DB25A0"/>
    <w:rsid w:val="00DB3382"/>
    <w:rsid w:val="00DB3717"/>
    <w:rsid w:val="00DB43D7"/>
    <w:rsid w:val="00DB494B"/>
    <w:rsid w:val="00DB4C96"/>
    <w:rsid w:val="00DB4EEC"/>
    <w:rsid w:val="00DB51B0"/>
    <w:rsid w:val="00DB5778"/>
    <w:rsid w:val="00DB5CC2"/>
    <w:rsid w:val="00DB612A"/>
    <w:rsid w:val="00DB62F6"/>
    <w:rsid w:val="00DB642C"/>
    <w:rsid w:val="00DB6FE3"/>
    <w:rsid w:val="00DB7322"/>
    <w:rsid w:val="00DB7C90"/>
    <w:rsid w:val="00DB7D40"/>
    <w:rsid w:val="00DB7EDF"/>
    <w:rsid w:val="00DC0656"/>
    <w:rsid w:val="00DC12C4"/>
    <w:rsid w:val="00DC1730"/>
    <w:rsid w:val="00DC1937"/>
    <w:rsid w:val="00DC19B9"/>
    <w:rsid w:val="00DC234A"/>
    <w:rsid w:val="00DC24AF"/>
    <w:rsid w:val="00DC3950"/>
    <w:rsid w:val="00DC407A"/>
    <w:rsid w:val="00DC537B"/>
    <w:rsid w:val="00DC5431"/>
    <w:rsid w:val="00DC56BB"/>
    <w:rsid w:val="00DC5A29"/>
    <w:rsid w:val="00DC62CB"/>
    <w:rsid w:val="00DC6333"/>
    <w:rsid w:val="00DC6A60"/>
    <w:rsid w:val="00DC6B50"/>
    <w:rsid w:val="00DC7AE1"/>
    <w:rsid w:val="00DC7CD0"/>
    <w:rsid w:val="00DD01BB"/>
    <w:rsid w:val="00DD0207"/>
    <w:rsid w:val="00DD0508"/>
    <w:rsid w:val="00DD0705"/>
    <w:rsid w:val="00DD07DB"/>
    <w:rsid w:val="00DD0CD3"/>
    <w:rsid w:val="00DD0D29"/>
    <w:rsid w:val="00DD1911"/>
    <w:rsid w:val="00DD2C18"/>
    <w:rsid w:val="00DD31E0"/>
    <w:rsid w:val="00DD352C"/>
    <w:rsid w:val="00DD3C1A"/>
    <w:rsid w:val="00DD3D15"/>
    <w:rsid w:val="00DD47E2"/>
    <w:rsid w:val="00DD5B48"/>
    <w:rsid w:val="00DD6360"/>
    <w:rsid w:val="00DD6522"/>
    <w:rsid w:val="00DD6575"/>
    <w:rsid w:val="00DD6A13"/>
    <w:rsid w:val="00DD710F"/>
    <w:rsid w:val="00DE01D2"/>
    <w:rsid w:val="00DE0CE8"/>
    <w:rsid w:val="00DE1425"/>
    <w:rsid w:val="00DE1776"/>
    <w:rsid w:val="00DE1B1B"/>
    <w:rsid w:val="00DE27A4"/>
    <w:rsid w:val="00DE2A14"/>
    <w:rsid w:val="00DE33B1"/>
    <w:rsid w:val="00DE3CD4"/>
    <w:rsid w:val="00DE3E8B"/>
    <w:rsid w:val="00DE4E85"/>
    <w:rsid w:val="00DE5870"/>
    <w:rsid w:val="00DE5931"/>
    <w:rsid w:val="00DE59D8"/>
    <w:rsid w:val="00DE5EEF"/>
    <w:rsid w:val="00DE67BA"/>
    <w:rsid w:val="00DE68B7"/>
    <w:rsid w:val="00DE792E"/>
    <w:rsid w:val="00DE797A"/>
    <w:rsid w:val="00DF012E"/>
    <w:rsid w:val="00DF034B"/>
    <w:rsid w:val="00DF0869"/>
    <w:rsid w:val="00DF09A4"/>
    <w:rsid w:val="00DF145D"/>
    <w:rsid w:val="00DF1C25"/>
    <w:rsid w:val="00DF1DF6"/>
    <w:rsid w:val="00DF1E69"/>
    <w:rsid w:val="00DF3103"/>
    <w:rsid w:val="00DF322A"/>
    <w:rsid w:val="00DF3313"/>
    <w:rsid w:val="00DF3793"/>
    <w:rsid w:val="00DF3861"/>
    <w:rsid w:val="00DF41E4"/>
    <w:rsid w:val="00DF4905"/>
    <w:rsid w:val="00DF69A0"/>
    <w:rsid w:val="00DF765A"/>
    <w:rsid w:val="00DF765B"/>
    <w:rsid w:val="00DF77BB"/>
    <w:rsid w:val="00DF7BBD"/>
    <w:rsid w:val="00E006CA"/>
    <w:rsid w:val="00E00873"/>
    <w:rsid w:val="00E00EAF"/>
    <w:rsid w:val="00E01740"/>
    <w:rsid w:val="00E0195E"/>
    <w:rsid w:val="00E01FA0"/>
    <w:rsid w:val="00E0204D"/>
    <w:rsid w:val="00E023CF"/>
    <w:rsid w:val="00E02BA1"/>
    <w:rsid w:val="00E02DE4"/>
    <w:rsid w:val="00E02E25"/>
    <w:rsid w:val="00E030EE"/>
    <w:rsid w:val="00E04288"/>
    <w:rsid w:val="00E0519B"/>
    <w:rsid w:val="00E054FC"/>
    <w:rsid w:val="00E05D25"/>
    <w:rsid w:val="00E05D61"/>
    <w:rsid w:val="00E06249"/>
    <w:rsid w:val="00E0632D"/>
    <w:rsid w:val="00E06C71"/>
    <w:rsid w:val="00E0747D"/>
    <w:rsid w:val="00E076D7"/>
    <w:rsid w:val="00E10323"/>
    <w:rsid w:val="00E10AEE"/>
    <w:rsid w:val="00E1236D"/>
    <w:rsid w:val="00E12A05"/>
    <w:rsid w:val="00E12DAD"/>
    <w:rsid w:val="00E1300E"/>
    <w:rsid w:val="00E131CD"/>
    <w:rsid w:val="00E131DA"/>
    <w:rsid w:val="00E132B8"/>
    <w:rsid w:val="00E13A3F"/>
    <w:rsid w:val="00E14AF3"/>
    <w:rsid w:val="00E14B35"/>
    <w:rsid w:val="00E14B58"/>
    <w:rsid w:val="00E15124"/>
    <w:rsid w:val="00E15B0E"/>
    <w:rsid w:val="00E166B1"/>
    <w:rsid w:val="00E17876"/>
    <w:rsid w:val="00E178E4"/>
    <w:rsid w:val="00E17E36"/>
    <w:rsid w:val="00E208A3"/>
    <w:rsid w:val="00E20BFF"/>
    <w:rsid w:val="00E210A4"/>
    <w:rsid w:val="00E220AC"/>
    <w:rsid w:val="00E22B97"/>
    <w:rsid w:val="00E23359"/>
    <w:rsid w:val="00E23B9A"/>
    <w:rsid w:val="00E24E4E"/>
    <w:rsid w:val="00E2504C"/>
    <w:rsid w:val="00E25523"/>
    <w:rsid w:val="00E2595B"/>
    <w:rsid w:val="00E25C49"/>
    <w:rsid w:val="00E25FD3"/>
    <w:rsid w:val="00E26822"/>
    <w:rsid w:val="00E26BA0"/>
    <w:rsid w:val="00E26FC8"/>
    <w:rsid w:val="00E275D9"/>
    <w:rsid w:val="00E30678"/>
    <w:rsid w:val="00E314EF"/>
    <w:rsid w:val="00E3156B"/>
    <w:rsid w:val="00E31B1C"/>
    <w:rsid w:val="00E321A1"/>
    <w:rsid w:val="00E33678"/>
    <w:rsid w:val="00E3368E"/>
    <w:rsid w:val="00E338F0"/>
    <w:rsid w:val="00E33D83"/>
    <w:rsid w:val="00E33D85"/>
    <w:rsid w:val="00E344DC"/>
    <w:rsid w:val="00E3496B"/>
    <w:rsid w:val="00E355CA"/>
    <w:rsid w:val="00E35B0D"/>
    <w:rsid w:val="00E367CC"/>
    <w:rsid w:val="00E3721E"/>
    <w:rsid w:val="00E404FC"/>
    <w:rsid w:val="00E405E7"/>
    <w:rsid w:val="00E40BB6"/>
    <w:rsid w:val="00E40FC2"/>
    <w:rsid w:val="00E41420"/>
    <w:rsid w:val="00E41437"/>
    <w:rsid w:val="00E422F3"/>
    <w:rsid w:val="00E423D6"/>
    <w:rsid w:val="00E42C85"/>
    <w:rsid w:val="00E42FE8"/>
    <w:rsid w:val="00E44D0E"/>
    <w:rsid w:val="00E4502D"/>
    <w:rsid w:val="00E456AA"/>
    <w:rsid w:val="00E45BA4"/>
    <w:rsid w:val="00E45FCD"/>
    <w:rsid w:val="00E46041"/>
    <w:rsid w:val="00E46EAA"/>
    <w:rsid w:val="00E478EE"/>
    <w:rsid w:val="00E47B2C"/>
    <w:rsid w:val="00E47B43"/>
    <w:rsid w:val="00E47BCC"/>
    <w:rsid w:val="00E505C8"/>
    <w:rsid w:val="00E50731"/>
    <w:rsid w:val="00E50981"/>
    <w:rsid w:val="00E51453"/>
    <w:rsid w:val="00E524A5"/>
    <w:rsid w:val="00E524B6"/>
    <w:rsid w:val="00E5294A"/>
    <w:rsid w:val="00E529E6"/>
    <w:rsid w:val="00E535E9"/>
    <w:rsid w:val="00E53F42"/>
    <w:rsid w:val="00E543E4"/>
    <w:rsid w:val="00E54B98"/>
    <w:rsid w:val="00E54C89"/>
    <w:rsid w:val="00E55343"/>
    <w:rsid w:val="00E564D6"/>
    <w:rsid w:val="00E56FCB"/>
    <w:rsid w:val="00E57A0B"/>
    <w:rsid w:val="00E606ED"/>
    <w:rsid w:val="00E61617"/>
    <w:rsid w:val="00E6207C"/>
    <w:rsid w:val="00E623DF"/>
    <w:rsid w:val="00E625B1"/>
    <w:rsid w:val="00E625DB"/>
    <w:rsid w:val="00E62893"/>
    <w:rsid w:val="00E6307B"/>
    <w:rsid w:val="00E63709"/>
    <w:rsid w:val="00E648ED"/>
    <w:rsid w:val="00E64CA5"/>
    <w:rsid w:val="00E64F63"/>
    <w:rsid w:val="00E6504D"/>
    <w:rsid w:val="00E655A4"/>
    <w:rsid w:val="00E655A5"/>
    <w:rsid w:val="00E65A23"/>
    <w:rsid w:val="00E65A2B"/>
    <w:rsid w:val="00E65DF7"/>
    <w:rsid w:val="00E65E2F"/>
    <w:rsid w:val="00E6624A"/>
    <w:rsid w:val="00E6624E"/>
    <w:rsid w:val="00E66533"/>
    <w:rsid w:val="00E665D1"/>
    <w:rsid w:val="00E67AF4"/>
    <w:rsid w:val="00E702C0"/>
    <w:rsid w:val="00E7093A"/>
    <w:rsid w:val="00E71219"/>
    <w:rsid w:val="00E7156B"/>
    <w:rsid w:val="00E71D2E"/>
    <w:rsid w:val="00E723C4"/>
    <w:rsid w:val="00E728DA"/>
    <w:rsid w:val="00E72DBB"/>
    <w:rsid w:val="00E7392C"/>
    <w:rsid w:val="00E74580"/>
    <w:rsid w:val="00E74CA0"/>
    <w:rsid w:val="00E74D4A"/>
    <w:rsid w:val="00E752F8"/>
    <w:rsid w:val="00E75A68"/>
    <w:rsid w:val="00E76284"/>
    <w:rsid w:val="00E76EEE"/>
    <w:rsid w:val="00E77686"/>
    <w:rsid w:val="00E77E78"/>
    <w:rsid w:val="00E77EF7"/>
    <w:rsid w:val="00E77F0E"/>
    <w:rsid w:val="00E804A5"/>
    <w:rsid w:val="00E80EC7"/>
    <w:rsid w:val="00E8201F"/>
    <w:rsid w:val="00E82B50"/>
    <w:rsid w:val="00E833BA"/>
    <w:rsid w:val="00E834D5"/>
    <w:rsid w:val="00E83E48"/>
    <w:rsid w:val="00E83F17"/>
    <w:rsid w:val="00E83F9C"/>
    <w:rsid w:val="00E8491F"/>
    <w:rsid w:val="00E8513D"/>
    <w:rsid w:val="00E85532"/>
    <w:rsid w:val="00E85A4B"/>
    <w:rsid w:val="00E86053"/>
    <w:rsid w:val="00E8637F"/>
    <w:rsid w:val="00E8677E"/>
    <w:rsid w:val="00E8691E"/>
    <w:rsid w:val="00E86A62"/>
    <w:rsid w:val="00E87009"/>
    <w:rsid w:val="00E8704E"/>
    <w:rsid w:val="00E87104"/>
    <w:rsid w:val="00E87529"/>
    <w:rsid w:val="00E90373"/>
    <w:rsid w:val="00E90A28"/>
    <w:rsid w:val="00E90BE0"/>
    <w:rsid w:val="00E90C08"/>
    <w:rsid w:val="00E91097"/>
    <w:rsid w:val="00E9129E"/>
    <w:rsid w:val="00E9244C"/>
    <w:rsid w:val="00E92AF7"/>
    <w:rsid w:val="00E93146"/>
    <w:rsid w:val="00E9388A"/>
    <w:rsid w:val="00E93A16"/>
    <w:rsid w:val="00E94093"/>
    <w:rsid w:val="00E943F7"/>
    <w:rsid w:val="00E94F2F"/>
    <w:rsid w:val="00E94F74"/>
    <w:rsid w:val="00E951BB"/>
    <w:rsid w:val="00E952AE"/>
    <w:rsid w:val="00E95BC3"/>
    <w:rsid w:val="00E95F77"/>
    <w:rsid w:val="00E968A0"/>
    <w:rsid w:val="00E975A1"/>
    <w:rsid w:val="00EA11AA"/>
    <w:rsid w:val="00EA13DC"/>
    <w:rsid w:val="00EA161F"/>
    <w:rsid w:val="00EA25DC"/>
    <w:rsid w:val="00EA36C8"/>
    <w:rsid w:val="00EA3759"/>
    <w:rsid w:val="00EA39A5"/>
    <w:rsid w:val="00EA45D4"/>
    <w:rsid w:val="00EA4AC2"/>
    <w:rsid w:val="00EA5A14"/>
    <w:rsid w:val="00EA5EAC"/>
    <w:rsid w:val="00EA680F"/>
    <w:rsid w:val="00EA6F6C"/>
    <w:rsid w:val="00EA758D"/>
    <w:rsid w:val="00EB0A53"/>
    <w:rsid w:val="00EB1864"/>
    <w:rsid w:val="00EB22EF"/>
    <w:rsid w:val="00EB244E"/>
    <w:rsid w:val="00EB2562"/>
    <w:rsid w:val="00EB3704"/>
    <w:rsid w:val="00EB37EC"/>
    <w:rsid w:val="00EB3A58"/>
    <w:rsid w:val="00EB3BBE"/>
    <w:rsid w:val="00EB4788"/>
    <w:rsid w:val="00EB5001"/>
    <w:rsid w:val="00EB6061"/>
    <w:rsid w:val="00EB60B1"/>
    <w:rsid w:val="00EB6597"/>
    <w:rsid w:val="00EB66E0"/>
    <w:rsid w:val="00EB6F3D"/>
    <w:rsid w:val="00EB7061"/>
    <w:rsid w:val="00EB727C"/>
    <w:rsid w:val="00EB74D0"/>
    <w:rsid w:val="00EB7AD9"/>
    <w:rsid w:val="00EB7C88"/>
    <w:rsid w:val="00EB7DF9"/>
    <w:rsid w:val="00EC05D9"/>
    <w:rsid w:val="00EC121F"/>
    <w:rsid w:val="00EC1E88"/>
    <w:rsid w:val="00EC2135"/>
    <w:rsid w:val="00EC24D8"/>
    <w:rsid w:val="00EC31BF"/>
    <w:rsid w:val="00EC3778"/>
    <w:rsid w:val="00EC37FC"/>
    <w:rsid w:val="00EC3BF2"/>
    <w:rsid w:val="00EC4289"/>
    <w:rsid w:val="00EC4302"/>
    <w:rsid w:val="00EC46B4"/>
    <w:rsid w:val="00EC537D"/>
    <w:rsid w:val="00EC5C52"/>
    <w:rsid w:val="00EC6818"/>
    <w:rsid w:val="00EC6FA9"/>
    <w:rsid w:val="00EC7232"/>
    <w:rsid w:val="00ED012C"/>
    <w:rsid w:val="00ED035C"/>
    <w:rsid w:val="00ED0765"/>
    <w:rsid w:val="00ED0EE7"/>
    <w:rsid w:val="00ED1B30"/>
    <w:rsid w:val="00ED1CF2"/>
    <w:rsid w:val="00ED20B0"/>
    <w:rsid w:val="00ED2231"/>
    <w:rsid w:val="00ED22FC"/>
    <w:rsid w:val="00ED24DF"/>
    <w:rsid w:val="00ED260B"/>
    <w:rsid w:val="00ED2994"/>
    <w:rsid w:val="00ED2A80"/>
    <w:rsid w:val="00ED2EE2"/>
    <w:rsid w:val="00ED336E"/>
    <w:rsid w:val="00ED37E6"/>
    <w:rsid w:val="00ED5847"/>
    <w:rsid w:val="00ED5C7F"/>
    <w:rsid w:val="00ED60D0"/>
    <w:rsid w:val="00ED70B4"/>
    <w:rsid w:val="00ED7797"/>
    <w:rsid w:val="00ED7823"/>
    <w:rsid w:val="00ED7DBB"/>
    <w:rsid w:val="00EE010D"/>
    <w:rsid w:val="00EE01F3"/>
    <w:rsid w:val="00EE0395"/>
    <w:rsid w:val="00EE0864"/>
    <w:rsid w:val="00EE0FD3"/>
    <w:rsid w:val="00EE161D"/>
    <w:rsid w:val="00EE20DD"/>
    <w:rsid w:val="00EE292D"/>
    <w:rsid w:val="00EE2E22"/>
    <w:rsid w:val="00EE2E33"/>
    <w:rsid w:val="00EE31EB"/>
    <w:rsid w:val="00EE38EC"/>
    <w:rsid w:val="00EE58FD"/>
    <w:rsid w:val="00EE5B3D"/>
    <w:rsid w:val="00EE605D"/>
    <w:rsid w:val="00EE60B3"/>
    <w:rsid w:val="00EE646E"/>
    <w:rsid w:val="00EE66CC"/>
    <w:rsid w:val="00EE6825"/>
    <w:rsid w:val="00EE699E"/>
    <w:rsid w:val="00EE6C6F"/>
    <w:rsid w:val="00EE737F"/>
    <w:rsid w:val="00EE7805"/>
    <w:rsid w:val="00EE7826"/>
    <w:rsid w:val="00EE7D93"/>
    <w:rsid w:val="00EF0127"/>
    <w:rsid w:val="00EF0961"/>
    <w:rsid w:val="00EF0D51"/>
    <w:rsid w:val="00EF0F89"/>
    <w:rsid w:val="00EF1091"/>
    <w:rsid w:val="00EF113D"/>
    <w:rsid w:val="00EF11FC"/>
    <w:rsid w:val="00EF158E"/>
    <w:rsid w:val="00EF16CE"/>
    <w:rsid w:val="00EF19AF"/>
    <w:rsid w:val="00EF219C"/>
    <w:rsid w:val="00EF2271"/>
    <w:rsid w:val="00EF264C"/>
    <w:rsid w:val="00EF265E"/>
    <w:rsid w:val="00EF2B49"/>
    <w:rsid w:val="00EF2F04"/>
    <w:rsid w:val="00EF354E"/>
    <w:rsid w:val="00EF3687"/>
    <w:rsid w:val="00EF3A73"/>
    <w:rsid w:val="00EF40BF"/>
    <w:rsid w:val="00EF4D1E"/>
    <w:rsid w:val="00EF50E7"/>
    <w:rsid w:val="00EF55B4"/>
    <w:rsid w:val="00EF5897"/>
    <w:rsid w:val="00EF5A45"/>
    <w:rsid w:val="00EF5BF4"/>
    <w:rsid w:val="00EF6099"/>
    <w:rsid w:val="00EF63B9"/>
    <w:rsid w:val="00EF6EFA"/>
    <w:rsid w:val="00EF7BBC"/>
    <w:rsid w:val="00EF7EDE"/>
    <w:rsid w:val="00F00887"/>
    <w:rsid w:val="00F00B0F"/>
    <w:rsid w:val="00F010D3"/>
    <w:rsid w:val="00F01144"/>
    <w:rsid w:val="00F016D3"/>
    <w:rsid w:val="00F01DB9"/>
    <w:rsid w:val="00F02235"/>
    <w:rsid w:val="00F03A65"/>
    <w:rsid w:val="00F03C3C"/>
    <w:rsid w:val="00F03C4D"/>
    <w:rsid w:val="00F04868"/>
    <w:rsid w:val="00F04A42"/>
    <w:rsid w:val="00F06D97"/>
    <w:rsid w:val="00F06DF8"/>
    <w:rsid w:val="00F06F2F"/>
    <w:rsid w:val="00F0757C"/>
    <w:rsid w:val="00F102BA"/>
    <w:rsid w:val="00F1071B"/>
    <w:rsid w:val="00F112B7"/>
    <w:rsid w:val="00F113D9"/>
    <w:rsid w:val="00F1154E"/>
    <w:rsid w:val="00F1156C"/>
    <w:rsid w:val="00F119CC"/>
    <w:rsid w:val="00F11BF7"/>
    <w:rsid w:val="00F11D74"/>
    <w:rsid w:val="00F127F4"/>
    <w:rsid w:val="00F139DF"/>
    <w:rsid w:val="00F13BE2"/>
    <w:rsid w:val="00F14B7A"/>
    <w:rsid w:val="00F14C72"/>
    <w:rsid w:val="00F14ECB"/>
    <w:rsid w:val="00F16682"/>
    <w:rsid w:val="00F16938"/>
    <w:rsid w:val="00F16DCE"/>
    <w:rsid w:val="00F17857"/>
    <w:rsid w:val="00F17BC1"/>
    <w:rsid w:val="00F17BDE"/>
    <w:rsid w:val="00F17C9B"/>
    <w:rsid w:val="00F204CC"/>
    <w:rsid w:val="00F20AAB"/>
    <w:rsid w:val="00F20C9A"/>
    <w:rsid w:val="00F20E1C"/>
    <w:rsid w:val="00F21571"/>
    <w:rsid w:val="00F215A3"/>
    <w:rsid w:val="00F21BD3"/>
    <w:rsid w:val="00F21D47"/>
    <w:rsid w:val="00F22920"/>
    <w:rsid w:val="00F22ABA"/>
    <w:rsid w:val="00F22DB2"/>
    <w:rsid w:val="00F23532"/>
    <w:rsid w:val="00F23670"/>
    <w:rsid w:val="00F23EA6"/>
    <w:rsid w:val="00F250A5"/>
    <w:rsid w:val="00F25CB6"/>
    <w:rsid w:val="00F26366"/>
    <w:rsid w:val="00F2639A"/>
    <w:rsid w:val="00F26E0E"/>
    <w:rsid w:val="00F26E9A"/>
    <w:rsid w:val="00F27691"/>
    <w:rsid w:val="00F277E5"/>
    <w:rsid w:val="00F278FF"/>
    <w:rsid w:val="00F27C59"/>
    <w:rsid w:val="00F3044E"/>
    <w:rsid w:val="00F30469"/>
    <w:rsid w:val="00F31171"/>
    <w:rsid w:val="00F317D9"/>
    <w:rsid w:val="00F32578"/>
    <w:rsid w:val="00F32679"/>
    <w:rsid w:val="00F3291D"/>
    <w:rsid w:val="00F334F5"/>
    <w:rsid w:val="00F335D0"/>
    <w:rsid w:val="00F33CD4"/>
    <w:rsid w:val="00F33F3A"/>
    <w:rsid w:val="00F34442"/>
    <w:rsid w:val="00F35C06"/>
    <w:rsid w:val="00F36126"/>
    <w:rsid w:val="00F36277"/>
    <w:rsid w:val="00F365DB"/>
    <w:rsid w:val="00F365E3"/>
    <w:rsid w:val="00F3762E"/>
    <w:rsid w:val="00F37CC2"/>
    <w:rsid w:val="00F40A30"/>
    <w:rsid w:val="00F40C95"/>
    <w:rsid w:val="00F40CE7"/>
    <w:rsid w:val="00F41C59"/>
    <w:rsid w:val="00F4212A"/>
    <w:rsid w:val="00F4279E"/>
    <w:rsid w:val="00F43838"/>
    <w:rsid w:val="00F43936"/>
    <w:rsid w:val="00F4464D"/>
    <w:rsid w:val="00F4494A"/>
    <w:rsid w:val="00F449DA"/>
    <w:rsid w:val="00F458E1"/>
    <w:rsid w:val="00F4599D"/>
    <w:rsid w:val="00F45D5C"/>
    <w:rsid w:val="00F460A7"/>
    <w:rsid w:val="00F46490"/>
    <w:rsid w:val="00F4660F"/>
    <w:rsid w:val="00F46660"/>
    <w:rsid w:val="00F46B3B"/>
    <w:rsid w:val="00F46C61"/>
    <w:rsid w:val="00F46F06"/>
    <w:rsid w:val="00F478E1"/>
    <w:rsid w:val="00F479E3"/>
    <w:rsid w:val="00F47B95"/>
    <w:rsid w:val="00F508B1"/>
    <w:rsid w:val="00F510C2"/>
    <w:rsid w:val="00F51B1F"/>
    <w:rsid w:val="00F525DC"/>
    <w:rsid w:val="00F52986"/>
    <w:rsid w:val="00F53313"/>
    <w:rsid w:val="00F536EA"/>
    <w:rsid w:val="00F53C2C"/>
    <w:rsid w:val="00F53EDB"/>
    <w:rsid w:val="00F55369"/>
    <w:rsid w:val="00F55513"/>
    <w:rsid w:val="00F56301"/>
    <w:rsid w:val="00F5631F"/>
    <w:rsid w:val="00F56934"/>
    <w:rsid w:val="00F56E66"/>
    <w:rsid w:val="00F56EA4"/>
    <w:rsid w:val="00F56EFF"/>
    <w:rsid w:val="00F5718D"/>
    <w:rsid w:val="00F572D4"/>
    <w:rsid w:val="00F579A8"/>
    <w:rsid w:val="00F57B03"/>
    <w:rsid w:val="00F607F9"/>
    <w:rsid w:val="00F608DD"/>
    <w:rsid w:val="00F6141D"/>
    <w:rsid w:val="00F616A0"/>
    <w:rsid w:val="00F618CE"/>
    <w:rsid w:val="00F629DF"/>
    <w:rsid w:val="00F62BA3"/>
    <w:rsid w:val="00F6376A"/>
    <w:rsid w:val="00F648E1"/>
    <w:rsid w:val="00F654D8"/>
    <w:rsid w:val="00F6595E"/>
    <w:rsid w:val="00F65991"/>
    <w:rsid w:val="00F65D53"/>
    <w:rsid w:val="00F65EC9"/>
    <w:rsid w:val="00F660F9"/>
    <w:rsid w:val="00F66216"/>
    <w:rsid w:val="00F666B3"/>
    <w:rsid w:val="00F66D71"/>
    <w:rsid w:val="00F67086"/>
    <w:rsid w:val="00F67CD0"/>
    <w:rsid w:val="00F71266"/>
    <w:rsid w:val="00F7170E"/>
    <w:rsid w:val="00F71A4E"/>
    <w:rsid w:val="00F73754"/>
    <w:rsid w:val="00F73989"/>
    <w:rsid w:val="00F7488C"/>
    <w:rsid w:val="00F74963"/>
    <w:rsid w:val="00F74AE5"/>
    <w:rsid w:val="00F74F5B"/>
    <w:rsid w:val="00F75CC7"/>
    <w:rsid w:val="00F762A8"/>
    <w:rsid w:val="00F76790"/>
    <w:rsid w:val="00F770FA"/>
    <w:rsid w:val="00F77C51"/>
    <w:rsid w:val="00F8084A"/>
    <w:rsid w:val="00F80A3C"/>
    <w:rsid w:val="00F80D58"/>
    <w:rsid w:val="00F81207"/>
    <w:rsid w:val="00F818FE"/>
    <w:rsid w:val="00F8289B"/>
    <w:rsid w:val="00F8384C"/>
    <w:rsid w:val="00F8430C"/>
    <w:rsid w:val="00F8431E"/>
    <w:rsid w:val="00F847ED"/>
    <w:rsid w:val="00F84CEC"/>
    <w:rsid w:val="00F84E7A"/>
    <w:rsid w:val="00F853F4"/>
    <w:rsid w:val="00F8540D"/>
    <w:rsid w:val="00F85ADF"/>
    <w:rsid w:val="00F85C27"/>
    <w:rsid w:val="00F85D3E"/>
    <w:rsid w:val="00F867A3"/>
    <w:rsid w:val="00F86871"/>
    <w:rsid w:val="00F86AA5"/>
    <w:rsid w:val="00F87267"/>
    <w:rsid w:val="00F87849"/>
    <w:rsid w:val="00F90A59"/>
    <w:rsid w:val="00F90B9E"/>
    <w:rsid w:val="00F90E1A"/>
    <w:rsid w:val="00F91002"/>
    <w:rsid w:val="00F91B4B"/>
    <w:rsid w:val="00F9291B"/>
    <w:rsid w:val="00F92B2D"/>
    <w:rsid w:val="00F9374A"/>
    <w:rsid w:val="00F9376C"/>
    <w:rsid w:val="00F9385B"/>
    <w:rsid w:val="00F93F3D"/>
    <w:rsid w:val="00F95B3F"/>
    <w:rsid w:val="00F960C1"/>
    <w:rsid w:val="00F9614B"/>
    <w:rsid w:val="00F97476"/>
    <w:rsid w:val="00FA00EA"/>
    <w:rsid w:val="00FA0323"/>
    <w:rsid w:val="00FA04F0"/>
    <w:rsid w:val="00FA0AC1"/>
    <w:rsid w:val="00FA0B24"/>
    <w:rsid w:val="00FA0F9A"/>
    <w:rsid w:val="00FA1BC1"/>
    <w:rsid w:val="00FA266F"/>
    <w:rsid w:val="00FA290E"/>
    <w:rsid w:val="00FA2B84"/>
    <w:rsid w:val="00FA3951"/>
    <w:rsid w:val="00FA3BD2"/>
    <w:rsid w:val="00FA3F46"/>
    <w:rsid w:val="00FA462A"/>
    <w:rsid w:val="00FA5E9E"/>
    <w:rsid w:val="00FA6663"/>
    <w:rsid w:val="00FA6685"/>
    <w:rsid w:val="00FA6E7C"/>
    <w:rsid w:val="00FA78B5"/>
    <w:rsid w:val="00FB02B3"/>
    <w:rsid w:val="00FB096F"/>
    <w:rsid w:val="00FB0A21"/>
    <w:rsid w:val="00FB12D8"/>
    <w:rsid w:val="00FB1423"/>
    <w:rsid w:val="00FB2CF1"/>
    <w:rsid w:val="00FB3AA3"/>
    <w:rsid w:val="00FB3EF5"/>
    <w:rsid w:val="00FB3F4B"/>
    <w:rsid w:val="00FB4487"/>
    <w:rsid w:val="00FB4FFE"/>
    <w:rsid w:val="00FB62D6"/>
    <w:rsid w:val="00FB63CB"/>
    <w:rsid w:val="00FB65D0"/>
    <w:rsid w:val="00FB6813"/>
    <w:rsid w:val="00FB6989"/>
    <w:rsid w:val="00FC0466"/>
    <w:rsid w:val="00FC0CCF"/>
    <w:rsid w:val="00FC0EE6"/>
    <w:rsid w:val="00FC170B"/>
    <w:rsid w:val="00FC23E1"/>
    <w:rsid w:val="00FC24FC"/>
    <w:rsid w:val="00FC324E"/>
    <w:rsid w:val="00FC33EE"/>
    <w:rsid w:val="00FC4013"/>
    <w:rsid w:val="00FC4650"/>
    <w:rsid w:val="00FC48F4"/>
    <w:rsid w:val="00FC4DDD"/>
    <w:rsid w:val="00FC50BE"/>
    <w:rsid w:val="00FC5290"/>
    <w:rsid w:val="00FC55DA"/>
    <w:rsid w:val="00FC6226"/>
    <w:rsid w:val="00FC6B12"/>
    <w:rsid w:val="00FC75BB"/>
    <w:rsid w:val="00FD0D01"/>
    <w:rsid w:val="00FD0D88"/>
    <w:rsid w:val="00FD0FC9"/>
    <w:rsid w:val="00FD1E4B"/>
    <w:rsid w:val="00FD2456"/>
    <w:rsid w:val="00FD2642"/>
    <w:rsid w:val="00FD2AE2"/>
    <w:rsid w:val="00FD37C2"/>
    <w:rsid w:val="00FD5B0D"/>
    <w:rsid w:val="00FD5BFD"/>
    <w:rsid w:val="00FD6899"/>
    <w:rsid w:val="00FD6E10"/>
    <w:rsid w:val="00FD70B9"/>
    <w:rsid w:val="00FD79CE"/>
    <w:rsid w:val="00FD7D12"/>
    <w:rsid w:val="00FE0818"/>
    <w:rsid w:val="00FE086A"/>
    <w:rsid w:val="00FE0A98"/>
    <w:rsid w:val="00FE159B"/>
    <w:rsid w:val="00FE20EB"/>
    <w:rsid w:val="00FE2C75"/>
    <w:rsid w:val="00FE2EE9"/>
    <w:rsid w:val="00FE318F"/>
    <w:rsid w:val="00FE3DA3"/>
    <w:rsid w:val="00FE419E"/>
    <w:rsid w:val="00FE53A0"/>
    <w:rsid w:val="00FE60A7"/>
    <w:rsid w:val="00FE666B"/>
    <w:rsid w:val="00FE6E50"/>
    <w:rsid w:val="00FF066E"/>
    <w:rsid w:val="00FF0AFB"/>
    <w:rsid w:val="00FF0C6F"/>
    <w:rsid w:val="00FF0EBD"/>
    <w:rsid w:val="00FF1B11"/>
    <w:rsid w:val="00FF2032"/>
    <w:rsid w:val="00FF295D"/>
    <w:rsid w:val="00FF3934"/>
    <w:rsid w:val="00FF3D58"/>
    <w:rsid w:val="00FF3EB4"/>
    <w:rsid w:val="00FF49CD"/>
    <w:rsid w:val="00FF4A2D"/>
    <w:rsid w:val="00FF4EF9"/>
    <w:rsid w:val="00FF4F2C"/>
    <w:rsid w:val="00FF52F0"/>
    <w:rsid w:val="00FF5682"/>
    <w:rsid w:val="00FF575E"/>
    <w:rsid w:val="00FF577A"/>
    <w:rsid w:val="00FF585E"/>
    <w:rsid w:val="00FF5B85"/>
    <w:rsid w:val="00FF6721"/>
    <w:rsid w:val="00FF676D"/>
    <w:rsid w:val="00FF695C"/>
    <w:rsid w:val="00FF6A92"/>
    <w:rsid w:val="00FF6CEE"/>
    <w:rsid w:val="00FF6E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EB0FAEA"/>
  <w15:chartTrackingRefBased/>
  <w15:docId w15:val="{BB6CE948-A698-41AE-99AC-CBE88CAF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eiryo UI" w:eastAsia="Meiryo UI" w:hAnsi="Meiryo UI" w:cstheme="minorBidi"/>
        <w:kern w:val="2"/>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456C13"/>
    <w:pPr>
      <w:widowControl w:val="0"/>
      <w:jc w:val="both"/>
    </w:pPr>
  </w:style>
  <w:style w:type="paragraph" w:styleId="1">
    <w:name w:val="heading 1"/>
    <w:basedOn w:val="a4"/>
    <w:next w:val="a5"/>
    <w:link w:val="10"/>
    <w:uiPriority w:val="9"/>
    <w:qFormat/>
    <w:rsid w:val="00755D18"/>
    <w:pPr>
      <w:keepNext/>
      <w:numPr>
        <w:numId w:val="54"/>
      </w:numPr>
      <w:outlineLvl w:val="0"/>
    </w:pPr>
    <w:rPr>
      <w:rFonts w:cstheme="majorBidi"/>
      <w:b/>
      <w:sz w:val="32"/>
      <w:szCs w:val="24"/>
    </w:rPr>
  </w:style>
  <w:style w:type="paragraph" w:styleId="2">
    <w:name w:val="heading 2"/>
    <w:basedOn w:val="a4"/>
    <w:next w:val="3"/>
    <w:link w:val="20"/>
    <w:uiPriority w:val="9"/>
    <w:unhideWhenUsed/>
    <w:qFormat/>
    <w:rsid w:val="000251C7"/>
    <w:pPr>
      <w:keepNext/>
      <w:numPr>
        <w:ilvl w:val="1"/>
        <w:numId w:val="54"/>
      </w:numPr>
      <w:ind w:rightChars="100" w:right="200"/>
      <w:jc w:val="left"/>
      <w:outlineLvl w:val="1"/>
    </w:pPr>
    <w:rPr>
      <w:rFonts w:cstheme="majorBidi"/>
      <w:b/>
      <w:sz w:val="28"/>
    </w:rPr>
  </w:style>
  <w:style w:type="paragraph" w:styleId="3">
    <w:name w:val="heading 3"/>
    <w:next w:val="a4"/>
    <w:link w:val="30"/>
    <w:uiPriority w:val="9"/>
    <w:unhideWhenUsed/>
    <w:qFormat/>
    <w:rsid w:val="000359C3"/>
    <w:pPr>
      <w:keepNext/>
      <w:numPr>
        <w:ilvl w:val="2"/>
        <w:numId w:val="54"/>
      </w:numPr>
      <w:outlineLvl w:val="2"/>
    </w:pPr>
    <w:rPr>
      <w:rFonts w:cstheme="majorBidi"/>
      <w:b/>
      <w:sz w:val="24"/>
    </w:rPr>
  </w:style>
  <w:style w:type="paragraph" w:styleId="4">
    <w:name w:val="heading 4"/>
    <w:basedOn w:val="a4"/>
    <w:next w:val="a4"/>
    <w:link w:val="41"/>
    <w:uiPriority w:val="9"/>
    <w:unhideWhenUsed/>
    <w:qFormat/>
    <w:rsid w:val="00DD3C1A"/>
    <w:pPr>
      <w:keepNext/>
      <w:numPr>
        <w:ilvl w:val="3"/>
        <w:numId w:val="54"/>
      </w:numPr>
      <w:outlineLvl w:val="3"/>
    </w:pPr>
    <w:rPr>
      <w:b/>
      <w:bCs/>
    </w:rPr>
  </w:style>
  <w:style w:type="paragraph" w:styleId="50">
    <w:name w:val="heading 5"/>
    <w:basedOn w:val="a4"/>
    <w:next w:val="a4"/>
    <w:link w:val="51"/>
    <w:uiPriority w:val="9"/>
    <w:unhideWhenUsed/>
    <w:qFormat/>
    <w:rsid w:val="002F1F1D"/>
    <w:pPr>
      <w:keepNext/>
      <w:numPr>
        <w:ilvl w:val="4"/>
        <w:numId w:val="54"/>
      </w:numPr>
      <w:ind w:rightChars="100" w:right="200"/>
      <w:outlineLvl w:val="4"/>
    </w:pPr>
    <w:rPr>
      <w:rFonts w:cstheme="majorBidi"/>
      <w:b/>
    </w:rPr>
  </w:style>
  <w:style w:type="paragraph" w:styleId="6">
    <w:name w:val="heading 6"/>
    <w:basedOn w:val="a4"/>
    <w:next w:val="a4"/>
    <w:link w:val="60"/>
    <w:uiPriority w:val="9"/>
    <w:unhideWhenUsed/>
    <w:qFormat/>
    <w:rsid w:val="00DD3C1A"/>
    <w:pPr>
      <w:keepNext/>
      <w:numPr>
        <w:ilvl w:val="5"/>
        <w:numId w:val="54"/>
      </w:numPr>
      <w:outlineLvl w:val="5"/>
    </w:pPr>
    <w:rPr>
      <w:b/>
      <w:bCs/>
    </w:rPr>
  </w:style>
  <w:style w:type="paragraph" w:styleId="7">
    <w:name w:val="heading 7"/>
    <w:basedOn w:val="a4"/>
    <w:next w:val="a4"/>
    <w:link w:val="70"/>
    <w:uiPriority w:val="9"/>
    <w:unhideWhenUsed/>
    <w:qFormat/>
    <w:rsid w:val="00DD3C1A"/>
    <w:pPr>
      <w:keepNext/>
      <w:numPr>
        <w:ilvl w:val="6"/>
        <w:numId w:val="54"/>
      </w:numPr>
      <w:outlineLvl w:val="6"/>
    </w:pPr>
  </w:style>
  <w:style w:type="paragraph" w:styleId="8">
    <w:name w:val="heading 8"/>
    <w:basedOn w:val="a4"/>
    <w:next w:val="a4"/>
    <w:link w:val="80"/>
    <w:uiPriority w:val="9"/>
    <w:semiHidden/>
    <w:unhideWhenUsed/>
    <w:qFormat/>
    <w:rsid w:val="00A453C7"/>
    <w:pPr>
      <w:keepNext/>
      <w:ind w:leftChars="1200" w:left="1200"/>
      <w:outlineLvl w:val="7"/>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5">
    <w:name w:val="Body Text"/>
    <w:basedOn w:val="a4"/>
    <w:link w:val="a9"/>
    <w:uiPriority w:val="99"/>
    <w:unhideWhenUsed/>
    <w:rsid w:val="00D21B94"/>
  </w:style>
  <w:style w:type="character" w:customStyle="1" w:styleId="a9">
    <w:name w:val="本文 (文字)"/>
    <w:basedOn w:val="a6"/>
    <w:link w:val="a5"/>
    <w:uiPriority w:val="99"/>
    <w:rsid w:val="00D21B94"/>
  </w:style>
  <w:style w:type="character" w:customStyle="1" w:styleId="10">
    <w:name w:val="見出し 1 (文字)"/>
    <w:basedOn w:val="a6"/>
    <w:link w:val="1"/>
    <w:uiPriority w:val="9"/>
    <w:rsid w:val="00C817B4"/>
    <w:rPr>
      <w:rFonts w:cstheme="majorBidi"/>
      <w:b/>
      <w:sz w:val="32"/>
      <w:szCs w:val="24"/>
    </w:rPr>
  </w:style>
  <w:style w:type="character" w:customStyle="1" w:styleId="30">
    <w:name w:val="見出し 3 (文字)"/>
    <w:basedOn w:val="a6"/>
    <w:link w:val="3"/>
    <w:uiPriority w:val="9"/>
    <w:rsid w:val="000359C3"/>
    <w:rPr>
      <w:rFonts w:cstheme="majorBidi"/>
      <w:b/>
      <w:sz w:val="24"/>
    </w:rPr>
  </w:style>
  <w:style w:type="character" w:customStyle="1" w:styleId="20">
    <w:name w:val="見出し 2 (文字)"/>
    <w:basedOn w:val="a6"/>
    <w:link w:val="2"/>
    <w:uiPriority w:val="9"/>
    <w:rsid w:val="000251C7"/>
    <w:rPr>
      <w:rFonts w:cstheme="majorBidi"/>
      <w:b/>
      <w:sz w:val="28"/>
    </w:rPr>
  </w:style>
  <w:style w:type="character" w:customStyle="1" w:styleId="41">
    <w:name w:val="見出し 4 (文字)"/>
    <w:basedOn w:val="a6"/>
    <w:link w:val="4"/>
    <w:uiPriority w:val="9"/>
    <w:rsid w:val="00DD3C1A"/>
    <w:rPr>
      <w:b/>
      <w:bCs/>
    </w:rPr>
  </w:style>
  <w:style w:type="character" w:customStyle="1" w:styleId="51">
    <w:name w:val="見出し 5 (文字)"/>
    <w:basedOn w:val="a6"/>
    <w:link w:val="50"/>
    <w:uiPriority w:val="9"/>
    <w:rsid w:val="002F1F1D"/>
    <w:rPr>
      <w:rFonts w:cstheme="majorBidi"/>
      <w:b/>
    </w:rPr>
  </w:style>
  <w:style w:type="character" w:customStyle="1" w:styleId="60">
    <w:name w:val="見出し 6 (文字)"/>
    <w:basedOn w:val="a6"/>
    <w:link w:val="6"/>
    <w:uiPriority w:val="9"/>
    <w:rsid w:val="00DD3C1A"/>
    <w:rPr>
      <w:b/>
      <w:bCs/>
    </w:rPr>
  </w:style>
  <w:style w:type="character" w:customStyle="1" w:styleId="70">
    <w:name w:val="見出し 7 (文字)"/>
    <w:basedOn w:val="a6"/>
    <w:link w:val="7"/>
    <w:uiPriority w:val="9"/>
    <w:rsid w:val="00DD3C1A"/>
  </w:style>
  <w:style w:type="paragraph" w:styleId="aa">
    <w:name w:val="header"/>
    <w:basedOn w:val="a4"/>
    <w:link w:val="ab"/>
    <w:uiPriority w:val="99"/>
    <w:unhideWhenUsed/>
    <w:rsid w:val="000C3D03"/>
    <w:pPr>
      <w:tabs>
        <w:tab w:val="center" w:pos="4252"/>
        <w:tab w:val="right" w:pos="8504"/>
      </w:tabs>
      <w:snapToGrid w:val="0"/>
    </w:pPr>
  </w:style>
  <w:style w:type="character" w:customStyle="1" w:styleId="ab">
    <w:name w:val="ヘッダー (文字)"/>
    <w:basedOn w:val="a6"/>
    <w:link w:val="aa"/>
    <w:uiPriority w:val="99"/>
    <w:rsid w:val="000C3D03"/>
  </w:style>
  <w:style w:type="paragraph" w:styleId="ac">
    <w:name w:val="footer"/>
    <w:basedOn w:val="a4"/>
    <w:link w:val="ad"/>
    <w:uiPriority w:val="99"/>
    <w:unhideWhenUsed/>
    <w:rsid w:val="000C3D03"/>
    <w:pPr>
      <w:tabs>
        <w:tab w:val="center" w:pos="4252"/>
        <w:tab w:val="right" w:pos="8504"/>
      </w:tabs>
      <w:snapToGrid w:val="0"/>
    </w:pPr>
  </w:style>
  <w:style w:type="character" w:customStyle="1" w:styleId="ad">
    <w:name w:val="フッター (文字)"/>
    <w:basedOn w:val="a6"/>
    <w:link w:val="ac"/>
    <w:uiPriority w:val="99"/>
    <w:rsid w:val="000C3D03"/>
  </w:style>
  <w:style w:type="table" w:styleId="ae">
    <w:name w:val="Table Grid"/>
    <w:basedOn w:val="a7"/>
    <w:uiPriority w:val="39"/>
    <w:rsid w:val="00B6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標準ゴシック"/>
    <w:basedOn w:val="a4"/>
    <w:rsid w:val="00BE5E58"/>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 w:val="left" w:pos="8789"/>
        <w:tab w:val="left" w:pos="9072"/>
        <w:tab w:val="left" w:pos="9356"/>
        <w:tab w:val="left" w:pos="9639"/>
        <w:tab w:val="left" w:pos="9923"/>
        <w:tab w:val="left" w:pos="10206"/>
        <w:tab w:val="left" w:pos="10490"/>
        <w:tab w:val="left" w:pos="10773"/>
        <w:tab w:val="left" w:pos="11057"/>
        <w:tab w:val="left" w:pos="11340"/>
      </w:tabs>
      <w:adjustRightInd w:val="0"/>
      <w:snapToGrid w:val="0"/>
      <w:textAlignment w:val="baseline"/>
    </w:pPr>
    <w:rPr>
      <w:rFonts w:ascii="Arial" w:eastAsia="ＭＳ ゴシック" w:hAnsi="Arial" w:cs="Times New Roman"/>
      <w:kern w:val="20"/>
      <w:szCs w:val="20"/>
    </w:rPr>
  </w:style>
  <w:style w:type="paragraph" w:styleId="af0">
    <w:name w:val="TOC Heading"/>
    <w:basedOn w:val="1"/>
    <w:next w:val="a4"/>
    <w:uiPriority w:val="39"/>
    <w:unhideWhenUsed/>
    <w:rsid w:val="00AF6753"/>
    <w:pPr>
      <w:keepLines/>
      <w:widowControl/>
      <w:spacing w:before="240" w:line="259" w:lineRule="auto"/>
      <w:jc w:val="left"/>
      <w:outlineLvl w:val="9"/>
    </w:pPr>
    <w:rPr>
      <w:color w:val="2F5496" w:themeColor="accent1" w:themeShade="BF"/>
      <w:kern w:val="0"/>
      <w:szCs w:val="32"/>
    </w:rPr>
  </w:style>
  <w:style w:type="paragraph" w:styleId="11">
    <w:name w:val="toc 1"/>
    <w:basedOn w:val="a4"/>
    <w:next w:val="a4"/>
    <w:autoRedefine/>
    <w:uiPriority w:val="39"/>
    <w:unhideWhenUsed/>
    <w:rsid w:val="009D39F3"/>
  </w:style>
  <w:style w:type="character" w:styleId="af1">
    <w:name w:val="Hyperlink"/>
    <w:basedOn w:val="a6"/>
    <w:uiPriority w:val="99"/>
    <w:unhideWhenUsed/>
    <w:rsid w:val="009D39F3"/>
    <w:rPr>
      <w:color w:val="0563C1" w:themeColor="hyperlink"/>
      <w:u w:val="single"/>
    </w:rPr>
  </w:style>
  <w:style w:type="paragraph" w:customStyle="1" w:styleId="12">
    <w:name w:val="本文1"/>
    <w:basedOn w:val="a4"/>
    <w:link w:val="13"/>
    <w:qFormat/>
    <w:rsid w:val="00594909"/>
    <w:pPr>
      <w:ind w:leftChars="780" w:left="1560" w:rightChars="100" w:right="200"/>
    </w:pPr>
    <w:rPr>
      <w:rFonts w:cs="Meiryo UI"/>
      <w:kern w:val="0"/>
      <w:szCs w:val="21"/>
    </w:rPr>
  </w:style>
  <w:style w:type="character" w:customStyle="1" w:styleId="13">
    <w:name w:val="本文1 (文字)"/>
    <w:basedOn w:val="a6"/>
    <w:link w:val="12"/>
    <w:rsid w:val="00594909"/>
    <w:rPr>
      <w:rFonts w:cs="Meiryo UI"/>
      <w:kern w:val="0"/>
      <w:szCs w:val="21"/>
    </w:rPr>
  </w:style>
  <w:style w:type="paragraph" w:styleId="21">
    <w:name w:val="toc 2"/>
    <w:basedOn w:val="a4"/>
    <w:next w:val="a4"/>
    <w:autoRedefine/>
    <w:uiPriority w:val="39"/>
    <w:unhideWhenUsed/>
    <w:rsid w:val="009954FC"/>
    <w:pPr>
      <w:tabs>
        <w:tab w:val="left" w:pos="840"/>
        <w:tab w:val="right" w:leader="dot" w:pos="10762"/>
      </w:tabs>
      <w:ind w:leftChars="100" w:left="200"/>
    </w:pPr>
  </w:style>
  <w:style w:type="paragraph" w:customStyle="1" w:styleId="40">
    <w:name w:val="見出し4"/>
    <w:basedOn w:val="3"/>
    <w:next w:val="a4"/>
    <w:link w:val="42"/>
    <w:autoRedefine/>
    <w:rsid w:val="00857356"/>
    <w:pPr>
      <w:numPr>
        <w:ilvl w:val="3"/>
        <w:numId w:val="2"/>
      </w:numPr>
    </w:pPr>
  </w:style>
  <w:style w:type="character" w:customStyle="1" w:styleId="42">
    <w:name w:val="見出し4 (文字)"/>
    <w:basedOn w:val="41"/>
    <w:link w:val="40"/>
    <w:rsid w:val="00857356"/>
    <w:rPr>
      <w:rFonts w:cstheme="majorBidi"/>
      <w:b/>
      <w:bCs w:val="0"/>
      <w:sz w:val="24"/>
    </w:rPr>
  </w:style>
  <w:style w:type="paragraph" w:customStyle="1" w:styleId="5">
    <w:name w:val="見出し5"/>
    <w:basedOn w:val="50"/>
    <w:next w:val="12"/>
    <w:link w:val="52"/>
    <w:autoRedefine/>
    <w:rsid w:val="00C03942"/>
    <w:pPr>
      <w:widowControl/>
      <w:numPr>
        <w:numId w:val="1"/>
      </w:numPr>
      <w:jc w:val="left"/>
    </w:pPr>
    <w:rPr>
      <w:b w:val="0"/>
    </w:rPr>
  </w:style>
  <w:style w:type="character" w:customStyle="1" w:styleId="52">
    <w:name w:val="見出し5 (文字)"/>
    <w:basedOn w:val="51"/>
    <w:link w:val="5"/>
    <w:rsid w:val="00C03942"/>
    <w:rPr>
      <w:rFonts w:cstheme="majorBidi"/>
      <w:b w:val="0"/>
    </w:rPr>
  </w:style>
  <w:style w:type="paragraph" w:styleId="31">
    <w:name w:val="toc 3"/>
    <w:basedOn w:val="a4"/>
    <w:next w:val="a4"/>
    <w:autoRedefine/>
    <w:uiPriority w:val="39"/>
    <w:unhideWhenUsed/>
    <w:rsid w:val="0076408F"/>
    <w:pPr>
      <w:tabs>
        <w:tab w:val="left" w:pos="1260"/>
        <w:tab w:val="right" w:leader="dot" w:pos="10762"/>
      </w:tabs>
      <w:ind w:leftChars="200" w:left="400"/>
    </w:pPr>
  </w:style>
  <w:style w:type="paragraph" w:styleId="43">
    <w:name w:val="toc 4"/>
    <w:basedOn w:val="a4"/>
    <w:next w:val="a4"/>
    <w:autoRedefine/>
    <w:uiPriority w:val="39"/>
    <w:unhideWhenUsed/>
    <w:rsid w:val="00C86B67"/>
    <w:pPr>
      <w:ind w:leftChars="300" w:left="630"/>
    </w:pPr>
    <w:rPr>
      <w:rFonts w:asciiTheme="minorHAnsi" w:eastAsiaTheme="minorEastAsia" w:hAnsiTheme="minorHAnsi"/>
      <w:sz w:val="21"/>
    </w:rPr>
  </w:style>
  <w:style w:type="paragraph" w:styleId="53">
    <w:name w:val="toc 5"/>
    <w:basedOn w:val="a4"/>
    <w:next w:val="a4"/>
    <w:autoRedefine/>
    <w:uiPriority w:val="39"/>
    <w:unhideWhenUsed/>
    <w:rsid w:val="00C86B67"/>
    <w:pPr>
      <w:ind w:leftChars="400" w:left="840"/>
    </w:pPr>
    <w:rPr>
      <w:rFonts w:asciiTheme="minorHAnsi" w:eastAsiaTheme="minorEastAsia" w:hAnsiTheme="minorHAnsi"/>
      <w:sz w:val="21"/>
    </w:rPr>
  </w:style>
  <w:style w:type="paragraph" w:styleId="61">
    <w:name w:val="toc 6"/>
    <w:basedOn w:val="a4"/>
    <w:next w:val="a4"/>
    <w:autoRedefine/>
    <w:uiPriority w:val="39"/>
    <w:unhideWhenUsed/>
    <w:rsid w:val="00C86B67"/>
    <w:pPr>
      <w:ind w:leftChars="500" w:left="1050"/>
    </w:pPr>
    <w:rPr>
      <w:rFonts w:asciiTheme="minorHAnsi" w:eastAsiaTheme="minorEastAsia" w:hAnsiTheme="minorHAnsi"/>
      <w:sz w:val="21"/>
    </w:rPr>
  </w:style>
  <w:style w:type="paragraph" w:styleId="71">
    <w:name w:val="toc 7"/>
    <w:basedOn w:val="a4"/>
    <w:next w:val="a4"/>
    <w:autoRedefine/>
    <w:uiPriority w:val="39"/>
    <w:unhideWhenUsed/>
    <w:rsid w:val="00C86B67"/>
    <w:pPr>
      <w:ind w:leftChars="600" w:left="1260"/>
    </w:pPr>
    <w:rPr>
      <w:rFonts w:asciiTheme="minorHAnsi" w:eastAsiaTheme="minorEastAsia" w:hAnsiTheme="minorHAnsi"/>
      <w:sz w:val="21"/>
    </w:rPr>
  </w:style>
  <w:style w:type="paragraph" w:styleId="81">
    <w:name w:val="toc 8"/>
    <w:basedOn w:val="a4"/>
    <w:next w:val="a4"/>
    <w:autoRedefine/>
    <w:uiPriority w:val="39"/>
    <w:unhideWhenUsed/>
    <w:rsid w:val="00C86B67"/>
    <w:pPr>
      <w:ind w:leftChars="700" w:left="1470"/>
    </w:pPr>
    <w:rPr>
      <w:rFonts w:asciiTheme="minorHAnsi" w:eastAsiaTheme="minorEastAsia" w:hAnsiTheme="minorHAnsi"/>
      <w:sz w:val="21"/>
    </w:rPr>
  </w:style>
  <w:style w:type="paragraph" w:styleId="9">
    <w:name w:val="toc 9"/>
    <w:basedOn w:val="a4"/>
    <w:next w:val="a4"/>
    <w:autoRedefine/>
    <w:uiPriority w:val="39"/>
    <w:unhideWhenUsed/>
    <w:rsid w:val="00C86B67"/>
    <w:pPr>
      <w:ind w:leftChars="800" w:left="1680"/>
    </w:pPr>
    <w:rPr>
      <w:rFonts w:asciiTheme="minorHAnsi" w:eastAsiaTheme="minorEastAsia" w:hAnsiTheme="minorHAnsi"/>
      <w:sz w:val="21"/>
    </w:rPr>
  </w:style>
  <w:style w:type="character" w:customStyle="1" w:styleId="14">
    <w:name w:val="未解決のメンション1"/>
    <w:basedOn w:val="a6"/>
    <w:uiPriority w:val="99"/>
    <w:semiHidden/>
    <w:unhideWhenUsed/>
    <w:rsid w:val="00C86B67"/>
    <w:rPr>
      <w:color w:val="605E5C"/>
      <w:shd w:val="clear" w:color="auto" w:fill="E1DFDD"/>
    </w:rPr>
  </w:style>
  <w:style w:type="paragraph" w:styleId="af2">
    <w:name w:val="Balloon Text"/>
    <w:basedOn w:val="a4"/>
    <w:link w:val="af3"/>
    <w:uiPriority w:val="99"/>
    <w:semiHidden/>
    <w:unhideWhenUsed/>
    <w:rsid w:val="00CE41D3"/>
    <w:rPr>
      <w:rFonts w:asciiTheme="majorHAnsi" w:eastAsiaTheme="majorEastAsia" w:hAnsiTheme="majorHAnsi" w:cstheme="majorBidi"/>
      <w:sz w:val="18"/>
      <w:szCs w:val="18"/>
    </w:rPr>
  </w:style>
  <w:style w:type="character" w:customStyle="1" w:styleId="af3">
    <w:name w:val="吹き出し (文字)"/>
    <w:basedOn w:val="a6"/>
    <w:link w:val="af2"/>
    <w:uiPriority w:val="99"/>
    <w:semiHidden/>
    <w:rsid w:val="00CE41D3"/>
    <w:rPr>
      <w:rFonts w:asciiTheme="majorHAnsi" w:eastAsiaTheme="majorEastAsia" w:hAnsiTheme="majorHAnsi" w:cstheme="majorBidi"/>
      <w:sz w:val="18"/>
      <w:szCs w:val="18"/>
    </w:rPr>
  </w:style>
  <w:style w:type="table" w:styleId="3-5">
    <w:name w:val="List Table 3 Accent 5"/>
    <w:basedOn w:val="a7"/>
    <w:uiPriority w:val="48"/>
    <w:rsid w:val="00212E2B"/>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af4">
    <w:name w:val="List Paragraph"/>
    <w:basedOn w:val="a4"/>
    <w:uiPriority w:val="34"/>
    <w:qFormat/>
    <w:rsid w:val="00335D4C"/>
    <w:pPr>
      <w:ind w:leftChars="400" w:left="840"/>
    </w:pPr>
  </w:style>
  <w:style w:type="character" w:customStyle="1" w:styleId="normaltextrun">
    <w:name w:val="normaltextrun"/>
    <w:basedOn w:val="a6"/>
    <w:rsid w:val="0041026A"/>
  </w:style>
  <w:style w:type="character" w:styleId="af5">
    <w:name w:val="annotation reference"/>
    <w:basedOn w:val="a6"/>
    <w:uiPriority w:val="99"/>
    <w:semiHidden/>
    <w:unhideWhenUsed/>
    <w:rsid w:val="005510AD"/>
    <w:rPr>
      <w:sz w:val="18"/>
      <w:szCs w:val="18"/>
    </w:rPr>
  </w:style>
  <w:style w:type="paragraph" w:styleId="af6">
    <w:name w:val="annotation text"/>
    <w:basedOn w:val="a4"/>
    <w:link w:val="af7"/>
    <w:uiPriority w:val="99"/>
    <w:unhideWhenUsed/>
    <w:rsid w:val="005510AD"/>
    <w:pPr>
      <w:jc w:val="left"/>
    </w:pPr>
  </w:style>
  <w:style w:type="character" w:customStyle="1" w:styleId="af7">
    <w:name w:val="コメント文字列 (文字)"/>
    <w:basedOn w:val="a6"/>
    <w:link w:val="af6"/>
    <w:uiPriority w:val="99"/>
    <w:rsid w:val="005510AD"/>
  </w:style>
  <w:style w:type="paragraph" w:styleId="af8">
    <w:name w:val="annotation subject"/>
    <w:basedOn w:val="af6"/>
    <w:next w:val="af6"/>
    <w:link w:val="af9"/>
    <w:uiPriority w:val="99"/>
    <w:semiHidden/>
    <w:unhideWhenUsed/>
    <w:rsid w:val="0086201C"/>
    <w:rPr>
      <w:b/>
      <w:bCs/>
    </w:rPr>
  </w:style>
  <w:style w:type="character" w:customStyle="1" w:styleId="af9">
    <w:name w:val="コメント内容 (文字)"/>
    <w:basedOn w:val="af7"/>
    <w:link w:val="af8"/>
    <w:uiPriority w:val="99"/>
    <w:semiHidden/>
    <w:rsid w:val="0086201C"/>
    <w:rPr>
      <w:b/>
      <w:bCs/>
    </w:rPr>
  </w:style>
  <w:style w:type="paragraph" w:customStyle="1" w:styleId="a">
    <w:name w:val="箇条書き１"/>
    <w:basedOn w:val="a0"/>
    <w:qFormat/>
    <w:rsid w:val="007F746A"/>
    <w:pPr>
      <w:widowControl/>
      <w:numPr>
        <w:ilvl w:val="0"/>
      </w:numPr>
      <w:tabs>
        <w:tab w:val="num" w:pos="360"/>
      </w:tabs>
      <w:overflowPunct w:val="0"/>
      <w:topLinePunct/>
      <w:adjustRightInd w:val="0"/>
      <w:spacing w:line="280" w:lineRule="exact"/>
      <w:ind w:leftChars="0" w:left="0"/>
    </w:pPr>
    <w:rPr>
      <w:rFonts w:ascii="ＭＳ Ｐゴシック" w:eastAsia="ＭＳ Ｐゴシック" w:hAnsi="ＭＳ Ｐゴシック" w:cs="Times New Roman"/>
      <w:kern w:val="20"/>
      <w:szCs w:val="20"/>
      <w:lang w:bidi="he-IL"/>
    </w:rPr>
  </w:style>
  <w:style w:type="paragraph" w:styleId="a0">
    <w:name w:val="Normal Indent"/>
    <w:basedOn w:val="a4"/>
    <w:uiPriority w:val="99"/>
    <w:semiHidden/>
    <w:unhideWhenUsed/>
    <w:rsid w:val="007F746A"/>
    <w:pPr>
      <w:numPr>
        <w:ilvl w:val="1"/>
        <w:numId w:val="43"/>
      </w:numPr>
      <w:ind w:leftChars="400" w:left="400"/>
    </w:pPr>
  </w:style>
  <w:style w:type="paragraph" w:customStyle="1" w:styleId="a1">
    <w:name w:val="箇条書き２"/>
    <w:basedOn w:val="a"/>
    <w:qFormat/>
    <w:rsid w:val="007F746A"/>
    <w:pPr>
      <w:numPr>
        <w:ilvl w:val="2"/>
      </w:numPr>
      <w:tabs>
        <w:tab w:val="num" w:pos="360"/>
        <w:tab w:val="num" w:pos="984"/>
        <w:tab w:val="num" w:pos="1985"/>
      </w:tabs>
    </w:pPr>
    <w:rPr>
      <w:rFonts w:cs="ＭＳ Ｐゴシック"/>
    </w:rPr>
  </w:style>
  <w:style w:type="paragraph" w:customStyle="1" w:styleId="a2">
    <w:name w:val="箇条書き３"/>
    <w:basedOn w:val="a1"/>
    <w:qFormat/>
    <w:rsid w:val="007F746A"/>
    <w:pPr>
      <w:numPr>
        <w:ilvl w:val="3"/>
      </w:numPr>
      <w:tabs>
        <w:tab w:val="num" w:pos="360"/>
        <w:tab w:val="num" w:pos="984"/>
      </w:tabs>
    </w:pPr>
  </w:style>
  <w:style w:type="paragraph" w:customStyle="1" w:styleId="a3">
    <w:name w:val="箇条書き４"/>
    <w:basedOn w:val="a2"/>
    <w:qFormat/>
    <w:rsid w:val="007F746A"/>
    <w:pPr>
      <w:numPr>
        <w:ilvl w:val="4"/>
      </w:numPr>
      <w:tabs>
        <w:tab w:val="num" w:pos="360"/>
        <w:tab w:val="num" w:pos="984"/>
      </w:tabs>
    </w:pPr>
  </w:style>
  <w:style w:type="paragraph" w:customStyle="1" w:styleId="afa">
    <w:name w:val="箇条書き５"/>
    <w:basedOn w:val="a3"/>
    <w:qFormat/>
    <w:rsid w:val="007F746A"/>
    <w:pPr>
      <w:tabs>
        <w:tab w:val="num" w:pos="2835"/>
      </w:tabs>
      <w:ind w:left="992" w:hanging="992"/>
    </w:pPr>
  </w:style>
  <w:style w:type="paragraph" w:styleId="afb">
    <w:name w:val="Revision"/>
    <w:hidden/>
    <w:uiPriority w:val="99"/>
    <w:semiHidden/>
    <w:rsid w:val="002454E4"/>
  </w:style>
  <w:style w:type="character" w:customStyle="1" w:styleId="22">
    <w:name w:val="未解決のメンション2"/>
    <w:basedOn w:val="a6"/>
    <w:uiPriority w:val="99"/>
    <w:semiHidden/>
    <w:unhideWhenUsed/>
    <w:rsid w:val="00223081"/>
    <w:rPr>
      <w:color w:val="605E5C"/>
      <w:shd w:val="clear" w:color="auto" w:fill="E1DFDD"/>
    </w:rPr>
  </w:style>
  <w:style w:type="paragraph" w:customStyle="1" w:styleId="afc">
    <w:name w:val="表"/>
    <w:basedOn w:val="12"/>
    <w:link w:val="afd"/>
    <w:qFormat/>
    <w:rsid w:val="00E64F63"/>
    <w:pPr>
      <w:ind w:leftChars="0" w:left="0"/>
    </w:pPr>
    <w:rPr>
      <w:sz w:val="18"/>
      <w:szCs w:val="20"/>
    </w:rPr>
  </w:style>
  <w:style w:type="character" w:customStyle="1" w:styleId="afd">
    <w:name w:val="表 (文字)"/>
    <w:basedOn w:val="13"/>
    <w:link w:val="afc"/>
    <w:rsid w:val="00E64F63"/>
    <w:rPr>
      <w:rFonts w:cs="Meiryo UI"/>
      <w:kern w:val="0"/>
      <w:sz w:val="18"/>
      <w:szCs w:val="20"/>
    </w:rPr>
  </w:style>
  <w:style w:type="paragraph" w:customStyle="1" w:styleId="afe">
    <w:name w:val="本文標準"/>
    <w:basedOn w:val="a4"/>
    <w:link w:val="aff"/>
    <w:qFormat/>
    <w:rsid w:val="007E71F5"/>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 w:val="left" w:pos="8789"/>
        <w:tab w:val="left" w:pos="9072"/>
        <w:tab w:val="left" w:pos="9356"/>
        <w:tab w:val="left" w:pos="9639"/>
        <w:tab w:val="left" w:pos="9923"/>
        <w:tab w:val="left" w:pos="10206"/>
        <w:tab w:val="left" w:pos="10490"/>
        <w:tab w:val="left" w:pos="10773"/>
        <w:tab w:val="left" w:pos="11057"/>
        <w:tab w:val="left" w:pos="11340"/>
      </w:tabs>
      <w:adjustRightInd w:val="0"/>
      <w:snapToGrid w:val="0"/>
      <w:ind w:leftChars="354" w:left="708"/>
      <w:textAlignment w:val="baseline"/>
    </w:pPr>
    <w:rPr>
      <w:rFonts w:asciiTheme="minorHAnsi" w:eastAsiaTheme="minorEastAsia" w:hAnsiTheme="minorHAnsi" w:cs="Times New Roman"/>
      <w:kern w:val="20"/>
      <w:szCs w:val="20"/>
    </w:rPr>
  </w:style>
  <w:style w:type="character" w:customStyle="1" w:styleId="aff">
    <w:name w:val="本文標準 (文字)"/>
    <w:basedOn w:val="a6"/>
    <w:link w:val="afe"/>
    <w:rsid w:val="007E71F5"/>
    <w:rPr>
      <w:rFonts w:asciiTheme="minorHAnsi" w:eastAsiaTheme="minorEastAsia" w:hAnsiTheme="minorHAnsi" w:cs="Times New Roman"/>
      <w:kern w:val="20"/>
      <w:szCs w:val="20"/>
    </w:rPr>
  </w:style>
  <w:style w:type="character" w:customStyle="1" w:styleId="UnresolvedMention">
    <w:name w:val="Unresolved Mention"/>
    <w:basedOn w:val="a6"/>
    <w:uiPriority w:val="99"/>
    <w:semiHidden/>
    <w:unhideWhenUsed/>
    <w:rsid w:val="0076408F"/>
    <w:rPr>
      <w:color w:val="605E5C"/>
      <w:shd w:val="clear" w:color="auto" w:fill="E1DFDD"/>
    </w:rPr>
  </w:style>
  <w:style w:type="character" w:customStyle="1" w:styleId="80">
    <w:name w:val="見出し 8 (文字)"/>
    <w:basedOn w:val="a6"/>
    <w:link w:val="8"/>
    <w:uiPriority w:val="9"/>
    <w:semiHidden/>
    <w:rsid w:val="00A45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84807">
      <w:bodyDiv w:val="1"/>
      <w:marLeft w:val="0"/>
      <w:marRight w:val="0"/>
      <w:marTop w:val="0"/>
      <w:marBottom w:val="0"/>
      <w:divBdr>
        <w:top w:val="none" w:sz="0" w:space="0" w:color="auto"/>
        <w:left w:val="none" w:sz="0" w:space="0" w:color="auto"/>
        <w:bottom w:val="none" w:sz="0" w:space="0" w:color="auto"/>
        <w:right w:val="none" w:sz="0" w:space="0" w:color="auto"/>
      </w:divBdr>
    </w:div>
    <w:div w:id="51084890">
      <w:bodyDiv w:val="1"/>
      <w:marLeft w:val="0"/>
      <w:marRight w:val="0"/>
      <w:marTop w:val="0"/>
      <w:marBottom w:val="0"/>
      <w:divBdr>
        <w:top w:val="none" w:sz="0" w:space="0" w:color="auto"/>
        <w:left w:val="none" w:sz="0" w:space="0" w:color="auto"/>
        <w:bottom w:val="none" w:sz="0" w:space="0" w:color="auto"/>
        <w:right w:val="none" w:sz="0" w:space="0" w:color="auto"/>
      </w:divBdr>
    </w:div>
    <w:div w:id="78840635">
      <w:bodyDiv w:val="1"/>
      <w:marLeft w:val="0"/>
      <w:marRight w:val="0"/>
      <w:marTop w:val="0"/>
      <w:marBottom w:val="0"/>
      <w:divBdr>
        <w:top w:val="none" w:sz="0" w:space="0" w:color="auto"/>
        <w:left w:val="none" w:sz="0" w:space="0" w:color="auto"/>
        <w:bottom w:val="none" w:sz="0" w:space="0" w:color="auto"/>
        <w:right w:val="none" w:sz="0" w:space="0" w:color="auto"/>
      </w:divBdr>
    </w:div>
    <w:div w:id="95249231">
      <w:bodyDiv w:val="1"/>
      <w:marLeft w:val="0"/>
      <w:marRight w:val="0"/>
      <w:marTop w:val="0"/>
      <w:marBottom w:val="0"/>
      <w:divBdr>
        <w:top w:val="none" w:sz="0" w:space="0" w:color="auto"/>
        <w:left w:val="none" w:sz="0" w:space="0" w:color="auto"/>
        <w:bottom w:val="none" w:sz="0" w:space="0" w:color="auto"/>
        <w:right w:val="none" w:sz="0" w:space="0" w:color="auto"/>
      </w:divBdr>
    </w:div>
    <w:div w:id="121121620">
      <w:bodyDiv w:val="1"/>
      <w:marLeft w:val="0"/>
      <w:marRight w:val="0"/>
      <w:marTop w:val="0"/>
      <w:marBottom w:val="0"/>
      <w:divBdr>
        <w:top w:val="none" w:sz="0" w:space="0" w:color="auto"/>
        <w:left w:val="none" w:sz="0" w:space="0" w:color="auto"/>
        <w:bottom w:val="none" w:sz="0" w:space="0" w:color="auto"/>
        <w:right w:val="none" w:sz="0" w:space="0" w:color="auto"/>
      </w:divBdr>
    </w:div>
    <w:div w:id="150800320">
      <w:bodyDiv w:val="1"/>
      <w:marLeft w:val="0"/>
      <w:marRight w:val="0"/>
      <w:marTop w:val="0"/>
      <w:marBottom w:val="0"/>
      <w:divBdr>
        <w:top w:val="none" w:sz="0" w:space="0" w:color="auto"/>
        <w:left w:val="none" w:sz="0" w:space="0" w:color="auto"/>
        <w:bottom w:val="none" w:sz="0" w:space="0" w:color="auto"/>
        <w:right w:val="none" w:sz="0" w:space="0" w:color="auto"/>
      </w:divBdr>
      <w:divsChild>
        <w:div w:id="1444494781">
          <w:marLeft w:val="0"/>
          <w:marRight w:val="0"/>
          <w:marTop w:val="0"/>
          <w:marBottom w:val="0"/>
          <w:divBdr>
            <w:top w:val="none" w:sz="0" w:space="0" w:color="auto"/>
            <w:left w:val="none" w:sz="0" w:space="0" w:color="auto"/>
            <w:bottom w:val="none" w:sz="0" w:space="0" w:color="auto"/>
            <w:right w:val="none" w:sz="0" w:space="0" w:color="auto"/>
          </w:divBdr>
        </w:div>
      </w:divsChild>
    </w:div>
    <w:div w:id="191116254">
      <w:bodyDiv w:val="1"/>
      <w:marLeft w:val="0"/>
      <w:marRight w:val="0"/>
      <w:marTop w:val="0"/>
      <w:marBottom w:val="0"/>
      <w:divBdr>
        <w:top w:val="none" w:sz="0" w:space="0" w:color="auto"/>
        <w:left w:val="none" w:sz="0" w:space="0" w:color="auto"/>
        <w:bottom w:val="none" w:sz="0" w:space="0" w:color="auto"/>
        <w:right w:val="none" w:sz="0" w:space="0" w:color="auto"/>
      </w:divBdr>
    </w:div>
    <w:div w:id="219634868">
      <w:bodyDiv w:val="1"/>
      <w:marLeft w:val="0"/>
      <w:marRight w:val="0"/>
      <w:marTop w:val="0"/>
      <w:marBottom w:val="0"/>
      <w:divBdr>
        <w:top w:val="none" w:sz="0" w:space="0" w:color="auto"/>
        <w:left w:val="none" w:sz="0" w:space="0" w:color="auto"/>
        <w:bottom w:val="none" w:sz="0" w:space="0" w:color="auto"/>
        <w:right w:val="none" w:sz="0" w:space="0" w:color="auto"/>
      </w:divBdr>
    </w:div>
    <w:div w:id="240214939">
      <w:bodyDiv w:val="1"/>
      <w:marLeft w:val="0"/>
      <w:marRight w:val="0"/>
      <w:marTop w:val="0"/>
      <w:marBottom w:val="0"/>
      <w:divBdr>
        <w:top w:val="none" w:sz="0" w:space="0" w:color="auto"/>
        <w:left w:val="none" w:sz="0" w:space="0" w:color="auto"/>
        <w:bottom w:val="none" w:sz="0" w:space="0" w:color="auto"/>
        <w:right w:val="none" w:sz="0" w:space="0" w:color="auto"/>
      </w:divBdr>
    </w:div>
    <w:div w:id="248075815">
      <w:bodyDiv w:val="1"/>
      <w:marLeft w:val="0"/>
      <w:marRight w:val="0"/>
      <w:marTop w:val="0"/>
      <w:marBottom w:val="0"/>
      <w:divBdr>
        <w:top w:val="none" w:sz="0" w:space="0" w:color="auto"/>
        <w:left w:val="none" w:sz="0" w:space="0" w:color="auto"/>
        <w:bottom w:val="none" w:sz="0" w:space="0" w:color="auto"/>
        <w:right w:val="none" w:sz="0" w:space="0" w:color="auto"/>
      </w:divBdr>
    </w:div>
    <w:div w:id="258293966">
      <w:bodyDiv w:val="1"/>
      <w:marLeft w:val="0"/>
      <w:marRight w:val="0"/>
      <w:marTop w:val="0"/>
      <w:marBottom w:val="0"/>
      <w:divBdr>
        <w:top w:val="none" w:sz="0" w:space="0" w:color="auto"/>
        <w:left w:val="none" w:sz="0" w:space="0" w:color="auto"/>
        <w:bottom w:val="none" w:sz="0" w:space="0" w:color="auto"/>
        <w:right w:val="none" w:sz="0" w:space="0" w:color="auto"/>
      </w:divBdr>
    </w:div>
    <w:div w:id="293216139">
      <w:bodyDiv w:val="1"/>
      <w:marLeft w:val="0"/>
      <w:marRight w:val="0"/>
      <w:marTop w:val="0"/>
      <w:marBottom w:val="0"/>
      <w:divBdr>
        <w:top w:val="none" w:sz="0" w:space="0" w:color="auto"/>
        <w:left w:val="none" w:sz="0" w:space="0" w:color="auto"/>
        <w:bottom w:val="none" w:sz="0" w:space="0" w:color="auto"/>
        <w:right w:val="none" w:sz="0" w:space="0" w:color="auto"/>
      </w:divBdr>
      <w:divsChild>
        <w:div w:id="1515877441">
          <w:marLeft w:val="0"/>
          <w:marRight w:val="0"/>
          <w:marTop w:val="0"/>
          <w:marBottom w:val="0"/>
          <w:divBdr>
            <w:top w:val="none" w:sz="0" w:space="0" w:color="auto"/>
            <w:left w:val="none" w:sz="0" w:space="0" w:color="auto"/>
            <w:bottom w:val="none" w:sz="0" w:space="0" w:color="auto"/>
            <w:right w:val="none" w:sz="0" w:space="0" w:color="auto"/>
          </w:divBdr>
          <w:divsChild>
            <w:div w:id="212988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5095">
      <w:bodyDiv w:val="1"/>
      <w:marLeft w:val="0"/>
      <w:marRight w:val="0"/>
      <w:marTop w:val="0"/>
      <w:marBottom w:val="0"/>
      <w:divBdr>
        <w:top w:val="none" w:sz="0" w:space="0" w:color="auto"/>
        <w:left w:val="none" w:sz="0" w:space="0" w:color="auto"/>
        <w:bottom w:val="none" w:sz="0" w:space="0" w:color="auto"/>
        <w:right w:val="none" w:sz="0" w:space="0" w:color="auto"/>
      </w:divBdr>
    </w:div>
    <w:div w:id="305670840">
      <w:bodyDiv w:val="1"/>
      <w:marLeft w:val="0"/>
      <w:marRight w:val="0"/>
      <w:marTop w:val="0"/>
      <w:marBottom w:val="0"/>
      <w:divBdr>
        <w:top w:val="none" w:sz="0" w:space="0" w:color="auto"/>
        <w:left w:val="none" w:sz="0" w:space="0" w:color="auto"/>
        <w:bottom w:val="none" w:sz="0" w:space="0" w:color="auto"/>
        <w:right w:val="none" w:sz="0" w:space="0" w:color="auto"/>
      </w:divBdr>
    </w:div>
    <w:div w:id="380136523">
      <w:bodyDiv w:val="1"/>
      <w:marLeft w:val="0"/>
      <w:marRight w:val="0"/>
      <w:marTop w:val="0"/>
      <w:marBottom w:val="0"/>
      <w:divBdr>
        <w:top w:val="none" w:sz="0" w:space="0" w:color="auto"/>
        <w:left w:val="none" w:sz="0" w:space="0" w:color="auto"/>
        <w:bottom w:val="none" w:sz="0" w:space="0" w:color="auto"/>
        <w:right w:val="none" w:sz="0" w:space="0" w:color="auto"/>
      </w:divBdr>
    </w:div>
    <w:div w:id="381487243">
      <w:bodyDiv w:val="1"/>
      <w:marLeft w:val="0"/>
      <w:marRight w:val="0"/>
      <w:marTop w:val="0"/>
      <w:marBottom w:val="0"/>
      <w:divBdr>
        <w:top w:val="none" w:sz="0" w:space="0" w:color="auto"/>
        <w:left w:val="none" w:sz="0" w:space="0" w:color="auto"/>
        <w:bottom w:val="none" w:sz="0" w:space="0" w:color="auto"/>
        <w:right w:val="none" w:sz="0" w:space="0" w:color="auto"/>
      </w:divBdr>
    </w:div>
    <w:div w:id="393506766">
      <w:bodyDiv w:val="1"/>
      <w:marLeft w:val="0"/>
      <w:marRight w:val="0"/>
      <w:marTop w:val="0"/>
      <w:marBottom w:val="0"/>
      <w:divBdr>
        <w:top w:val="none" w:sz="0" w:space="0" w:color="auto"/>
        <w:left w:val="none" w:sz="0" w:space="0" w:color="auto"/>
        <w:bottom w:val="none" w:sz="0" w:space="0" w:color="auto"/>
        <w:right w:val="none" w:sz="0" w:space="0" w:color="auto"/>
      </w:divBdr>
    </w:div>
    <w:div w:id="405151393">
      <w:bodyDiv w:val="1"/>
      <w:marLeft w:val="0"/>
      <w:marRight w:val="0"/>
      <w:marTop w:val="0"/>
      <w:marBottom w:val="0"/>
      <w:divBdr>
        <w:top w:val="none" w:sz="0" w:space="0" w:color="auto"/>
        <w:left w:val="none" w:sz="0" w:space="0" w:color="auto"/>
        <w:bottom w:val="none" w:sz="0" w:space="0" w:color="auto"/>
        <w:right w:val="none" w:sz="0" w:space="0" w:color="auto"/>
      </w:divBdr>
      <w:divsChild>
        <w:div w:id="323166307">
          <w:marLeft w:val="0"/>
          <w:marRight w:val="0"/>
          <w:marTop w:val="0"/>
          <w:marBottom w:val="0"/>
          <w:divBdr>
            <w:top w:val="none" w:sz="0" w:space="0" w:color="auto"/>
            <w:left w:val="none" w:sz="0" w:space="0" w:color="auto"/>
            <w:bottom w:val="none" w:sz="0" w:space="0" w:color="auto"/>
            <w:right w:val="none" w:sz="0" w:space="0" w:color="auto"/>
          </w:divBdr>
          <w:divsChild>
            <w:div w:id="82832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6476">
      <w:bodyDiv w:val="1"/>
      <w:marLeft w:val="0"/>
      <w:marRight w:val="0"/>
      <w:marTop w:val="0"/>
      <w:marBottom w:val="0"/>
      <w:divBdr>
        <w:top w:val="none" w:sz="0" w:space="0" w:color="auto"/>
        <w:left w:val="none" w:sz="0" w:space="0" w:color="auto"/>
        <w:bottom w:val="none" w:sz="0" w:space="0" w:color="auto"/>
        <w:right w:val="none" w:sz="0" w:space="0" w:color="auto"/>
      </w:divBdr>
    </w:div>
    <w:div w:id="458063123">
      <w:bodyDiv w:val="1"/>
      <w:marLeft w:val="0"/>
      <w:marRight w:val="0"/>
      <w:marTop w:val="0"/>
      <w:marBottom w:val="0"/>
      <w:divBdr>
        <w:top w:val="none" w:sz="0" w:space="0" w:color="auto"/>
        <w:left w:val="none" w:sz="0" w:space="0" w:color="auto"/>
        <w:bottom w:val="none" w:sz="0" w:space="0" w:color="auto"/>
        <w:right w:val="none" w:sz="0" w:space="0" w:color="auto"/>
      </w:divBdr>
    </w:div>
    <w:div w:id="492140294">
      <w:bodyDiv w:val="1"/>
      <w:marLeft w:val="0"/>
      <w:marRight w:val="0"/>
      <w:marTop w:val="0"/>
      <w:marBottom w:val="0"/>
      <w:divBdr>
        <w:top w:val="none" w:sz="0" w:space="0" w:color="auto"/>
        <w:left w:val="none" w:sz="0" w:space="0" w:color="auto"/>
        <w:bottom w:val="none" w:sz="0" w:space="0" w:color="auto"/>
        <w:right w:val="none" w:sz="0" w:space="0" w:color="auto"/>
      </w:divBdr>
    </w:div>
    <w:div w:id="496385910">
      <w:bodyDiv w:val="1"/>
      <w:marLeft w:val="0"/>
      <w:marRight w:val="0"/>
      <w:marTop w:val="0"/>
      <w:marBottom w:val="0"/>
      <w:divBdr>
        <w:top w:val="none" w:sz="0" w:space="0" w:color="auto"/>
        <w:left w:val="none" w:sz="0" w:space="0" w:color="auto"/>
        <w:bottom w:val="none" w:sz="0" w:space="0" w:color="auto"/>
        <w:right w:val="none" w:sz="0" w:space="0" w:color="auto"/>
      </w:divBdr>
    </w:div>
    <w:div w:id="519977553">
      <w:bodyDiv w:val="1"/>
      <w:marLeft w:val="0"/>
      <w:marRight w:val="0"/>
      <w:marTop w:val="0"/>
      <w:marBottom w:val="0"/>
      <w:divBdr>
        <w:top w:val="none" w:sz="0" w:space="0" w:color="auto"/>
        <w:left w:val="none" w:sz="0" w:space="0" w:color="auto"/>
        <w:bottom w:val="none" w:sz="0" w:space="0" w:color="auto"/>
        <w:right w:val="none" w:sz="0" w:space="0" w:color="auto"/>
      </w:divBdr>
    </w:div>
    <w:div w:id="541135564">
      <w:bodyDiv w:val="1"/>
      <w:marLeft w:val="0"/>
      <w:marRight w:val="0"/>
      <w:marTop w:val="0"/>
      <w:marBottom w:val="0"/>
      <w:divBdr>
        <w:top w:val="none" w:sz="0" w:space="0" w:color="auto"/>
        <w:left w:val="none" w:sz="0" w:space="0" w:color="auto"/>
        <w:bottom w:val="none" w:sz="0" w:space="0" w:color="auto"/>
        <w:right w:val="none" w:sz="0" w:space="0" w:color="auto"/>
      </w:divBdr>
    </w:div>
    <w:div w:id="550963939">
      <w:bodyDiv w:val="1"/>
      <w:marLeft w:val="0"/>
      <w:marRight w:val="0"/>
      <w:marTop w:val="0"/>
      <w:marBottom w:val="0"/>
      <w:divBdr>
        <w:top w:val="none" w:sz="0" w:space="0" w:color="auto"/>
        <w:left w:val="none" w:sz="0" w:space="0" w:color="auto"/>
        <w:bottom w:val="none" w:sz="0" w:space="0" w:color="auto"/>
        <w:right w:val="none" w:sz="0" w:space="0" w:color="auto"/>
      </w:divBdr>
    </w:div>
    <w:div w:id="573273443">
      <w:bodyDiv w:val="1"/>
      <w:marLeft w:val="0"/>
      <w:marRight w:val="0"/>
      <w:marTop w:val="0"/>
      <w:marBottom w:val="0"/>
      <w:divBdr>
        <w:top w:val="none" w:sz="0" w:space="0" w:color="auto"/>
        <w:left w:val="none" w:sz="0" w:space="0" w:color="auto"/>
        <w:bottom w:val="none" w:sz="0" w:space="0" w:color="auto"/>
        <w:right w:val="none" w:sz="0" w:space="0" w:color="auto"/>
      </w:divBdr>
    </w:div>
    <w:div w:id="574169589">
      <w:bodyDiv w:val="1"/>
      <w:marLeft w:val="0"/>
      <w:marRight w:val="0"/>
      <w:marTop w:val="0"/>
      <w:marBottom w:val="0"/>
      <w:divBdr>
        <w:top w:val="none" w:sz="0" w:space="0" w:color="auto"/>
        <w:left w:val="none" w:sz="0" w:space="0" w:color="auto"/>
        <w:bottom w:val="none" w:sz="0" w:space="0" w:color="auto"/>
        <w:right w:val="none" w:sz="0" w:space="0" w:color="auto"/>
      </w:divBdr>
    </w:div>
    <w:div w:id="576784911">
      <w:bodyDiv w:val="1"/>
      <w:marLeft w:val="0"/>
      <w:marRight w:val="0"/>
      <w:marTop w:val="0"/>
      <w:marBottom w:val="0"/>
      <w:divBdr>
        <w:top w:val="none" w:sz="0" w:space="0" w:color="auto"/>
        <w:left w:val="none" w:sz="0" w:space="0" w:color="auto"/>
        <w:bottom w:val="none" w:sz="0" w:space="0" w:color="auto"/>
        <w:right w:val="none" w:sz="0" w:space="0" w:color="auto"/>
      </w:divBdr>
    </w:div>
    <w:div w:id="600378685">
      <w:bodyDiv w:val="1"/>
      <w:marLeft w:val="0"/>
      <w:marRight w:val="0"/>
      <w:marTop w:val="0"/>
      <w:marBottom w:val="0"/>
      <w:divBdr>
        <w:top w:val="none" w:sz="0" w:space="0" w:color="auto"/>
        <w:left w:val="none" w:sz="0" w:space="0" w:color="auto"/>
        <w:bottom w:val="none" w:sz="0" w:space="0" w:color="auto"/>
        <w:right w:val="none" w:sz="0" w:space="0" w:color="auto"/>
      </w:divBdr>
    </w:div>
    <w:div w:id="655451650">
      <w:bodyDiv w:val="1"/>
      <w:marLeft w:val="0"/>
      <w:marRight w:val="0"/>
      <w:marTop w:val="0"/>
      <w:marBottom w:val="0"/>
      <w:divBdr>
        <w:top w:val="none" w:sz="0" w:space="0" w:color="auto"/>
        <w:left w:val="none" w:sz="0" w:space="0" w:color="auto"/>
        <w:bottom w:val="none" w:sz="0" w:space="0" w:color="auto"/>
        <w:right w:val="none" w:sz="0" w:space="0" w:color="auto"/>
      </w:divBdr>
    </w:div>
    <w:div w:id="709257730">
      <w:bodyDiv w:val="1"/>
      <w:marLeft w:val="0"/>
      <w:marRight w:val="0"/>
      <w:marTop w:val="0"/>
      <w:marBottom w:val="0"/>
      <w:divBdr>
        <w:top w:val="none" w:sz="0" w:space="0" w:color="auto"/>
        <w:left w:val="none" w:sz="0" w:space="0" w:color="auto"/>
        <w:bottom w:val="none" w:sz="0" w:space="0" w:color="auto"/>
        <w:right w:val="none" w:sz="0" w:space="0" w:color="auto"/>
      </w:divBdr>
    </w:div>
    <w:div w:id="741558728">
      <w:bodyDiv w:val="1"/>
      <w:marLeft w:val="0"/>
      <w:marRight w:val="0"/>
      <w:marTop w:val="0"/>
      <w:marBottom w:val="0"/>
      <w:divBdr>
        <w:top w:val="none" w:sz="0" w:space="0" w:color="auto"/>
        <w:left w:val="none" w:sz="0" w:space="0" w:color="auto"/>
        <w:bottom w:val="none" w:sz="0" w:space="0" w:color="auto"/>
        <w:right w:val="none" w:sz="0" w:space="0" w:color="auto"/>
      </w:divBdr>
    </w:div>
    <w:div w:id="742142039">
      <w:bodyDiv w:val="1"/>
      <w:marLeft w:val="0"/>
      <w:marRight w:val="0"/>
      <w:marTop w:val="0"/>
      <w:marBottom w:val="0"/>
      <w:divBdr>
        <w:top w:val="none" w:sz="0" w:space="0" w:color="auto"/>
        <w:left w:val="none" w:sz="0" w:space="0" w:color="auto"/>
        <w:bottom w:val="none" w:sz="0" w:space="0" w:color="auto"/>
        <w:right w:val="none" w:sz="0" w:space="0" w:color="auto"/>
      </w:divBdr>
    </w:div>
    <w:div w:id="759368834">
      <w:bodyDiv w:val="1"/>
      <w:marLeft w:val="0"/>
      <w:marRight w:val="0"/>
      <w:marTop w:val="0"/>
      <w:marBottom w:val="0"/>
      <w:divBdr>
        <w:top w:val="none" w:sz="0" w:space="0" w:color="auto"/>
        <w:left w:val="none" w:sz="0" w:space="0" w:color="auto"/>
        <w:bottom w:val="none" w:sz="0" w:space="0" w:color="auto"/>
        <w:right w:val="none" w:sz="0" w:space="0" w:color="auto"/>
      </w:divBdr>
    </w:div>
    <w:div w:id="765538410">
      <w:bodyDiv w:val="1"/>
      <w:marLeft w:val="0"/>
      <w:marRight w:val="0"/>
      <w:marTop w:val="0"/>
      <w:marBottom w:val="0"/>
      <w:divBdr>
        <w:top w:val="none" w:sz="0" w:space="0" w:color="auto"/>
        <w:left w:val="none" w:sz="0" w:space="0" w:color="auto"/>
        <w:bottom w:val="none" w:sz="0" w:space="0" w:color="auto"/>
        <w:right w:val="none" w:sz="0" w:space="0" w:color="auto"/>
      </w:divBdr>
    </w:div>
    <w:div w:id="869270351">
      <w:bodyDiv w:val="1"/>
      <w:marLeft w:val="0"/>
      <w:marRight w:val="0"/>
      <w:marTop w:val="0"/>
      <w:marBottom w:val="0"/>
      <w:divBdr>
        <w:top w:val="none" w:sz="0" w:space="0" w:color="auto"/>
        <w:left w:val="none" w:sz="0" w:space="0" w:color="auto"/>
        <w:bottom w:val="none" w:sz="0" w:space="0" w:color="auto"/>
        <w:right w:val="none" w:sz="0" w:space="0" w:color="auto"/>
      </w:divBdr>
    </w:div>
    <w:div w:id="898785858">
      <w:bodyDiv w:val="1"/>
      <w:marLeft w:val="0"/>
      <w:marRight w:val="0"/>
      <w:marTop w:val="0"/>
      <w:marBottom w:val="0"/>
      <w:divBdr>
        <w:top w:val="none" w:sz="0" w:space="0" w:color="auto"/>
        <w:left w:val="none" w:sz="0" w:space="0" w:color="auto"/>
        <w:bottom w:val="none" w:sz="0" w:space="0" w:color="auto"/>
        <w:right w:val="none" w:sz="0" w:space="0" w:color="auto"/>
      </w:divBdr>
    </w:div>
    <w:div w:id="916473306">
      <w:bodyDiv w:val="1"/>
      <w:marLeft w:val="0"/>
      <w:marRight w:val="0"/>
      <w:marTop w:val="0"/>
      <w:marBottom w:val="0"/>
      <w:divBdr>
        <w:top w:val="none" w:sz="0" w:space="0" w:color="auto"/>
        <w:left w:val="none" w:sz="0" w:space="0" w:color="auto"/>
        <w:bottom w:val="none" w:sz="0" w:space="0" w:color="auto"/>
        <w:right w:val="none" w:sz="0" w:space="0" w:color="auto"/>
      </w:divBdr>
    </w:div>
    <w:div w:id="925194208">
      <w:bodyDiv w:val="1"/>
      <w:marLeft w:val="0"/>
      <w:marRight w:val="0"/>
      <w:marTop w:val="0"/>
      <w:marBottom w:val="0"/>
      <w:divBdr>
        <w:top w:val="none" w:sz="0" w:space="0" w:color="auto"/>
        <w:left w:val="none" w:sz="0" w:space="0" w:color="auto"/>
        <w:bottom w:val="none" w:sz="0" w:space="0" w:color="auto"/>
        <w:right w:val="none" w:sz="0" w:space="0" w:color="auto"/>
      </w:divBdr>
    </w:div>
    <w:div w:id="932932941">
      <w:bodyDiv w:val="1"/>
      <w:marLeft w:val="0"/>
      <w:marRight w:val="0"/>
      <w:marTop w:val="0"/>
      <w:marBottom w:val="0"/>
      <w:divBdr>
        <w:top w:val="none" w:sz="0" w:space="0" w:color="auto"/>
        <w:left w:val="none" w:sz="0" w:space="0" w:color="auto"/>
        <w:bottom w:val="none" w:sz="0" w:space="0" w:color="auto"/>
        <w:right w:val="none" w:sz="0" w:space="0" w:color="auto"/>
      </w:divBdr>
    </w:div>
    <w:div w:id="939681124">
      <w:bodyDiv w:val="1"/>
      <w:marLeft w:val="0"/>
      <w:marRight w:val="0"/>
      <w:marTop w:val="0"/>
      <w:marBottom w:val="0"/>
      <w:divBdr>
        <w:top w:val="none" w:sz="0" w:space="0" w:color="auto"/>
        <w:left w:val="none" w:sz="0" w:space="0" w:color="auto"/>
        <w:bottom w:val="none" w:sz="0" w:space="0" w:color="auto"/>
        <w:right w:val="none" w:sz="0" w:space="0" w:color="auto"/>
      </w:divBdr>
    </w:div>
    <w:div w:id="939948240">
      <w:bodyDiv w:val="1"/>
      <w:marLeft w:val="0"/>
      <w:marRight w:val="0"/>
      <w:marTop w:val="0"/>
      <w:marBottom w:val="0"/>
      <w:divBdr>
        <w:top w:val="none" w:sz="0" w:space="0" w:color="auto"/>
        <w:left w:val="none" w:sz="0" w:space="0" w:color="auto"/>
        <w:bottom w:val="none" w:sz="0" w:space="0" w:color="auto"/>
        <w:right w:val="none" w:sz="0" w:space="0" w:color="auto"/>
      </w:divBdr>
    </w:div>
    <w:div w:id="949093648">
      <w:bodyDiv w:val="1"/>
      <w:marLeft w:val="0"/>
      <w:marRight w:val="0"/>
      <w:marTop w:val="0"/>
      <w:marBottom w:val="0"/>
      <w:divBdr>
        <w:top w:val="none" w:sz="0" w:space="0" w:color="auto"/>
        <w:left w:val="none" w:sz="0" w:space="0" w:color="auto"/>
        <w:bottom w:val="none" w:sz="0" w:space="0" w:color="auto"/>
        <w:right w:val="none" w:sz="0" w:space="0" w:color="auto"/>
      </w:divBdr>
    </w:div>
    <w:div w:id="1026325044">
      <w:bodyDiv w:val="1"/>
      <w:marLeft w:val="0"/>
      <w:marRight w:val="0"/>
      <w:marTop w:val="0"/>
      <w:marBottom w:val="0"/>
      <w:divBdr>
        <w:top w:val="none" w:sz="0" w:space="0" w:color="auto"/>
        <w:left w:val="none" w:sz="0" w:space="0" w:color="auto"/>
        <w:bottom w:val="none" w:sz="0" w:space="0" w:color="auto"/>
        <w:right w:val="none" w:sz="0" w:space="0" w:color="auto"/>
      </w:divBdr>
    </w:div>
    <w:div w:id="1056589260">
      <w:bodyDiv w:val="1"/>
      <w:marLeft w:val="0"/>
      <w:marRight w:val="0"/>
      <w:marTop w:val="0"/>
      <w:marBottom w:val="0"/>
      <w:divBdr>
        <w:top w:val="none" w:sz="0" w:space="0" w:color="auto"/>
        <w:left w:val="none" w:sz="0" w:space="0" w:color="auto"/>
        <w:bottom w:val="none" w:sz="0" w:space="0" w:color="auto"/>
        <w:right w:val="none" w:sz="0" w:space="0" w:color="auto"/>
      </w:divBdr>
    </w:div>
    <w:div w:id="1057819021">
      <w:bodyDiv w:val="1"/>
      <w:marLeft w:val="0"/>
      <w:marRight w:val="0"/>
      <w:marTop w:val="0"/>
      <w:marBottom w:val="0"/>
      <w:divBdr>
        <w:top w:val="none" w:sz="0" w:space="0" w:color="auto"/>
        <w:left w:val="none" w:sz="0" w:space="0" w:color="auto"/>
        <w:bottom w:val="none" w:sz="0" w:space="0" w:color="auto"/>
        <w:right w:val="none" w:sz="0" w:space="0" w:color="auto"/>
      </w:divBdr>
    </w:div>
    <w:div w:id="1069307642">
      <w:bodyDiv w:val="1"/>
      <w:marLeft w:val="0"/>
      <w:marRight w:val="0"/>
      <w:marTop w:val="0"/>
      <w:marBottom w:val="0"/>
      <w:divBdr>
        <w:top w:val="none" w:sz="0" w:space="0" w:color="auto"/>
        <w:left w:val="none" w:sz="0" w:space="0" w:color="auto"/>
        <w:bottom w:val="none" w:sz="0" w:space="0" w:color="auto"/>
        <w:right w:val="none" w:sz="0" w:space="0" w:color="auto"/>
      </w:divBdr>
    </w:div>
    <w:div w:id="1114863366">
      <w:bodyDiv w:val="1"/>
      <w:marLeft w:val="0"/>
      <w:marRight w:val="0"/>
      <w:marTop w:val="0"/>
      <w:marBottom w:val="0"/>
      <w:divBdr>
        <w:top w:val="none" w:sz="0" w:space="0" w:color="auto"/>
        <w:left w:val="none" w:sz="0" w:space="0" w:color="auto"/>
        <w:bottom w:val="none" w:sz="0" w:space="0" w:color="auto"/>
        <w:right w:val="none" w:sz="0" w:space="0" w:color="auto"/>
      </w:divBdr>
    </w:div>
    <w:div w:id="1211503030">
      <w:bodyDiv w:val="1"/>
      <w:marLeft w:val="0"/>
      <w:marRight w:val="0"/>
      <w:marTop w:val="0"/>
      <w:marBottom w:val="0"/>
      <w:divBdr>
        <w:top w:val="none" w:sz="0" w:space="0" w:color="auto"/>
        <w:left w:val="none" w:sz="0" w:space="0" w:color="auto"/>
        <w:bottom w:val="none" w:sz="0" w:space="0" w:color="auto"/>
        <w:right w:val="none" w:sz="0" w:space="0" w:color="auto"/>
      </w:divBdr>
    </w:div>
    <w:div w:id="1240215674">
      <w:bodyDiv w:val="1"/>
      <w:marLeft w:val="0"/>
      <w:marRight w:val="0"/>
      <w:marTop w:val="0"/>
      <w:marBottom w:val="0"/>
      <w:divBdr>
        <w:top w:val="none" w:sz="0" w:space="0" w:color="auto"/>
        <w:left w:val="none" w:sz="0" w:space="0" w:color="auto"/>
        <w:bottom w:val="none" w:sz="0" w:space="0" w:color="auto"/>
        <w:right w:val="none" w:sz="0" w:space="0" w:color="auto"/>
      </w:divBdr>
    </w:div>
    <w:div w:id="1242450510">
      <w:bodyDiv w:val="1"/>
      <w:marLeft w:val="0"/>
      <w:marRight w:val="0"/>
      <w:marTop w:val="0"/>
      <w:marBottom w:val="0"/>
      <w:divBdr>
        <w:top w:val="none" w:sz="0" w:space="0" w:color="auto"/>
        <w:left w:val="none" w:sz="0" w:space="0" w:color="auto"/>
        <w:bottom w:val="none" w:sz="0" w:space="0" w:color="auto"/>
        <w:right w:val="none" w:sz="0" w:space="0" w:color="auto"/>
      </w:divBdr>
    </w:div>
    <w:div w:id="1261065480">
      <w:bodyDiv w:val="1"/>
      <w:marLeft w:val="0"/>
      <w:marRight w:val="0"/>
      <w:marTop w:val="0"/>
      <w:marBottom w:val="0"/>
      <w:divBdr>
        <w:top w:val="none" w:sz="0" w:space="0" w:color="auto"/>
        <w:left w:val="none" w:sz="0" w:space="0" w:color="auto"/>
        <w:bottom w:val="none" w:sz="0" w:space="0" w:color="auto"/>
        <w:right w:val="none" w:sz="0" w:space="0" w:color="auto"/>
      </w:divBdr>
    </w:div>
    <w:div w:id="1295328082">
      <w:bodyDiv w:val="1"/>
      <w:marLeft w:val="0"/>
      <w:marRight w:val="0"/>
      <w:marTop w:val="0"/>
      <w:marBottom w:val="0"/>
      <w:divBdr>
        <w:top w:val="none" w:sz="0" w:space="0" w:color="auto"/>
        <w:left w:val="none" w:sz="0" w:space="0" w:color="auto"/>
        <w:bottom w:val="none" w:sz="0" w:space="0" w:color="auto"/>
        <w:right w:val="none" w:sz="0" w:space="0" w:color="auto"/>
      </w:divBdr>
    </w:div>
    <w:div w:id="1304385172">
      <w:bodyDiv w:val="1"/>
      <w:marLeft w:val="0"/>
      <w:marRight w:val="0"/>
      <w:marTop w:val="0"/>
      <w:marBottom w:val="0"/>
      <w:divBdr>
        <w:top w:val="none" w:sz="0" w:space="0" w:color="auto"/>
        <w:left w:val="none" w:sz="0" w:space="0" w:color="auto"/>
        <w:bottom w:val="none" w:sz="0" w:space="0" w:color="auto"/>
        <w:right w:val="none" w:sz="0" w:space="0" w:color="auto"/>
      </w:divBdr>
    </w:div>
    <w:div w:id="1307129788">
      <w:bodyDiv w:val="1"/>
      <w:marLeft w:val="0"/>
      <w:marRight w:val="0"/>
      <w:marTop w:val="0"/>
      <w:marBottom w:val="0"/>
      <w:divBdr>
        <w:top w:val="none" w:sz="0" w:space="0" w:color="auto"/>
        <w:left w:val="none" w:sz="0" w:space="0" w:color="auto"/>
        <w:bottom w:val="none" w:sz="0" w:space="0" w:color="auto"/>
        <w:right w:val="none" w:sz="0" w:space="0" w:color="auto"/>
      </w:divBdr>
    </w:div>
    <w:div w:id="1307204293">
      <w:bodyDiv w:val="1"/>
      <w:marLeft w:val="0"/>
      <w:marRight w:val="0"/>
      <w:marTop w:val="0"/>
      <w:marBottom w:val="0"/>
      <w:divBdr>
        <w:top w:val="none" w:sz="0" w:space="0" w:color="auto"/>
        <w:left w:val="none" w:sz="0" w:space="0" w:color="auto"/>
        <w:bottom w:val="none" w:sz="0" w:space="0" w:color="auto"/>
        <w:right w:val="none" w:sz="0" w:space="0" w:color="auto"/>
      </w:divBdr>
    </w:div>
    <w:div w:id="1309935905">
      <w:bodyDiv w:val="1"/>
      <w:marLeft w:val="0"/>
      <w:marRight w:val="0"/>
      <w:marTop w:val="0"/>
      <w:marBottom w:val="0"/>
      <w:divBdr>
        <w:top w:val="none" w:sz="0" w:space="0" w:color="auto"/>
        <w:left w:val="none" w:sz="0" w:space="0" w:color="auto"/>
        <w:bottom w:val="none" w:sz="0" w:space="0" w:color="auto"/>
        <w:right w:val="none" w:sz="0" w:space="0" w:color="auto"/>
      </w:divBdr>
    </w:div>
    <w:div w:id="1323779731">
      <w:bodyDiv w:val="1"/>
      <w:marLeft w:val="0"/>
      <w:marRight w:val="0"/>
      <w:marTop w:val="0"/>
      <w:marBottom w:val="0"/>
      <w:divBdr>
        <w:top w:val="none" w:sz="0" w:space="0" w:color="auto"/>
        <w:left w:val="none" w:sz="0" w:space="0" w:color="auto"/>
        <w:bottom w:val="none" w:sz="0" w:space="0" w:color="auto"/>
        <w:right w:val="none" w:sz="0" w:space="0" w:color="auto"/>
      </w:divBdr>
    </w:div>
    <w:div w:id="1342704791">
      <w:bodyDiv w:val="1"/>
      <w:marLeft w:val="0"/>
      <w:marRight w:val="0"/>
      <w:marTop w:val="0"/>
      <w:marBottom w:val="0"/>
      <w:divBdr>
        <w:top w:val="none" w:sz="0" w:space="0" w:color="auto"/>
        <w:left w:val="none" w:sz="0" w:space="0" w:color="auto"/>
        <w:bottom w:val="none" w:sz="0" w:space="0" w:color="auto"/>
        <w:right w:val="none" w:sz="0" w:space="0" w:color="auto"/>
      </w:divBdr>
    </w:div>
    <w:div w:id="1347056738">
      <w:bodyDiv w:val="1"/>
      <w:marLeft w:val="0"/>
      <w:marRight w:val="0"/>
      <w:marTop w:val="0"/>
      <w:marBottom w:val="0"/>
      <w:divBdr>
        <w:top w:val="none" w:sz="0" w:space="0" w:color="auto"/>
        <w:left w:val="none" w:sz="0" w:space="0" w:color="auto"/>
        <w:bottom w:val="none" w:sz="0" w:space="0" w:color="auto"/>
        <w:right w:val="none" w:sz="0" w:space="0" w:color="auto"/>
      </w:divBdr>
    </w:div>
    <w:div w:id="1347753326">
      <w:bodyDiv w:val="1"/>
      <w:marLeft w:val="0"/>
      <w:marRight w:val="0"/>
      <w:marTop w:val="0"/>
      <w:marBottom w:val="0"/>
      <w:divBdr>
        <w:top w:val="none" w:sz="0" w:space="0" w:color="auto"/>
        <w:left w:val="none" w:sz="0" w:space="0" w:color="auto"/>
        <w:bottom w:val="none" w:sz="0" w:space="0" w:color="auto"/>
        <w:right w:val="none" w:sz="0" w:space="0" w:color="auto"/>
      </w:divBdr>
    </w:div>
    <w:div w:id="1361051892">
      <w:bodyDiv w:val="1"/>
      <w:marLeft w:val="0"/>
      <w:marRight w:val="0"/>
      <w:marTop w:val="0"/>
      <w:marBottom w:val="0"/>
      <w:divBdr>
        <w:top w:val="none" w:sz="0" w:space="0" w:color="auto"/>
        <w:left w:val="none" w:sz="0" w:space="0" w:color="auto"/>
        <w:bottom w:val="none" w:sz="0" w:space="0" w:color="auto"/>
        <w:right w:val="none" w:sz="0" w:space="0" w:color="auto"/>
      </w:divBdr>
    </w:div>
    <w:div w:id="1380277367">
      <w:bodyDiv w:val="1"/>
      <w:marLeft w:val="0"/>
      <w:marRight w:val="0"/>
      <w:marTop w:val="0"/>
      <w:marBottom w:val="0"/>
      <w:divBdr>
        <w:top w:val="none" w:sz="0" w:space="0" w:color="auto"/>
        <w:left w:val="none" w:sz="0" w:space="0" w:color="auto"/>
        <w:bottom w:val="none" w:sz="0" w:space="0" w:color="auto"/>
        <w:right w:val="none" w:sz="0" w:space="0" w:color="auto"/>
      </w:divBdr>
    </w:div>
    <w:div w:id="1385955565">
      <w:bodyDiv w:val="1"/>
      <w:marLeft w:val="0"/>
      <w:marRight w:val="0"/>
      <w:marTop w:val="0"/>
      <w:marBottom w:val="0"/>
      <w:divBdr>
        <w:top w:val="none" w:sz="0" w:space="0" w:color="auto"/>
        <w:left w:val="none" w:sz="0" w:space="0" w:color="auto"/>
        <w:bottom w:val="none" w:sz="0" w:space="0" w:color="auto"/>
        <w:right w:val="none" w:sz="0" w:space="0" w:color="auto"/>
      </w:divBdr>
    </w:div>
    <w:div w:id="1443265922">
      <w:bodyDiv w:val="1"/>
      <w:marLeft w:val="0"/>
      <w:marRight w:val="0"/>
      <w:marTop w:val="0"/>
      <w:marBottom w:val="0"/>
      <w:divBdr>
        <w:top w:val="none" w:sz="0" w:space="0" w:color="auto"/>
        <w:left w:val="none" w:sz="0" w:space="0" w:color="auto"/>
        <w:bottom w:val="none" w:sz="0" w:space="0" w:color="auto"/>
        <w:right w:val="none" w:sz="0" w:space="0" w:color="auto"/>
      </w:divBdr>
    </w:div>
    <w:div w:id="1456289932">
      <w:bodyDiv w:val="1"/>
      <w:marLeft w:val="0"/>
      <w:marRight w:val="0"/>
      <w:marTop w:val="0"/>
      <w:marBottom w:val="0"/>
      <w:divBdr>
        <w:top w:val="none" w:sz="0" w:space="0" w:color="auto"/>
        <w:left w:val="none" w:sz="0" w:space="0" w:color="auto"/>
        <w:bottom w:val="none" w:sz="0" w:space="0" w:color="auto"/>
        <w:right w:val="none" w:sz="0" w:space="0" w:color="auto"/>
      </w:divBdr>
    </w:div>
    <w:div w:id="1517306734">
      <w:bodyDiv w:val="1"/>
      <w:marLeft w:val="0"/>
      <w:marRight w:val="0"/>
      <w:marTop w:val="0"/>
      <w:marBottom w:val="0"/>
      <w:divBdr>
        <w:top w:val="none" w:sz="0" w:space="0" w:color="auto"/>
        <w:left w:val="none" w:sz="0" w:space="0" w:color="auto"/>
        <w:bottom w:val="none" w:sz="0" w:space="0" w:color="auto"/>
        <w:right w:val="none" w:sz="0" w:space="0" w:color="auto"/>
      </w:divBdr>
    </w:div>
    <w:div w:id="1526865128">
      <w:bodyDiv w:val="1"/>
      <w:marLeft w:val="0"/>
      <w:marRight w:val="0"/>
      <w:marTop w:val="0"/>
      <w:marBottom w:val="0"/>
      <w:divBdr>
        <w:top w:val="none" w:sz="0" w:space="0" w:color="auto"/>
        <w:left w:val="none" w:sz="0" w:space="0" w:color="auto"/>
        <w:bottom w:val="none" w:sz="0" w:space="0" w:color="auto"/>
        <w:right w:val="none" w:sz="0" w:space="0" w:color="auto"/>
      </w:divBdr>
    </w:div>
    <w:div w:id="1549493678">
      <w:bodyDiv w:val="1"/>
      <w:marLeft w:val="0"/>
      <w:marRight w:val="0"/>
      <w:marTop w:val="0"/>
      <w:marBottom w:val="0"/>
      <w:divBdr>
        <w:top w:val="none" w:sz="0" w:space="0" w:color="auto"/>
        <w:left w:val="none" w:sz="0" w:space="0" w:color="auto"/>
        <w:bottom w:val="none" w:sz="0" w:space="0" w:color="auto"/>
        <w:right w:val="none" w:sz="0" w:space="0" w:color="auto"/>
      </w:divBdr>
    </w:div>
    <w:div w:id="1568420322">
      <w:bodyDiv w:val="1"/>
      <w:marLeft w:val="0"/>
      <w:marRight w:val="0"/>
      <w:marTop w:val="0"/>
      <w:marBottom w:val="0"/>
      <w:divBdr>
        <w:top w:val="none" w:sz="0" w:space="0" w:color="auto"/>
        <w:left w:val="none" w:sz="0" w:space="0" w:color="auto"/>
        <w:bottom w:val="none" w:sz="0" w:space="0" w:color="auto"/>
        <w:right w:val="none" w:sz="0" w:space="0" w:color="auto"/>
      </w:divBdr>
    </w:div>
    <w:div w:id="1570339760">
      <w:bodyDiv w:val="1"/>
      <w:marLeft w:val="0"/>
      <w:marRight w:val="0"/>
      <w:marTop w:val="0"/>
      <w:marBottom w:val="0"/>
      <w:divBdr>
        <w:top w:val="none" w:sz="0" w:space="0" w:color="auto"/>
        <w:left w:val="none" w:sz="0" w:space="0" w:color="auto"/>
        <w:bottom w:val="none" w:sz="0" w:space="0" w:color="auto"/>
        <w:right w:val="none" w:sz="0" w:space="0" w:color="auto"/>
      </w:divBdr>
    </w:div>
    <w:div w:id="1583175660">
      <w:bodyDiv w:val="1"/>
      <w:marLeft w:val="0"/>
      <w:marRight w:val="0"/>
      <w:marTop w:val="0"/>
      <w:marBottom w:val="0"/>
      <w:divBdr>
        <w:top w:val="none" w:sz="0" w:space="0" w:color="auto"/>
        <w:left w:val="none" w:sz="0" w:space="0" w:color="auto"/>
        <w:bottom w:val="none" w:sz="0" w:space="0" w:color="auto"/>
        <w:right w:val="none" w:sz="0" w:space="0" w:color="auto"/>
      </w:divBdr>
    </w:div>
    <w:div w:id="1653095392">
      <w:bodyDiv w:val="1"/>
      <w:marLeft w:val="0"/>
      <w:marRight w:val="0"/>
      <w:marTop w:val="0"/>
      <w:marBottom w:val="0"/>
      <w:divBdr>
        <w:top w:val="none" w:sz="0" w:space="0" w:color="auto"/>
        <w:left w:val="none" w:sz="0" w:space="0" w:color="auto"/>
        <w:bottom w:val="none" w:sz="0" w:space="0" w:color="auto"/>
        <w:right w:val="none" w:sz="0" w:space="0" w:color="auto"/>
      </w:divBdr>
    </w:div>
    <w:div w:id="1674533491">
      <w:bodyDiv w:val="1"/>
      <w:marLeft w:val="0"/>
      <w:marRight w:val="0"/>
      <w:marTop w:val="0"/>
      <w:marBottom w:val="0"/>
      <w:divBdr>
        <w:top w:val="none" w:sz="0" w:space="0" w:color="auto"/>
        <w:left w:val="none" w:sz="0" w:space="0" w:color="auto"/>
        <w:bottom w:val="none" w:sz="0" w:space="0" w:color="auto"/>
        <w:right w:val="none" w:sz="0" w:space="0" w:color="auto"/>
      </w:divBdr>
    </w:div>
    <w:div w:id="1740056668">
      <w:bodyDiv w:val="1"/>
      <w:marLeft w:val="0"/>
      <w:marRight w:val="0"/>
      <w:marTop w:val="0"/>
      <w:marBottom w:val="0"/>
      <w:divBdr>
        <w:top w:val="none" w:sz="0" w:space="0" w:color="auto"/>
        <w:left w:val="none" w:sz="0" w:space="0" w:color="auto"/>
        <w:bottom w:val="none" w:sz="0" w:space="0" w:color="auto"/>
        <w:right w:val="none" w:sz="0" w:space="0" w:color="auto"/>
      </w:divBdr>
    </w:div>
    <w:div w:id="1751923511">
      <w:bodyDiv w:val="1"/>
      <w:marLeft w:val="0"/>
      <w:marRight w:val="0"/>
      <w:marTop w:val="0"/>
      <w:marBottom w:val="0"/>
      <w:divBdr>
        <w:top w:val="none" w:sz="0" w:space="0" w:color="auto"/>
        <w:left w:val="none" w:sz="0" w:space="0" w:color="auto"/>
        <w:bottom w:val="none" w:sz="0" w:space="0" w:color="auto"/>
        <w:right w:val="none" w:sz="0" w:space="0" w:color="auto"/>
      </w:divBdr>
    </w:div>
    <w:div w:id="1794521866">
      <w:bodyDiv w:val="1"/>
      <w:marLeft w:val="0"/>
      <w:marRight w:val="0"/>
      <w:marTop w:val="0"/>
      <w:marBottom w:val="0"/>
      <w:divBdr>
        <w:top w:val="none" w:sz="0" w:space="0" w:color="auto"/>
        <w:left w:val="none" w:sz="0" w:space="0" w:color="auto"/>
        <w:bottom w:val="none" w:sz="0" w:space="0" w:color="auto"/>
        <w:right w:val="none" w:sz="0" w:space="0" w:color="auto"/>
      </w:divBdr>
    </w:div>
    <w:div w:id="1806502459">
      <w:bodyDiv w:val="1"/>
      <w:marLeft w:val="0"/>
      <w:marRight w:val="0"/>
      <w:marTop w:val="0"/>
      <w:marBottom w:val="0"/>
      <w:divBdr>
        <w:top w:val="none" w:sz="0" w:space="0" w:color="auto"/>
        <w:left w:val="none" w:sz="0" w:space="0" w:color="auto"/>
        <w:bottom w:val="none" w:sz="0" w:space="0" w:color="auto"/>
        <w:right w:val="none" w:sz="0" w:space="0" w:color="auto"/>
      </w:divBdr>
    </w:div>
    <w:div w:id="1811287249">
      <w:bodyDiv w:val="1"/>
      <w:marLeft w:val="0"/>
      <w:marRight w:val="0"/>
      <w:marTop w:val="0"/>
      <w:marBottom w:val="0"/>
      <w:divBdr>
        <w:top w:val="none" w:sz="0" w:space="0" w:color="auto"/>
        <w:left w:val="none" w:sz="0" w:space="0" w:color="auto"/>
        <w:bottom w:val="none" w:sz="0" w:space="0" w:color="auto"/>
        <w:right w:val="none" w:sz="0" w:space="0" w:color="auto"/>
      </w:divBdr>
    </w:div>
    <w:div w:id="1812793423">
      <w:bodyDiv w:val="1"/>
      <w:marLeft w:val="0"/>
      <w:marRight w:val="0"/>
      <w:marTop w:val="0"/>
      <w:marBottom w:val="0"/>
      <w:divBdr>
        <w:top w:val="none" w:sz="0" w:space="0" w:color="auto"/>
        <w:left w:val="none" w:sz="0" w:space="0" w:color="auto"/>
        <w:bottom w:val="none" w:sz="0" w:space="0" w:color="auto"/>
        <w:right w:val="none" w:sz="0" w:space="0" w:color="auto"/>
      </w:divBdr>
    </w:div>
    <w:div w:id="1814131454">
      <w:bodyDiv w:val="1"/>
      <w:marLeft w:val="0"/>
      <w:marRight w:val="0"/>
      <w:marTop w:val="0"/>
      <w:marBottom w:val="0"/>
      <w:divBdr>
        <w:top w:val="none" w:sz="0" w:space="0" w:color="auto"/>
        <w:left w:val="none" w:sz="0" w:space="0" w:color="auto"/>
        <w:bottom w:val="none" w:sz="0" w:space="0" w:color="auto"/>
        <w:right w:val="none" w:sz="0" w:space="0" w:color="auto"/>
      </w:divBdr>
    </w:div>
    <w:div w:id="1827890541">
      <w:bodyDiv w:val="1"/>
      <w:marLeft w:val="0"/>
      <w:marRight w:val="0"/>
      <w:marTop w:val="0"/>
      <w:marBottom w:val="0"/>
      <w:divBdr>
        <w:top w:val="none" w:sz="0" w:space="0" w:color="auto"/>
        <w:left w:val="none" w:sz="0" w:space="0" w:color="auto"/>
        <w:bottom w:val="none" w:sz="0" w:space="0" w:color="auto"/>
        <w:right w:val="none" w:sz="0" w:space="0" w:color="auto"/>
      </w:divBdr>
    </w:div>
    <w:div w:id="1838109231">
      <w:bodyDiv w:val="1"/>
      <w:marLeft w:val="0"/>
      <w:marRight w:val="0"/>
      <w:marTop w:val="0"/>
      <w:marBottom w:val="0"/>
      <w:divBdr>
        <w:top w:val="none" w:sz="0" w:space="0" w:color="auto"/>
        <w:left w:val="none" w:sz="0" w:space="0" w:color="auto"/>
        <w:bottom w:val="none" w:sz="0" w:space="0" w:color="auto"/>
        <w:right w:val="none" w:sz="0" w:space="0" w:color="auto"/>
      </w:divBdr>
    </w:div>
    <w:div w:id="1894925844">
      <w:bodyDiv w:val="1"/>
      <w:marLeft w:val="0"/>
      <w:marRight w:val="0"/>
      <w:marTop w:val="0"/>
      <w:marBottom w:val="0"/>
      <w:divBdr>
        <w:top w:val="none" w:sz="0" w:space="0" w:color="auto"/>
        <w:left w:val="none" w:sz="0" w:space="0" w:color="auto"/>
        <w:bottom w:val="none" w:sz="0" w:space="0" w:color="auto"/>
        <w:right w:val="none" w:sz="0" w:space="0" w:color="auto"/>
      </w:divBdr>
    </w:div>
    <w:div w:id="1963995109">
      <w:bodyDiv w:val="1"/>
      <w:marLeft w:val="0"/>
      <w:marRight w:val="0"/>
      <w:marTop w:val="0"/>
      <w:marBottom w:val="0"/>
      <w:divBdr>
        <w:top w:val="none" w:sz="0" w:space="0" w:color="auto"/>
        <w:left w:val="none" w:sz="0" w:space="0" w:color="auto"/>
        <w:bottom w:val="none" w:sz="0" w:space="0" w:color="auto"/>
        <w:right w:val="none" w:sz="0" w:space="0" w:color="auto"/>
      </w:divBdr>
    </w:div>
    <w:div w:id="2094818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DE94F560D21B2B4EAAA450A165B1C11F" ma:contentTypeVersion="10" ma:contentTypeDescription="新しいドキュメントを作成します。" ma:contentTypeScope="" ma:versionID="b448c9c4aa36907896f2e563bb6db0bd">
  <xsd:schema xmlns:xsd="http://www.w3.org/2001/XMLSchema" xmlns:xs="http://www.w3.org/2001/XMLSchema" xmlns:p="http://schemas.microsoft.com/office/2006/metadata/properties" xmlns:ns2="cc2363f6-30e1-4a2a-9303-6d9e6afab1c8" xmlns:ns3="1f2e4103-5fbf-47e1-9d1f-5494cac21970" targetNamespace="http://schemas.microsoft.com/office/2006/metadata/properties" ma:root="true" ma:fieldsID="623547d9479a739f29240e996f45af56" ns2:_="" ns3:_="">
    <xsd:import namespace="cc2363f6-30e1-4a2a-9303-6d9e6afab1c8"/>
    <xsd:import namespace="1f2e4103-5fbf-47e1-9d1f-5494cac2197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2363f6-30e1-4a2a-9303-6d9e6afab1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画像タグ" ma:readOnly="false" ma:fieldId="{5cf76f15-5ced-4ddc-b409-7134ff3c332f}" ma:taxonomyMulti="true" ma:sspId="4f27f6d2-b90d-46ae-b7ea-1d0a9165af30"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2e4103-5fbf-47e1-9d1f-5494cac2197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ff0e10-3b82-47ec-b69f-1fe474d6e46e}" ma:internalName="TaxCatchAll" ma:showField="CatchAllData" ma:web="1f2e4103-5fbf-47e1-9d1f-5494cac21970">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f2e4103-5fbf-47e1-9d1f-5494cac21970" xsi:nil="true"/>
    <lcf76f155ced4ddcb4097134ff3c332f xmlns="cc2363f6-30e1-4a2a-9303-6d9e6afab1c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18B67-DDD1-4D27-94D3-612A5EF47018}">
  <ds:schemaRefs>
    <ds:schemaRef ds:uri="http://schemas.microsoft.com/sharepoint/v3/contenttype/forms"/>
  </ds:schemaRefs>
</ds:datastoreItem>
</file>

<file path=customXml/itemProps2.xml><?xml version="1.0" encoding="utf-8"?>
<ds:datastoreItem xmlns:ds="http://schemas.openxmlformats.org/officeDocument/2006/customXml" ds:itemID="{52526BF8-3B49-43E8-AAC0-AF420C7205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2363f6-30e1-4a2a-9303-6d9e6afab1c8"/>
    <ds:schemaRef ds:uri="1f2e4103-5fbf-47e1-9d1f-5494cac219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7A3EF0-0F14-45B0-8A01-1C6C1A4D9833}">
  <ds:schemaRefs>
    <ds:schemaRef ds:uri="http://schemas.microsoft.com/office/2006/metadata/properties"/>
    <ds:schemaRef ds:uri="http://schemas.microsoft.com/office/infopath/2007/PartnerControls"/>
    <ds:schemaRef ds:uri="957b7b82-618c-47a4-ae6c-76d0291b2b39"/>
    <ds:schemaRef ds:uri="e5238810-b674-4a18-86f5-e92e9cb4a80a"/>
    <ds:schemaRef ds:uri="1f2e4103-5fbf-47e1-9d1f-5494cac21970"/>
    <ds:schemaRef ds:uri="cc2363f6-30e1-4a2a-9303-6d9e6afab1c8"/>
  </ds:schemaRefs>
</ds:datastoreItem>
</file>

<file path=customXml/itemProps4.xml><?xml version="1.0" encoding="utf-8"?>
<ds:datastoreItem xmlns:ds="http://schemas.openxmlformats.org/officeDocument/2006/customXml" ds:itemID="{2ABD77C9-654A-425B-94AE-C92A95CE3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189</Pages>
  <Words>21205</Words>
  <Characters>120869</Characters>
  <Application>Microsoft Office Word</Application>
  <DocSecurity>0</DocSecurity>
  <Lines>1007</Lines>
  <Paragraphs>283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li3507</dc:creator>
  <cp:keywords/>
  <dc:description/>
  <cp:lastModifiedBy>関谷 啓吾</cp:lastModifiedBy>
  <cp:revision>174</cp:revision>
  <dcterms:created xsi:type="dcterms:W3CDTF">2023-01-15T10:12:00Z</dcterms:created>
  <dcterms:modified xsi:type="dcterms:W3CDTF">2023-04-05T10:41:00Z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0x010100DE94F560D21B2B4EAAA450A165B1C11F</vt:lpwstr>
  </property>
  <property fmtid="{D5CDD505-2E9C-101B-9397-08002B2CF9AE}" pid="3" name="MediaServiceImageTags">
    <vt:lpwstr/>
  </property>
</Properties>
</file>